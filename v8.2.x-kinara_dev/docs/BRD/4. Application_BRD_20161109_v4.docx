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eastAsiaTheme="majorEastAsia" w:hAnsi="Times New Roman" w:cs="Times New Roman"/>
          <w:caps/>
          <w:sz w:val="36"/>
          <w:szCs w:val="28"/>
          <w:lang w:eastAsia="en-US"/>
        </w:rPr>
        <w:id w:val="1160422172"/>
        <w:docPartObj>
          <w:docPartGallery w:val="Cover Pages"/>
          <w:docPartUnique/>
        </w:docPartObj>
      </w:sdtPr>
      <w:sdtEndPr>
        <w:rPr>
          <w:rFonts w:eastAsia="Times New Roman"/>
          <w:caps w:val="0"/>
          <w:sz w:val="28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36"/>
                  <w:szCs w:val="28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:rsidR="00602154" w:rsidRPr="00C8540F" w:rsidRDefault="00C64365" w:rsidP="00602154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</w:rPr>
                    </w:pPr>
                    <w:r w:rsidRPr="00C8540F"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  <w:lang w:val="en-IN" w:eastAsia="en-US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36"/>
                  <w:szCs w:val="28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602154" w:rsidRPr="00C8540F" w:rsidRDefault="00C64365" w:rsidP="000C13F9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eastAsiaTheme="majorEastAsia" w:hAnsi="Times New Roman" w:cs="Times New Roman"/>
                        <w:sz w:val="36"/>
                        <w:szCs w:val="28"/>
                        <w:lang w:val="en-IN"/>
                      </w:rPr>
                      <w:t>Application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02154" w:rsidRPr="00C8540F" w:rsidRDefault="00602154" w:rsidP="0037061C">
                <w:pPr>
                  <w:pStyle w:val="NoSpacing"/>
                  <w:jc w:val="center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C64365" w:rsidP="001013E2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  <w:lang w:val="en-IN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6-10-19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C64365" w:rsidP="00645805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  <w:t>10/19/2016</w:t>
                    </w:r>
                  </w:p>
                </w:tc>
              </w:sdtContent>
            </w:sdt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c>
              <w:tcPr>
                <w:tcW w:w="5000" w:type="pct"/>
              </w:tcPr>
              <w:p w:rsidR="00602154" w:rsidRPr="00C8540F" w:rsidRDefault="00602154" w:rsidP="0037061C">
                <w:pPr>
                  <w:pStyle w:val="NoSpacing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  <w:r w:rsidRPr="00C8540F">
            <w:rPr>
              <w:sz w:val="28"/>
              <w:szCs w:val="28"/>
            </w:rP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en-US"/>
        </w:rPr>
        <w:id w:val="-5358824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42412" w:rsidRPr="00C8540F" w:rsidRDefault="00B42412" w:rsidP="00B42412">
          <w:pPr>
            <w:pStyle w:val="TOCHeading"/>
            <w:rPr>
              <w:rFonts w:ascii="Times New Roman" w:hAnsi="Times New Roman" w:cs="Times New Roman"/>
            </w:rPr>
          </w:pPr>
          <w:r w:rsidRPr="00C8540F">
            <w:rPr>
              <w:rFonts w:ascii="Times New Roman" w:hAnsi="Times New Roman" w:cs="Times New Roman"/>
              <w:b w:val="0"/>
              <w:color w:val="auto"/>
              <w:sz w:val="32"/>
            </w:rPr>
            <w:t>Contents</w:t>
          </w:r>
        </w:p>
        <w:p w:rsidR="00C8540F" w:rsidRDefault="00B424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 w:rsidRPr="00C8540F">
            <w:fldChar w:fldCharType="begin"/>
          </w:r>
          <w:r w:rsidRPr="00C8540F">
            <w:instrText xml:space="preserve"> TOC \o "1-3" \h \z \u </w:instrText>
          </w:r>
          <w:r w:rsidRPr="00C8540F">
            <w:fldChar w:fldCharType="separate"/>
          </w:r>
          <w:hyperlink w:anchor="_Toc464810131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Process Diagram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_Toc464810131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3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2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1.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  <w:spacing w:val="5"/>
              </w:rPr>
              <w:t>Stage definition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_Toc464810132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3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2.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  <w:spacing w:val="5"/>
              </w:rPr>
              <w:t>Stage-role access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_Toc464810133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4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3.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  <w:spacing w:val="5"/>
              </w:rPr>
              <w:t>Application Queue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_Toc464810134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5" w:history="1">
            <w:r w:rsidR="00C8540F" w:rsidRPr="005F04FB">
              <w:rPr>
                <w:rStyle w:val="Hyperlink"/>
                <w:smallCaps/>
                <w:noProof/>
              </w:rPr>
              <w:t>3.1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UI specification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_Toc464810135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6" w:history="1">
            <w:r w:rsidR="00C8540F" w:rsidRPr="005F04FB">
              <w:rPr>
                <w:rStyle w:val="Hyperlink"/>
                <w:smallCaps/>
                <w:noProof/>
              </w:rPr>
              <w:t>3.2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Screenshot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_Toc464810136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7" w:history="1">
            <w:r w:rsidR="00C8540F" w:rsidRPr="005F04FB">
              <w:rPr>
                <w:rStyle w:val="Hyperlink"/>
                <w:smallCaps/>
                <w:noProof/>
              </w:rPr>
              <w:t>3.3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Functional requirements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_Toc464810137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5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8" w:history="1">
            <w:r w:rsidR="00C8540F" w:rsidRPr="005F04FB">
              <w:rPr>
                <w:rStyle w:val="Hyperlink"/>
                <w:smallCaps/>
                <w:noProof/>
              </w:rPr>
              <w:t>3.4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Upload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_Toc464810138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9" w:history="1">
            <w:r w:rsidR="00C8540F" w:rsidRPr="005F04FB">
              <w:rPr>
                <w:rStyle w:val="Hyperlink"/>
                <w:smallCaps/>
                <w:noProof/>
              </w:rPr>
              <w:t>3.5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Download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_Toc464810139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0" w:history="1">
            <w:r w:rsidR="00C8540F" w:rsidRPr="005F04FB">
              <w:rPr>
                <w:rStyle w:val="Hyperlink"/>
                <w:smallCaps/>
                <w:noProof/>
              </w:rPr>
              <w:t>3.6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Reports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_Toc464810140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1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4.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  <w:spacing w:val="5"/>
              </w:rPr>
              <w:t>Capturing Application data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_Toc464810141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7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2" w:history="1">
            <w:r w:rsidR="00C8540F" w:rsidRPr="005F04FB">
              <w:rPr>
                <w:rStyle w:val="Hyperlink"/>
                <w:smallCaps/>
                <w:noProof/>
              </w:rPr>
              <w:t>4.1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UI requirements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_Toc464810142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7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3" w:history="1">
            <w:r w:rsidR="00C8540F" w:rsidRPr="005F04FB">
              <w:rPr>
                <w:rStyle w:val="Hyperlink"/>
                <w:smallCaps/>
                <w:noProof/>
              </w:rPr>
              <w:t>4.2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Screenshots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_Toc464810143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40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4" w:history="1">
            <w:r w:rsidR="00C8540F" w:rsidRPr="005F04FB">
              <w:rPr>
                <w:rStyle w:val="Hyperlink"/>
                <w:smallCaps/>
                <w:noProof/>
              </w:rPr>
              <w:t>4.3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Functional requirements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_Toc464810144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45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5" w:history="1">
            <w:r w:rsidR="00C8540F" w:rsidRPr="005F04FB">
              <w:rPr>
                <w:rStyle w:val="Hyperlink"/>
                <w:smallCaps/>
                <w:noProof/>
              </w:rPr>
              <w:t>4.4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Uploads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_Toc464810145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6" w:history="1">
            <w:r w:rsidR="00C8540F" w:rsidRPr="005F04FB">
              <w:rPr>
                <w:rStyle w:val="Hyperlink"/>
                <w:smallCaps/>
                <w:noProof/>
              </w:rPr>
              <w:t>4.5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Downloads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_Toc464810146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7" w:history="1">
            <w:r w:rsidR="00C8540F" w:rsidRPr="005F04FB">
              <w:rPr>
                <w:rStyle w:val="Hyperlink"/>
                <w:smallCaps/>
                <w:noProof/>
              </w:rPr>
              <w:t>4.6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Reports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_Toc464810147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8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5.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  <w:spacing w:val="5"/>
              </w:rPr>
              <w:t>PSYCHOMETRIC TEST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_Toc464810148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9" w:history="1">
            <w:r w:rsidR="00C8540F" w:rsidRPr="005F04FB">
              <w:rPr>
                <w:rStyle w:val="Hyperlink"/>
                <w:smallCaps/>
                <w:noProof/>
              </w:rPr>
              <w:t>5.1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UI specification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_Toc464810149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50" w:history="1">
            <w:r w:rsidR="00C8540F" w:rsidRPr="005F04FB">
              <w:rPr>
                <w:rStyle w:val="Hyperlink"/>
                <w:smallCaps/>
                <w:noProof/>
              </w:rPr>
              <w:t>5.2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Screenshot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_Toc464810150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51" w:history="1">
            <w:r w:rsidR="00C8540F" w:rsidRPr="005F04FB">
              <w:rPr>
                <w:rStyle w:val="Hyperlink"/>
                <w:smallCaps/>
                <w:noProof/>
              </w:rPr>
              <w:t>5.3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Functional requirements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_Toc464810151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52" w:history="1">
            <w:r w:rsidR="00C8540F" w:rsidRPr="005F04FB">
              <w:rPr>
                <w:rStyle w:val="Hyperlink"/>
                <w:smallCaps/>
                <w:noProof/>
              </w:rPr>
              <w:t>5.4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Upload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_Toc464810152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53" w:history="1">
            <w:r w:rsidR="00C8540F" w:rsidRPr="005F04FB">
              <w:rPr>
                <w:rStyle w:val="Hyperlink"/>
                <w:smallCaps/>
                <w:noProof/>
              </w:rPr>
              <w:t>5.5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Download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_Toc464810153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05583C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54" w:history="1">
            <w:r w:rsidR="00C8540F" w:rsidRPr="005F04FB">
              <w:rPr>
                <w:rStyle w:val="Hyperlink"/>
                <w:smallCaps/>
                <w:noProof/>
              </w:rPr>
              <w:t>5.6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Reports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_Toc464810154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B42412" w:rsidRPr="00C8540F" w:rsidRDefault="00B42412" w:rsidP="00B42412">
          <w:r w:rsidRPr="00C8540F">
            <w:rPr>
              <w:b/>
              <w:bCs/>
              <w:noProof/>
            </w:rPr>
            <w:fldChar w:fldCharType="end"/>
          </w:r>
        </w:p>
      </w:sdtContent>
    </w:sdt>
    <w:p w:rsidR="00B42412" w:rsidRPr="00C8540F" w:rsidRDefault="00B42412" w:rsidP="00B42412">
      <w:pPr>
        <w:pStyle w:val="Heading1"/>
        <w:rPr>
          <w:rFonts w:cs="Times New Roman"/>
        </w:rPr>
      </w:pPr>
    </w:p>
    <w:p w:rsidR="00B42412" w:rsidRPr="00C8540F" w:rsidRDefault="00B42412" w:rsidP="00B42412"/>
    <w:p w:rsidR="00B42412" w:rsidRPr="00C8540F" w:rsidRDefault="00B42412" w:rsidP="00B42412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55603C" w:rsidRPr="00C8540F" w:rsidRDefault="0055603C">
      <w:pPr>
        <w:sectPr w:rsidR="0055603C" w:rsidRPr="00C8540F" w:rsidSect="0055603C">
          <w:headerReference w:type="default" r:id="rId10"/>
          <w:footerReference w:type="default" r:id="rId11"/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Default="00B42412" w:rsidP="00BC718F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0" w:name="_Toc464810131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Process</w:t>
      </w:r>
      <w:bookmarkEnd w:id="0"/>
    </w:p>
    <w:p w:rsidR="00BC718F" w:rsidRPr="00BC718F" w:rsidRDefault="00BC718F" w:rsidP="00BC718F">
      <w:pPr>
        <w:pStyle w:val="ListParagraph"/>
        <w:numPr>
          <w:ilvl w:val="0"/>
          <w:numId w:val="41"/>
        </w:numPr>
        <w:ind w:hanging="770"/>
        <w:rPr>
          <w:rFonts w:ascii="Times New Roman" w:hAnsi="Times New Roman"/>
          <w:sz w:val="28"/>
        </w:rPr>
      </w:pPr>
      <w:r w:rsidRPr="00BC718F">
        <w:rPr>
          <w:rFonts w:ascii="Times New Roman" w:hAnsi="Times New Roman"/>
          <w:sz w:val="28"/>
        </w:rPr>
        <w:t>Process Flowchart</w:t>
      </w:r>
    </w:p>
    <w:p w:rsidR="00C8540F" w:rsidRPr="00C8540F" w:rsidRDefault="00C8540F" w:rsidP="00C8540F"/>
    <w:p w:rsidR="00645805" w:rsidRPr="00C8540F" w:rsidRDefault="00C51D31" w:rsidP="00645805">
      <w:r>
        <w:rPr>
          <w:noProof/>
          <w:lang w:val="en-IN" w:eastAsia="en-IN"/>
        </w:rPr>
        <w:drawing>
          <wp:inline distT="0" distB="0" distL="0" distR="0">
            <wp:extent cx="9777730" cy="343408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 v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BC" w:rsidRPr="00C8540F" w:rsidRDefault="002C2ABC" w:rsidP="002C2ABC"/>
    <w:p w:rsidR="002C2ABC" w:rsidRPr="00C8540F" w:rsidRDefault="002C2ABC" w:rsidP="002C2ABC"/>
    <w:p w:rsidR="005C7EC5" w:rsidRDefault="005C7EC5" w:rsidP="002C2ABC"/>
    <w:p w:rsidR="005C7EC5" w:rsidRPr="005C7EC5" w:rsidRDefault="005C7EC5" w:rsidP="005C7EC5"/>
    <w:p w:rsidR="005C7EC5" w:rsidRPr="005C7EC5" w:rsidRDefault="005C7EC5" w:rsidP="005C7EC5"/>
    <w:p w:rsidR="005C7EC5" w:rsidRPr="005C7EC5" w:rsidRDefault="005C7EC5" w:rsidP="005C7EC5"/>
    <w:p w:rsidR="005C7EC5" w:rsidRDefault="005C7EC5" w:rsidP="005C7EC5">
      <w:pPr>
        <w:tabs>
          <w:tab w:val="left" w:pos="12927"/>
        </w:tabs>
      </w:pPr>
      <w:r>
        <w:tab/>
      </w:r>
    </w:p>
    <w:p w:rsidR="005C7EC5" w:rsidRDefault="005C7EC5" w:rsidP="005C7EC5"/>
    <w:p w:rsidR="0051397D" w:rsidRPr="005C7EC5" w:rsidRDefault="0051397D" w:rsidP="005C7EC5">
      <w:pPr>
        <w:sectPr w:rsidR="0051397D" w:rsidRPr="005C7EC5" w:rsidSect="0055603C">
          <w:headerReference w:type="default" r:id="rId13"/>
          <w:pgSz w:w="16838" w:h="11899" w:orient="landscape"/>
          <w:pgMar w:top="720" w:right="720" w:bottom="720" w:left="720" w:header="1560" w:footer="567" w:gutter="0"/>
          <w:cols w:space="720"/>
          <w:docGrid w:linePitch="360"/>
        </w:sectPr>
      </w:pPr>
    </w:p>
    <w:p w:rsidR="00BC718F" w:rsidRDefault="00BC718F" w:rsidP="00BC718F">
      <w:pPr>
        <w:pStyle w:val="ListParagraph"/>
        <w:ind w:left="770"/>
        <w:rPr>
          <w:rFonts w:ascii="Times New Roman" w:hAnsi="Times New Roman"/>
          <w:sz w:val="28"/>
        </w:rPr>
      </w:pPr>
      <w:bookmarkStart w:id="1" w:name="_Toc464810132"/>
    </w:p>
    <w:p w:rsidR="00BC718F" w:rsidRDefault="00BC718F" w:rsidP="00BC718F">
      <w:pPr>
        <w:pStyle w:val="ListParagraph"/>
        <w:numPr>
          <w:ilvl w:val="0"/>
          <w:numId w:val="41"/>
        </w:numPr>
        <w:ind w:hanging="770"/>
        <w:rPr>
          <w:rFonts w:ascii="Times New Roman" w:hAnsi="Times New Roman"/>
          <w:sz w:val="28"/>
        </w:rPr>
      </w:pPr>
      <w:r w:rsidRPr="00BC718F">
        <w:rPr>
          <w:rFonts w:ascii="Times New Roman" w:hAnsi="Times New Roman"/>
          <w:sz w:val="28"/>
        </w:rPr>
        <w:t>Process Steps</w:t>
      </w:r>
    </w:p>
    <w:p w:rsidR="00BC718F" w:rsidRP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 w:rsidRPr="00A31EF8">
        <w:rPr>
          <w:rFonts w:ascii="Times New Roman" w:hAnsi="Times New Roman"/>
          <w:sz w:val="24"/>
        </w:rPr>
        <w:t>Loan Officer log</w:t>
      </w:r>
      <w:r w:rsidR="007A6B11">
        <w:rPr>
          <w:rFonts w:ascii="Times New Roman" w:hAnsi="Times New Roman"/>
          <w:sz w:val="24"/>
        </w:rPr>
        <w:t>s</w:t>
      </w:r>
      <w:r w:rsidRPr="00A31EF8">
        <w:rPr>
          <w:rFonts w:ascii="Times New Roman" w:hAnsi="Times New Roman"/>
          <w:sz w:val="24"/>
        </w:rPr>
        <w:t xml:space="preserve"> in and will be able to view all profiles accepted in Screening review process or are auto approved during screening</w:t>
      </w:r>
    </w:p>
    <w:p w:rsidR="00A31EF8" w:rsidRP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 w:rsidRPr="00A31EF8">
        <w:rPr>
          <w:rFonts w:ascii="Times New Roman" w:hAnsi="Times New Roman"/>
          <w:sz w:val="24"/>
        </w:rPr>
        <w:t>Lo can search/sort based on following parameters</w:t>
      </w:r>
    </w:p>
    <w:p w:rsidR="00A31EF8" w:rsidRDefault="00A31EF8" w:rsidP="005C7EC5">
      <w:pPr>
        <w:pStyle w:val="NormalWeb"/>
        <w:numPr>
          <w:ilvl w:val="0"/>
          <w:numId w:val="46"/>
        </w:numPr>
        <w:spacing w:before="0" w:beforeAutospacing="0" w:after="0" w:afterAutospacing="0" w:line="260" w:lineRule="atLeast"/>
        <w:rPr>
          <w:rFonts w:ascii="Calibri" w:hAnsi="Calibri" w:cs="Segoe UI"/>
          <w:color w:val="000000"/>
          <w:sz w:val="22"/>
          <w:szCs w:val="22"/>
        </w:rPr>
      </w:pPr>
      <w:r>
        <w:rPr>
          <w:color w:val="000000"/>
        </w:rPr>
        <w:t>Applicant Name</w:t>
      </w:r>
    </w:p>
    <w:p w:rsidR="00A31EF8" w:rsidRDefault="00A31EF8" w:rsidP="005C7EC5">
      <w:pPr>
        <w:pStyle w:val="NormalWeb"/>
        <w:numPr>
          <w:ilvl w:val="0"/>
          <w:numId w:val="46"/>
        </w:numPr>
        <w:spacing w:before="0" w:beforeAutospacing="0" w:after="0" w:afterAutospacing="0" w:line="260" w:lineRule="atLeast"/>
        <w:rPr>
          <w:rFonts w:ascii="Calibri" w:hAnsi="Calibri" w:cs="Segoe UI"/>
          <w:color w:val="000000"/>
          <w:sz w:val="22"/>
          <w:szCs w:val="22"/>
        </w:rPr>
      </w:pPr>
      <w:r>
        <w:rPr>
          <w:color w:val="000000"/>
        </w:rPr>
        <w:t>Business Name</w:t>
      </w:r>
    </w:p>
    <w:p w:rsidR="00A31EF8" w:rsidRPr="00705C6F" w:rsidRDefault="00705C6F" w:rsidP="005C7EC5">
      <w:pPr>
        <w:pStyle w:val="NormalWeb"/>
        <w:numPr>
          <w:ilvl w:val="0"/>
          <w:numId w:val="46"/>
        </w:numPr>
        <w:spacing w:before="0" w:beforeAutospacing="0" w:after="0" w:afterAutospacing="0" w:line="260" w:lineRule="atLeast"/>
        <w:rPr>
          <w:color w:val="000000"/>
        </w:rPr>
      </w:pPr>
      <w:r w:rsidRPr="00705C6F">
        <w:rPr>
          <w:color w:val="000000"/>
        </w:rPr>
        <w:t>URN</w:t>
      </w:r>
    </w:p>
    <w:p w:rsidR="00A31EF8" w:rsidRPr="00705C6F" w:rsidRDefault="00A31EF8" w:rsidP="005C7EC5">
      <w:pPr>
        <w:pStyle w:val="NormalWeb"/>
        <w:numPr>
          <w:ilvl w:val="0"/>
          <w:numId w:val="46"/>
        </w:numPr>
        <w:spacing w:before="0" w:beforeAutospacing="0" w:after="0" w:afterAutospacing="0" w:line="260" w:lineRule="atLeast"/>
        <w:rPr>
          <w:rFonts w:ascii="Calibri" w:hAnsi="Calibri" w:cs="Segoe UI"/>
          <w:color w:val="000000"/>
          <w:sz w:val="22"/>
          <w:szCs w:val="22"/>
        </w:rPr>
      </w:pPr>
      <w:r>
        <w:rPr>
          <w:color w:val="000000"/>
        </w:rPr>
        <w:t>Area</w:t>
      </w:r>
    </w:p>
    <w:p w:rsidR="00705C6F" w:rsidRPr="00705C6F" w:rsidRDefault="00705C6F" w:rsidP="005C7EC5">
      <w:pPr>
        <w:pStyle w:val="NormalWeb"/>
        <w:numPr>
          <w:ilvl w:val="0"/>
          <w:numId w:val="46"/>
        </w:numPr>
        <w:spacing w:before="0" w:beforeAutospacing="0" w:after="0" w:afterAutospacing="0" w:line="260" w:lineRule="atLeast"/>
        <w:rPr>
          <w:rFonts w:ascii="Calibri" w:hAnsi="Calibri" w:cs="Segoe UI"/>
          <w:color w:val="000000"/>
          <w:sz w:val="22"/>
          <w:szCs w:val="22"/>
        </w:rPr>
      </w:pPr>
      <w:r>
        <w:rPr>
          <w:color w:val="000000"/>
        </w:rPr>
        <w:t>City/Village/Town</w:t>
      </w:r>
    </w:p>
    <w:p w:rsidR="00705C6F" w:rsidRPr="00A31EF8" w:rsidRDefault="00705C6F" w:rsidP="005C7EC5">
      <w:pPr>
        <w:pStyle w:val="NormalWeb"/>
        <w:numPr>
          <w:ilvl w:val="0"/>
          <w:numId w:val="46"/>
        </w:numPr>
        <w:spacing w:before="0" w:beforeAutospacing="0" w:after="0" w:afterAutospacing="0" w:line="260" w:lineRule="atLeast"/>
        <w:rPr>
          <w:rFonts w:ascii="Calibri" w:hAnsi="Calibri" w:cs="Segoe UI"/>
          <w:color w:val="000000"/>
          <w:sz w:val="22"/>
          <w:szCs w:val="22"/>
        </w:rPr>
      </w:pPr>
      <w:r>
        <w:rPr>
          <w:color w:val="000000"/>
        </w:rPr>
        <w:t>Pincode</w:t>
      </w:r>
    </w:p>
    <w:p w:rsidR="00A31EF8" w:rsidRP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 w:rsidRPr="00A31EF8">
        <w:rPr>
          <w:rFonts w:ascii="Times New Roman" w:hAnsi="Times New Roman"/>
          <w:sz w:val="24"/>
        </w:rPr>
        <w:t>All search parameters will have a sort/arrange facility</w:t>
      </w:r>
    </w:p>
    <w:p w:rsidR="00A31EF8" w:rsidRP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 w:rsidRPr="00A31EF8">
        <w:rPr>
          <w:rFonts w:ascii="Times New Roman" w:hAnsi="Times New Roman"/>
          <w:sz w:val="24"/>
        </w:rPr>
        <w:t xml:space="preserve">LO will click on the desired profile to select the customer. </w:t>
      </w:r>
      <w:r>
        <w:rPr>
          <w:rFonts w:ascii="Times New Roman" w:hAnsi="Times New Roman"/>
          <w:sz w:val="24"/>
        </w:rPr>
        <w:t>Screening data</w:t>
      </w:r>
      <w:r w:rsidRPr="00A31EF8">
        <w:rPr>
          <w:rFonts w:ascii="Times New Roman" w:hAnsi="Times New Roman"/>
          <w:sz w:val="24"/>
        </w:rPr>
        <w:t xml:space="preserve"> of that customer will be auto-populated and screening fields will be displayed.</w:t>
      </w:r>
    </w:p>
    <w:p w:rsidR="00A31EF8" w:rsidRP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 w:rsidRPr="00A31EF8">
        <w:rPr>
          <w:rFonts w:ascii="Times New Roman" w:hAnsi="Times New Roman"/>
          <w:sz w:val="24"/>
        </w:rPr>
        <w:t xml:space="preserve">LO will enter details to capture </w:t>
      </w:r>
      <w:r>
        <w:rPr>
          <w:rFonts w:ascii="Times New Roman" w:hAnsi="Times New Roman"/>
          <w:sz w:val="24"/>
        </w:rPr>
        <w:t>application</w:t>
      </w:r>
      <w:r w:rsidRPr="00A31EF8">
        <w:rPr>
          <w:rFonts w:ascii="Times New Roman" w:hAnsi="Times New Roman"/>
          <w:sz w:val="24"/>
        </w:rPr>
        <w:t xml:space="preserve"> data.</w:t>
      </w:r>
    </w:p>
    <w:p w:rsidR="00A31EF8" w:rsidRP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 w:rsidRPr="00A31EF8">
        <w:rPr>
          <w:rFonts w:ascii="Times New Roman" w:hAnsi="Times New Roman"/>
          <w:sz w:val="24"/>
        </w:rPr>
        <w:t>On clicking ‘submit’ the system will</w:t>
      </w:r>
      <w:r w:rsidR="004B6AC4">
        <w:rPr>
          <w:rFonts w:ascii="Times New Roman" w:hAnsi="Times New Roman"/>
          <w:sz w:val="24"/>
        </w:rPr>
        <w:t xml:space="preserve"> generate URN and</w:t>
      </w:r>
      <w:r w:rsidRPr="00A31EF8">
        <w:rPr>
          <w:rFonts w:ascii="Times New Roman" w:hAnsi="Times New Roman"/>
          <w:sz w:val="24"/>
        </w:rPr>
        <w:t xml:space="preserve"> compute Risk Score </w:t>
      </w:r>
      <w:r>
        <w:rPr>
          <w:rFonts w:ascii="Times New Roman" w:hAnsi="Times New Roman"/>
          <w:sz w:val="24"/>
        </w:rPr>
        <w:t>2</w:t>
      </w:r>
      <w:r w:rsidRPr="00A31EF8">
        <w:rPr>
          <w:rFonts w:ascii="Times New Roman" w:hAnsi="Times New Roman"/>
          <w:sz w:val="24"/>
        </w:rPr>
        <w:t xml:space="preserve"> (Screening Score)</w:t>
      </w:r>
    </w:p>
    <w:p w:rsidR="00A31EF8" w:rsidRP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 w:rsidRPr="00A31EF8">
        <w:rPr>
          <w:rFonts w:ascii="Times New Roman" w:hAnsi="Times New Roman"/>
          <w:sz w:val="24"/>
        </w:rPr>
        <w:t xml:space="preserve">If Risk </w:t>
      </w:r>
      <w:r>
        <w:rPr>
          <w:rFonts w:ascii="Times New Roman" w:hAnsi="Times New Roman"/>
          <w:sz w:val="24"/>
        </w:rPr>
        <w:t>Score 2</w:t>
      </w:r>
      <w:r w:rsidRPr="00A31EF8">
        <w:rPr>
          <w:rFonts w:ascii="Times New Roman" w:hAnsi="Times New Roman"/>
          <w:sz w:val="24"/>
        </w:rPr>
        <w:t xml:space="preserve"> fulfils the auto-approval criteria, the profile is directly sent to the </w:t>
      </w:r>
      <w:r>
        <w:rPr>
          <w:rFonts w:ascii="Times New Roman" w:hAnsi="Times New Roman"/>
          <w:sz w:val="24"/>
        </w:rPr>
        <w:t>Field appraisal</w:t>
      </w:r>
      <w:r w:rsidRPr="00A31EF8">
        <w:rPr>
          <w:rFonts w:ascii="Times New Roman" w:hAnsi="Times New Roman"/>
          <w:sz w:val="24"/>
        </w:rPr>
        <w:t xml:space="preserve"> stage, and will b</w:t>
      </w:r>
      <w:r>
        <w:rPr>
          <w:rFonts w:ascii="Times New Roman" w:hAnsi="Times New Roman"/>
          <w:sz w:val="24"/>
        </w:rPr>
        <w:t>e displayed in the pending for field appraisal</w:t>
      </w:r>
      <w:r w:rsidRPr="00A31EF8">
        <w:rPr>
          <w:rFonts w:ascii="Times New Roman" w:hAnsi="Times New Roman"/>
          <w:sz w:val="24"/>
        </w:rPr>
        <w:t xml:space="preserve"> queue.</w:t>
      </w:r>
    </w:p>
    <w:p w:rsidR="00A31EF8" w:rsidRDefault="00A31EF8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If Risk Score 2</w:t>
      </w:r>
      <w:r w:rsidRPr="00A31EF8">
        <w:rPr>
          <w:rFonts w:ascii="Times New Roman" w:hAnsi="Times New Roman"/>
          <w:sz w:val="24"/>
        </w:rPr>
        <w:t xml:space="preserve"> does not fulfil the auto-approval criteria, the profile is sent to the </w:t>
      </w:r>
      <w:r w:rsidR="00CE76AB">
        <w:rPr>
          <w:rFonts w:ascii="Times New Roman" w:hAnsi="Times New Roman"/>
          <w:sz w:val="24"/>
        </w:rPr>
        <w:t>application</w:t>
      </w:r>
      <w:r w:rsidRPr="00A31EF8">
        <w:rPr>
          <w:rFonts w:ascii="Times New Roman" w:hAnsi="Times New Roman"/>
          <w:sz w:val="24"/>
        </w:rPr>
        <w:t xml:space="preserve"> review stage</w:t>
      </w:r>
      <w:r w:rsidR="00CE76AB">
        <w:rPr>
          <w:rFonts w:ascii="Times New Roman" w:hAnsi="Times New Roman"/>
          <w:sz w:val="24"/>
        </w:rPr>
        <w:t xml:space="preserve"> if </w:t>
      </w:r>
      <w:r w:rsidR="007A6B11">
        <w:rPr>
          <w:rFonts w:ascii="Times New Roman" w:hAnsi="Times New Roman"/>
          <w:sz w:val="24"/>
        </w:rPr>
        <w:t>LO chooses Accept option</w:t>
      </w:r>
      <w:r w:rsidR="007A6B11" w:rsidRPr="00A31EF8">
        <w:rPr>
          <w:rFonts w:ascii="Times New Roman" w:hAnsi="Times New Roman"/>
          <w:sz w:val="24"/>
        </w:rPr>
        <w:t xml:space="preserve">, </w:t>
      </w:r>
      <w:r w:rsidRPr="00A31EF8">
        <w:rPr>
          <w:rFonts w:ascii="Times New Roman" w:hAnsi="Times New Roman"/>
          <w:sz w:val="24"/>
        </w:rPr>
        <w:t>and will be displayed in the pending for screening review queue.</w:t>
      </w:r>
      <w:r w:rsidR="00CE76AB">
        <w:rPr>
          <w:rFonts w:ascii="Times New Roman" w:hAnsi="Times New Roman"/>
          <w:sz w:val="24"/>
        </w:rPr>
        <w:t xml:space="preserve"> Lo will have the option to Hold/Reject/</w:t>
      </w:r>
      <w:proofErr w:type="spellStart"/>
      <w:r w:rsidR="00846307">
        <w:rPr>
          <w:rFonts w:ascii="Times New Roman" w:hAnsi="Times New Roman"/>
          <w:sz w:val="24"/>
        </w:rPr>
        <w:t>S</w:t>
      </w:r>
      <w:r w:rsidR="00CE76AB">
        <w:rPr>
          <w:rFonts w:ascii="Times New Roman" w:hAnsi="Times New Roman"/>
          <w:sz w:val="24"/>
        </w:rPr>
        <w:t>endback</w:t>
      </w:r>
      <w:proofErr w:type="spellEnd"/>
      <w:r w:rsidR="00CE76AB">
        <w:rPr>
          <w:rFonts w:ascii="Times New Roman" w:hAnsi="Times New Roman"/>
          <w:sz w:val="24"/>
        </w:rPr>
        <w:t xml:space="preserve"> in addition to Accept.</w:t>
      </w:r>
    </w:p>
    <w:p w:rsidR="00CE76AB" w:rsidRDefault="00CE76AB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If LO holds the application, it will remain in queue with “on Hold” tag.</w:t>
      </w:r>
    </w:p>
    <w:p w:rsidR="00CE76AB" w:rsidRDefault="00CE76AB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If LO Rejects the application, it will go to Rejected application queue</w:t>
      </w:r>
    </w:p>
    <w:p w:rsidR="00CE76AB" w:rsidRPr="00A31EF8" w:rsidRDefault="00CE76AB" w:rsidP="00CE76AB">
      <w:pPr>
        <w:pStyle w:val="ListParagraph"/>
        <w:numPr>
          <w:ilvl w:val="0"/>
          <w:numId w:val="45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If LO </w:t>
      </w:r>
      <w:proofErr w:type="spellStart"/>
      <w:r>
        <w:rPr>
          <w:rFonts w:ascii="Times New Roman" w:hAnsi="Times New Roman"/>
          <w:sz w:val="24"/>
        </w:rPr>
        <w:t>Sendback</w:t>
      </w:r>
      <w:proofErr w:type="spellEnd"/>
      <w:r>
        <w:rPr>
          <w:rFonts w:ascii="Times New Roman" w:hAnsi="Times New Roman"/>
          <w:sz w:val="24"/>
        </w:rPr>
        <w:t>, he should get option to select one of the past stages (Screening/screening review in this case) and the application should move to that stage with “Sent Back from Application stage” tag.</w:t>
      </w:r>
    </w:p>
    <w:p w:rsidR="00B454C8" w:rsidRPr="00C8540F" w:rsidRDefault="0051397D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S</w:t>
      </w:r>
      <w:r w:rsidR="00B454C8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tage definition</w:t>
      </w:r>
      <w:bookmarkEnd w:id="1"/>
    </w:p>
    <w:p w:rsidR="00FA2759" w:rsidRPr="00C8540F" w:rsidRDefault="00FA2759" w:rsidP="00FA2759"/>
    <w:tbl>
      <w:tblPr>
        <w:tblStyle w:val="TableGrid"/>
        <w:tblW w:w="10100" w:type="dxa"/>
        <w:tblLook w:val="04A0" w:firstRow="1" w:lastRow="0" w:firstColumn="1" w:lastColumn="0" w:noHBand="0" w:noVBand="1"/>
      </w:tblPr>
      <w:tblGrid>
        <w:gridCol w:w="2376"/>
        <w:gridCol w:w="7724"/>
      </w:tblGrid>
      <w:tr w:rsidR="00FA2759" w:rsidRPr="00C8540F" w:rsidTr="003257A4">
        <w:trPr>
          <w:trHeight w:val="300"/>
        </w:trPr>
        <w:tc>
          <w:tcPr>
            <w:tcW w:w="2376" w:type="dxa"/>
            <w:noWrap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Stage</w:t>
            </w:r>
          </w:p>
        </w:tc>
        <w:tc>
          <w:tcPr>
            <w:tcW w:w="7724" w:type="dxa"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Description</w:t>
            </w:r>
          </w:p>
        </w:tc>
      </w:tr>
      <w:tr w:rsidR="00FA2759" w:rsidRPr="00C8540F" w:rsidTr="00A05C6F">
        <w:trPr>
          <w:trHeight w:val="589"/>
        </w:trPr>
        <w:tc>
          <w:tcPr>
            <w:tcW w:w="2376" w:type="dxa"/>
            <w:noWrap/>
          </w:tcPr>
          <w:p w:rsidR="00FA2759" w:rsidRPr="00C8540F" w:rsidRDefault="00645805" w:rsidP="003257A4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>Application</w:t>
            </w:r>
            <w:r w:rsidR="001901C1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Queue</w:t>
            </w:r>
          </w:p>
        </w:tc>
        <w:tc>
          <w:tcPr>
            <w:tcW w:w="7724" w:type="dxa"/>
          </w:tcPr>
          <w:p w:rsidR="00FA2759" w:rsidRPr="00C8540F" w:rsidRDefault="001901C1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A669D8" w:rsidRPr="00C8540F">
              <w:rPr>
                <w:color w:val="000000"/>
                <w:sz w:val="24"/>
                <w:szCs w:val="18"/>
                <w:lang w:val="en-IN" w:eastAsia="en-IN"/>
              </w:rPr>
              <w:t>Loan Officer</w:t>
            </w:r>
            <w:r w:rsidR="00A05C6F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selects a profile from the screening completed list</w:t>
            </w:r>
          </w:p>
        </w:tc>
      </w:tr>
      <w:tr w:rsidR="00FA2759" w:rsidRPr="00C8540F" w:rsidTr="00A05C6F">
        <w:trPr>
          <w:trHeight w:val="555"/>
        </w:trPr>
        <w:tc>
          <w:tcPr>
            <w:tcW w:w="2376" w:type="dxa"/>
            <w:noWrap/>
          </w:tcPr>
          <w:p w:rsidR="00FA2759" w:rsidRPr="00C8540F" w:rsidRDefault="001901C1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Capture </w:t>
            </w:r>
            <w:r w:rsidR="00645805" w:rsidRPr="00C8540F">
              <w:rPr>
                <w:color w:val="000000"/>
                <w:sz w:val="24"/>
                <w:szCs w:val="18"/>
                <w:lang w:val="en-IN" w:eastAsia="en-IN"/>
              </w:rPr>
              <w:t>D</w:t>
            </w:r>
            <w:r w:rsidRPr="00C8540F">
              <w:rPr>
                <w:color w:val="000000"/>
                <w:sz w:val="24"/>
                <w:szCs w:val="18"/>
                <w:lang w:val="en-IN" w:eastAsia="en-IN"/>
              </w:rPr>
              <w:t>etails</w:t>
            </w:r>
          </w:p>
        </w:tc>
        <w:tc>
          <w:tcPr>
            <w:tcW w:w="7724" w:type="dxa"/>
          </w:tcPr>
          <w:p w:rsidR="00FA2759" w:rsidRPr="00C8540F" w:rsidRDefault="001901C1" w:rsidP="001013E2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loan officer </w:t>
            </w: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captures data and 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>submits the same for risk score calculation</w:t>
            </w:r>
          </w:p>
        </w:tc>
      </w:tr>
    </w:tbl>
    <w:p w:rsidR="00B454C8" w:rsidRPr="00C8540F" w:rsidRDefault="00B454C8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2" w:name="_Toc464810133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Stage-role access</w:t>
      </w:r>
      <w:bookmarkEnd w:id="2"/>
    </w:p>
    <w:p w:rsidR="00B454C8" w:rsidRPr="00C8540F" w:rsidRDefault="00B454C8" w:rsidP="00B454C8"/>
    <w:tbl>
      <w:tblPr>
        <w:tblW w:w="6961" w:type="dxa"/>
        <w:tblInd w:w="93" w:type="dxa"/>
        <w:tblLook w:val="04A0" w:firstRow="1" w:lastRow="0" w:firstColumn="1" w:lastColumn="0" w:noHBand="0" w:noVBand="1"/>
      </w:tblPr>
      <w:tblGrid>
        <w:gridCol w:w="3417"/>
        <w:gridCol w:w="3544"/>
      </w:tblGrid>
      <w:tr w:rsidR="00FA2759" w:rsidRPr="00C8540F" w:rsidTr="003257A4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Stage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Applicable Role</w:t>
            </w:r>
          </w:p>
        </w:tc>
      </w:tr>
      <w:tr w:rsidR="00FA2759" w:rsidRPr="00C8540F" w:rsidTr="00236920">
        <w:trPr>
          <w:trHeight w:val="30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A2759" w:rsidRPr="00C8540F" w:rsidRDefault="00A05C6F" w:rsidP="003257A4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Application </w:t>
            </w:r>
            <w:r w:rsidR="001901C1" w:rsidRPr="00C8540F">
              <w:rPr>
                <w:color w:val="000000"/>
                <w:sz w:val="24"/>
                <w:szCs w:val="24"/>
                <w:lang w:val="en-IN" w:eastAsia="en-IN"/>
              </w:rPr>
              <w:t>Queue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FA2759" w:rsidRPr="00C8540F" w:rsidRDefault="00A669D8" w:rsidP="003257A4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>Loan Officer</w:t>
            </w:r>
          </w:p>
        </w:tc>
      </w:tr>
      <w:tr w:rsidR="000B5C2D" w:rsidRPr="00C8540F" w:rsidTr="000B5C2D">
        <w:trPr>
          <w:trHeight w:val="30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B5C2D" w:rsidRPr="00C8540F" w:rsidRDefault="00A05C6F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Capture </w:t>
            </w:r>
            <w:r w:rsidR="001901C1" w:rsidRPr="00C8540F">
              <w:rPr>
                <w:color w:val="000000"/>
                <w:sz w:val="24"/>
                <w:szCs w:val="24"/>
                <w:lang w:val="en-IN" w:eastAsia="en-IN"/>
              </w:rPr>
              <w:t>Details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0B5C2D" w:rsidRPr="00C8540F" w:rsidRDefault="00A669D8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>Loan Officer</w:t>
            </w:r>
          </w:p>
        </w:tc>
      </w:tr>
    </w:tbl>
    <w:p w:rsidR="00705C6F" w:rsidRDefault="00705C6F" w:rsidP="00705C6F">
      <w:pPr>
        <w:pStyle w:val="Heading1"/>
        <w:keepNext w:val="0"/>
        <w:spacing w:before="480" w:after="0" w:line="276" w:lineRule="auto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3" w:name="_Toc464810134"/>
    </w:p>
    <w:p w:rsidR="00B42412" w:rsidRPr="00C8540F" w:rsidRDefault="00A05C6F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Application</w:t>
      </w:r>
      <w:r w:rsidR="001901C1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Queue</w:t>
      </w:r>
      <w:bookmarkEnd w:id="3"/>
    </w:p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4" w:name="_Toc46481013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specification</w:t>
      </w:r>
      <w:bookmarkEnd w:id="4"/>
    </w:p>
    <w:p w:rsidR="0084566F" w:rsidRPr="00C8540F" w:rsidRDefault="0084566F" w:rsidP="0084566F"/>
    <w:tbl>
      <w:tblPr>
        <w:tblStyle w:val="TableGrid"/>
        <w:tblW w:w="9322" w:type="dxa"/>
        <w:tblLayout w:type="fixed"/>
        <w:tblLook w:val="04A0" w:firstRow="1" w:lastRow="0" w:firstColumn="1" w:lastColumn="0" w:noHBand="0" w:noVBand="1"/>
      </w:tblPr>
      <w:tblGrid>
        <w:gridCol w:w="1809"/>
        <w:gridCol w:w="1701"/>
        <w:gridCol w:w="1701"/>
        <w:gridCol w:w="1418"/>
        <w:gridCol w:w="2693"/>
      </w:tblGrid>
      <w:tr w:rsidR="004061F7" w:rsidRPr="00C8540F" w:rsidTr="001013E2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Field name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Section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 xml:space="preserve">Data Type </w:t>
            </w:r>
          </w:p>
        </w:tc>
        <w:tc>
          <w:tcPr>
            <w:tcW w:w="1418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Attribute</w:t>
            </w:r>
          </w:p>
        </w:tc>
        <w:tc>
          <w:tcPr>
            <w:tcW w:w="2693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Population logic</w:t>
            </w:r>
          </w:p>
        </w:tc>
      </w:tr>
      <w:tr w:rsidR="004061F7" w:rsidRPr="00C8540F" w:rsidTr="001013E2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Applicant Name</w:t>
            </w:r>
          </w:p>
        </w:tc>
        <w:tc>
          <w:tcPr>
            <w:tcW w:w="1701" w:type="dxa"/>
          </w:tcPr>
          <w:p w:rsidR="004061F7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4061F7" w:rsidRPr="00C8540F" w:rsidRDefault="00ED0B64" w:rsidP="00410927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from screening but Editable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4061F7" w:rsidRPr="00C8540F" w:rsidTr="001013E2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Business Name</w:t>
            </w:r>
          </w:p>
        </w:tc>
        <w:tc>
          <w:tcPr>
            <w:tcW w:w="1701" w:type="dxa"/>
          </w:tcPr>
          <w:p w:rsidR="004061F7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8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4061F7" w:rsidRPr="00C8540F" w:rsidRDefault="00ED0B64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from screening but Editable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D34EF0" w:rsidRPr="00C8540F" w:rsidTr="001013E2">
        <w:tc>
          <w:tcPr>
            <w:tcW w:w="1809" w:type="dxa"/>
          </w:tcPr>
          <w:p w:rsidR="00D34EF0" w:rsidRPr="00C8540F" w:rsidRDefault="00ED0B64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Customer ID</w:t>
            </w:r>
            <w:r w:rsidR="00D34EF0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</w:t>
            </w:r>
          </w:p>
        </w:tc>
        <w:tc>
          <w:tcPr>
            <w:tcW w:w="1701" w:type="dxa"/>
          </w:tcPr>
          <w:p w:rsidR="00D34EF0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8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D34EF0" w:rsidRPr="00C8540F" w:rsidRDefault="00ED0B64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from screening but Editable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D34EF0" w:rsidRPr="00C8540F" w:rsidTr="001013E2">
        <w:tc>
          <w:tcPr>
            <w:tcW w:w="1809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Area</w:t>
            </w:r>
          </w:p>
        </w:tc>
        <w:tc>
          <w:tcPr>
            <w:tcW w:w="1701" w:type="dxa"/>
          </w:tcPr>
          <w:p w:rsidR="00D34EF0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D34EF0" w:rsidRPr="00C8540F" w:rsidRDefault="00BD7D8A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D34EF0" w:rsidRPr="00C8540F" w:rsidRDefault="00ED0B64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from screening but Editable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D34EF0" w:rsidRPr="00C8540F" w:rsidTr="001013E2">
        <w:tc>
          <w:tcPr>
            <w:tcW w:w="1809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City/Village/</w:t>
            </w:r>
            <w:r w:rsidR="001013E2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Town</w:t>
            </w:r>
          </w:p>
        </w:tc>
        <w:tc>
          <w:tcPr>
            <w:tcW w:w="1701" w:type="dxa"/>
          </w:tcPr>
          <w:p w:rsidR="00D34EF0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D34EF0" w:rsidRPr="00C8540F" w:rsidRDefault="00BD7D8A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D34EF0" w:rsidRPr="00C8540F" w:rsidRDefault="00ED0B64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from screening but Editable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D34EF0" w:rsidRPr="00C8540F" w:rsidTr="001013E2">
        <w:tc>
          <w:tcPr>
            <w:tcW w:w="1809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Pincode</w:t>
            </w:r>
          </w:p>
        </w:tc>
        <w:tc>
          <w:tcPr>
            <w:tcW w:w="1701" w:type="dxa"/>
          </w:tcPr>
          <w:p w:rsidR="00D34EF0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Numeric</w:t>
            </w:r>
          </w:p>
        </w:tc>
        <w:tc>
          <w:tcPr>
            <w:tcW w:w="1418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693" w:type="dxa"/>
          </w:tcPr>
          <w:p w:rsidR="00D34EF0" w:rsidRPr="00C8540F" w:rsidRDefault="00ED0B64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from screening but Editable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</w:tbl>
    <w:p w:rsidR="0084566F" w:rsidRPr="00C8540F" w:rsidRDefault="0084566F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F5161D" w:rsidRDefault="00F5161D" w:rsidP="0084566F"/>
    <w:p w:rsidR="0047703A" w:rsidRPr="00C8540F" w:rsidRDefault="0047703A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B42412" w:rsidRPr="00C8540F" w:rsidRDefault="00705C6F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5" w:name="_Toc464810136"/>
      <w:r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br w:type="column"/>
      </w:r>
      <w:r w:rsidR="00B42412"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</w:t>
      </w:r>
      <w:bookmarkEnd w:id="5"/>
    </w:p>
    <w:p w:rsidR="00A741CD" w:rsidRPr="00C8540F" w:rsidRDefault="00A741CD" w:rsidP="00A741CD"/>
    <w:p w:rsidR="00A741CD" w:rsidRPr="00C8540F" w:rsidRDefault="00A741CD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>Search Page</w:t>
      </w:r>
    </w:p>
    <w:p w:rsidR="00A741CD" w:rsidRPr="00C8540F" w:rsidRDefault="00A741CD" w:rsidP="00A741CD">
      <w:pPr>
        <w:ind w:left="1080"/>
      </w:pPr>
    </w:p>
    <w:p w:rsidR="00A741CD" w:rsidRPr="00C8540F" w:rsidRDefault="00ED0B64" w:rsidP="00A741CD">
      <w:pPr>
        <w:ind w:left="1080"/>
      </w:pPr>
      <w:r>
        <w:t xml:space="preserve">     </w:t>
      </w:r>
      <w:r>
        <w:rPr>
          <w:noProof/>
          <w:lang w:val="en-IN" w:eastAsia="en-IN"/>
        </w:rPr>
        <w:drawing>
          <wp:inline distT="0" distB="0" distL="0" distR="0" wp14:anchorId="79E6DD83" wp14:editId="28CCDBBC">
            <wp:extent cx="1956435" cy="3402330"/>
            <wp:effectExtent l="0" t="0" r="5715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35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1CD" w:rsidRPr="00C8540F" w:rsidRDefault="00A741CD" w:rsidP="00A741CD">
      <w:pPr>
        <w:ind w:left="1080"/>
      </w:pPr>
    </w:p>
    <w:p w:rsidR="00840BBA" w:rsidRPr="00C8540F" w:rsidRDefault="00840BBA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>Application Queue</w:t>
      </w:r>
    </w:p>
    <w:p w:rsidR="00A741CD" w:rsidRDefault="00ED0B64" w:rsidP="00A741CD">
      <w:pPr>
        <w:ind w:left="1080"/>
        <w:rPr>
          <w:rFonts w:eastAsia="Calibri"/>
          <w:sz w:val="24"/>
          <w:szCs w:val="28"/>
          <w:lang w:val="en-IN"/>
        </w:rPr>
      </w:pPr>
      <w:r>
        <w:rPr>
          <w:rFonts w:eastAsia="Calibri"/>
          <w:noProof/>
          <w:sz w:val="24"/>
          <w:szCs w:val="28"/>
          <w:lang w:val="en-IN" w:eastAsia="en-IN"/>
        </w:rPr>
        <w:drawing>
          <wp:inline distT="0" distB="0" distL="0" distR="0" wp14:anchorId="56167990" wp14:editId="374260FB">
            <wp:extent cx="1860550" cy="3391535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B64" w:rsidRPr="00C8540F" w:rsidRDefault="00ED0B64" w:rsidP="00A741CD">
      <w:pPr>
        <w:ind w:left="1080"/>
        <w:rPr>
          <w:rFonts w:eastAsia="Calibri"/>
          <w:sz w:val="24"/>
          <w:szCs w:val="28"/>
          <w:lang w:val="en-IN"/>
        </w:rPr>
      </w:pPr>
    </w:p>
    <w:p w:rsidR="00F5161D" w:rsidRPr="00C8540F" w:rsidRDefault="00F5161D" w:rsidP="00A741CD">
      <w:pPr>
        <w:ind w:left="1080"/>
        <w:rPr>
          <w:rFonts w:eastAsia="Calibri"/>
          <w:sz w:val="24"/>
          <w:szCs w:val="28"/>
          <w:lang w:val="en-IN"/>
        </w:rPr>
      </w:pPr>
    </w:p>
    <w:p w:rsidR="001901C1" w:rsidRPr="00C8540F" w:rsidRDefault="001901C1" w:rsidP="001901C1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6" w:name="_Toc464810137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Functional requirements</w:t>
      </w:r>
      <w:bookmarkEnd w:id="6"/>
    </w:p>
    <w:p w:rsidR="000B5C2D" w:rsidRPr="00C8540F" w:rsidRDefault="000B5C2D" w:rsidP="000B5C2D"/>
    <w:p w:rsidR="00B62F8C" w:rsidRPr="00C8540F" w:rsidRDefault="00A669D8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b/>
          <w:sz w:val="24"/>
          <w:szCs w:val="28"/>
        </w:rPr>
        <w:t>Loan Officer</w:t>
      </w:r>
      <w:r w:rsidR="00C02487" w:rsidRPr="00C8540F">
        <w:rPr>
          <w:rFonts w:ascii="Times New Roman" w:hAnsi="Times New Roman"/>
          <w:sz w:val="24"/>
          <w:szCs w:val="28"/>
        </w:rPr>
        <w:t xml:space="preserve"> l</w:t>
      </w:r>
      <w:r w:rsidR="00B62F8C" w:rsidRPr="00C8540F">
        <w:rPr>
          <w:rFonts w:ascii="Times New Roman" w:hAnsi="Times New Roman"/>
          <w:sz w:val="24"/>
          <w:szCs w:val="28"/>
        </w:rPr>
        <w:t>ogs in</w:t>
      </w:r>
    </w:p>
    <w:p w:rsidR="00A61445" w:rsidRPr="00C8540F" w:rsidRDefault="00A61445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</w:p>
    <w:p w:rsidR="00867B90" w:rsidRPr="00C8540F" w:rsidRDefault="00B62F8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A669D8" w:rsidRPr="00C8540F">
        <w:rPr>
          <w:rFonts w:ascii="Times New Roman" w:hAnsi="Times New Roman"/>
          <w:sz w:val="24"/>
          <w:szCs w:val="28"/>
        </w:rPr>
        <w:t>Loan Officer</w:t>
      </w:r>
      <w:r w:rsidRPr="00C8540F">
        <w:rPr>
          <w:rFonts w:ascii="Times New Roman" w:hAnsi="Times New Roman"/>
          <w:sz w:val="24"/>
          <w:szCs w:val="28"/>
        </w:rPr>
        <w:t xml:space="preserve"> </w:t>
      </w:r>
      <w:r w:rsidR="00F973C5" w:rsidRPr="00C8540F">
        <w:rPr>
          <w:rFonts w:ascii="Times New Roman" w:hAnsi="Times New Roman"/>
          <w:sz w:val="24"/>
          <w:szCs w:val="28"/>
        </w:rPr>
        <w:t xml:space="preserve">opens the process dash board, </w:t>
      </w:r>
      <w:r w:rsidR="00786B50" w:rsidRPr="00C8540F">
        <w:rPr>
          <w:rFonts w:ascii="Times New Roman" w:hAnsi="Times New Roman"/>
          <w:sz w:val="24"/>
          <w:szCs w:val="28"/>
        </w:rPr>
        <w:t xml:space="preserve">and </w:t>
      </w:r>
      <w:r w:rsidR="00867B90" w:rsidRPr="00C8540F">
        <w:rPr>
          <w:rFonts w:ascii="Times New Roman" w:hAnsi="Times New Roman"/>
          <w:sz w:val="24"/>
          <w:szCs w:val="28"/>
        </w:rPr>
        <w:t>clicks on Application queue</w:t>
      </w:r>
      <w:r w:rsidR="00786B5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the </w:t>
      </w:r>
      <w:r w:rsidR="00A669D8" w:rsidRPr="00C8540F">
        <w:rPr>
          <w:rFonts w:ascii="Times New Roman" w:hAnsi="Times New Roman"/>
          <w:sz w:val="24"/>
          <w:szCs w:val="28"/>
        </w:rPr>
        <w:t>Loan Officer</w:t>
      </w:r>
      <w:r w:rsidRPr="00C8540F">
        <w:rPr>
          <w:rFonts w:ascii="Times New Roman" w:hAnsi="Times New Roman"/>
          <w:sz w:val="24"/>
          <w:szCs w:val="28"/>
        </w:rPr>
        <w:t xml:space="preserve"> performs a search without selecting any parameter, then all cases with status ‘Pending for </w:t>
      </w:r>
      <w:r w:rsidR="00867B90" w:rsidRPr="00C8540F">
        <w:rPr>
          <w:rFonts w:ascii="Times New Roman" w:hAnsi="Times New Roman"/>
          <w:sz w:val="24"/>
          <w:szCs w:val="28"/>
        </w:rPr>
        <w:t>Application’</w:t>
      </w:r>
      <w:r w:rsidRPr="00C8540F">
        <w:rPr>
          <w:rFonts w:ascii="Times New Roman" w:hAnsi="Times New Roman"/>
          <w:sz w:val="24"/>
          <w:szCs w:val="28"/>
        </w:rPr>
        <w:t xml:space="preserve">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  <w:r w:rsidR="00D34EF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</w:t>
      </w:r>
      <w:r w:rsidR="00DD0A1F" w:rsidRPr="00C8540F">
        <w:rPr>
          <w:rFonts w:ascii="Times New Roman" w:hAnsi="Times New Roman"/>
          <w:sz w:val="24"/>
          <w:szCs w:val="28"/>
        </w:rPr>
        <w:t>t</w:t>
      </w:r>
      <w:r w:rsidR="00F973C5" w:rsidRPr="00C8540F">
        <w:rPr>
          <w:rFonts w:ascii="Times New Roman" w:hAnsi="Times New Roman"/>
          <w:sz w:val="24"/>
          <w:szCs w:val="28"/>
        </w:rPr>
        <w:t xml:space="preserve">he </w:t>
      </w:r>
      <w:r w:rsidR="00A669D8" w:rsidRPr="00C8540F">
        <w:rPr>
          <w:rFonts w:ascii="Times New Roman" w:hAnsi="Times New Roman"/>
          <w:sz w:val="24"/>
          <w:szCs w:val="28"/>
        </w:rPr>
        <w:t>Loan Officer</w:t>
      </w:r>
      <w:r w:rsidR="00525496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searches with ‘Applicant name’, ‘Business name’ or ‘URN no’, then all matching records </w:t>
      </w:r>
      <w:r w:rsidR="00562FC9" w:rsidRPr="00C8540F">
        <w:rPr>
          <w:rFonts w:ascii="Times New Roman" w:hAnsi="Times New Roman"/>
          <w:sz w:val="24"/>
          <w:szCs w:val="28"/>
        </w:rPr>
        <w:t xml:space="preserve">that are ‘Pending for Application’ </w:t>
      </w:r>
      <w:r w:rsidRPr="00C8540F">
        <w:rPr>
          <w:rFonts w:ascii="Times New Roman" w:hAnsi="Times New Roman"/>
          <w:sz w:val="24"/>
          <w:szCs w:val="28"/>
        </w:rPr>
        <w:t xml:space="preserve">(including existing customers)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A669D8" w:rsidRPr="00C8540F">
        <w:rPr>
          <w:rFonts w:ascii="Times New Roman" w:hAnsi="Times New Roman"/>
          <w:sz w:val="24"/>
          <w:szCs w:val="28"/>
        </w:rPr>
        <w:t>Loan Officer</w:t>
      </w:r>
      <w:r w:rsidRPr="00C8540F">
        <w:rPr>
          <w:rFonts w:ascii="Times New Roman" w:hAnsi="Times New Roman"/>
          <w:sz w:val="24"/>
          <w:szCs w:val="28"/>
        </w:rPr>
        <w:t xml:space="preserve"> </w:t>
      </w:r>
      <w:r w:rsidR="00CD6FB2" w:rsidRPr="00C8540F">
        <w:rPr>
          <w:rFonts w:ascii="Times New Roman" w:hAnsi="Times New Roman"/>
          <w:sz w:val="24"/>
          <w:szCs w:val="28"/>
        </w:rPr>
        <w:t xml:space="preserve">can </w:t>
      </w:r>
      <w:r w:rsidR="00CD6FB2" w:rsidRPr="00C8540F">
        <w:rPr>
          <w:rFonts w:ascii="Times New Roman" w:hAnsi="Times New Roman"/>
          <w:b/>
          <w:sz w:val="24"/>
          <w:szCs w:val="28"/>
        </w:rPr>
        <w:t xml:space="preserve">search and </w:t>
      </w:r>
      <w:r w:rsidR="005D3FC5" w:rsidRPr="00C8540F">
        <w:rPr>
          <w:rFonts w:ascii="Times New Roman" w:hAnsi="Times New Roman"/>
          <w:b/>
          <w:sz w:val="24"/>
          <w:szCs w:val="28"/>
        </w:rPr>
        <w:t>sort</w:t>
      </w:r>
      <w:r w:rsidR="005D3FC5" w:rsidRPr="00C8540F">
        <w:rPr>
          <w:rFonts w:ascii="Times New Roman" w:hAnsi="Times New Roman"/>
          <w:sz w:val="24"/>
          <w:szCs w:val="28"/>
        </w:rPr>
        <w:t xml:space="preserve"> the profiles </w:t>
      </w:r>
      <w:r w:rsidR="00866D3C" w:rsidRPr="00C8540F">
        <w:rPr>
          <w:rFonts w:ascii="Times New Roman" w:hAnsi="Times New Roman"/>
          <w:sz w:val="24"/>
          <w:szCs w:val="28"/>
        </w:rPr>
        <w:t xml:space="preserve">based on the following parameters:  </w:t>
      </w:r>
      <w:r w:rsidR="00BD7D8A" w:rsidRPr="00C8540F">
        <w:rPr>
          <w:rFonts w:ascii="Times New Roman" w:hAnsi="Times New Roman"/>
          <w:sz w:val="24"/>
          <w:szCs w:val="28"/>
        </w:rPr>
        <w:t>U</w:t>
      </w:r>
      <w:r w:rsidR="00A65E15" w:rsidRPr="00C8540F">
        <w:rPr>
          <w:rFonts w:ascii="Times New Roman" w:hAnsi="Times New Roman"/>
          <w:sz w:val="24"/>
          <w:szCs w:val="28"/>
        </w:rPr>
        <w:t>RN</w:t>
      </w:r>
      <w:r w:rsidR="00BD7D8A" w:rsidRPr="00C8540F">
        <w:rPr>
          <w:rFonts w:ascii="Times New Roman" w:hAnsi="Times New Roman"/>
          <w:sz w:val="24"/>
          <w:szCs w:val="28"/>
        </w:rPr>
        <w:t xml:space="preserve"> no, Applicant Name, Business Name</w:t>
      </w:r>
      <w:r w:rsidR="00A65E15" w:rsidRPr="00C8540F">
        <w:rPr>
          <w:rFonts w:ascii="Times New Roman" w:hAnsi="Times New Roman"/>
          <w:sz w:val="24"/>
          <w:szCs w:val="28"/>
        </w:rPr>
        <w:t xml:space="preserve">, Area, </w:t>
      </w:r>
      <w:proofErr w:type="gramStart"/>
      <w:r w:rsidR="00A65E15" w:rsidRPr="00C8540F">
        <w:rPr>
          <w:rFonts w:ascii="Times New Roman" w:hAnsi="Times New Roman"/>
          <w:sz w:val="24"/>
          <w:szCs w:val="28"/>
        </w:rPr>
        <w:t>City</w:t>
      </w:r>
      <w:proofErr w:type="gramEnd"/>
      <w:r w:rsidR="00A65E15" w:rsidRPr="00C8540F">
        <w:rPr>
          <w:rFonts w:ascii="Times New Roman" w:hAnsi="Times New Roman"/>
          <w:sz w:val="24"/>
          <w:szCs w:val="28"/>
        </w:rPr>
        <w:t>/Village/Town</w:t>
      </w:r>
      <w:r w:rsidR="00866D3C" w:rsidRPr="00C8540F">
        <w:rPr>
          <w:rFonts w:ascii="Times New Roman" w:hAnsi="Times New Roman"/>
          <w:sz w:val="24"/>
          <w:szCs w:val="28"/>
        </w:rPr>
        <w:t xml:space="preserve">. </w:t>
      </w:r>
    </w:p>
    <w:p w:rsidR="00E25392" w:rsidRPr="00C8540F" w:rsidRDefault="00866D3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A669D8" w:rsidRPr="00C8540F">
        <w:rPr>
          <w:rFonts w:ascii="Times New Roman" w:hAnsi="Times New Roman"/>
          <w:sz w:val="24"/>
          <w:szCs w:val="28"/>
        </w:rPr>
        <w:t>Loan Officer</w:t>
      </w:r>
      <w:r w:rsidRPr="00C8540F">
        <w:rPr>
          <w:rFonts w:ascii="Times New Roman" w:hAnsi="Times New Roman"/>
          <w:sz w:val="24"/>
          <w:szCs w:val="28"/>
        </w:rPr>
        <w:t xml:space="preserve"> then </w:t>
      </w:r>
      <w:r w:rsidR="00525496" w:rsidRPr="00C8540F">
        <w:rPr>
          <w:rFonts w:ascii="Times New Roman" w:hAnsi="Times New Roman"/>
          <w:sz w:val="24"/>
          <w:szCs w:val="28"/>
        </w:rPr>
        <w:t xml:space="preserve">selects a </w:t>
      </w:r>
      <w:r w:rsidR="005D3FC5" w:rsidRPr="00C8540F">
        <w:rPr>
          <w:rFonts w:ascii="Times New Roman" w:hAnsi="Times New Roman"/>
          <w:sz w:val="24"/>
          <w:szCs w:val="28"/>
        </w:rPr>
        <w:t>profile</w:t>
      </w:r>
      <w:r w:rsidR="00525496" w:rsidRPr="00C8540F">
        <w:rPr>
          <w:rFonts w:ascii="Times New Roman" w:hAnsi="Times New Roman"/>
          <w:sz w:val="24"/>
          <w:szCs w:val="28"/>
        </w:rPr>
        <w:t xml:space="preserve"> from the </w:t>
      </w:r>
      <w:r w:rsidR="00867B90" w:rsidRPr="00C8540F">
        <w:rPr>
          <w:rFonts w:ascii="Times New Roman" w:hAnsi="Times New Roman"/>
          <w:sz w:val="24"/>
          <w:szCs w:val="28"/>
        </w:rPr>
        <w:t>application</w:t>
      </w:r>
      <w:r w:rsidR="00F973C5" w:rsidRPr="00C8540F">
        <w:rPr>
          <w:rFonts w:ascii="Times New Roman" w:hAnsi="Times New Roman"/>
          <w:sz w:val="24"/>
          <w:szCs w:val="28"/>
        </w:rPr>
        <w:t xml:space="preserve"> queue</w:t>
      </w:r>
      <w:r w:rsidR="005D3FC5" w:rsidRPr="00C8540F">
        <w:rPr>
          <w:rFonts w:ascii="Times New Roman" w:hAnsi="Times New Roman"/>
          <w:sz w:val="24"/>
          <w:szCs w:val="28"/>
        </w:rPr>
        <w:t>.</w:t>
      </w:r>
      <w:r w:rsidR="00BE7F80" w:rsidRPr="00C8540F">
        <w:rPr>
          <w:rFonts w:ascii="Times New Roman" w:hAnsi="Times New Roman"/>
          <w:sz w:val="24"/>
          <w:szCs w:val="28"/>
        </w:rPr>
        <w:t xml:space="preserve"> The queue table should have applicant name, business name, URN </w:t>
      </w:r>
      <w:r w:rsidR="00E25392" w:rsidRPr="00C8540F">
        <w:rPr>
          <w:rFonts w:ascii="Times New Roman" w:hAnsi="Times New Roman"/>
          <w:sz w:val="24"/>
          <w:szCs w:val="28"/>
        </w:rPr>
        <w:t xml:space="preserve">No, Area, City/Town/Village </w:t>
      </w:r>
      <w:r w:rsidR="00BE7F80" w:rsidRPr="00C8540F">
        <w:rPr>
          <w:rFonts w:ascii="Times New Roman" w:hAnsi="Times New Roman"/>
          <w:sz w:val="24"/>
          <w:szCs w:val="28"/>
        </w:rPr>
        <w:t xml:space="preserve">as column names. </w:t>
      </w:r>
    </w:p>
    <w:p w:rsidR="00A61445" w:rsidRPr="00C8540F" w:rsidRDefault="00BE7F8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All the columns will have </w:t>
      </w:r>
      <w:r w:rsidRPr="00C8540F">
        <w:rPr>
          <w:rFonts w:ascii="Times New Roman" w:hAnsi="Times New Roman"/>
          <w:b/>
          <w:sz w:val="24"/>
          <w:szCs w:val="28"/>
        </w:rPr>
        <w:t>sorting</w:t>
      </w:r>
      <w:r w:rsidRPr="00C8540F">
        <w:rPr>
          <w:rFonts w:ascii="Times New Roman" w:hAnsi="Times New Roman"/>
          <w:sz w:val="24"/>
          <w:szCs w:val="28"/>
        </w:rPr>
        <w:t xml:space="preserve"> facility.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" w:name="_Toc464810138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</w:t>
      </w:r>
      <w:bookmarkEnd w:id="7"/>
    </w:p>
    <w:p w:rsidR="00867B90" w:rsidRPr="00C8540F" w:rsidRDefault="00867B90" w:rsidP="00867B90">
      <w:pPr>
        <w:ind w:left="1080"/>
      </w:pPr>
      <w:r w:rsidRPr="00C8540F">
        <w:t>-NA-</w:t>
      </w:r>
    </w:p>
    <w:p w:rsidR="00867B90" w:rsidRPr="00C8540F" w:rsidRDefault="00867B90" w:rsidP="00867B90">
      <w:pPr>
        <w:ind w:left="360"/>
      </w:pP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8" w:name="_Toc464810139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</w:t>
      </w:r>
      <w:bookmarkEnd w:id="8"/>
    </w:p>
    <w:p w:rsidR="00867B90" w:rsidRPr="00C8540F" w:rsidRDefault="00867B90" w:rsidP="00867B90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9" w:name="_Toc464810140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9"/>
    </w:p>
    <w:p w:rsidR="00C02487" w:rsidRPr="00C8540F" w:rsidRDefault="00C02487" w:rsidP="00C0248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  <w:sz w:val="20"/>
        </w:rPr>
        <w:t>-NA-</w:t>
      </w:r>
    </w:p>
    <w:p w:rsidR="002523C6" w:rsidRPr="00C8540F" w:rsidRDefault="002523C6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853D6" w:rsidRPr="00C8540F" w:rsidRDefault="00A853D6" w:rsidP="00F973C5">
      <w:pPr>
        <w:ind w:left="360" w:firstLine="720"/>
        <w:rPr>
          <w:rFonts w:eastAsia="Calibri"/>
          <w:sz w:val="28"/>
          <w:szCs w:val="28"/>
          <w:lang w:val="en-IN"/>
        </w:rPr>
        <w:sectPr w:rsidR="00A853D6" w:rsidRPr="00C8540F" w:rsidSect="00645805">
          <w:headerReference w:type="default" r:id="rId16"/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Pr="00C8540F" w:rsidRDefault="005D3FC5" w:rsidP="00506974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10" w:name="_Toc464810141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 xml:space="preserve">Capturing </w:t>
      </w:r>
      <w:r w:rsidR="00951464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Application</w:t>
      </w:r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data</w:t>
      </w:r>
      <w:bookmarkEnd w:id="10"/>
    </w:p>
    <w:p w:rsidR="002523C6" w:rsidRPr="00C8540F" w:rsidRDefault="00B42412" w:rsidP="0054313B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1" w:name="_Toc464810142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requirements</w:t>
      </w:r>
      <w:bookmarkEnd w:id="11"/>
      <w:r w:rsidR="005D3FC5"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A853D6" w:rsidRPr="00C8540F" w:rsidRDefault="00A853D6" w:rsidP="00A853D6"/>
    <w:tbl>
      <w:tblPr>
        <w:tblW w:w="14800" w:type="dxa"/>
        <w:tblInd w:w="98" w:type="dxa"/>
        <w:tblLook w:val="04A0" w:firstRow="1" w:lastRow="0" w:firstColumn="1" w:lastColumn="0" w:noHBand="0" w:noVBand="1"/>
        <w:tblPrChange w:id="12" w:author="Swapnil Agrawal | IFMR Rural Finance" w:date="2016-11-10T17:11:00Z">
          <w:tblPr>
            <w:tblW w:w="14800" w:type="dxa"/>
            <w:tblInd w:w="98" w:type="dxa"/>
            <w:tblLook w:val="04A0" w:firstRow="1" w:lastRow="0" w:firstColumn="1" w:lastColumn="0" w:noHBand="0" w:noVBand="1"/>
          </w:tblPr>
        </w:tblPrChange>
      </w:tblPr>
      <w:tblGrid>
        <w:gridCol w:w="1168"/>
        <w:gridCol w:w="929"/>
        <w:gridCol w:w="1072"/>
        <w:gridCol w:w="1243"/>
        <w:gridCol w:w="2478"/>
        <w:gridCol w:w="1839"/>
        <w:gridCol w:w="1345"/>
        <w:gridCol w:w="1518"/>
        <w:gridCol w:w="3208"/>
        <w:tblGridChange w:id="13">
          <w:tblGrid>
            <w:gridCol w:w="941"/>
            <w:gridCol w:w="227"/>
            <w:gridCol w:w="702"/>
            <w:gridCol w:w="227"/>
            <w:gridCol w:w="845"/>
            <w:gridCol w:w="227"/>
            <w:gridCol w:w="1016"/>
            <w:gridCol w:w="227"/>
            <w:gridCol w:w="2251"/>
            <w:gridCol w:w="227"/>
            <w:gridCol w:w="1612"/>
            <w:gridCol w:w="227"/>
            <w:gridCol w:w="1118"/>
            <w:gridCol w:w="227"/>
            <w:gridCol w:w="1291"/>
            <w:gridCol w:w="227"/>
            <w:gridCol w:w="3208"/>
          </w:tblGrid>
        </w:tblGridChange>
      </w:tblGrid>
      <w:tr w:rsidR="0047703A" w:rsidRPr="0047703A" w:rsidTr="00601CE3">
        <w:trPr>
          <w:trHeight w:val="20"/>
          <w:trPrChange w:id="14" w:author="Swapnil Agrawal | IFMR Rural Finance" w:date="2016-11-10T17:11:00Z">
            <w:trPr>
              <w:trHeight w:val="585"/>
            </w:trPr>
          </w:trPrChange>
        </w:trPr>
        <w:tc>
          <w:tcPr>
            <w:tcW w:w="11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" w:author="Swapnil Agrawal | IFMR Rural Finance" w:date="2016-11-10T17:11:00Z">
              <w:tcPr>
                <w:tcW w:w="941" w:type="dxa"/>
                <w:tcBorders>
                  <w:top w:val="single" w:sz="8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Entity</w:t>
            </w:r>
          </w:p>
        </w:tc>
        <w:tc>
          <w:tcPr>
            <w:tcW w:w="9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" w:author="Swapnil Agrawal | IFMR Rural Finance" w:date="2016-11-10T17:11:00Z">
              <w:tcPr>
                <w:tcW w:w="929" w:type="dxa"/>
                <w:gridSpan w:val="2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Tab</w:t>
            </w:r>
          </w:p>
        </w:tc>
        <w:tc>
          <w:tcPr>
            <w:tcW w:w="107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" w:author="Swapnil Agrawal | IFMR Rural Finance" w:date="2016-11-10T17:11:00Z">
              <w:tcPr>
                <w:tcW w:w="1072" w:type="dxa"/>
                <w:gridSpan w:val="2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Sub tab</w:t>
            </w:r>
          </w:p>
        </w:tc>
        <w:tc>
          <w:tcPr>
            <w:tcW w:w="12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" w:author="Swapnil Agrawal | IFMR Rural Finance" w:date="2016-11-10T17:11:00Z">
              <w:tcPr>
                <w:tcW w:w="1243" w:type="dxa"/>
                <w:gridSpan w:val="2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Section</w:t>
            </w: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9" w:author="Swapnil Agrawal | IFMR Rural Finance" w:date="2016-11-10T17:11:00Z">
              <w:tcPr>
                <w:tcW w:w="2478" w:type="dxa"/>
                <w:gridSpan w:val="2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Fields</w:t>
            </w:r>
          </w:p>
        </w:tc>
        <w:tc>
          <w:tcPr>
            <w:tcW w:w="183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0" w:author="Swapnil Agrawal | IFMR Rural Finance" w:date="2016-11-10T17:11:00Z">
              <w:tcPr>
                <w:tcW w:w="1839" w:type="dxa"/>
                <w:gridSpan w:val="2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Field Value</w:t>
            </w:r>
          </w:p>
        </w:tc>
        <w:tc>
          <w:tcPr>
            <w:tcW w:w="13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" w:author="Swapnil Agrawal | IFMR Rural Finance" w:date="2016-11-10T17:11:00Z">
              <w:tcPr>
                <w:tcW w:w="1345" w:type="dxa"/>
                <w:gridSpan w:val="2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Mandatory</w:t>
            </w:r>
          </w:p>
        </w:tc>
        <w:tc>
          <w:tcPr>
            <w:tcW w:w="15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" w:author="Swapnil Agrawal | IFMR Rural Finance" w:date="2016-11-10T17:11:00Z">
              <w:tcPr>
                <w:tcW w:w="1518" w:type="dxa"/>
                <w:gridSpan w:val="2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Conditional Mandatory</w:t>
            </w:r>
          </w:p>
        </w:tc>
        <w:tc>
          <w:tcPr>
            <w:tcW w:w="3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" w:author="Swapnil Agrawal | IFMR Rural Finance" w:date="2016-11-10T17:11:00Z">
              <w:tcPr>
                <w:tcW w:w="3435" w:type="dxa"/>
                <w:gridSpan w:val="2"/>
                <w:tcBorders>
                  <w:top w:val="single" w:sz="8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Remarks</w:t>
            </w:r>
          </w:p>
        </w:tc>
      </w:tr>
      <w:tr w:rsidR="0047703A" w:rsidRPr="0047703A" w:rsidTr="00601CE3">
        <w:trPr>
          <w:cantSplit/>
          <w:trHeight w:val="20"/>
          <w:trPrChange w:id="24" w:author="Swapnil Agrawal | IFMR Rural Finance" w:date="2016-11-10T17:11:00Z">
            <w:trPr>
              <w:cantSplit/>
              <w:trHeight w:val="20"/>
            </w:trPr>
          </w:trPrChange>
        </w:trPr>
        <w:tc>
          <w:tcPr>
            <w:tcW w:w="1168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  <w:tcPrChange w:id="25" w:author="Swapnil Agrawal | IFMR Rural Finance" w:date="2016-11-10T17:11:00Z">
              <w:tcPr>
                <w:tcW w:w="941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textDirection w:val="btLr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47703A">
              <w:rPr>
                <w:color w:val="000000"/>
                <w:sz w:val="40"/>
                <w:szCs w:val="40"/>
                <w:lang w:val="en-IN" w:eastAsia="en-IN"/>
              </w:rPr>
              <w:t>APPLICANT</w:t>
            </w: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  <w:tcPrChange w:id="26" w:author="Swapnil Agrawal | IFMR Rural Finance" w:date="2016-11-10T17:11:00Z">
              <w:tcPr>
                <w:tcW w:w="929" w:type="dxa"/>
                <w:gridSpan w:val="2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  <w:tcPrChange w:id="27" w:author="Swapnil Agrawal | IFMR Rural Finance" w:date="2016-11-10T17:11:00Z">
              <w:tcPr>
                <w:tcW w:w="1072" w:type="dxa"/>
                <w:gridSpan w:val="2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28" w:author="Swapnil Agrawal | IFMR Rural Finance" w:date="2016-11-10T17:11:00Z">
              <w:tcPr>
                <w:tcW w:w="1243" w:type="dxa"/>
                <w:gridSpan w:val="2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9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0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1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2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3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ED0B64" w:rsidP="002D0C7D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from screeni</w:t>
            </w:r>
            <w:bookmarkStart w:id="34" w:name="_GoBack"/>
            <w:bookmarkEnd w:id="34"/>
            <w:r>
              <w:rPr>
                <w:color w:val="000000"/>
                <w:sz w:val="22"/>
                <w:szCs w:val="22"/>
                <w:lang w:val="en-IN" w:eastAsia="en-IN"/>
              </w:rPr>
              <w:t xml:space="preserve">ng but Editable </w:t>
            </w:r>
          </w:p>
        </w:tc>
      </w:tr>
      <w:tr w:rsidR="0047703A" w:rsidRPr="0047703A" w:rsidTr="00601CE3">
        <w:trPr>
          <w:cantSplit/>
          <w:trHeight w:val="20"/>
          <w:trPrChange w:id="35" w:author="Swapnil Agrawal | IFMR Rural Finance" w:date="2016-11-10T17:11:00Z">
            <w:trPr>
              <w:cantSplit/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3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3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3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0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1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2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3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4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ED0B6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601CE3">
        <w:trPr>
          <w:cantSplit/>
          <w:trHeight w:val="20"/>
          <w:trPrChange w:id="45" w:author="Swapnil Agrawal | IFMR Rural Finance" w:date="2016-11-10T17:11:00Z">
            <w:trPr>
              <w:cantSplit/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4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4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4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0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1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2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3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4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ED0B6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601CE3">
        <w:trPr>
          <w:cantSplit/>
          <w:trHeight w:val="20"/>
          <w:trPrChange w:id="55" w:author="Swapnil Agrawal | IFMR Rural Finance" w:date="2016-11-10T17:11:00Z">
            <w:trPr>
              <w:cantSplit/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0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1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2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3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4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ED0B6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47703A" w:rsidRPr="0047703A" w:rsidTr="00601CE3">
        <w:trPr>
          <w:cantSplit/>
          <w:trHeight w:val="20"/>
          <w:trPrChange w:id="65" w:author="Swapnil Agrawal | IFMR Rural Finance" w:date="2016-11-10T17:11:00Z">
            <w:trPr>
              <w:cantSplit/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0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1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2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3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  <w:tcPrChange w:id="74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12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ED0B64" w:rsidP="002D0C7D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601CE3">
        <w:trPr>
          <w:cantSplit/>
          <w:trHeight w:val="20"/>
          <w:trPrChange w:id="75" w:author="Swapnil Agrawal | IFMR Rural Finance" w:date="2016-11-10T17:11:00Z">
            <w:trPr>
              <w:cantSplit/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7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7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7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0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1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2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3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4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ED0B6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601CE3">
        <w:trPr>
          <w:cantSplit/>
          <w:trHeight w:val="20"/>
          <w:trPrChange w:id="85" w:author="Swapnil Agrawal | IFMR Rural Finance" w:date="2016-11-10T17:11:00Z">
            <w:trPr>
              <w:cantSplit/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8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8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8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0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1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2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3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4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ED0B6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601CE3">
        <w:trPr>
          <w:cantSplit/>
          <w:trHeight w:val="20"/>
          <w:trPrChange w:id="95" w:author="Swapnil Agrawal | IFMR Rural Finance" w:date="2016-11-10T17:11:00Z">
            <w:trPr>
              <w:cantSplit/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9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9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9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0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1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2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3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4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ED0B6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47703A" w:rsidRPr="0047703A" w:rsidTr="00601CE3">
        <w:trPr>
          <w:trHeight w:val="20"/>
          <w:trPrChange w:id="105" w:author="Swapnil Agrawal | IFMR Rural Finance" w:date="2016-11-10T17:11:00Z">
            <w:trPr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0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0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0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  <w:tcPrChange w:id="110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000000" w:fill="B8CCE4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Add Button</w:t>
            </w:r>
            <w:r w:rsidR="001E60CD">
              <w:rPr>
                <w:sz w:val="22"/>
                <w:szCs w:val="22"/>
                <w:lang w:val="en-IN" w:eastAsia="en-IN"/>
              </w:rPr>
              <w:t xml:space="preserve"> for Additional KYC Details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1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2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3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4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47703A" w:rsidRPr="0047703A" w:rsidRDefault="0047703A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050FC2" w:rsidRDefault="006B70E4" w:rsidP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65AC9">
              <w:rPr>
                <w:sz w:val="22"/>
                <w:szCs w:val="22"/>
                <w:highlight w:val="green"/>
              </w:rPr>
              <w:t>Have you ever taken a loan from Kinara?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050FC2" w:rsidRDefault="006B70E4" w:rsidP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65AC9">
              <w:rPr>
                <w:sz w:val="22"/>
                <w:szCs w:val="22"/>
                <w:highlight w:val="gree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050FC2" w:rsidRDefault="006B70E4" w:rsidP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865AC9">
              <w:rPr>
                <w:sz w:val="22"/>
                <w:szCs w:val="22"/>
                <w:highlight w:val="gree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050FC2" w:rsidRDefault="006B70E4" w:rsidP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7703A" w:rsidRDefault="006B70E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6B70E4" w:rsidRPr="0047703A" w:rsidTr="00601CE3">
        <w:trPr>
          <w:trHeight w:val="20"/>
          <w:trPrChange w:id="115" w:author="Swapnil Agrawal | IFMR Rural Finance" w:date="2016-11-10T17:11:00Z">
            <w:trPr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1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117" w:author="Swapnil Agrawal | IFMR Rural Finance" w:date="2016-11-10T17:11:00Z">
              <w:tcPr>
                <w:tcW w:w="929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118" w:author="Swapnil Agrawal | IFMR Rural Finance" w:date="2016-11-10T17:11:00Z">
              <w:tcPr>
                <w:tcW w:w="1072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19" w:author="Swapnil Agrawal | IFMR Rural Finance" w:date="2016-11-10T17:11:00Z">
              <w:tcPr>
                <w:tcW w:w="1243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20" w:author="Swapnil Agrawal | IFMR Rural Finance" w:date="2016-11-10T17:11:00Z">
              <w:tcPr>
                <w:tcW w:w="24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Title</w:t>
            </w:r>
            <w:r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21" w:author="Swapnil Agrawal | IFMR Rural Finance" w:date="2016-11-10T17:11:00Z">
              <w:tcPr>
                <w:tcW w:w="18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22" w:author="Swapnil Agrawal | IFMR Rural Finance" w:date="2016-11-10T17:11:00Z">
              <w:tcPr>
                <w:tcW w:w="1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23" w:author="Swapnil Agrawal | IFMR Rural Finance" w:date="2016-11-10T17:11:00Z">
              <w:tcPr>
                <w:tcW w:w="151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24" w:author="Swapnil Agrawal | IFMR Rural Finance" w:date="2016-11-10T17:11:00Z">
              <w:tcPr>
                <w:tcW w:w="34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25" w:author="Swapnil Agrawal | IFMR Rural Finance" w:date="2016-11-10T17:11:00Z">
            <w:trPr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2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2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2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2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30" w:author="Swapnil Agrawal | IFMR Rural Finance" w:date="2016-11-10T17:11:00Z">
              <w:tcPr>
                <w:tcW w:w="24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Name</w:t>
            </w:r>
            <w:r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31" w:author="Swapnil Agrawal | IFMR Rural Finance" w:date="2016-11-10T17:11:00Z">
              <w:tcPr>
                <w:tcW w:w="18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32" w:author="Swapnil Agrawal | IFMR Rural Finance" w:date="2016-11-10T17:11:00Z">
              <w:tcPr>
                <w:tcW w:w="1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33" w:author="Swapnil Agrawal | IFMR Rural Finance" w:date="2016-11-10T17:11:00Z">
              <w:tcPr>
                <w:tcW w:w="151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34" w:author="Swapnil Agrawal | IFMR Rural Finance" w:date="2016-11-10T17:11:00Z">
              <w:tcPr>
                <w:tcW w:w="34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35" w:author="Swapnil Agrawal | IFMR Rural Finance" w:date="2016-11-10T17:11:00Z">
            <w:trPr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3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3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3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3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40" w:author="Swapnil Agrawal | IFMR Rural Finance" w:date="2016-11-10T17:11:00Z">
              <w:tcPr>
                <w:tcW w:w="24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Gender</w:t>
            </w:r>
            <w:r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41" w:author="Swapnil Agrawal | IFMR Rural Finance" w:date="2016-11-10T17:11:00Z">
              <w:tcPr>
                <w:tcW w:w="18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42" w:author="Swapnil Agrawal | IFMR Rural Finance" w:date="2016-11-10T17:11:00Z">
              <w:tcPr>
                <w:tcW w:w="1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43" w:author="Swapnil Agrawal | IFMR Rural Finance" w:date="2016-11-10T17:11:00Z">
              <w:tcPr>
                <w:tcW w:w="151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44" w:author="Swapnil Agrawal | IFMR Rural Finance" w:date="2016-11-10T17:11:00Z">
              <w:tcPr>
                <w:tcW w:w="34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45" w:author="Swapnil Agrawal | IFMR Rural Finance" w:date="2016-11-10T17:11:00Z">
            <w:trPr>
              <w:trHeight w:val="283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0" w:author="Swapnil Agrawal | IFMR Rural Finance" w:date="2016-11-10T17:11:00Z">
              <w:tcPr>
                <w:tcW w:w="2478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Date Of birth</w:t>
            </w:r>
            <w:r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1" w:author="Swapnil Agrawal | IFMR Rural Finance" w:date="2016-11-10T17:11:00Z">
              <w:tcPr>
                <w:tcW w:w="1839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2" w:author="Swapnil Agrawal | IFMR Rural Finance" w:date="2016-11-10T17:11:00Z">
              <w:tcPr>
                <w:tcW w:w="1345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3" w:author="Swapnil Agrawal | IFMR Rural Finance" w:date="2016-11-10T17:11:00Z">
              <w:tcPr>
                <w:tcW w:w="1518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4" w:author="Swapnil Agrawal | IFMR Rural Finance" w:date="2016-11-10T17:11:00Z">
              <w:tcPr>
                <w:tcW w:w="3435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55" w:author="Swapnil Agrawal | IFMR Rural Finance" w:date="2016-11-10T17:11:00Z">
            <w:trPr>
              <w:trHeight w:val="283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0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1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2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3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4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D0B64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65" w:author="Swapnil Agrawal | IFMR Rural Finance" w:date="2016-11-10T17:11:00Z">
            <w:trPr>
              <w:trHeight w:val="283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0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Father's Name</w:t>
            </w:r>
            <w:r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1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2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3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4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75" w:author="Swapnil Agrawal | IFMR Rural Finance" w:date="2016-11-10T17:11:00Z">
            <w:trPr>
              <w:trHeight w:val="283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0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Educational Level</w:t>
            </w:r>
            <w:r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1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2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3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hideMark/>
            <w:tcPrChange w:id="184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12" w:space="0" w:color="auto"/>
                </w:tcBorders>
                <w:shd w:val="clear" w:color="auto" w:fill="auto"/>
                <w:hideMark/>
              </w:tcPr>
            </w:tcPrChange>
          </w:tcPr>
          <w:p w:rsidR="006B70E4" w:rsidRDefault="006B70E4">
            <w:r w:rsidRPr="00C26CF3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85" w:author="Swapnil Agrawal | IFMR Rural Finance" w:date="2016-11-10T17:11:00Z">
            <w:trPr>
              <w:trHeight w:val="283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90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Religion</w:t>
            </w:r>
            <w:r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91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92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93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hideMark/>
            <w:tcPrChange w:id="194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12" w:space="0" w:color="auto"/>
                </w:tcBorders>
                <w:shd w:val="clear" w:color="auto" w:fill="auto"/>
                <w:hideMark/>
              </w:tcPr>
            </w:tcPrChange>
          </w:tcPr>
          <w:p w:rsidR="006B70E4" w:rsidRDefault="006B70E4">
            <w:r w:rsidRPr="00C26CF3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95" w:author="Swapnil Agrawal | IFMR Rural Finance" w:date="2016-11-10T17:11:00Z">
            <w:trPr>
              <w:trHeight w:val="283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9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00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Mobile No</w:t>
            </w:r>
            <w:r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01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02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03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04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205" w:author="Swapnil Agrawal | IFMR Rural Finance" w:date="2016-11-10T17:11:00Z">
            <w:trPr>
              <w:trHeight w:val="283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0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0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0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0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0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Alternat</w:t>
            </w:r>
            <w:r w:rsidRPr="00E250B5">
              <w:rPr>
                <w:sz w:val="22"/>
                <w:szCs w:val="22"/>
                <w:lang w:val="en-IN" w:eastAsia="en-IN"/>
              </w:rPr>
              <w:t>e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1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2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3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14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215" w:author="Swapnil Agrawal | IFMR Rural Finance" w:date="2016-11-10T17:11:00Z">
            <w:trPr>
              <w:trHeight w:val="283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1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1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1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1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0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1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2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3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24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Options – Mobile/Alternate Mobile/Others (If others, free text)from screening but Editable</w:t>
            </w:r>
          </w:p>
        </w:tc>
      </w:tr>
      <w:tr w:rsidR="006B70E4" w:rsidRPr="0047703A" w:rsidTr="00601CE3">
        <w:trPr>
          <w:trHeight w:val="20"/>
          <w:trPrChange w:id="225" w:author="Swapnil Agrawal | IFMR Rural Finance" w:date="2016-11-10T17:11:00Z">
            <w:trPr>
              <w:trHeight w:val="283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2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2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2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2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0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1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2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3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34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235" w:author="Swapnil Agrawal | IFMR Rural Finance" w:date="2016-11-10T17:11:00Z">
            <w:trPr>
              <w:trHeight w:val="283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3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3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3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23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40" w:author="Swapnil Agrawal | IFMR Rural Finance" w:date="2016-11-10T17:11:00Z">
              <w:tcPr>
                <w:tcW w:w="24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Preferred language of communication</w:t>
            </w:r>
            <w:r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41" w:author="Swapnil Agrawal | IFMR Rural Finance" w:date="2016-11-10T17:11:00Z">
              <w:tcPr>
                <w:tcW w:w="18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42" w:author="Swapnil Agrawal | IFMR Rural Finance" w:date="2016-11-10T17:11:00Z">
              <w:tcPr>
                <w:tcW w:w="1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43" w:author="Swapnil Agrawal | IFMR Rural Finance" w:date="2016-11-10T17:11:00Z">
              <w:tcPr>
                <w:tcW w:w="151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44" w:author="Swapnil Agrawal | IFMR Rural Finance" w:date="2016-11-10T17:11:00Z">
              <w:tcPr>
                <w:tcW w:w="34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245" w:author="Swapnil Agrawal | IFMR Rural Finance" w:date="2016-11-10T17:11:00Z">
            <w:trPr>
              <w:trHeight w:val="283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4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4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4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4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50" w:author="Swapnil Agrawal | IFMR Rural Finance" w:date="2016-11-10T17:11:00Z">
              <w:tcPr>
                <w:tcW w:w="2478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Mother's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51" w:author="Swapnil Agrawal | IFMR Rural Finance" w:date="2016-11-10T17:11:00Z">
              <w:tcPr>
                <w:tcW w:w="1839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52" w:author="Swapnil Agrawal | IFMR Rural Finance" w:date="2016-11-10T17:11:00Z">
              <w:tcPr>
                <w:tcW w:w="1345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53" w:author="Swapnil Agrawal | IFMR Rural Finance" w:date="2016-11-10T17:11:00Z">
              <w:tcPr>
                <w:tcW w:w="1518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54" w:author="Swapnil Agrawal | IFMR Rural Finance" w:date="2016-11-10T17:11:00Z">
              <w:tcPr>
                <w:tcW w:w="3435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255" w:author="Swapnil Agrawal | IFMR Rural Finance" w:date="2016-11-10T17:11:00Z">
            <w:trPr>
              <w:trHeight w:val="444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5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5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5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5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60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61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62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63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64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265" w:author="Swapnil Agrawal | IFMR Rural Finance" w:date="2016-11-10T17:11:00Z">
            <w:trPr>
              <w:trHeight w:val="408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6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6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6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6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70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71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72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73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74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275" w:author="Swapnil Agrawal | IFMR Rural Finance" w:date="2016-11-10T17:11:00Z">
            <w:trPr>
              <w:trHeight w:val="283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7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7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7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7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80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Relationship with Business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81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82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83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84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285" w:author="Swapnil Agrawal | IFMR Rural Finance" w:date="2016-11-10T17:11:00Z">
            <w:trPr>
              <w:trHeight w:val="491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8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8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8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8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90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Business Involvement</w:t>
            </w:r>
            <w:r>
              <w:rPr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91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92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93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294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295" w:author="Swapnil Agrawal | IFMR Rural Finance" w:date="2016-11-10T17:11:00Z">
            <w:trPr>
              <w:trHeight w:val="12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9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9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9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29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00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01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02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03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04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D0B64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del w:id="305" w:author="Swapnil Agrawal | IFMR Rural Finance" w:date="2016-11-10T11:17:00Z">
              <w:r w:rsidRPr="00E250B5" w:rsidDel="00ED0B64">
                <w:rPr>
                  <w:sz w:val="22"/>
                  <w:szCs w:val="22"/>
                  <w:lang w:val="en-IN" w:eastAsia="en-IN"/>
                </w:rPr>
                <w:delText>Yes/NO</w:delText>
              </w:r>
              <w:r w:rsidRPr="00E250B5" w:rsidDel="00ED0B64">
                <w:rPr>
                  <w:sz w:val="22"/>
                  <w:szCs w:val="22"/>
                  <w:lang w:val="en-IN" w:eastAsia="en-IN"/>
                </w:rPr>
                <w:br/>
              </w:r>
            </w:del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306" w:author="Swapnil Agrawal | IFMR Rural Finance" w:date="2016-11-10T17:11:00Z">
            <w:trPr>
              <w:trHeight w:val="768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07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08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09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10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11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12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13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14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15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del w:id="316" w:author="Swapnil Agrawal | IFMR Rural Finance" w:date="2016-11-10T11:17:00Z">
              <w:r w:rsidRPr="00E250B5" w:rsidDel="00ED0B64">
                <w:rPr>
                  <w:sz w:val="22"/>
                  <w:szCs w:val="22"/>
                  <w:lang w:val="en-IN" w:eastAsia="en-IN"/>
                </w:rPr>
                <w:delText>Yes/NO</w:delText>
              </w:r>
              <w:r w:rsidRPr="00E250B5" w:rsidDel="00ED0B64">
                <w:rPr>
                  <w:sz w:val="22"/>
                  <w:szCs w:val="22"/>
                  <w:lang w:val="en-IN" w:eastAsia="en-IN"/>
                </w:rPr>
                <w:br/>
              </w:r>
              <w:r w:rsidDel="00ED0B64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317" w:author="Swapnil Agrawal | IFMR Rural Finance" w:date="2016-11-10T17:11:00Z">
            <w:trPr>
              <w:trHeight w:val="847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18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319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320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321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22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23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24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25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26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E250B5" w:rsidRDefault="006B70E4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del w:id="327" w:author="Swapnil Agrawal | IFMR Rural Finance" w:date="2016-11-10T11:17:00Z">
              <w:r w:rsidRPr="00E250B5" w:rsidDel="00ED0B64">
                <w:rPr>
                  <w:sz w:val="22"/>
                  <w:szCs w:val="22"/>
                  <w:lang w:val="en-IN" w:eastAsia="en-IN"/>
                </w:rPr>
                <w:delText xml:space="preserve">MM/YYYY Format </w:delText>
              </w:r>
            </w:del>
            <w:r w:rsidRPr="00E250B5">
              <w:rPr>
                <w:sz w:val="22"/>
                <w:szCs w:val="22"/>
                <w:lang w:val="en-IN" w:eastAsia="en-IN"/>
              </w:rPr>
              <w:br/>
            </w: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328" w:author="Swapnil Agrawal | IFMR Rural Finance" w:date="2016-11-10T17:11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329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330" w:author="Swapnil Agrawal | IFMR Rural Finance" w:date="2016-11-10T17:11:00Z">
              <w:tcPr>
                <w:tcW w:w="929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331" w:author="Swapnil Agrawal | IFMR Rural Finance" w:date="2016-11-10T17:11:00Z">
              <w:tcPr>
                <w:tcW w:w="1072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332" w:author="Swapnil Agrawal | IFMR Rural Finance" w:date="2016-11-10T17:11:00Z">
              <w:tcPr>
                <w:tcW w:w="1243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333" w:author="Swapnil Agrawal | IFMR Rural Finance" w:date="2016-11-10T17:11:00Z">
              <w:tcPr>
                <w:tcW w:w="24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334" w:author="Swapnil Agrawal | IFMR Rural Finance" w:date="2016-11-10T17:11:00Z">
              <w:tcPr>
                <w:tcW w:w="18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335" w:author="Swapnil Agrawal | IFMR Rural Finance" w:date="2016-11-10T17:11:00Z">
              <w:tcPr>
                <w:tcW w:w="1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336" w:author="Swapnil Agrawal | IFMR Rural Finance" w:date="2016-11-10T17:11:00Z">
              <w:tcPr>
                <w:tcW w:w="151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337" w:author="Swapnil Agrawal | IFMR Rural Finance" w:date="2016-11-10T17:11:00Z">
              <w:tcPr>
                <w:tcW w:w="34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338" w:author="Swapnil Agrawal | IFMR Rural Finance" w:date="2016-11-10T11:17:00Z">
              <w:r w:rsidRPr="0047703A" w:rsidDel="00ED0B64">
                <w:rPr>
                  <w:color w:val="000000"/>
                  <w:sz w:val="22"/>
                  <w:szCs w:val="22"/>
                  <w:lang w:val="en-IN" w:eastAsia="en-IN"/>
                </w:rPr>
                <w:delText>Permanent, Communication, As per Aadhar card-</w:delText>
              </w:r>
              <w:r w:rsidDel="00ED0B64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339" w:author="Swapnil Agrawal | IFMR Rural Finance" w:date="2016-11-10T17:11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40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41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42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43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44" w:author="Swapnil Agrawal | IFMR Rural Finance" w:date="2016-11-10T17:11:00Z">
              <w:tcPr>
                <w:tcW w:w="2478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45" w:author="Swapnil Agrawal | IFMR Rural Finance" w:date="2016-11-10T17:11:00Z">
              <w:tcPr>
                <w:tcW w:w="1839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46" w:author="Swapnil Agrawal | IFMR Rural Finance" w:date="2016-11-10T17:11:00Z">
              <w:tcPr>
                <w:tcW w:w="1345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47" w:author="Swapnil Agrawal | IFMR Rural Finance" w:date="2016-11-10T17:11:00Z">
              <w:tcPr>
                <w:tcW w:w="1518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48" w:author="Swapnil Agrawal | IFMR Rural Finance" w:date="2016-11-10T17:11:00Z">
              <w:tcPr>
                <w:tcW w:w="3435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349" w:author="Swapnil Agrawal | IFMR Rural Finance" w:date="2016-11-10T17:11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50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51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52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53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54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Building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55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56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57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58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359" w:author="Swapnil Agrawal | IFMR Rural Finance" w:date="2016-11-10T17:11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60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61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62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63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64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65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Alphanumeric, 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lastRenderedPageBreak/>
              <w:t>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66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67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68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369" w:author="Swapnil Agrawal | IFMR Rural Finance" w:date="2016-11-10T17:11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70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71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72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73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74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75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76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77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78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379" w:author="Swapnil Agrawal | IFMR Rural Finance" w:date="2016-11-10T17:11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80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81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82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83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84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85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86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87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88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315"/>
          <w:trPrChange w:id="389" w:author="Swapnil Agrawal | IFMR Rural Finance" w:date="2016-11-10T11:17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90" w:author="Swapnil Agrawal | IFMR Rural Finance" w:date="2016-11-10T11:17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91" w:author="Swapnil Agrawal | IFMR Rural Finance" w:date="2016-11-10T11:17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92" w:author="Swapnil Agrawal | IFMR Rural Finance" w:date="2016-11-10T11:17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393" w:author="Swapnil Agrawal | IFMR Rural Finance" w:date="2016-11-10T11:17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94" w:author="Swapnil Agrawal | IFMR Rural Finance" w:date="2016-11-10T11:17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976EE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95" w:author="Swapnil Agrawal | IFMR Rural Finance" w:date="2016-11-10T11:17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96" w:author="Swapnil Agrawal | IFMR Rural Finance" w:date="2016-11-10T11:17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397" w:author="Swapnil Agrawal | IFMR Rural Finance" w:date="2016-11-10T11:17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398" w:author="Swapnil Agrawal | IFMR Rural Finance" w:date="2016-11-10T11:17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399" w:author="Swapnil Agrawal | IFMR Rural Finance" w:date="2016-11-10T11:17:00Z">
              <w:r w:rsidRPr="00AF00DF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400" w:author="Swapnil Agrawal | IFMR Rural Finance" w:date="2016-11-10T11:17:00Z">
              <w:r w:rsidDel="00F844C0">
                <w:rPr>
                  <w:color w:val="000000"/>
                  <w:sz w:val="22"/>
                  <w:szCs w:val="22"/>
                  <w:lang w:val="en-IN" w:eastAsia="en-IN"/>
                </w:rPr>
                <w:delText>Pincode search</w:delText>
              </w:r>
            </w:del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976EE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B70E4" w:rsidRDefault="006B70E4">
            <w:ins w:id="401" w:author="Swapnil Agrawal | IFMR Rural Finance" w:date="2016-11-10T11:17:00Z">
              <w:r w:rsidRPr="00AF00DF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402" w:author="Swapnil Agrawal | IFMR Rural Finance" w:date="2016-11-10T11:17:00Z">
              <w:r w:rsidRPr="00DE5179" w:rsidDel="00F844C0">
                <w:rPr>
                  <w:color w:val="000000"/>
                  <w:sz w:val="22"/>
                  <w:szCs w:val="22"/>
                  <w:lang w:val="en-IN" w:eastAsia="en-IN"/>
                </w:rPr>
                <w:delText>Auto-fill from Pincode master</w:delText>
              </w:r>
            </w:del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B70E4" w:rsidRDefault="006B70E4">
            <w:ins w:id="403" w:author="Swapnil Agrawal | IFMR Rural Finance" w:date="2016-11-10T11:17:00Z">
              <w:r w:rsidRPr="00AF00DF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404" w:author="Swapnil Agrawal | IFMR Rural Finance" w:date="2016-11-10T11:17:00Z">
              <w:r w:rsidRPr="00DE5179" w:rsidDel="00F844C0">
                <w:rPr>
                  <w:color w:val="000000"/>
                  <w:sz w:val="22"/>
                  <w:szCs w:val="22"/>
                  <w:lang w:val="en-IN" w:eastAsia="en-IN"/>
                </w:rPr>
                <w:delText>Auto-fill from Pincode master</w:delText>
              </w:r>
            </w:del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B70E4" w:rsidRDefault="006B70E4">
            <w:ins w:id="405" w:author="Swapnil Agrawal | IFMR Rural Finance" w:date="2016-11-10T11:17:00Z">
              <w:r w:rsidRPr="00AF00DF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406" w:author="Swapnil Agrawal | IFMR Rural Finance" w:date="2016-11-10T11:17:00Z">
              <w:r w:rsidRPr="00DE5179" w:rsidDel="00F844C0">
                <w:rPr>
                  <w:color w:val="000000"/>
                  <w:sz w:val="22"/>
                  <w:szCs w:val="22"/>
                  <w:lang w:val="en-IN" w:eastAsia="en-IN"/>
                </w:rPr>
                <w:delText>Auto-fill from Pincode master</w:delText>
              </w:r>
            </w:del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Country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B70E4" w:rsidRDefault="006B70E4"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315"/>
          <w:trPrChange w:id="407" w:author="Swapnil Agrawal | IFMR Rural Finance" w:date="2016-11-10T16:56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08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09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10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11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12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13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14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15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16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FFFF00"/>
                <w:vAlign w:val="center"/>
                <w:hideMark/>
              </w:tcPr>
            </w:tcPrChange>
          </w:tcPr>
          <w:p w:rsidR="006B70E4" w:rsidRPr="0047703A" w:rsidRDefault="006B70E4" w:rsidP="004610A1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ins w:id="417" w:author="Swapnil Agrawal | IFMR Rural Finance" w:date="2016-11-10T11:18:00Z">
              <w:r>
                <w:rPr>
                  <w:color w:val="000000"/>
                  <w:sz w:val="22"/>
                  <w:szCs w:val="22"/>
                  <w:lang w:val="en-IN" w:eastAsia="en-IN"/>
                </w:rPr>
                <w:t>from screening</w:t>
              </w:r>
            </w:ins>
            <w:ins w:id="418" w:author="Swapnil Agrawal | IFMR Rural Finance" w:date="2016-11-10T16:56:00Z">
              <w:r>
                <w:rPr>
                  <w:color w:val="000000"/>
                  <w:sz w:val="22"/>
                  <w:szCs w:val="22"/>
                  <w:lang w:val="en-IN" w:eastAsia="en-IN"/>
                </w:rPr>
                <w:t xml:space="preserve"> not editable</w:t>
              </w:r>
            </w:ins>
          </w:p>
        </w:tc>
      </w:tr>
      <w:tr w:rsidR="006B70E4" w:rsidRPr="0047703A" w:rsidTr="00601CE3">
        <w:trPr>
          <w:trHeight w:val="20"/>
          <w:trPrChange w:id="419" w:author="Swapnil Agrawal | IFMR Rural Finance" w:date="2016-11-10T16:56:00Z">
            <w:trPr>
              <w:trHeight w:val="104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20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21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22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23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24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25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26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27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28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del w:id="429" w:author="Swapnil Agrawal | IFMR Rural Finance" w:date="2016-11-10T11:18:00Z">
              <w:r w:rsidRPr="00023CC3" w:rsidDel="004610A1">
                <w:rPr>
                  <w:sz w:val="22"/>
                  <w:szCs w:val="22"/>
                  <w:lang w:val="en-IN" w:eastAsia="en-IN"/>
                </w:rPr>
                <w:delText>Yes/No</w:delText>
              </w:r>
            </w:del>
            <w:r w:rsidRPr="00023CC3">
              <w:rPr>
                <w:sz w:val="22"/>
                <w:szCs w:val="22"/>
                <w:lang w:val="en-IN" w:eastAsia="en-IN"/>
              </w:rPr>
              <w:br/>
            </w: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430" w:author="Swapnil Agrawal | IFMR Rural Finance" w:date="2016-11-10T16:56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31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32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33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34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35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36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37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38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439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6B70E4" w:rsidRDefault="006B70E4">
            <w:del w:id="440" w:author="Swapnil Agrawal | IFMR Rural Finance" w:date="2016-11-10T11:18:00Z">
              <w:r w:rsidRPr="00361DF7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Populate if communication address is different from Aadhar card--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441" w:author="Swapnil Agrawal | IFMR Rural Finance" w:date="2016-11-10T16:56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42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43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44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45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46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47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48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49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450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6B70E4" w:rsidRDefault="006B70E4">
            <w:del w:id="451" w:author="Swapnil Agrawal | IFMR Rural Finance" w:date="2016-11-10T11:18:00Z">
              <w:r w:rsidRPr="00361DF7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Populate if communication address is different from Aadhar card--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452" w:author="Swapnil Agrawal | IFMR Rural Finance" w:date="2016-11-10T16:56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53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54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55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56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57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58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59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60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  <w:tcPrChange w:id="461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6B70E4" w:rsidRDefault="006B70E4">
            <w:del w:id="462" w:author="Swapnil Agrawal | IFMR Rural Finance" w:date="2016-11-10T11:18:00Z">
              <w:r w:rsidRPr="00361DF7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Populate if communication address is different from Aadhar card--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463" w:author="Swapnil Agrawal | IFMR Rural Finance" w:date="2016-11-10T16:56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64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65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66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467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468" w:author="Swapnil Agrawal | IFMR Rural Finance" w:date="2016-11-10T16:56:00Z">
              <w:tcPr>
                <w:tcW w:w="24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469" w:author="Swapnil Agrawal | IFMR Rural Finance" w:date="2016-11-10T16:56:00Z">
              <w:tcPr>
                <w:tcW w:w="18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470" w:author="Swapnil Agrawal | IFMR Rural Finance" w:date="2016-11-10T16:56:00Z">
              <w:tcPr>
                <w:tcW w:w="1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471" w:author="Swapnil Agrawal | IFMR Rural Finance" w:date="2016-11-10T16:56:00Z">
              <w:tcPr>
                <w:tcW w:w="151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472" w:author="Swapnil Agrawal | IFMR Rural Finance" w:date="2016-11-10T16:56:00Z">
              <w:tcPr>
                <w:tcW w:w="34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473" w:author="Swapnil Agrawal | IFMR Rural Finance" w:date="2016-11-10T11:18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Populate if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communication address is different from 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Aadhar card-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-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474" w:author="Swapnil Agrawal | IFMR Rural Finance" w:date="2016-11-10T16:56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75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76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77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78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79" w:author="Swapnil Agrawal | IFMR Rural Finance" w:date="2016-11-10T16:56:00Z">
              <w:tcPr>
                <w:tcW w:w="2478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80" w:author="Swapnil Agrawal | IFMR Rural Finance" w:date="2016-11-10T16:56:00Z">
              <w:tcPr>
                <w:tcW w:w="1839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81" w:author="Swapnil Agrawal | IFMR Rural Finance" w:date="2016-11-10T16:56:00Z">
              <w:tcPr>
                <w:tcW w:w="1345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82" w:author="Swapnil Agrawal | IFMR Rural Finance" w:date="2016-11-10T16:56:00Z">
              <w:tcPr>
                <w:tcW w:w="1518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83" w:author="Swapnil Agrawal | IFMR Rural Finance" w:date="2016-11-10T16:56:00Z">
              <w:tcPr>
                <w:tcW w:w="3435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023CC3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484" w:author="Swapnil Agrawal | IFMR Rural Finance" w:date="2016-11-10T11:18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Populate if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communication address is different from 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Aadhar card-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-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485" w:author="Swapnil Agrawal | IFMR Rural Finance" w:date="2016-11-10T16:56:00Z">
            <w:trPr>
              <w:trHeight w:val="9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86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87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88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89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90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91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92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93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494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495" w:author="Swapnil Agrawal | IFMR Rural Finance" w:date="2016-11-10T11:18:00Z"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Au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to populated based on Pincode; Populate if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communication address is different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from Aadhar card-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-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496" w:author="Swapnil Agrawal | IFMR Rural Finance" w:date="2016-11-10T16:56:00Z">
            <w:trPr>
              <w:trHeight w:val="9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97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98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499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00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01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02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03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04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05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506" w:author="Swapnil Agrawal | IFMR Rural Finance" w:date="2016-11-10T11:18:00Z"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Au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to populated based on Pincode; Populate if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communication address is different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from Aadhar card-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-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507" w:author="Swapnil Agrawal | IFMR Rural Finance" w:date="2016-11-10T16:56:00Z">
            <w:trPr>
              <w:trHeight w:val="9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08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09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10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11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12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City/Town/Village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13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14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15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16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023CC3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517" w:author="Swapnil Agrawal | IFMR Rural Finance" w:date="2016-11-10T11:18:00Z"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Au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to populated based on Pincode; Populate if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communication address is different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from Aadhar card-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-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518" w:author="Swapnil Agrawal | IFMR Rural Finance" w:date="2016-11-10T16:56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19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20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21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22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23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24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25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26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27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del w:id="528" w:author="Swapnil Agrawal | IFMR Rural Finance" w:date="2016-11-10T11:18:00Z">
              <w:r w:rsidRPr="00023CC3" w:rsidDel="004610A1">
                <w:rPr>
                  <w:sz w:val="22"/>
                  <w:szCs w:val="22"/>
                  <w:lang w:val="en-IN" w:eastAsia="en-IN"/>
                </w:rPr>
                <w:delText>Own, Rent, Lease</w:delText>
              </w:r>
            </w:del>
            <w:r w:rsidRPr="00023CC3">
              <w:rPr>
                <w:sz w:val="22"/>
                <w:szCs w:val="22"/>
                <w:lang w:val="en-IN" w:eastAsia="en-IN"/>
              </w:rPr>
              <w:br/>
              <w:t>-</w:t>
            </w: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723"/>
          <w:trPrChange w:id="529" w:author="Swapnil Agrawal | IFMR Rural Finance" w:date="2016-11-10T17:12:00Z">
            <w:trPr>
              <w:trHeight w:val="9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30" w:author="Swapnil Agrawal | IFMR Rural Finance" w:date="2016-11-10T17:12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31" w:author="Swapnil Agrawal | IFMR Rural Finance" w:date="2016-11-10T17:12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32" w:author="Swapnil Agrawal | IFMR Rural Finance" w:date="2016-11-10T17:12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33" w:author="Swapnil Agrawal | IFMR Rural Finance" w:date="2016-11-10T17:12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34" w:author="Swapnil Agrawal | IFMR Rural Finance" w:date="2016-11-10T17:12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35" w:author="Swapnil Agrawal | IFMR Rural Finance" w:date="2016-11-10T17:12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36" w:author="Swapnil Agrawal | IFMR Rural Finance" w:date="2016-11-10T17:12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37" w:author="Swapnil Agrawal | IFMR Rural Finance" w:date="2016-11-10T17:12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38" w:author="Swapnil Agrawal | IFMR Rural Finance" w:date="2016-11-10T17:12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del w:id="539" w:author="Swapnil Agrawal | IFMR Rural Finance" w:date="2016-11-10T11:18:00Z">
              <w:r w:rsidRPr="00023CC3" w:rsidDel="004610A1">
                <w:rPr>
                  <w:sz w:val="22"/>
                  <w:szCs w:val="22"/>
                  <w:lang w:val="en-IN" w:eastAsia="en-IN"/>
                </w:rPr>
                <w:delText>Less than 1 year, 1 to 3 years, 4 to 6 years, 6 to 10 years, greater than 10 years-</w:delText>
              </w:r>
              <w:r w:rsidDel="004610A1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974"/>
          <w:trPrChange w:id="540" w:author="Swapnil Agrawal | IFMR Rural Finance" w:date="2016-11-10T17:12:00Z">
            <w:trPr>
              <w:trHeight w:val="9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41" w:author="Swapnil Agrawal | IFMR Rural Finance" w:date="2016-11-10T17:12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42" w:author="Swapnil Agrawal | IFMR Rural Finance" w:date="2016-11-10T17:12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43" w:author="Swapnil Agrawal | IFMR Rural Finance" w:date="2016-11-10T17:12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44" w:author="Swapnil Agrawal | IFMR Rural Finance" w:date="2016-11-10T17:12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45" w:author="Swapnil Agrawal | IFMR Rural Finance" w:date="2016-11-10T17:12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46" w:author="Swapnil Agrawal | IFMR Rural Finance" w:date="2016-11-10T17:12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47" w:author="Swapnil Agrawal | IFMR Rural Finance" w:date="2016-11-10T17:12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48" w:author="Swapnil Agrawal | IFMR Rural Finance" w:date="2016-11-10T17:12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49" w:author="Swapnil Agrawal | IFMR Rural Finance" w:date="2016-11-10T17:12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del w:id="550" w:author="Swapnil Agrawal | IFMR Rural Finance" w:date="2016-11-10T11:18:00Z">
              <w:r w:rsidRPr="00023CC3" w:rsidDel="004610A1">
                <w:rPr>
                  <w:sz w:val="22"/>
                  <w:szCs w:val="22"/>
                  <w:lang w:val="en-IN" w:eastAsia="en-IN"/>
                </w:rPr>
                <w:delText>Less than 1 year, 1 to 3 years, 4 to 6 years, 6 to 10 years, greater than 10 years-</w:delText>
              </w:r>
              <w:r w:rsidDel="004610A1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968"/>
          <w:trPrChange w:id="551" w:author="Swapnil Agrawal | IFMR Rural Finance" w:date="2016-11-10T17:12:00Z">
            <w:trPr>
              <w:trHeight w:val="1161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52" w:author="Swapnil Agrawal | IFMR Rural Finance" w:date="2016-11-10T17:12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553" w:author="Swapnil Agrawal | IFMR Rural Finance" w:date="2016-11-10T17:12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554" w:author="Swapnil Agrawal | IFMR Rural Finance" w:date="2016-11-10T17:12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555" w:author="Swapnil Agrawal | IFMR Rural Finance" w:date="2016-11-10T17:12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56" w:author="Swapnil Agrawal | IFMR Rural Finance" w:date="2016-11-10T17:12:00Z">
              <w:tcPr>
                <w:tcW w:w="247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57" w:author="Swapnil Agrawal | IFMR Rural Finance" w:date="2016-11-10T17:12:00Z">
              <w:tcPr>
                <w:tcW w:w="183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58" w:author="Swapnil Agrawal | IFMR Rural Finance" w:date="2016-11-10T17:12:00Z">
              <w:tcPr>
                <w:tcW w:w="134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59" w:author="Swapnil Agrawal | IFMR Rural Finance" w:date="2016-11-10T17:12:00Z">
              <w:tcPr>
                <w:tcW w:w="151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60" w:author="Swapnil Agrawal | IFMR Rural Finance" w:date="2016-11-10T17:12:00Z">
              <w:tcPr>
                <w:tcW w:w="343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del w:id="561" w:author="Swapnil Agrawal | IFMR Rural Finance" w:date="2016-11-10T11:18:00Z">
              <w:r w:rsidRPr="00023CC3" w:rsidDel="004610A1">
                <w:rPr>
                  <w:sz w:val="22"/>
                  <w:szCs w:val="22"/>
                  <w:lang w:val="en-IN" w:eastAsia="en-IN"/>
                </w:rPr>
                <w:delText>Yes/No- If no, populate same fields to capture permanent Address-</w:delText>
              </w:r>
              <w:r w:rsidDel="004610A1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562" w:author="Swapnil Agrawal | IFMR Rural Finance" w:date="2016-11-10T16:56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563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564" w:author="Swapnil Agrawal | IFMR Rural Finance" w:date="2016-11-10T16:56:00Z">
              <w:tcPr>
                <w:tcW w:w="929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Family Member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565" w:author="Swapnil Agrawal | IFMR Rural Finance" w:date="2016-11-10T16:56:00Z">
              <w:tcPr>
                <w:tcW w:w="1072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566" w:author="Swapnil Agrawal | IFMR Rural Finance" w:date="2016-11-10T16:56:00Z">
              <w:tcPr>
                <w:tcW w:w="1243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567" w:author="Swapnil Agrawal | IFMR Rural Finance" w:date="2016-11-10T16:56:00Z">
              <w:tcPr>
                <w:tcW w:w="24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568" w:author="Swapnil Agrawal | IFMR Rural Finance" w:date="2016-11-10T16:56:00Z">
              <w:tcPr>
                <w:tcW w:w="18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569" w:author="Swapnil Agrawal | IFMR Rural Finance" w:date="2016-11-10T16:56:00Z">
              <w:tcPr>
                <w:tcW w:w="1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570" w:author="Swapnil Agrawal | IFMR Rural Finance" w:date="2016-11-10T16:56:00Z">
              <w:tcPr>
                <w:tcW w:w="151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571" w:author="Swapnil Agrawal | IFMR Rural Finance" w:date="2016-11-10T16:56:00Z">
              <w:tcPr>
                <w:tcW w:w="34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20"/>
          <w:trPrChange w:id="572" w:author="Swapnil Agrawal | IFMR Rural Finance" w:date="2016-11-10T16:56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573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574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575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576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577" w:author="Swapnil Agrawal | IFMR Rural Finance" w:date="2016-11-10T16:56:00Z">
              <w:tcPr>
                <w:tcW w:w="24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578" w:author="Swapnil Agrawal | IFMR Rural Finance" w:date="2016-11-10T16:56:00Z">
              <w:tcPr>
                <w:tcW w:w="18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579" w:author="Swapnil Agrawal | IFMR Rural Finance" w:date="2016-11-10T16:56:00Z">
              <w:tcPr>
                <w:tcW w:w="1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580" w:author="Swapnil Agrawal | IFMR Rural Finance" w:date="2016-11-10T16:56:00Z">
              <w:tcPr>
                <w:tcW w:w="151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581" w:author="Swapnil Agrawal | IFMR Rural Finance" w:date="2016-11-10T16:56:00Z">
              <w:tcPr>
                <w:tcW w:w="34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6B70E4" w:rsidRPr="0047703A" w:rsidTr="00601CE3">
        <w:trPr>
          <w:trHeight w:val="20"/>
          <w:trPrChange w:id="582" w:author="Swapnil Agrawal | IFMR Rural Finance" w:date="2016-11-10T16:56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83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84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85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86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87" w:author="Swapnil Agrawal | IFMR Rural Finance" w:date="2016-11-10T16:56:00Z">
              <w:tcPr>
                <w:tcW w:w="2478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Profession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88" w:author="Swapnil Agrawal | IFMR Rural Finance" w:date="2016-11-10T16:56:00Z">
              <w:tcPr>
                <w:tcW w:w="1839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89" w:author="Swapnil Agrawal | IFMR Rural Finance" w:date="2016-11-10T16:56:00Z">
              <w:tcPr>
                <w:tcW w:w="1345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90" w:author="Swapnil Agrawal | IFMR Rural Finance" w:date="2016-11-10T16:56:00Z">
              <w:tcPr>
                <w:tcW w:w="1518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91" w:author="Swapnil Agrawal | IFMR Rural Finance" w:date="2016-11-10T16:56:00Z">
              <w:tcPr>
                <w:tcW w:w="3435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6B70E4" w:rsidRPr="0047703A" w:rsidTr="00601CE3">
        <w:trPr>
          <w:trHeight w:val="20"/>
          <w:trPrChange w:id="592" w:author="Swapnil Agrawal | IFMR Rural Finance" w:date="2016-11-10T16:56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93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94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95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596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97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98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99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00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01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20"/>
          <w:trPrChange w:id="602" w:author="Swapnil Agrawal | IFMR Rural Finance" w:date="2016-11-10T16:56:00Z">
            <w:trPr>
              <w:trHeight w:val="394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03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04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05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06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07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Education fee (annual)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08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09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10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11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20"/>
          <w:trPrChange w:id="612" w:author="Swapnil Agrawal | IFMR Rural Finance" w:date="2016-11-10T16:56:00Z">
            <w:trPr>
              <w:trHeight w:val="258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13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14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15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16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17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Is a Co-applicant?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18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023CC3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19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20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21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4F81BD"/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YES/NO</w:t>
            </w:r>
          </w:p>
        </w:tc>
      </w:tr>
      <w:tr w:rsidR="006B70E4" w:rsidRPr="0047703A" w:rsidTr="00601CE3">
        <w:trPr>
          <w:trHeight w:val="20"/>
          <w:trPrChange w:id="622" w:author="Swapnil Agrawal | IFMR Rural Finance" w:date="2016-11-10T16:56:00Z">
            <w:trPr>
              <w:trHeight w:val="87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23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24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25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26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  <w:tcPrChange w:id="627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B8CCE4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 to add additional family members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28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29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30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31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20"/>
          <w:trPrChange w:id="632" w:author="Swapnil Agrawal | IFMR Rural Finance" w:date="2016-11-10T16:56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33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  <w:tcPrChange w:id="634" w:author="Swapnil Agrawal | IFMR Rural Finance" w:date="2016-11-10T16:56:00Z">
              <w:tcPr>
                <w:tcW w:w="929" w:type="dxa"/>
                <w:gridSpan w:val="2"/>
                <w:vMerge w:val="restart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Household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  <w:tcPrChange w:id="635" w:author="Swapnil Agrawal | IFMR Rural Finance" w:date="2016-11-10T16:56:00Z">
              <w:tcPr>
                <w:tcW w:w="1072" w:type="dxa"/>
                <w:gridSpan w:val="2"/>
                <w:vMerge w:val="restart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36" w:author="Swapnil Agrawal | IFMR Rural Finance" w:date="2016-11-10T16:56:00Z">
              <w:tcPr>
                <w:tcW w:w="1243" w:type="dxa"/>
                <w:gridSpan w:val="2"/>
                <w:vMerge w:val="restart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37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Other Income Source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38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39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40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41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6B70E4" w:rsidRPr="0047703A" w:rsidTr="00601CE3">
        <w:trPr>
          <w:trHeight w:val="20"/>
          <w:trPrChange w:id="642" w:author="Swapnil Agrawal | IFMR Rural Finance" w:date="2016-11-10T16:56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43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44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45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46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47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48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49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50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51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20"/>
          <w:trPrChange w:id="652" w:author="Swapnil Agrawal | IFMR Rural Finance" w:date="2016-11-10T16:56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53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54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55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56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  <w:tcPrChange w:id="657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B8CCE4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Common </w:t>
            </w: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  <w: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 for Other Income source and 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58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59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60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61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20"/>
          <w:trPrChange w:id="662" w:author="Swapnil Agrawal | IFMR Rural Finance" w:date="2016-11-10T16:56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63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64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65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66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67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Expense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68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69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70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71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6B70E4" w:rsidRPr="0047703A" w:rsidTr="00601CE3">
        <w:trPr>
          <w:trHeight w:val="20"/>
          <w:trPrChange w:id="672" w:author="Swapnil Agrawal | IFMR Rural Finance" w:date="2016-11-10T16:56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73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74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75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76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77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78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79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80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81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20"/>
          <w:trPrChange w:id="682" w:author="Swapnil Agrawal | IFMR Rural Finance" w:date="2016-11-10T16:56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83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84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85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86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  <w:tcPrChange w:id="687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B8CCE4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Common </w:t>
            </w: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  <w: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 for Expense type and 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88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89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90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91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20"/>
          <w:trPrChange w:id="692" w:author="Swapnil Agrawal | IFMR Rural Finance" w:date="2016-11-10T16:56:00Z">
            <w:trPr>
              <w:trHeight w:val="501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93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94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95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696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97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Monthly Education Expenses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98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99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00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01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Based on education fees captured in family member details</w:t>
            </w:r>
          </w:p>
        </w:tc>
      </w:tr>
      <w:tr w:rsidR="006B70E4" w:rsidRPr="0047703A" w:rsidTr="00601CE3">
        <w:trPr>
          <w:trHeight w:val="20"/>
          <w:trPrChange w:id="702" w:author="Swapnil Agrawal | IFMR Rural Finance" w:date="2016-11-10T16:56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03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04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05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06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  <w:tcPrChange w:id="707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CCC0DA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Family Exp. Based on Education expense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08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09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10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11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Multiply the education fees with 20/3</w:t>
            </w:r>
          </w:p>
        </w:tc>
      </w:tr>
      <w:tr w:rsidR="006B70E4" w:rsidRPr="0047703A" w:rsidTr="00601CE3">
        <w:trPr>
          <w:trHeight w:val="20"/>
          <w:trPrChange w:id="712" w:author="Swapnil Agrawal | IFMR Rural Finance" w:date="2016-11-10T16:56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13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14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15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16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17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18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19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20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21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House, Land, Two wheeler, Four wheeler</w:t>
            </w:r>
          </w:p>
        </w:tc>
      </w:tr>
      <w:tr w:rsidR="006B70E4" w:rsidRPr="0047703A" w:rsidTr="00601CE3">
        <w:trPr>
          <w:trHeight w:val="20"/>
          <w:trPrChange w:id="722" w:author="Swapnil Agrawal | IFMR Rural Finance" w:date="2016-11-10T16:56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23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24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25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26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27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Vehicle make &amp; model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28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29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30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31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If two or four wheeler selected then display this field</w:t>
            </w:r>
          </w:p>
        </w:tc>
      </w:tr>
      <w:tr w:rsidR="006B70E4" w:rsidRPr="0047703A" w:rsidTr="00601CE3">
        <w:trPr>
          <w:trHeight w:val="20"/>
          <w:trPrChange w:id="732" w:author="Swapnil Agrawal | IFMR Rural Finance" w:date="2016-11-10T16:56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33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34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35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36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37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Registered Owner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38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Alpha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39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40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41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Display only If Asset type is selected</w:t>
            </w:r>
          </w:p>
        </w:tc>
      </w:tr>
      <w:tr w:rsidR="006B70E4" w:rsidRPr="0047703A" w:rsidTr="00601CE3">
        <w:trPr>
          <w:trHeight w:val="20"/>
          <w:trPrChange w:id="742" w:author="Swapnil Agrawal | IFMR Rural Finance" w:date="2016-11-10T16:56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43" w:author="Swapnil Agrawal | IFMR Rural Finance" w:date="2016-11-10T16:5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44" w:author="Swapnil Agrawal | IFMR Rural Finance" w:date="2016-11-10T16:5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45" w:author="Swapnil Agrawal | IFMR Rural Finance" w:date="2016-11-10T16:5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46" w:author="Swapnil Agrawal | IFMR Rural Finance" w:date="2016-11-10T16:5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47" w:author="Swapnil Agrawal | IFMR Rural Finance" w:date="2016-11-10T16:5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Value of the asset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48" w:author="Swapnil Agrawal | IFMR Rural Finance" w:date="2016-11-10T16:5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49" w:author="Swapnil Agrawal | IFMR Rural Finance" w:date="2016-11-10T16:5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50" w:author="Swapnil Agrawal | IFMR Rural Finance" w:date="2016-11-10T16:5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51" w:author="Swapnil Agrawal | IFMR Rural Finance" w:date="2016-11-10T16:5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Display only If Asset type is selected</w:t>
            </w:r>
          </w:p>
        </w:tc>
      </w:tr>
      <w:tr w:rsidR="006B70E4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317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Common </w:t>
            </w: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  <w: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 for Asset Type and related fields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Liabilities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Debt Source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6B70E4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Creditor's 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Loan Outstanding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Loan term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Monthly Instalment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11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No. of instalment Paid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837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Purpose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4F81BD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Machine Refinance, Asset Purchase, Debt Consolidation, Working Capital, Line Of Credit, Business Development</w:t>
            </w:r>
          </w:p>
        </w:tc>
      </w:tr>
      <w:tr w:rsidR="006B70E4" w:rsidRPr="0047703A" w:rsidTr="00601CE3">
        <w:trPr>
          <w:trHeight w:val="37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6B70E4" w:rsidRPr="0047703A" w:rsidRDefault="006B70E4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</w:t>
            </w: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utton to add liabilities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37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B70E4" w:rsidRPr="00383A87" w:rsidRDefault="006B70E4" w:rsidP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52D0D">
              <w:rPr>
                <w:sz w:val="22"/>
                <w:szCs w:val="22"/>
                <w:highlight w:val="green"/>
              </w:rPr>
              <w:t>Interest Only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383A87" w:rsidRDefault="006B70E4" w:rsidP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:rsidR="006B70E4" w:rsidRDefault="006B70E4">
            <w:r w:rsidRPr="00B75C0B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37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B70E4" w:rsidRPr="00383A87" w:rsidRDefault="006B70E4" w:rsidP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52D0D">
              <w:rPr>
                <w:sz w:val="22"/>
                <w:szCs w:val="22"/>
                <w:highlight w:val="green"/>
              </w:rPr>
              <w:t>Interest Expense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383A87" w:rsidRDefault="006B70E4" w:rsidP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52D0D">
              <w:rPr>
                <w:sz w:val="22"/>
                <w:szCs w:val="22"/>
                <w:highlight w:val="gree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:rsidR="006B70E4" w:rsidRDefault="006B70E4">
            <w:r w:rsidRPr="00B75C0B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37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6B70E4" w:rsidRPr="00383A87" w:rsidRDefault="006B70E4" w:rsidP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52D0D">
              <w:rPr>
                <w:sz w:val="22"/>
                <w:szCs w:val="22"/>
                <w:highlight w:val="green"/>
              </w:rPr>
              <w:t>Principle Expense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383A87" w:rsidRDefault="006B70E4" w:rsidP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52D0D">
              <w:rPr>
                <w:sz w:val="22"/>
                <w:szCs w:val="22"/>
                <w:highlight w:val="gree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:rsidR="006B70E4" w:rsidRDefault="006B70E4">
            <w:r w:rsidRPr="00B75C0B"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8907D9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8907D9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6B70E4" w:rsidRPr="0047703A" w:rsidTr="00601CE3">
        <w:trPr>
          <w:trHeight w:val="202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8907D9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8907D9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Auto fill from IFSC code search</w:t>
            </w:r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8907D9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8907D9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Auto fill from IFSC code search</w:t>
            </w:r>
          </w:p>
        </w:tc>
      </w:tr>
      <w:tr w:rsidR="006B70E4" w:rsidRPr="0047703A" w:rsidTr="00601CE3">
        <w:trPr>
          <w:trHeight w:val="154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172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19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322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MM/YYYY Format </w:t>
            </w: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br/>
              <w:t xml:space="preserve"> from screening but Editable</w:t>
            </w:r>
          </w:p>
        </w:tc>
      </w:tr>
      <w:tr w:rsidR="006B70E4" w:rsidRPr="0047703A" w:rsidTr="00601CE3">
        <w:trPr>
          <w:trHeight w:val="372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Yes/No</w:t>
            </w: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br/>
              <w:t xml:space="preserve"> from screening but Editable</w:t>
            </w:r>
          </w:p>
        </w:tc>
      </w:tr>
      <w:tr w:rsidR="006B70E4" w:rsidRPr="0047703A" w:rsidTr="00601CE3">
        <w:trPr>
          <w:trHeight w:val="408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(If A/C type is OD, CC)-  from screening but Editable</w:t>
            </w:r>
          </w:p>
        </w:tc>
      </w:tr>
      <w:tr w:rsidR="006B70E4" w:rsidRPr="0047703A" w:rsidTr="00601CE3">
        <w:trPr>
          <w:trHeight w:val="473"/>
          <w:trPrChange w:id="752" w:author="Swapnil Agrawal | IFMR Rural Finance" w:date="2016-11-10T17:13:00Z">
            <w:trPr>
              <w:trHeight w:val="17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53" w:author="Swapnil Agrawal | IFMR Rural Finance" w:date="2016-11-10T17:13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54" w:author="Swapnil Agrawal | IFMR Rural Finance" w:date="2016-11-10T17:13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55" w:author="Swapnil Agrawal | IFMR Rural Finance" w:date="2016-11-10T17:13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56" w:author="Swapnil Agrawal | IFMR Rural Finance" w:date="2016-11-10T17:13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57" w:author="Swapnil Agrawal | IFMR Rural Finance" w:date="2016-11-10T17:13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3B193D" w:rsidRDefault="006B70E4" w:rsidP="0047703A">
            <w:pPr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58" w:author="Swapnil Agrawal | IFMR Rural Finance" w:date="2016-11-10T17:13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3B193D" w:rsidRDefault="006B70E4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59" w:author="Swapnil Agrawal | IFMR Rural Finance" w:date="2016-11-10T17:13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3B193D" w:rsidRDefault="006B70E4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60" w:author="Swapnil Agrawal | IFMR Rural Finance" w:date="2016-11-10T17:13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3B193D" w:rsidRDefault="006B70E4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61" w:author="Swapnil Agrawal | IFMR Rural Finance" w:date="2016-11-10T17:13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3B193D" w:rsidRDefault="006B70E4" w:rsidP="0047703A">
            <w:pPr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349"/>
          <w:trPrChange w:id="762" w:author="Swapnil Agrawal | IFMR Rural Finance" w:date="2016-11-10T17:13:00Z">
            <w:trPr>
              <w:trHeight w:val="25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63" w:author="Swapnil Agrawal | IFMR Rural Finance" w:date="2016-11-10T17:13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64" w:author="Swapnil Agrawal | IFMR Rural Finance" w:date="2016-11-10T17:13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65" w:author="Swapnil Agrawal | IFMR Rural Finance" w:date="2016-11-10T17:13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66" w:author="Swapnil Agrawal | IFMR Rural Finance" w:date="2016-11-10T17:13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67" w:author="Swapnil Agrawal | IFMR Rural Finance" w:date="2016-11-10T17:13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3B193D" w:rsidRDefault="006B70E4" w:rsidP="0047703A">
            <w:pPr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 xml:space="preserve">Total Deposits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68" w:author="Swapnil Agrawal | IFMR Rural Finance" w:date="2016-11-10T17:13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3B193D" w:rsidRDefault="006B70E4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69" w:author="Swapnil Agrawal | IFMR Rural Finance" w:date="2016-11-10T17:13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3B193D" w:rsidRDefault="006B70E4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70" w:author="Swapnil Agrawal | IFMR Rural Finance" w:date="2016-11-10T17:13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3B193D" w:rsidRDefault="006B70E4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71" w:author="Swapnil Agrawal | IFMR Rural Finance" w:date="2016-11-10T17:13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3B193D" w:rsidRDefault="006B70E4" w:rsidP="0047703A">
            <w:pPr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367"/>
          <w:trPrChange w:id="772" w:author="Swapnil Agrawal | IFMR Rural Finance" w:date="2016-11-10T17:13:00Z">
            <w:trPr>
              <w:trHeight w:val="199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73" w:author="Swapnil Agrawal | IFMR Rural Finance" w:date="2016-11-10T17:13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74" w:author="Swapnil Agrawal | IFMR Rural Finance" w:date="2016-11-10T17:13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75" w:author="Swapnil Agrawal | IFMR Rural Finance" w:date="2016-11-10T17:13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76" w:author="Swapnil Agrawal | IFMR Rural Finance" w:date="2016-11-10T17:13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77" w:author="Swapnil Agrawal | IFMR Rural Finance" w:date="2016-11-10T17:13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3B193D" w:rsidRDefault="006B70E4" w:rsidP="0047703A">
            <w:pPr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 xml:space="preserve">Total Withdrawals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78" w:author="Swapnil Agrawal | IFMR Rural Finance" w:date="2016-11-10T17:13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3B193D" w:rsidRDefault="006B70E4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79" w:author="Swapnil Agrawal | IFMR Rural Finance" w:date="2016-11-10T17:13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3B193D" w:rsidRDefault="006B70E4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80" w:author="Swapnil Agrawal | IFMR Rural Finance" w:date="2016-11-10T17:13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3B193D" w:rsidRDefault="006B70E4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81" w:author="Swapnil Agrawal | IFMR Rural Finance" w:date="2016-11-10T17:13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3B193D" w:rsidRDefault="006B70E4" w:rsidP="0047703A">
            <w:pPr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371"/>
          <w:trPrChange w:id="782" w:author="Swapnil Agrawal | IFMR Rural Finance" w:date="2016-11-10T17:13:00Z">
            <w:trPr>
              <w:trHeight w:val="16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83" w:author="Swapnil Agrawal | IFMR Rural Finance" w:date="2016-11-10T17:13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84" w:author="Swapnil Agrawal | IFMR Rural Finance" w:date="2016-11-10T17:13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85" w:author="Swapnil Agrawal | IFMR Rural Finance" w:date="2016-11-10T17:13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786" w:author="Swapnil Agrawal | IFMR Rural Finance" w:date="2016-11-10T17:13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87" w:author="Swapnil Agrawal | IFMR Rural Finance" w:date="2016-11-10T17:13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3B193D" w:rsidRDefault="006B70E4" w:rsidP="0047703A">
            <w:pPr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 xml:space="preserve">Balance as on 15th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88" w:author="Swapnil Agrawal | IFMR Rural Finance" w:date="2016-11-10T17:13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3B193D" w:rsidRDefault="006B70E4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89" w:author="Swapnil Agrawal | IFMR Rural Finance" w:date="2016-11-10T17:13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3B193D" w:rsidRDefault="006B70E4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90" w:author="Swapnil Agrawal | IFMR Rural Finance" w:date="2016-11-10T17:13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3B193D" w:rsidRDefault="006B70E4" w:rsidP="002D0C7D">
            <w:pPr>
              <w:jc w:val="center"/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791" w:author="Swapnil Agrawal | IFMR Rural Finance" w:date="2016-11-10T17:13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3B193D" w:rsidRDefault="006B70E4" w:rsidP="0047703A">
            <w:pPr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b/>
                <w:color w:val="1F497D" w:themeColor="text2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659"/>
          <w:trPrChange w:id="792" w:author="Swapnil Agrawal | IFMR Rural Finance" w:date="2016-11-10T17:13:00Z">
            <w:trPr>
              <w:trHeight w:val="16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tcPrChange w:id="793" w:author="Swapnil Agrawal | IFMR Rural Finance" w:date="2016-11-10T17:13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tcPrChange w:id="794" w:author="Swapnil Agrawal | IFMR Rural Finance" w:date="2016-11-10T17:13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tcPrChange w:id="795" w:author="Swapnil Agrawal | IFMR Rural Finance" w:date="2016-11-10T17:13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tcPrChange w:id="796" w:author="Swapnil Agrawal | IFMR Rural Finance" w:date="2016-11-10T17:13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388" w:type="dxa"/>
            <w:gridSpan w:val="5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8DB3E2" w:themeFill="text2" w:themeFillTint="66"/>
            <w:vAlign w:val="center"/>
            <w:tcPrChange w:id="797" w:author="Swapnil Agrawal | IFMR Rural Finance" w:date="2016-11-10T17:13:00Z">
              <w:tcPr>
                <w:tcW w:w="10615" w:type="dxa"/>
                <w:gridSpan w:val="10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8DB3E2" w:themeFill="text2" w:themeFillTint="66"/>
                <w:vAlign w:val="center"/>
              </w:tcPr>
            </w:tcPrChange>
          </w:tcPr>
          <w:p w:rsidR="006B70E4" w:rsidRPr="003B193D" w:rsidRDefault="006B70E4" w:rsidP="004F03E1">
            <w:pPr>
              <w:rPr>
                <w:b/>
                <w:color w:val="1F497D" w:themeColor="text2"/>
                <w:sz w:val="22"/>
                <w:szCs w:val="22"/>
                <w:lang w:val="en-IN" w:eastAsia="en-IN"/>
              </w:rPr>
            </w:pPr>
            <w:r w:rsidRPr="001E60CD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Provide ADD button for : Start Month, Total Deposit, Total Withdrawals &amp; Balance as on 15th as e set of questions</w:t>
            </w:r>
          </w:p>
        </w:tc>
      </w:tr>
      <w:tr w:rsidR="006B70E4" w:rsidRPr="0047703A" w:rsidTr="00601CE3">
        <w:trPr>
          <w:trHeight w:val="328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No of cheques bounced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328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No of EMI cheques bounced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5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6B70E4" w:rsidRPr="0047703A" w:rsidRDefault="006B70E4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 to add </w:t>
            </w:r>
            <w: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Bank </w:t>
            </w: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account</w:t>
            </w:r>
            <w: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 details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601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References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6B70E4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Reference Type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6B70E4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6B70E4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6B70E4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6B70E4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Personal-Neighbour, Personal-Relative/friend</w:t>
            </w:r>
          </w:p>
        </w:tc>
      </w:tr>
      <w:tr w:rsidR="006B70E4" w:rsidRPr="0047703A" w:rsidTr="00601CE3">
        <w:trPr>
          <w:trHeight w:val="258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6B70E4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Full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6B70E4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6B70E4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6B70E4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6B70E4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610A1" w:rsidRDefault="006B70E4" w:rsidP="006B70E4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610A1" w:rsidRDefault="006B70E4" w:rsidP="006B70E4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610A1" w:rsidRDefault="006B70E4" w:rsidP="006B70E4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7703A" w:rsidRDefault="006B70E4" w:rsidP="006B70E4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7703A" w:rsidRDefault="006B70E4" w:rsidP="006B70E4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610A1" w:rsidRDefault="006B70E4" w:rsidP="006B70E4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Occupation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610A1" w:rsidRDefault="006B70E4" w:rsidP="006B70E4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610A1" w:rsidRDefault="006B70E4" w:rsidP="006B70E4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7703A" w:rsidRDefault="006B70E4" w:rsidP="006B70E4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7703A" w:rsidRDefault="006B70E4" w:rsidP="006B70E4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610A1" w:rsidRDefault="006B70E4" w:rsidP="006B70E4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Self-reported Income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610A1" w:rsidRDefault="006B70E4" w:rsidP="006B70E4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610A1" w:rsidRDefault="006B70E4" w:rsidP="006B70E4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7703A" w:rsidRDefault="006B70E4" w:rsidP="006B70E4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7703A" w:rsidRDefault="006B70E4" w:rsidP="006B70E4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621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B8CCE4" w:themeFill="accent1" w:themeFillTint="66"/>
            <w:vAlign w:val="center"/>
          </w:tcPr>
          <w:p w:rsidR="006B70E4" w:rsidRPr="0047703A" w:rsidRDefault="006B70E4" w:rsidP="006B70E4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 Button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for Adding References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7703A" w:rsidRDefault="006B70E4" w:rsidP="006B70E4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7703A" w:rsidRDefault="006B70E4" w:rsidP="006B70E4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7703A" w:rsidRDefault="006B70E4" w:rsidP="006B70E4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B70E4" w:rsidRPr="0047703A" w:rsidRDefault="006B70E4" w:rsidP="006B70E4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6B70E4" w:rsidRPr="0047703A" w:rsidTr="00601CE3">
        <w:trPr>
          <w:cantSplit/>
          <w:trHeight w:val="20"/>
          <w:trPrChange w:id="798" w:author="Swapnil Agrawal | IFMR Rural Finance" w:date="2016-11-10T17:11:00Z">
            <w:trPr>
              <w:trHeight w:val="615"/>
            </w:trPr>
          </w:trPrChange>
        </w:trPr>
        <w:tc>
          <w:tcPr>
            <w:tcW w:w="1168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  <w:tcPrChange w:id="799" w:author="Swapnil Agrawal | IFMR Rural Finance" w:date="2016-11-10T17:11:00Z">
              <w:tcPr>
                <w:tcW w:w="941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textDirection w:val="btLr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47703A">
              <w:rPr>
                <w:color w:val="000000"/>
                <w:sz w:val="40"/>
                <w:szCs w:val="40"/>
                <w:lang w:val="en-IN" w:eastAsia="en-IN"/>
              </w:rPr>
              <w:t>CO-APPLICANT</w:t>
            </w: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  <w:tcPrChange w:id="800" w:author="Swapnil Agrawal | IFMR Rural Finance" w:date="2016-11-10T17:11:00Z">
              <w:tcPr>
                <w:tcW w:w="929" w:type="dxa"/>
                <w:gridSpan w:val="2"/>
                <w:vMerge w:val="restart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  <w:tcPrChange w:id="801" w:author="Swapnil Agrawal | IFMR Rural Finance" w:date="2016-11-10T17:11:00Z">
              <w:tcPr>
                <w:tcW w:w="1072" w:type="dxa"/>
                <w:gridSpan w:val="2"/>
                <w:vMerge w:val="restart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  <w:tcPrChange w:id="802" w:author="Swapnil Agrawal | IFMR Rural Finance" w:date="2016-11-10T17:11:00Z">
              <w:tcPr>
                <w:tcW w:w="1243" w:type="dxa"/>
                <w:gridSpan w:val="2"/>
                <w:vMerge w:val="restart"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03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04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05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06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07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808" w:author="Swapnil Agrawal | IFMR Rural Finance" w:date="2016-11-10T11:22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Aadhar -QR Code Scan (Auto fill Profile &amp; Address data)-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  <w:trPrChange w:id="809" w:author="Swapnil Agrawal | IFMR Rural Finance" w:date="2016-11-10T17:11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10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11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12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13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14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15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16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17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18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  <w:trPrChange w:id="819" w:author="Swapnil Agrawal | IFMR Rural Finance" w:date="2016-11-10T17:11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20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21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22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23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24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25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26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27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28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  <w:trPrChange w:id="829" w:author="Swapnil Agrawal | IFMR Rural Finance" w:date="2016-11-10T17:11:00Z">
            <w:trPr>
              <w:trHeight w:val="68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30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31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32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33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34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35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36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37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38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  <w:trPrChange w:id="839" w:author="Swapnil Agrawal | IFMR Rural Finance" w:date="2016-11-10T17:11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40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41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42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43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44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45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46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47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  <w:tcPrChange w:id="848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12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DA4FC6">
            <w:pPr>
              <w:spacing w:line="360" w:lineRule="auto"/>
              <w:rPr>
                <w:color w:val="4F81BD"/>
                <w:sz w:val="22"/>
                <w:szCs w:val="22"/>
                <w:lang w:val="en-IN" w:eastAsia="en-IN"/>
              </w:rPr>
            </w:pPr>
            <w:del w:id="849" w:author="Swapnil Agrawal | IFMR Rural Finance" w:date="2016-11-10T11:22:00Z">
              <w:r w:rsidRPr="00DA4FC6" w:rsidDel="004610A1">
                <w:rPr>
                  <w:sz w:val="22"/>
                  <w:szCs w:val="22"/>
                  <w:lang w:val="en-IN" w:eastAsia="en-IN"/>
                </w:rPr>
                <w:delText>Ration Card, Voter Card, Passport, Pan Card, Aadhar card, Driving License</w:delText>
              </w:r>
            </w:del>
            <w:ins w:id="850" w:author="Swapnil Agrawal | IFMR Rural Finance" w:date="2016-11-10T11:22:00Z">
              <w:r>
                <w:rPr>
                  <w:color w:val="000000"/>
                  <w:sz w:val="22"/>
                  <w:szCs w:val="22"/>
                  <w:lang w:val="en-IN" w:eastAsia="en-IN"/>
                </w:rPr>
                <w:t xml:space="preserve"> from screening but Editable</w:t>
              </w:r>
            </w:ins>
          </w:p>
        </w:tc>
      </w:tr>
      <w:tr w:rsidR="006B70E4" w:rsidRPr="0047703A" w:rsidTr="00601CE3">
        <w:trPr>
          <w:cantSplit/>
          <w:trHeight w:val="20"/>
          <w:trPrChange w:id="851" w:author="Swapnil Agrawal | IFMR Rural Finance" w:date="2016-11-10T17:11:00Z">
            <w:trPr>
              <w:trHeight w:val="552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52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53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54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55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56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57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58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59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60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861" w:author="Swapnil Agrawal | IFMR Rural Finance" w:date="2016-11-10T11:22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If ID type selected-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  <w:trPrChange w:id="862" w:author="Swapnil Agrawal | IFMR Rural Finance" w:date="2016-11-10T17:11:00Z">
            <w:trPr>
              <w:trHeight w:val="60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63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64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65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66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67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68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69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70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71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872" w:author="Swapnil Agrawal | IFMR Rural Finance" w:date="2016-11-10T11:22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If ID type selected-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639"/>
          <w:trPrChange w:id="873" w:author="Swapnil Agrawal | IFMR Rural Finance" w:date="2016-11-10T17:13:00Z">
            <w:trPr>
              <w:trHeight w:val="619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874" w:author="Swapnil Agrawal | IFMR Rural Finance" w:date="2016-11-10T17:13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875" w:author="Swapnil Agrawal | IFMR Rural Finance" w:date="2016-11-10T17:13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876" w:author="Swapnil Agrawal | IFMR Rural Finance" w:date="2016-11-10T17:13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877" w:author="Swapnil Agrawal | IFMR Rural Finance" w:date="2016-11-10T17:13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78" w:author="Swapnil Agrawal | IFMR Rural Finance" w:date="2016-11-10T17:13:00Z">
              <w:tcPr>
                <w:tcW w:w="247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79" w:author="Swapnil Agrawal | IFMR Rural Finance" w:date="2016-11-10T17:13:00Z">
              <w:tcPr>
                <w:tcW w:w="183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80" w:author="Swapnil Agrawal | IFMR Rural Finance" w:date="2016-11-10T17:13:00Z">
              <w:tcPr>
                <w:tcW w:w="134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81" w:author="Swapnil Agrawal | IFMR Rural Finance" w:date="2016-11-10T17:13:00Z">
              <w:tcPr>
                <w:tcW w:w="151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882" w:author="Swapnil Agrawal | IFMR Rural Finance" w:date="2016-11-10T17:13:00Z">
              <w:tcPr>
                <w:tcW w:w="343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883" w:author="Swapnil Agrawal | IFMR Rural Finance" w:date="2016-11-10T11:22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If ID type selected-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800"/>
          <w:trPrChange w:id="884" w:author="Swapnil Agrawal | IFMR Rural Finance" w:date="2016-11-10T17:13:00Z">
            <w:trPr>
              <w:trHeight w:val="619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tcPrChange w:id="885" w:author="Swapnil Agrawal | IFMR Rural Finance" w:date="2016-11-10T17:13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886" w:author="Swapnil Agrawal | IFMR Rural Finance" w:date="2016-11-10T17:13:00Z">
              <w:tcPr>
                <w:tcW w:w="929" w:type="dxa"/>
                <w:gridSpan w:val="2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887" w:author="Swapnil Agrawal | IFMR Rural Finance" w:date="2016-11-10T17:13:00Z">
              <w:tcPr>
                <w:tcW w:w="1072" w:type="dxa"/>
                <w:gridSpan w:val="2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888" w:author="Swapnil Agrawal | IFMR Rural Finance" w:date="2016-11-10T17:13:00Z">
              <w:tcPr>
                <w:tcW w:w="1243" w:type="dxa"/>
                <w:gridSpan w:val="2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8DB3E2" w:themeFill="text2" w:themeFillTint="66"/>
            <w:vAlign w:val="center"/>
            <w:tcPrChange w:id="889" w:author="Swapnil Agrawal | IFMR Rural Finance" w:date="2016-11-10T17:13:00Z">
              <w:tcPr>
                <w:tcW w:w="247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8DB3E2" w:themeFill="text2" w:themeFillTint="66"/>
                <w:vAlign w:val="center"/>
              </w:tcPr>
            </w:tcPrChange>
          </w:tcPr>
          <w:p w:rsidR="006B70E4" w:rsidRPr="0047703A" w:rsidRDefault="006B70E4" w:rsidP="001E60CD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 Button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for Adding KYC Details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890" w:author="Swapnil Agrawal | IFMR Rural Finance" w:date="2016-11-10T17:13:00Z">
              <w:tcPr>
                <w:tcW w:w="183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891" w:author="Swapnil Agrawal | IFMR Rural Finance" w:date="2016-11-10T17:13:00Z">
              <w:tcPr>
                <w:tcW w:w="134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892" w:author="Swapnil Agrawal | IFMR Rural Finance" w:date="2016-11-10T17:13:00Z">
              <w:tcPr>
                <w:tcW w:w="151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893" w:author="Swapnil Agrawal | IFMR Rural Finance" w:date="2016-11-10T17:13:00Z">
              <w:tcPr>
                <w:tcW w:w="343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6B70E4" w:rsidRPr="0047703A" w:rsidDel="004610A1" w:rsidRDefault="006B70E4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6B70E4" w:rsidRPr="0047703A" w:rsidTr="00601CE3">
        <w:trPr>
          <w:cantSplit/>
          <w:trHeight w:val="20"/>
          <w:trPrChange w:id="894" w:author="Swapnil Agrawal | IFMR Rural Finance" w:date="2016-11-10T17:11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895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896" w:author="Swapnil Agrawal | IFMR Rural Finance" w:date="2016-11-10T17:11:00Z">
              <w:tcPr>
                <w:tcW w:w="929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Co-Applicant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897" w:author="Swapnil Agrawal | IFMR Rural Finance" w:date="2016-11-10T17:11:00Z">
              <w:tcPr>
                <w:tcW w:w="1072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898" w:author="Swapnil Agrawal | IFMR Rural Finance" w:date="2016-11-10T17:11:00Z">
              <w:tcPr>
                <w:tcW w:w="1243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899" w:author="Swapnil Agrawal | IFMR Rural Finance" w:date="2016-11-10T17:11:00Z">
              <w:tcPr>
                <w:tcW w:w="24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Title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900" w:author="Swapnil Agrawal | IFMR Rural Finance" w:date="2016-11-10T17:11:00Z">
              <w:tcPr>
                <w:tcW w:w="18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901" w:author="Swapnil Agrawal | IFMR Rural Finance" w:date="2016-11-10T17:11:00Z">
              <w:tcPr>
                <w:tcW w:w="1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902" w:author="Swapnil Agrawal | IFMR Rural Finance" w:date="2016-11-10T17:11:00Z">
              <w:tcPr>
                <w:tcW w:w="151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903" w:author="Swapnil Agrawal | IFMR Rural Finance" w:date="2016-11-10T17:11:00Z">
              <w:tcPr>
                <w:tcW w:w="34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904" w:author="Swapnil Agrawal | IFMR Rural Finance" w:date="2016-11-10T11:22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Aadhar QR Code scanning-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  <w:trPrChange w:id="905" w:author="Swapnil Agrawal | IFMR Rural Finance" w:date="2016-11-10T17:11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906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907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908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909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910" w:author="Swapnil Agrawal | IFMR Rural Finance" w:date="2016-11-10T17:11:00Z">
              <w:tcPr>
                <w:tcW w:w="24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911" w:author="Swapnil Agrawal | IFMR Rural Finance" w:date="2016-11-10T17:11:00Z">
              <w:tcPr>
                <w:tcW w:w="18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912" w:author="Swapnil Agrawal | IFMR Rural Finance" w:date="2016-11-10T17:11:00Z">
              <w:tcPr>
                <w:tcW w:w="1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913" w:author="Swapnil Agrawal | IFMR Rural Finance" w:date="2016-11-10T17:11:00Z">
              <w:tcPr>
                <w:tcW w:w="151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914" w:author="Swapnil Agrawal | IFMR Rural Finance" w:date="2016-11-10T17:11:00Z">
              <w:tcPr>
                <w:tcW w:w="34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915" w:author="Swapnil Agrawal | IFMR Rural Finance" w:date="2016-11-10T11:22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Aadhar QR Code scanning</w:delText>
              </w:r>
            </w:del>
            <w:del w:id="916" w:author="Swapnil Agrawal | IFMR Rural Finance" w:date="2016-11-10T17:13:00Z">
              <w:r w:rsidRPr="0047703A" w:rsidDel="00E51A36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- </w:delText>
              </w:r>
              <w:r w:rsidDel="00E51A36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  <w:trPrChange w:id="917" w:author="Swapnil Agrawal | IFMR Rural Finance" w:date="2016-11-10T17:11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18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19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20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21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22" w:author="Swapnil Agrawal | IFMR Rural Finance" w:date="2016-11-10T17:11:00Z">
              <w:tcPr>
                <w:tcW w:w="2478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Gender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23" w:author="Swapnil Agrawal | IFMR Rural Finance" w:date="2016-11-10T17:11:00Z">
              <w:tcPr>
                <w:tcW w:w="1839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24" w:author="Swapnil Agrawal | IFMR Rural Finance" w:date="2016-11-10T17:11:00Z">
              <w:tcPr>
                <w:tcW w:w="1345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25" w:author="Swapnil Agrawal | IFMR Rural Finance" w:date="2016-11-10T17:11:00Z">
              <w:tcPr>
                <w:tcW w:w="1518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26" w:author="Swapnil Agrawal | IFMR Rural Finance" w:date="2016-11-10T17:11:00Z">
              <w:tcPr>
                <w:tcW w:w="3435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927" w:author="Swapnil Agrawal | IFMR Rural Finance" w:date="2016-11-10T11:22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Aadhar QR Code scanning</w:delText>
              </w:r>
            </w:del>
            <w:del w:id="928" w:author="Swapnil Agrawal | IFMR Rural Finance" w:date="2016-11-10T17:13:00Z">
              <w:r w:rsidRPr="0047703A" w:rsidDel="00E51A36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- </w:delText>
              </w:r>
              <w:r w:rsidDel="00E51A36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  <w:trPrChange w:id="929" w:author="Swapnil Agrawal | IFMR Rural Finance" w:date="2016-11-10T17:11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30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31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32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33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34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 Of birth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35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36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37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38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939" w:author="Swapnil Agrawal | IFMR Rural Finance" w:date="2016-11-10T17:13:00Z">
              <w:r w:rsidRPr="0047703A" w:rsidDel="00E51A36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Aadhar QR Code scanning- </w:delText>
              </w:r>
              <w:r w:rsidDel="00E51A36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  <w:trPrChange w:id="940" w:author="Swapnil Agrawal | IFMR Rural Finance" w:date="2016-11-10T17:13:00Z">
            <w:trPr>
              <w:trHeight w:val="607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41" w:author="Swapnil Agrawal | IFMR Rural Finance" w:date="2016-11-10T17:13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42" w:author="Swapnil Agrawal | IFMR Rural Finance" w:date="2016-11-10T17:13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43" w:author="Swapnil Agrawal | IFMR Rural Finance" w:date="2016-11-10T17:13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44" w:author="Swapnil Agrawal | IFMR Rural Finance" w:date="2016-11-10T17:13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45" w:author="Swapnil Agrawal | IFMR Rural Finance" w:date="2016-11-10T17:13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46" w:author="Swapnil Agrawal | IFMR Rural Finance" w:date="2016-11-10T17:13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47" w:author="Swapnil Agrawal | IFMR Rural Finance" w:date="2016-11-10T17:13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48" w:author="Swapnil Agrawal | IFMR Rural Finance" w:date="2016-11-10T17:13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49" w:author="Swapnil Agrawal | IFMR Rural Finance" w:date="2016-11-10T17:13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CCC0DA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950" w:author="Swapnil Agrawal | IFMR Rural Finance" w:date="2016-11-10T11:22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Auto Calculate based on Date Of Birth entered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br/>
                <w:delText xml:space="preserve">if age&lt;25 yrs, then co-app/Guarantor is required- -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  <w:trPrChange w:id="951" w:author="Swapnil Agrawal | IFMR Rural Finance" w:date="2016-11-10T17:11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52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53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54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55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56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Father's Name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57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58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59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60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961" w:author="Swapnil Agrawal | IFMR Rural Finance" w:date="2016-11-10T11:22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Aadhar QR Code scanning-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  <w:trPrChange w:id="962" w:author="Swapnil Agrawal | IFMR Rural Finance" w:date="2016-11-10T17:11:00Z">
            <w:trPr>
              <w:trHeight w:val="12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63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64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65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66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67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Educational Level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68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69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70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71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972" w:author="Swapnil Agrawal | IFMR Rural Finance" w:date="2016-11-10T11:22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Below SSLC, SSLC, HSC, Graduate/Diploma/ITI, Professional Degree, Others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br/>
                <w:delText xml:space="preserve">--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  <w:trPrChange w:id="973" w:author="Swapnil Agrawal | IFMR Rural Finance" w:date="2016-11-10T17:11:00Z">
            <w:trPr>
              <w:trHeight w:val="9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74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75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76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77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78" w:author="Swapnil Agrawal | IFMR Rural Finance" w:date="2016-11-10T17:11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Religion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79" w:author="Swapnil Agrawal | IFMR Rural Finance" w:date="2016-11-10T17:11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80" w:author="Swapnil Agrawal | IFMR Rural Finance" w:date="2016-11-10T17:11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81" w:author="Swapnil Agrawal | IFMR Rural Finance" w:date="2016-11-10T17:11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82" w:author="Swapnil Agrawal | IFMR Rural Finance" w:date="2016-11-10T17:11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983" w:author="Swapnil Agrawal | IFMR Rural Finance" w:date="2016-11-10T11:22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Hindu, Muslim, Christian, Jain, Buddhism, Others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br/>
                <w:delText xml:space="preserve">- -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 Screening</w:t>
            </w:r>
            <w:ins w:id="984" w:author="Swapnil Agrawal | IFMR Rural Finance" w:date="2016-11-10T11:22:00Z">
              <w:r>
                <w:rPr>
                  <w:color w:val="000000"/>
                  <w:sz w:val="22"/>
                  <w:szCs w:val="22"/>
                  <w:lang w:val="en-IN" w:eastAsia="en-IN"/>
                </w:rPr>
                <w:t xml:space="preserve"> but editable</w:t>
              </w:r>
            </w:ins>
          </w:p>
        </w:tc>
      </w:tr>
      <w:tr w:rsidR="006B70E4" w:rsidRPr="0047703A" w:rsidTr="00601CE3">
        <w:trPr>
          <w:trHeight w:val="20"/>
          <w:trPrChange w:id="985" w:author="Swapnil Agrawal | IFMR Rural Finance" w:date="2016-11-10T17:14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86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87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88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89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90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Alternat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91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92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93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94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995" w:author="Swapnil Agrawal | IFMR Rural Finance" w:date="2016-11-10T17:15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96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97" w:author="Swapnil Agrawal | IFMR Rural Finance" w:date="2016-11-10T17:15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98" w:author="Swapnil Agrawal | IFMR Rural Finance" w:date="2016-11-10T17:15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999" w:author="Swapnil Agrawal | IFMR Rural Finance" w:date="2016-11-10T17:15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00" w:author="Swapnil Agrawal | IFMR Rural Finance" w:date="2016-11-10T17:15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01" w:author="Swapnil Agrawal | IFMR Rural Finance" w:date="2016-11-10T17:15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Default="006B70E4">
            <w:pPr>
              <w:jc w:val="center"/>
              <w:rPr>
                <w:ins w:id="1002" w:author="Swapnil Agrawal | IFMR Rural Finance" w:date="2016-11-10T17:14:00Z"/>
                <w:color w:val="000000"/>
                <w:sz w:val="22"/>
                <w:szCs w:val="22"/>
                <w:lang w:val="en-IN" w:eastAsia="en-IN"/>
              </w:rPr>
              <w:pPrChange w:id="1003" w:author="Swapnil Agrawal | IFMR Rural Finance" w:date="2016-11-10T17:15:00Z">
                <w:pPr/>
              </w:pPrChange>
            </w:pPr>
            <w:r>
              <w:rPr>
                <w:color w:val="000000"/>
                <w:sz w:val="22"/>
                <w:szCs w:val="22"/>
                <w:lang w:val="en-IN" w:eastAsia="en-IN"/>
              </w:rPr>
              <w:t>Radio Button</w:t>
            </w:r>
          </w:p>
          <w:p w:rsidR="006B70E4" w:rsidRDefault="006B70E4">
            <w:pPr>
              <w:jc w:val="center"/>
              <w:rPr>
                <w:ins w:id="1004" w:author="Swapnil Agrawal | IFMR Rural Finance" w:date="2016-11-10T17:14:00Z"/>
                <w:sz w:val="22"/>
                <w:szCs w:val="22"/>
                <w:lang w:val="en-IN" w:eastAsia="en-IN"/>
              </w:rPr>
              <w:pPrChange w:id="1005" w:author="Swapnil Agrawal | IFMR Rural Finance" w:date="2016-11-10T17:15:00Z">
                <w:pPr/>
              </w:pPrChange>
            </w:pPr>
          </w:p>
          <w:p w:rsidR="006B70E4" w:rsidRDefault="006B70E4">
            <w:pPr>
              <w:jc w:val="center"/>
              <w:rPr>
                <w:ins w:id="1006" w:author="Swapnil Agrawal | IFMR Rural Finance" w:date="2016-11-10T17:14:00Z"/>
                <w:sz w:val="22"/>
                <w:szCs w:val="22"/>
                <w:lang w:val="en-IN" w:eastAsia="en-IN"/>
              </w:rPr>
              <w:pPrChange w:id="1007" w:author="Swapnil Agrawal | IFMR Rural Finance" w:date="2016-11-10T17:15:00Z">
                <w:pPr/>
              </w:pPrChange>
            </w:pPr>
          </w:p>
          <w:p w:rsidR="006B70E4" w:rsidRPr="00D63528" w:rsidRDefault="006B70E4">
            <w:pPr>
              <w:jc w:val="center"/>
              <w:rPr>
                <w:sz w:val="22"/>
                <w:szCs w:val="22"/>
                <w:lang w:val="en-IN" w:eastAsia="en-IN"/>
                <w:rPrChange w:id="1008" w:author="Swapnil Agrawal | IFMR Rural Finance" w:date="2016-11-10T17:14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09" w:author="Swapnil Agrawal | IFMR Rural Finance" w:date="2016-11-10T17:15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10" w:author="Swapnil Agrawal | IFMR Rural Finance" w:date="2016-11-10T17:15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11" w:author="Swapnil Agrawal | IFMR Rural Finance" w:date="2016-11-10T17:15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610A1" w:rsidRDefault="006B70E4">
            <w:pPr>
              <w:rPr>
                <w:rPrChange w:id="1012" w:author="Swapnil Agrawal | IFMR Rural Finance" w:date="2016-11-10T11:23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  <w:ins w:id="1013" w:author="Swapnil Agrawal | IFMR Rural Finance" w:date="2016-11-10T11:23:00Z">
              <w:r>
                <w:rPr>
                  <w:sz w:val="22"/>
                  <w:szCs w:val="22"/>
                  <w:lang w:val="en-IN" w:eastAsia="en-IN"/>
                </w:rPr>
                <w:t>,</w:t>
              </w:r>
              <w:r>
                <w:rPr>
                  <w:color w:val="000000"/>
                  <w:sz w:val="22"/>
                  <w:szCs w:val="22"/>
                  <w:lang w:val="en-IN" w:eastAsia="en-IN"/>
                </w:rPr>
                <w:t xml:space="preserve"> from screening but Editable</w:t>
              </w:r>
            </w:ins>
          </w:p>
        </w:tc>
      </w:tr>
      <w:tr w:rsidR="006B70E4" w:rsidRPr="0047703A" w:rsidTr="00601CE3">
        <w:trPr>
          <w:trHeight w:val="20"/>
          <w:trPrChange w:id="1014" w:author="Swapnil Agrawal | IFMR Rural Finance" w:date="2016-11-10T17:15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15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16" w:author="Swapnil Agrawal | IFMR Rural Finance" w:date="2016-11-10T17:15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17" w:author="Swapnil Agrawal | IFMR Rural Finance" w:date="2016-11-10T17:15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18" w:author="Swapnil Agrawal | IFMR Rural Finance" w:date="2016-11-10T17:15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19" w:author="Swapnil Agrawal | IFMR Rural Finance" w:date="2016-11-10T17:15:00Z">
              <w:tcPr>
                <w:tcW w:w="247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20" w:author="Swapnil Agrawal | IFMR Rural Finance" w:date="2016-11-10T17:15:00Z">
              <w:tcPr>
                <w:tcW w:w="183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21" w:author="Swapnil Agrawal | IFMR Rural Finance" w:date="2016-11-10T17:15:00Z">
              <w:tcPr>
                <w:tcW w:w="134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22" w:author="Swapnil Agrawal | IFMR Rural Finance" w:date="2016-11-10T17:15:00Z">
              <w:tcPr>
                <w:tcW w:w="151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23" w:author="Swapnil Agrawal | IFMR Rural Finance" w:date="2016-11-10T17:15:00Z">
              <w:tcPr>
                <w:tcW w:w="343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1024" w:author="Swapnil Agrawal | IFMR Rural Finance" w:date="2016-11-10T17:15:00Z">
            <w:trPr>
              <w:trHeight w:val="12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25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26" w:author="Swapnil Agrawal | IFMR Rural Finance" w:date="2016-11-10T17:15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27" w:author="Swapnil Agrawal | IFMR Rural Finance" w:date="2016-11-10T17:15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028" w:author="Swapnil Agrawal | IFMR Rural Finance" w:date="2016-11-10T17:15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029" w:author="Swapnil Agrawal | IFMR Rural Finance" w:date="2016-11-10T17:15:00Z">
              <w:tcPr>
                <w:tcW w:w="24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Preferred language of communication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030" w:author="Swapnil Agrawal | IFMR Rural Finance" w:date="2016-11-10T17:15:00Z">
              <w:tcPr>
                <w:tcW w:w="18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031" w:author="Swapnil Agrawal | IFMR Rural Finance" w:date="2016-11-10T17:15:00Z">
              <w:tcPr>
                <w:tcW w:w="1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032" w:author="Swapnil Agrawal | IFMR Rural Finance" w:date="2016-11-10T17:15:00Z">
              <w:tcPr>
                <w:tcW w:w="151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033" w:author="Swapnil Agrawal | IFMR Rural Finance" w:date="2016-11-10T17:15:00Z">
              <w:tcPr>
                <w:tcW w:w="34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034" w:author="Swapnil Agrawal | IFMR Rural Finance" w:date="2016-11-10T11:23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Hindi, English, Kannada, Malayalam, Gujarati, Marathi, Tamil, Bengali, odia, Punjabi, Marwari</w:delText>
              </w:r>
            </w:del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1035" w:author="Swapnil Agrawal | IFMR Rural Finance" w:date="2016-11-10T17:15:00Z">
            <w:trPr>
              <w:trHeight w:val="659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36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37" w:author="Swapnil Agrawal | IFMR Rural Finance" w:date="2016-11-10T17:15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38" w:author="Swapnil Agrawal | IFMR Rural Finance" w:date="2016-11-10T17:15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39" w:author="Swapnil Agrawal | IFMR Rural Finance" w:date="2016-11-10T17:15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40" w:author="Swapnil Agrawal | IFMR Rural Finance" w:date="2016-11-10T17:15:00Z">
              <w:tcPr>
                <w:tcW w:w="2478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Mothers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41" w:author="Swapnil Agrawal | IFMR Rural Finance" w:date="2016-11-10T17:15:00Z">
              <w:tcPr>
                <w:tcW w:w="1839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42" w:author="Swapnil Agrawal | IFMR Rural Finance" w:date="2016-11-10T17:15:00Z">
              <w:tcPr>
                <w:tcW w:w="1345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43" w:author="Swapnil Agrawal | IFMR Rural Finance" w:date="2016-11-10T17:15:00Z">
              <w:tcPr>
                <w:tcW w:w="1518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44" w:author="Swapnil Agrawal | IFMR Rural Finance" w:date="2016-11-10T17:15:00Z">
              <w:tcPr>
                <w:tcW w:w="3435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1045" w:author="Swapnil Agrawal | IFMR Rural Finance" w:date="2016-11-10T17:15:00Z">
            <w:trPr>
              <w:trHeight w:val="466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46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47" w:author="Swapnil Agrawal | IFMR Rural Finance" w:date="2016-11-10T17:15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48" w:author="Swapnil Agrawal | IFMR Rural Finance" w:date="2016-11-10T17:15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49" w:author="Swapnil Agrawal | IFMR Rural Finance" w:date="2016-11-10T17:15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50" w:author="Swapnil Agrawal | IFMR Rural Finance" w:date="2016-11-10T17:15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51" w:author="Swapnil Agrawal | IFMR Rural Finance" w:date="2016-11-10T17:15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52" w:author="Swapnil Agrawal | IFMR Rural Finance" w:date="2016-11-10T17:15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53" w:author="Swapnil Agrawal | IFMR Rural Finance" w:date="2016-11-10T17:15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54" w:author="Swapnil Agrawal | IFMR Rural Finance" w:date="2016-11-10T17:15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CCC0DA"/>
                <w:vAlign w:val="center"/>
                <w:hideMark/>
              </w:tcPr>
            </w:tcPrChange>
          </w:tcPr>
          <w:p w:rsidR="006B70E4" w:rsidRPr="0047703A" w:rsidRDefault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055" w:author="Swapnil Agrawal | IFMR Rural Finance" w:date="2016-11-10T11:23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Divorced/Seperated, Single, Married, Widow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br/>
                <w:delText xml:space="preserve">if single, then co-app/Guarantor is required- 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056" w:author="Swapnil Agrawal | IFMR Rural Finance" w:date="2016-11-10T17:15:00Z">
            <w:trPr>
              <w:trHeight w:val="9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57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58" w:author="Swapnil Agrawal | IFMR Rural Finance" w:date="2016-11-10T17:15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59" w:author="Swapnil Agrawal | IFMR Rural Finance" w:date="2016-11-10T17:15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60" w:author="Swapnil Agrawal | IFMR Rural Finance" w:date="2016-11-10T17:15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61" w:author="Swapnil Agrawal | IFMR Rural Finance" w:date="2016-11-10T17:15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62" w:author="Swapnil Agrawal | IFMR Rural Finance" w:date="2016-11-10T17:15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63" w:author="Swapnil Agrawal | IFMR Rural Finance" w:date="2016-11-10T17:15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64" w:author="Swapnil Agrawal | IFMR Rural Finance" w:date="2016-11-10T17:15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65" w:author="Swapnil Agrawal | IFMR Rural Finance" w:date="2016-11-10T17:15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066" w:author="Swapnil Agrawal | IFMR Rural Finance" w:date="2016-11-10T11:23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If married selected then display this field too.</w:delText>
              </w:r>
            </w:del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1067" w:author="Swapnil Agrawal | IFMR Rural Finance" w:date="2016-11-10T17:15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68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69" w:author="Swapnil Agrawal | IFMR Rural Finance" w:date="2016-11-10T17:15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70" w:author="Swapnil Agrawal | IFMR Rural Finance" w:date="2016-11-10T17:15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71" w:author="Swapnil Agrawal | IFMR Rural Finance" w:date="2016-11-10T17:15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72" w:author="Swapnil Agrawal | IFMR Rural Finance" w:date="2016-11-10T17:15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73" w:author="Swapnil Agrawal | IFMR Rural Finance" w:date="2016-11-10T17:15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074" w:author="Swapnil Agrawal | IFMR Rural Finance" w:date="2016-11-10T17:15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3B566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075" w:author="Swapnil Agrawal | IFMR Rural Finance" w:date="2016-11-10T17:15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76" w:author="Swapnil Agrawal | IFMR Rural Finance" w:date="2016-11-10T17:15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077" w:author="Swapnil Agrawal | IFMR Rural Finance" w:date="2016-11-10T11:23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Spouse, Sibling, Parent, Child, Friend, Others-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078" w:author="Swapnil Agrawal | IFMR Rural Finance" w:date="2016-11-10T17:15:00Z">
            <w:trPr>
              <w:trHeight w:val="9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79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80" w:author="Swapnil Agrawal | IFMR Rural Finance" w:date="2016-11-10T17:15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81" w:author="Swapnil Agrawal | IFMR Rural Finance" w:date="2016-11-10T17:15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82" w:author="Swapnil Agrawal | IFMR Rural Finance" w:date="2016-11-10T17:15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83" w:author="Swapnil Agrawal | IFMR Rural Finance" w:date="2016-11-10T17:15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Relationship with Business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84" w:author="Swapnil Agrawal | IFMR Rural Finance" w:date="2016-11-10T17:15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85" w:author="Swapnil Agrawal | IFMR Rural Finance" w:date="2016-11-10T17:15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86" w:author="Swapnil Agrawal | IFMR Rural Finance" w:date="2016-11-10T17:15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87" w:author="Swapnil Agrawal | IFMR Rural Finance" w:date="2016-11-10T17:15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>
            <w:pPr>
              <w:rPr>
                <w:sz w:val="22"/>
                <w:szCs w:val="22"/>
                <w:lang w:val="en-IN" w:eastAsia="en-IN"/>
              </w:rPr>
            </w:pPr>
            <w:del w:id="1088" w:author="Swapnil Agrawal | IFMR Rural Finance" w:date="2016-11-10T11:23:00Z">
              <w:r w:rsidRPr="00DA4FC6" w:rsidDel="004610A1">
                <w:rPr>
                  <w:sz w:val="22"/>
                  <w:szCs w:val="22"/>
                  <w:lang w:val="en-IN" w:eastAsia="en-IN"/>
                </w:rPr>
                <w:delText xml:space="preserve">Proprietor, Partner, Director, Others (not to be populated for guarantor)- </w:delText>
              </w:r>
              <w:r w:rsidDel="004610A1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089" w:author="Swapnil Agrawal | IFMR Rural Finance" w:date="2016-11-10T17:15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90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91" w:author="Swapnil Agrawal | IFMR Rural Finance" w:date="2016-11-10T17:15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92" w:author="Swapnil Agrawal | IFMR Rural Finance" w:date="2016-11-10T17:15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093" w:author="Swapnil Agrawal | IFMR Rural Finance" w:date="2016-11-10T17:15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94" w:author="Swapnil Agrawal | IFMR Rural Finance" w:date="2016-11-10T17:15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Involvement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95" w:author="Swapnil Agrawal | IFMR Rural Finance" w:date="2016-11-10T17:15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96" w:author="Swapnil Agrawal | IFMR Rural Finance" w:date="2016-11-10T17:15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97" w:author="Swapnil Agrawal | IFMR Rural Finance" w:date="2016-11-10T17:15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98" w:author="Swapnil Agrawal | IFMR Rural Finance" w:date="2016-11-10T17:15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>
            <w:pPr>
              <w:rPr>
                <w:sz w:val="22"/>
                <w:szCs w:val="22"/>
                <w:lang w:val="en-IN" w:eastAsia="en-IN"/>
              </w:rPr>
            </w:pPr>
            <w:del w:id="1099" w:author="Swapnil Agrawal | IFMR Rural Finance" w:date="2016-11-10T11:23:00Z">
              <w:r w:rsidRPr="00DA4FC6" w:rsidDel="004610A1">
                <w:rPr>
                  <w:sz w:val="22"/>
                  <w:szCs w:val="22"/>
                  <w:lang w:val="en-IN" w:eastAsia="en-IN"/>
                </w:rPr>
                <w:delText>Full Time, Part Time, None</w:delText>
              </w:r>
            </w:del>
            <w:ins w:id="1100" w:author="Swapnil Agrawal | IFMR Rural Finance" w:date="2016-11-10T11:24:00Z">
              <w:r>
                <w:rPr>
                  <w:sz w:val="22"/>
                  <w:szCs w:val="22"/>
                  <w:lang w:val="en-IN" w:eastAsia="en-IN"/>
                </w:rPr>
                <w:t xml:space="preserve"> from screening but Editable</w:t>
              </w:r>
            </w:ins>
          </w:p>
        </w:tc>
      </w:tr>
      <w:tr w:rsidR="006B70E4" w:rsidRPr="0047703A" w:rsidTr="00601CE3">
        <w:trPr>
          <w:trHeight w:val="67"/>
          <w:trPrChange w:id="1101" w:author="Swapnil Agrawal | IFMR Rural Finance" w:date="2016-11-10T17:15:00Z">
            <w:trPr>
              <w:trHeight w:val="12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02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03" w:author="Swapnil Agrawal | IFMR Rural Finance" w:date="2016-11-10T17:15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04" w:author="Swapnil Agrawal | IFMR Rural Finance" w:date="2016-11-10T17:15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05" w:author="Swapnil Agrawal | IFMR Rural Finance" w:date="2016-11-10T17:15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06" w:author="Swapnil Agrawal | IFMR Rural Finance" w:date="2016-11-10T17:15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07" w:author="Swapnil Agrawal | IFMR Rural Finance" w:date="2016-11-10T17:15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08" w:author="Swapnil Agrawal | IFMR Rural Finance" w:date="2016-11-10T17:15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09" w:author="Swapnil Agrawal | IFMR Rural Finance" w:date="2016-11-10T17:15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10" w:author="Swapnil Agrawal | IFMR Rural Finance" w:date="2016-11-10T17:15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>
            <w:pPr>
              <w:rPr>
                <w:sz w:val="22"/>
                <w:szCs w:val="22"/>
                <w:lang w:val="en-IN" w:eastAsia="en-IN"/>
              </w:rPr>
            </w:pPr>
            <w:del w:id="1111" w:author="Swapnil Agrawal | IFMR Rural Finance" w:date="2016-11-10T11:23:00Z">
              <w:r w:rsidRPr="00DA4FC6" w:rsidDel="004610A1">
                <w:rPr>
                  <w:sz w:val="22"/>
                  <w:szCs w:val="22"/>
                  <w:lang w:val="en-IN" w:eastAsia="en-IN"/>
                </w:rPr>
                <w:delText>Yes/No</w:delText>
              </w:r>
            </w:del>
            <w:r w:rsidRPr="00DA4FC6">
              <w:rPr>
                <w:sz w:val="22"/>
                <w:szCs w:val="22"/>
                <w:lang w:val="en-IN" w:eastAsia="en-IN"/>
              </w:rPr>
              <w:br/>
            </w: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1112" w:author="Swapnil Agrawal | IFMR Rural Finance" w:date="2016-11-10T17:15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13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14" w:author="Swapnil Agrawal | IFMR Rural Finance" w:date="2016-11-10T17:15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15" w:author="Swapnil Agrawal | IFMR Rural Finance" w:date="2016-11-10T17:15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16" w:author="Swapnil Agrawal | IFMR Rural Finance" w:date="2016-11-10T17:15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17" w:author="Swapnil Agrawal | IFMR Rural Finance" w:date="2016-11-10T17:15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18" w:author="Swapnil Agrawal | IFMR Rural Finance" w:date="2016-11-10T17:15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19" w:author="Swapnil Agrawal | IFMR Rural Finance" w:date="2016-11-10T17:15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20" w:author="Swapnil Agrawal | IFMR Rural Finance" w:date="2016-11-10T17:15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21" w:author="Swapnil Agrawal | IFMR Rural Finance" w:date="2016-11-10T17:15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>
            <w:pPr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1122" w:author="Swapnil Agrawal | IFMR Rural Finance" w:date="2016-11-10T17:15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23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124" w:author="Swapnil Agrawal | IFMR Rural Finance" w:date="2016-11-10T17:15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125" w:author="Swapnil Agrawal | IFMR Rural Finance" w:date="2016-11-10T17:15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126" w:author="Swapnil Agrawal | IFMR Rural Finance" w:date="2016-11-10T17:15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27" w:author="Swapnil Agrawal | IFMR Rural Finance" w:date="2016-11-10T17:15:00Z">
              <w:tcPr>
                <w:tcW w:w="247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28" w:author="Swapnil Agrawal | IFMR Rural Finance" w:date="2016-11-10T17:15:00Z">
              <w:tcPr>
                <w:tcW w:w="183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29" w:author="Swapnil Agrawal | IFMR Rural Finance" w:date="2016-11-10T17:15:00Z">
              <w:tcPr>
                <w:tcW w:w="134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30" w:author="Swapnil Agrawal | IFMR Rural Finance" w:date="2016-11-10T17:15:00Z">
              <w:tcPr>
                <w:tcW w:w="151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31" w:author="Swapnil Agrawal | IFMR Rural Finance" w:date="2016-11-10T17:15:00Z">
              <w:tcPr>
                <w:tcW w:w="343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>
            <w:pPr>
              <w:rPr>
                <w:sz w:val="22"/>
                <w:szCs w:val="22"/>
                <w:lang w:val="en-IN" w:eastAsia="en-IN"/>
              </w:rPr>
            </w:pPr>
            <w:del w:id="1132" w:author="Swapnil Agrawal | IFMR Rural Finance" w:date="2016-11-10T11:24:00Z">
              <w:r w:rsidRPr="00DA4FC6" w:rsidDel="004610A1">
                <w:rPr>
                  <w:sz w:val="22"/>
                  <w:szCs w:val="22"/>
                  <w:lang w:val="en-IN" w:eastAsia="en-IN"/>
                </w:rPr>
                <w:delText>MM/YYYY format</w:delText>
              </w:r>
            </w:del>
            <w:r w:rsidRPr="00DA4FC6">
              <w:rPr>
                <w:sz w:val="22"/>
                <w:szCs w:val="22"/>
                <w:lang w:val="en-IN" w:eastAsia="en-IN"/>
              </w:rPr>
              <w:br/>
            </w: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1133" w:author="Swapnil Agrawal | IFMR Rural Finance" w:date="2016-11-10T17:15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134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1135" w:author="Swapnil Agrawal | IFMR Rural Finance" w:date="2016-11-10T17:15:00Z">
              <w:tcPr>
                <w:tcW w:w="929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1136" w:author="Swapnil Agrawal | IFMR Rural Finance" w:date="2016-11-10T17:15:00Z">
              <w:tcPr>
                <w:tcW w:w="1072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1137" w:author="Swapnil Agrawal | IFMR Rural Finance" w:date="2016-11-10T17:15:00Z">
              <w:tcPr>
                <w:tcW w:w="1243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138" w:author="Swapnil Agrawal | IFMR Rural Finance" w:date="2016-11-10T17:15:00Z">
              <w:tcPr>
                <w:tcW w:w="24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139" w:author="Swapnil Agrawal | IFMR Rural Finance" w:date="2016-11-10T17:15:00Z">
              <w:tcPr>
                <w:tcW w:w="18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140" w:author="Swapnil Agrawal | IFMR Rural Finance" w:date="2016-11-10T17:15:00Z">
              <w:tcPr>
                <w:tcW w:w="1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141" w:author="Swapnil Agrawal | IFMR Rural Finance" w:date="2016-11-10T17:15:00Z">
              <w:tcPr>
                <w:tcW w:w="151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142" w:author="Swapnil Agrawal | IFMR Rural Finance" w:date="2016-11-10T17:15:00Z">
              <w:tcPr>
                <w:tcW w:w="34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143" w:author="Swapnil Agrawal | IFMR Rural Finance" w:date="2016-11-10T11:24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Permanent, Communication, As per Aadhar card-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144" w:author="Swapnil Agrawal | IFMR Rural Finance" w:date="2016-11-10T17:15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45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46" w:author="Swapnil Agrawal | IFMR Rural Finance" w:date="2016-11-10T17:15:00Z">
              <w:tcPr>
                <w:tcW w:w="929" w:type="dxa"/>
                <w:gridSpan w:val="2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47" w:author="Swapnil Agrawal | IFMR Rural Finance" w:date="2016-11-10T17:15:00Z">
              <w:tcPr>
                <w:tcW w:w="1072" w:type="dxa"/>
                <w:gridSpan w:val="2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48" w:author="Swapnil Agrawal | IFMR Rural Finance" w:date="2016-11-10T17:15:00Z">
              <w:tcPr>
                <w:tcW w:w="1243" w:type="dxa"/>
                <w:gridSpan w:val="2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49" w:author="Swapnil Agrawal | IFMR Rural Finance" w:date="2016-11-10T17:15:00Z">
              <w:tcPr>
                <w:tcW w:w="2478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50" w:author="Swapnil Agrawal | IFMR Rural Finance" w:date="2016-11-10T17:15:00Z">
              <w:tcPr>
                <w:tcW w:w="1839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151" w:author="Swapnil Agrawal | IFMR Rural Finance" w:date="2016-11-10T17:15:00Z">
              <w:tcPr>
                <w:tcW w:w="1345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152" w:author="Swapnil Agrawal | IFMR Rural Finance" w:date="2016-11-10T17:15:00Z">
              <w:tcPr>
                <w:tcW w:w="1518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53" w:author="Swapnil Agrawal | IFMR Rural Finance" w:date="2016-11-10T17:15:00Z">
              <w:tcPr>
                <w:tcW w:w="3435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1154" w:author="Swapnil Agrawal | IFMR Rural Finance" w:date="2016-11-10T17:15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55" w:author="Swapnil Agrawal | IFMR Rural Finance" w:date="2016-11-10T17:15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56" w:author="Swapnil Agrawal | IFMR Rural Finance" w:date="2016-11-10T17:15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57" w:author="Swapnil Agrawal | IFMR Rural Finance" w:date="2016-11-10T17:15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58" w:author="Swapnil Agrawal | IFMR Rural Finance" w:date="2016-11-10T17:15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59" w:author="Swapnil Agrawal | IFMR Rural Finance" w:date="2016-11-10T17:15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Building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60" w:author="Swapnil Agrawal | IFMR Rural Finance" w:date="2016-11-10T17:15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161" w:author="Swapnil Agrawal | IFMR Rural Finance" w:date="2016-11-10T17:15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162" w:author="Swapnil Agrawal | IFMR Rural Finance" w:date="2016-11-10T17:15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63" w:author="Swapnil Agrawal | IFMR Rural Finance" w:date="2016-11-10T17:15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1164" w:author="Swapnil Agrawal | IFMR Rural Finance" w:date="2016-11-10T17:14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65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66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67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68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69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70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171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172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73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1174" w:author="Swapnil Agrawal | IFMR Rural Finance" w:date="2016-11-10T17:14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75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76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77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78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79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80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181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182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83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1184" w:author="Swapnil Agrawal | IFMR Rural Finance" w:date="2016-11-10T17:14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85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86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87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88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89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90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191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192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93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1194" w:author="Swapnil Agrawal | IFMR Rural Finance" w:date="2016-11-10T17:14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95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96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97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198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99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00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01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02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203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1204" w:author="Swapnil Agrawal | IFMR Rural Finance" w:date="2016-11-10T11:24:00Z">
              <w:r w:rsidRPr="00807328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205" w:author="Swapnil Agrawal | IFMR Rural Finance" w:date="2016-11-10T11:24:00Z">
              <w:r w:rsidDel="00EA4F99">
                <w:rPr>
                  <w:color w:val="000000"/>
                  <w:sz w:val="22"/>
                  <w:szCs w:val="22"/>
                  <w:lang w:val="en-IN" w:eastAsia="en-IN"/>
                </w:rPr>
                <w:delText>Pincode search</w:delText>
              </w:r>
            </w:del>
          </w:p>
        </w:tc>
      </w:tr>
      <w:tr w:rsidR="006B70E4" w:rsidRPr="0047703A" w:rsidTr="00601CE3">
        <w:trPr>
          <w:trHeight w:val="20"/>
          <w:trPrChange w:id="1206" w:author="Swapnil Agrawal | IFMR Rural Finance" w:date="2016-11-10T17:14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07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08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09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10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11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12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13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14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215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6B70E4" w:rsidRDefault="006B70E4" w:rsidP="008907D9">
            <w:ins w:id="1216" w:author="Swapnil Agrawal | IFMR Rural Finance" w:date="2016-11-10T11:24:00Z">
              <w:r w:rsidRPr="00807328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217" w:author="Swapnil Agrawal | IFMR Rural Finance" w:date="2016-11-10T11:24:00Z">
              <w:r w:rsidRPr="00DE5179" w:rsidDel="00EA4F99">
                <w:rPr>
                  <w:color w:val="000000"/>
                  <w:sz w:val="22"/>
                  <w:szCs w:val="22"/>
                  <w:lang w:val="en-IN" w:eastAsia="en-IN"/>
                </w:rPr>
                <w:delText>Auto-fill from Pincode master</w:delText>
              </w:r>
            </w:del>
          </w:p>
        </w:tc>
      </w:tr>
      <w:tr w:rsidR="006B70E4" w:rsidRPr="0047703A" w:rsidTr="00601CE3">
        <w:trPr>
          <w:trHeight w:val="20"/>
          <w:trPrChange w:id="1218" w:author="Swapnil Agrawal | IFMR Rural Finance" w:date="2016-11-10T17:14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19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20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21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22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23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24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25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26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227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6B70E4" w:rsidRDefault="006B70E4" w:rsidP="008907D9">
            <w:ins w:id="1228" w:author="Swapnil Agrawal | IFMR Rural Finance" w:date="2016-11-10T11:24:00Z">
              <w:r w:rsidRPr="00807328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229" w:author="Swapnil Agrawal | IFMR Rural Finance" w:date="2016-11-10T11:24:00Z">
              <w:r w:rsidRPr="00DE5179" w:rsidDel="00EA4F99">
                <w:rPr>
                  <w:color w:val="000000"/>
                  <w:sz w:val="22"/>
                  <w:szCs w:val="22"/>
                  <w:lang w:val="en-IN" w:eastAsia="en-IN"/>
                </w:rPr>
                <w:delText>Auto-fill from Pincode master</w:delText>
              </w:r>
            </w:del>
          </w:p>
        </w:tc>
      </w:tr>
      <w:tr w:rsidR="006B70E4" w:rsidRPr="0047703A" w:rsidTr="00601CE3">
        <w:trPr>
          <w:trHeight w:val="20"/>
          <w:trPrChange w:id="1230" w:author="Swapnil Agrawal | IFMR Rural Finance" w:date="2016-11-10T17:14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31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32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33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34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35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36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37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38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239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6B70E4" w:rsidRDefault="006B70E4" w:rsidP="008907D9">
            <w:ins w:id="1240" w:author="Swapnil Agrawal | IFMR Rural Finance" w:date="2016-11-10T11:24:00Z">
              <w:r w:rsidRPr="00807328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241" w:author="Swapnil Agrawal | IFMR Rural Finance" w:date="2016-11-10T11:24:00Z">
              <w:r w:rsidRPr="00DE5179" w:rsidDel="00EA4F99">
                <w:rPr>
                  <w:color w:val="000000"/>
                  <w:sz w:val="22"/>
                  <w:szCs w:val="22"/>
                  <w:lang w:val="en-IN" w:eastAsia="en-IN"/>
                </w:rPr>
                <w:delText>Auto-fill from Pincode master</w:delText>
              </w:r>
            </w:del>
          </w:p>
        </w:tc>
      </w:tr>
      <w:tr w:rsidR="006B70E4" w:rsidRPr="0047703A" w:rsidTr="00601CE3">
        <w:trPr>
          <w:trHeight w:val="20"/>
          <w:trPrChange w:id="1242" w:author="Swapnil Agrawal | IFMR Rural Finance" w:date="2016-11-10T17:14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43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44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45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46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47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Country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48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49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50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51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1252" w:author="Swapnil Agrawal | IFMR Rural Finance" w:date="2016-11-10T17:14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53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54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55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56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57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58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59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60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61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20"/>
          <w:trPrChange w:id="1262" w:author="Swapnil Agrawal | IFMR Rural Finance" w:date="2016-11-10T17:14:00Z">
            <w:trPr>
              <w:trHeight w:val="734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63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64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65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66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67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68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69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DA4FC6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70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DA4FC6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71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del w:id="1272" w:author="Swapnil Agrawal | IFMR Rural Finance" w:date="2016-11-10T11:24:00Z">
              <w:r w:rsidRPr="00DA4FC6" w:rsidDel="004610A1">
                <w:rPr>
                  <w:sz w:val="22"/>
                  <w:szCs w:val="22"/>
                  <w:lang w:val="en-IN" w:eastAsia="en-IN"/>
                </w:rPr>
                <w:delText>Yes/No</w:delText>
              </w:r>
            </w:del>
            <w:r w:rsidRPr="00DA4FC6">
              <w:rPr>
                <w:sz w:val="22"/>
                <w:szCs w:val="22"/>
                <w:lang w:val="en-IN" w:eastAsia="en-IN"/>
              </w:rPr>
              <w:br/>
            </w: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  <w:trPrChange w:id="1273" w:author="Swapnil Agrawal | IFMR Rural Finance" w:date="2016-11-10T17:14:00Z">
            <w:trPr>
              <w:trHeight w:val="30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74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75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76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77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78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79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80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81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82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DA4FC6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283" w:author="Swapnil Agrawal | IFMR Rural Finance" w:date="2016-11-10T11:24:00Z"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Populate if comm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unication address is different from  aadhar card--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284" w:author="Swapnil Agrawal | IFMR Rural Finance" w:date="2016-11-10T17:14:00Z">
            <w:trPr>
              <w:trHeight w:val="67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85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86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87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88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89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90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91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292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293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6B70E4" w:rsidRDefault="006B70E4">
            <w:del w:id="1294" w:author="Swapnil Agrawal | IFMR Rural Finance" w:date="2016-11-10T11:24:00Z">
              <w:r w:rsidRPr="0023406D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Populate if communication address is different from  aadhar card--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295" w:author="Swapnil Agrawal | IFMR Rural Finance" w:date="2016-11-10T17:14:00Z">
            <w:trPr>
              <w:trHeight w:val="258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96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97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98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299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00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01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02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03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  <w:tcPrChange w:id="1304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6B70E4" w:rsidRDefault="006B70E4">
            <w:del w:id="1305" w:author="Swapnil Agrawal | IFMR Rural Finance" w:date="2016-11-10T11:24:00Z">
              <w:r w:rsidRPr="0023406D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Populate if communication address is different from  aadhar card--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306" w:author="Swapnil Agrawal | IFMR Rural Finance" w:date="2016-11-10T17:14:00Z">
            <w:trPr>
              <w:trHeight w:val="212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07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08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09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310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311" w:author="Swapnil Agrawal | IFMR Rural Finance" w:date="2016-11-10T17:14:00Z">
              <w:tcPr>
                <w:tcW w:w="24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312" w:author="Swapnil Agrawal | IFMR Rural Finance" w:date="2016-11-10T17:14:00Z">
              <w:tcPr>
                <w:tcW w:w="18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313" w:author="Swapnil Agrawal | IFMR Rural Finance" w:date="2016-11-10T17:14:00Z">
              <w:tcPr>
                <w:tcW w:w="1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314" w:author="Swapnil Agrawal | IFMR Rural Finance" w:date="2016-11-10T17:14:00Z">
              <w:tcPr>
                <w:tcW w:w="151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1315" w:author="Swapnil Agrawal | IFMR Rural Finance" w:date="2016-11-10T17:14:00Z">
              <w:tcPr>
                <w:tcW w:w="34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hideMark/>
              </w:tcPr>
            </w:tcPrChange>
          </w:tcPr>
          <w:p w:rsidR="006B70E4" w:rsidRDefault="006B70E4">
            <w:del w:id="1316" w:author="Swapnil Agrawal | IFMR Rural Finance" w:date="2016-11-10T11:24:00Z">
              <w:r w:rsidRPr="003758D0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Populate if communication address is different from  aadhar card--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317" w:author="Swapnil Agrawal | IFMR Rural Finance" w:date="2016-11-10T17:14:00Z">
            <w:trPr>
              <w:trHeight w:val="306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18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19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20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21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22" w:author="Swapnil Agrawal | IFMR Rural Finance" w:date="2016-11-10T17:14:00Z">
              <w:tcPr>
                <w:tcW w:w="2478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23" w:author="Swapnil Agrawal | IFMR Rural Finance" w:date="2016-11-10T17:14:00Z">
              <w:tcPr>
                <w:tcW w:w="1839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24" w:author="Swapnil Agrawal | IFMR Rural Finance" w:date="2016-11-10T17:14:00Z">
              <w:tcPr>
                <w:tcW w:w="1345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25" w:author="Swapnil Agrawal | IFMR Rural Finance" w:date="2016-11-10T17:14:00Z">
              <w:tcPr>
                <w:tcW w:w="1518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326" w:author="Swapnil Agrawal | IFMR Rural Finance" w:date="2016-11-10T17:14:00Z">
              <w:tcPr>
                <w:tcW w:w="3435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6B70E4" w:rsidRDefault="006B70E4">
            <w:del w:id="1327" w:author="Swapnil Agrawal | IFMR Rural Finance" w:date="2016-11-10T11:24:00Z">
              <w:r w:rsidRPr="003758D0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Populate if communication address is different from  aadhar card--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328" w:author="Swapnil Agrawal | IFMR Rural Finance" w:date="2016-11-10T17:14:00Z">
            <w:trPr>
              <w:trHeight w:val="254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29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30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31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32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33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34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35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36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37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DA4FC6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338" w:author="Swapnil Agrawal | IFMR Rural Finance" w:date="2016-11-10T11:25:00Z"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A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uto populated based on Pincode; Populate if comm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unication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add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ress is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diff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erent</w:delText>
              </w:r>
              <w:r w:rsidRPr="0047703A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from aadhar card-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-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339" w:author="Swapnil Agrawal | IFMR Rural Finance" w:date="2016-11-10T17:14:00Z">
            <w:trPr>
              <w:trHeight w:val="271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40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41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42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43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44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45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46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47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348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6B70E4" w:rsidRDefault="006B70E4">
            <w:del w:id="1349" w:author="Swapnil Agrawal | IFMR Rural Finance" w:date="2016-11-10T11:25:00Z">
              <w:r w:rsidRPr="00024CA9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Auto populated based on Pincode; Populate if communication address is different from aadhar card--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350" w:author="Swapnil Agrawal | IFMR Rural Finance" w:date="2016-11-10T17:14:00Z">
            <w:trPr>
              <w:trHeight w:val="39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51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52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53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54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55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City/Town/Village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56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57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58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359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6B70E4" w:rsidRDefault="006B70E4">
            <w:del w:id="1360" w:author="Swapnil Agrawal | IFMR Rural Finance" w:date="2016-11-10T11:25:00Z">
              <w:r w:rsidRPr="00024CA9" w:rsidDel="004610A1">
                <w:rPr>
                  <w:color w:val="000000"/>
                  <w:sz w:val="22"/>
                  <w:szCs w:val="22"/>
                  <w:lang w:val="en-IN" w:eastAsia="en-IN"/>
                </w:rPr>
                <w:delText>Auto populated based on Pincode; Populate if communication address is different from aadhar card--</w:delText>
              </w:r>
              <w:r w:rsidDel="004610A1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361" w:author="Swapnil Agrawal | IFMR Rural Finance" w:date="2016-11-10T17:14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62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63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64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65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66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67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68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69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70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20"/>
          <w:trPrChange w:id="1371" w:author="Swapnil Agrawal | IFMR Rural Finance" w:date="2016-11-10T17:14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72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73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74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75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76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77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78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79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80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20"/>
          <w:trPrChange w:id="1381" w:author="Swapnil Agrawal | IFMR Rural Finance" w:date="2016-11-10T17:14:00Z">
            <w:trPr>
              <w:trHeight w:val="319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82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83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84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85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86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87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88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DA4FC6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89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DA4FC6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90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del w:id="1391" w:author="Swapnil Agrawal | IFMR Rural Finance" w:date="2016-11-10T11:25:00Z">
              <w:r w:rsidRPr="00DA4FC6" w:rsidDel="004610A1">
                <w:rPr>
                  <w:sz w:val="22"/>
                  <w:szCs w:val="22"/>
                  <w:lang w:val="en-IN" w:eastAsia="en-IN"/>
                </w:rPr>
                <w:delText>Own, Rent, Lease</w:delText>
              </w:r>
              <w:r w:rsidRPr="00DA4FC6" w:rsidDel="004610A1">
                <w:rPr>
                  <w:sz w:val="22"/>
                  <w:szCs w:val="22"/>
                  <w:lang w:val="en-IN" w:eastAsia="en-IN"/>
                </w:rPr>
                <w:br/>
                <w:delText>-</w:delText>
              </w:r>
              <w:r w:rsidDel="004610A1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392" w:author="Swapnil Agrawal | IFMR Rural Finance" w:date="2016-11-10T17:14:00Z">
            <w:trPr>
              <w:trHeight w:val="551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93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94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95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396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97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98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399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DA4FC6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400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DA4FC6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01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del w:id="1402" w:author="Swapnil Agrawal | IFMR Rural Finance" w:date="2016-11-10T11:25:00Z">
              <w:r w:rsidRPr="00DA4FC6" w:rsidDel="004610A1">
                <w:rPr>
                  <w:sz w:val="22"/>
                  <w:szCs w:val="22"/>
                  <w:lang w:val="en-IN" w:eastAsia="en-IN"/>
                </w:rPr>
                <w:delText>Less than 1 year, 1 to 3 years, 4 to 6 years, 6 to 10 years, greater than 10 years-</w:delText>
              </w:r>
              <w:r w:rsidDel="004610A1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403" w:author="Swapnil Agrawal | IFMR Rural Finance" w:date="2016-11-10T17:14:00Z">
            <w:trPr>
              <w:trHeight w:val="673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04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05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06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07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08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09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410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DA4FC6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411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DA4FC6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12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del w:id="1413" w:author="Swapnil Agrawal | IFMR Rural Finance" w:date="2016-11-10T11:25:00Z">
              <w:r w:rsidRPr="00DA4FC6" w:rsidDel="004610A1">
                <w:rPr>
                  <w:sz w:val="22"/>
                  <w:szCs w:val="22"/>
                  <w:lang w:val="en-IN" w:eastAsia="en-IN"/>
                </w:rPr>
                <w:delText>Less than 1 year, 1 to 3 years, 4 to 6 years, 6 to 10 years, greater than 10 years-</w:delText>
              </w:r>
              <w:r w:rsidDel="004610A1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  <w:trPrChange w:id="1414" w:author="Swapnil Agrawal | IFMR Rural Finance" w:date="2016-11-10T17:14:00Z">
            <w:trPr>
              <w:trHeight w:val="9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15" w:author="Swapnil Agrawal | IFMR Rural Finance" w:date="2016-11-10T17:1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416" w:author="Swapnil Agrawal | IFMR Rural Finance" w:date="2016-11-10T17:14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417" w:author="Swapnil Agrawal | IFMR Rural Finance" w:date="2016-11-10T17:14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418" w:author="Swapnil Agrawal | IFMR Rural Finance" w:date="2016-11-10T17:14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19" w:author="Swapnil Agrawal | IFMR Rural Finance" w:date="2016-11-10T17:14:00Z">
              <w:tcPr>
                <w:tcW w:w="247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20" w:author="Swapnil Agrawal | IFMR Rural Finance" w:date="2016-11-10T17:14:00Z">
              <w:tcPr>
                <w:tcW w:w="183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421" w:author="Swapnil Agrawal | IFMR Rural Finance" w:date="2016-11-10T17:14:00Z">
              <w:tcPr>
                <w:tcW w:w="134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DA4FC6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422" w:author="Swapnil Agrawal | IFMR Rural Finance" w:date="2016-11-10T17:14:00Z">
              <w:tcPr>
                <w:tcW w:w="151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DA4FC6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23" w:author="Swapnil Agrawal | IFMR Rural Finance" w:date="2016-11-10T17:14:00Z">
              <w:tcPr>
                <w:tcW w:w="343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del w:id="1424" w:author="Swapnil Agrawal | IFMR Rural Finance" w:date="2016-11-10T11:25:00Z">
              <w:r w:rsidRPr="00DA4FC6" w:rsidDel="004610A1">
                <w:rPr>
                  <w:sz w:val="22"/>
                  <w:szCs w:val="22"/>
                  <w:lang w:val="en-IN" w:eastAsia="en-IN"/>
                </w:rPr>
                <w:delText>Yes/No- If no, populate same fields to capture permanent Address-</w:delText>
              </w:r>
              <w:r w:rsidDel="004610A1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Family Member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6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Relationship with co-applicant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Profession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6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Education fee (annual)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87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6B70E4" w:rsidRPr="0047703A" w:rsidRDefault="006B70E4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Buttons to add additional family members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Household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Other Income Source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6B70E4" w:rsidRPr="0047703A" w:rsidRDefault="006B70E4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Expense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6B70E4" w:rsidRPr="0047703A" w:rsidRDefault="006B70E4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6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Monthly Education Expenses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Based on family details captured</w:t>
            </w:r>
          </w:p>
        </w:tc>
      </w:tr>
      <w:tr w:rsidR="006B70E4" w:rsidRPr="0047703A" w:rsidTr="00601CE3">
        <w:trPr>
          <w:trHeight w:val="6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Family Exp. Based on Education expense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Multiply monthly education Expenses with (20/3) </w:t>
            </w:r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House, Land, Two wheeler, Four wheeler</w:t>
            </w:r>
          </w:p>
        </w:tc>
      </w:tr>
      <w:tr w:rsidR="006B70E4" w:rsidRPr="0047703A" w:rsidTr="00601CE3">
        <w:trPr>
          <w:trHeight w:val="6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Vehicle make &amp; model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If two or four wheeler is selected</w:t>
            </w:r>
          </w:p>
        </w:tc>
      </w:tr>
      <w:tr w:rsidR="006B70E4" w:rsidRPr="0047703A" w:rsidTr="00601CE3">
        <w:trPr>
          <w:trHeight w:val="522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Registered Owner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Alpha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If asset type is selected</w:t>
            </w:r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Value of the asset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4610A1">
              <w:rPr>
                <w:color w:val="1F497D" w:themeColor="text2"/>
                <w:sz w:val="22"/>
                <w:szCs w:val="22"/>
                <w:lang w:val="en-IN" w:eastAsia="en-IN"/>
              </w:rPr>
              <w:t>If asset type is selected</w:t>
            </w:r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6B70E4" w:rsidRPr="0047703A" w:rsidRDefault="006B70E4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610A1" w:rsidRDefault="006B70E4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trHeight w:val="315"/>
          <w:trPrChange w:id="1425" w:author="Swapnil Agrawal | IFMR Rural Finance" w:date="2016-11-10T11:27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426" w:author="Swapnil Agrawal | IFMR Rural Finance" w:date="2016-11-10T11:27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1427" w:author="Swapnil Agrawal | IFMR Rural Finance" w:date="2016-11-10T11:27:00Z">
              <w:tcPr>
                <w:tcW w:w="929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1428" w:author="Swapnil Agrawal | IFMR Rural Finance" w:date="2016-11-10T11:27:00Z">
              <w:tcPr>
                <w:tcW w:w="1072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  <w:tcPrChange w:id="1429" w:author="Swapnil Agrawal | IFMR Rural Finance" w:date="2016-11-10T11:27:00Z">
              <w:tcPr>
                <w:tcW w:w="1243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extDirection w:val="btLr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430" w:author="Swapnil Agrawal | IFMR Rural Finance" w:date="2016-11-10T11:27:00Z">
              <w:tcPr>
                <w:tcW w:w="24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9554A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431" w:author="Swapnil Agrawal | IFMR Rural Finance" w:date="2016-11-10T11:27:00Z">
              <w:tcPr>
                <w:tcW w:w="18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432" w:author="Swapnil Agrawal | IFMR Rural Finance" w:date="2016-11-10T11:27:00Z">
              <w:tcPr>
                <w:tcW w:w="1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433" w:author="Swapnil Agrawal | IFMR Rural Finance" w:date="2016-11-10T11:27:00Z">
              <w:tcPr>
                <w:tcW w:w="151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1434" w:author="Swapnil Agrawal | IFMR Rural Finance" w:date="2016-11-10T11:27:00Z">
              <w:tcPr>
                <w:tcW w:w="34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1435" w:author="Swapnil Agrawal | IFMR Rural Finance" w:date="2016-11-10T11:27:00Z">
              <w:r w:rsidRPr="00874821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436" w:author="Swapnil Agrawal | IFMR Rural Finance" w:date="2016-11-10T11:27:00Z">
              <w:r w:rsidDel="008B236B">
                <w:rPr>
                  <w:color w:val="000000"/>
                  <w:sz w:val="22"/>
                  <w:szCs w:val="22"/>
                  <w:lang w:val="en-IN" w:eastAsia="en-IN"/>
                </w:rPr>
                <w:delText>IFSC code search</w:delText>
              </w:r>
            </w:del>
          </w:p>
        </w:tc>
      </w:tr>
      <w:tr w:rsidR="006B70E4" w:rsidRPr="0047703A" w:rsidTr="00601CE3">
        <w:trPr>
          <w:trHeight w:val="315"/>
          <w:trPrChange w:id="1437" w:author="Swapnil Agrawal | IFMR Rural Finance" w:date="2016-11-10T11:27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438" w:author="Swapnil Agrawal | IFMR Rural Finance" w:date="2016-11-10T11:27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439" w:author="Swapnil Agrawal | IFMR Rural Finance" w:date="2016-11-10T11:27:00Z">
              <w:tcPr>
                <w:tcW w:w="929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440" w:author="Swapnil Agrawal | IFMR Rural Finance" w:date="2016-11-10T11:27:00Z">
              <w:tcPr>
                <w:tcW w:w="1072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441" w:author="Swapnil Agrawal | IFMR Rural Finance" w:date="2016-11-10T11:27:00Z">
              <w:tcPr>
                <w:tcW w:w="1243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442" w:author="Swapnil Agrawal | IFMR Rural Finance" w:date="2016-11-10T11:27:00Z">
              <w:tcPr>
                <w:tcW w:w="24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443" w:author="Swapnil Agrawal | IFMR Rural Finance" w:date="2016-11-10T11:27:00Z">
              <w:tcPr>
                <w:tcW w:w="18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444" w:author="Swapnil Agrawal | IFMR Rural Finance" w:date="2016-11-10T11:27:00Z">
              <w:tcPr>
                <w:tcW w:w="1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445" w:author="Swapnil Agrawal | IFMR Rural Finance" w:date="2016-11-10T11:27:00Z">
              <w:tcPr>
                <w:tcW w:w="151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1446" w:author="Swapnil Agrawal | IFMR Rural Finance" w:date="2016-11-10T11:27:00Z">
              <w:tcPr>
                <w:tcW w:w="34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1447" w:author="Swapnil Agrawal | IFMR Rural Finance" w:date="2016-11-10T11:27:00Z">
              <w:r w:rsidRPr="00874821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448" w:author="Swapnil Agrawal | IFMR Rural Finance" w:date="2016-11-10T11:27:00Z">
              <w:r w:rsidDel="008B236B">
                <w:rPr>
                  <w:color w:val="000000"/>
                  <w:sz w:val="22"/>
                  <w:szCs w:val="22"/>
                  <w:lang w:val="en-IN" w:eastAsia="en-IN"/>
                </w:rPr>
                <w:delText>Auto fill from IFSC code search</w:delText>
              </w:r>
            </w:del>
          </w:p>
        </w:tc>
      </w:tr>
      <w:tr w:rsidR="006B70E4" w:rsidRPr="0047703A" w:rsidTr="00601CE3">
        <w:trPr>
          <w:trHeight w:val="315"/>
          <w:trPrChange w:id="1449" w:author="Swapnil Agrawal | IFMR Rural Finance" w:date="2016-11-10T11:27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450" w:author="Swapnil Agrawal | IFMR Rural Finance" w:date="2016-11-10T11:27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451" w:author="Swapnil Agrawal | IFMR Rural Finance" w:date="2016-11-10T11:27:00Z">
              <w:tcPr>
                <w:tcW w:w="929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452" w:author="Swapnil Agrawal | IFMR Rural Finance" w:date="2016-11-10T11:27:00Z">
              <w:tcPr>
                <w:tcW w:w="1072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453" w:author="Swapnil Agrawal | IFMR Rural Finance" w:date="2016-11-10T11:27:00Z">
              <w:tcPr>
                <w:tcW w:w="1243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1454" w:author="Swapnil Agrawal | IFMR Rural Finance" w:date="2016-11-10T11:27:00Z">
              <w:tcPr>
                <w:tcW w:w="24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:rsidR="006B70E4" w:rsidRPr="0047703A" w:rsidRDefault="006B70E4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tcPrChange w:id="1455" w:author="Swapnil Agrawal | IFMR Rural Finance" w:date="2016-11-10T11:27:00Z">
              <w:tcPr>
                <w:tcW w:w="18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1456" w:author="Swapnil Agrawal | IFMR Rural Finance" w:date="2016-11-10T11:27:00Z">
              <w:tcPr>
                <w:tcW w:w="1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tcPrChange w:id="1457" w:author="Swapnil Agrawal | IFMR Rural Finance" w:date="2016-11-10T11:27:00Z">
              <w:tcPr>
                <w:tcW w:w="151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PrChange w:id="1458" w:author="Swapnil Agrawal | IFMR Rural Finance" w:date="2016-11-10T11:27:00Z">
              <w:tcPr>
                <w:tcW w:w="34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</w:tcPr>
            </w:tcPrChange>
          </w:tcPr>
          <w:p w:rsidR="006B70E4" w:rsidRPr="0047703A" w:rsidRDefault="006B70E4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1459" w:author="Swapnil Agrawal | IFMR Rural Finance" w:date="2016-11-10T11:27:00Z">
              <w:r w:rsidRPr="00874821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460" w:author="Swapnil Agrawal | IFMR Rural Finance" w:date="2016-11-10T11:27:00Z">
              <w:r w:rsidDel="008B236B">
                <w:rPr>
                  <w:color w:val="000000"/>
                  <w:sz w:val="22"/>
                  <w:szCs w:val="22"/>
                  <w:lang w:val="en-IN" w:eastAsia="en-IN"/>
                </w:rPr>
                <w:delText>Auto fill from IFSC code search</w:delText>
              </w:r>
            </w:del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46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183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460"/>
          <w:trPrChange w:id="1461" w:author="Swapnil Agrawal | IFMR Rural Finance" w:date="2016-11-10T17:11:00Z">
            <w:trPr>
              <w:cantSplit/>
              <w:trHeight w:val="46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62" w:author="Swapnil Agrawal | IFMR Rural Finance" w:date="2016-11-10T17:11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63" w:author="Swapnil Agrawal | IFMR Rural Finance" w:date="2016-11-10T17:11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64" w:author="Swapnil Agrawal | IFMR Rural Finance" w:date="2016-11-10T17:11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65" w:author="Swapnil Agrawal | IFMR Rural Finance" w:date="2016-11-10T17:11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66" w:author="Swapnil Agrawal | IFMR Rural Finance" w:date="2016-11-10T17:11:00Z">
              <w:tcPr>
                <w:tcW w:w="2478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83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467" w:author="Swapnil Agrawal | IFMR Rural Finance" w:date="2016-11-10T17:11:00Z">
              <w:tcPr>
                <w:tcW w:w="183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68" w:author="Swapnil Agrawal | IFMR Rural Finance" w:date="2016-11-10T17:11:00Z">
              <w:tcPr>
                <w:tcW w:w="1345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69" w:author="Swapnil Agrawal | IFMR Rural Finance" w:date="2016-11-10T17:11:00Z">
              <w:tcPr>
                <w:tcW w:w="1518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70" w:author="Swapnil Agrawal | IFMR Rural Finance" w:date="2016-11-10T17:11:00Z">
              <w:tcPr>
                <w:tcW w:w="3435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471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MM/YYYY format</w:delText>
              </w:r>
            </w:del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472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Yes/No </w:delText>
              </w:r>
            </w:del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473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(If A/C type is OD, CC)- 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8B4EE5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8B4EE5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8B4EE5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8B4EE5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8B4EE5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8B4EE5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 xml:space="preserve">Total Deposits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8B4EE5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8B4EE5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8B4EE5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8B4EE5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8B4EE5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 xml:space="preserve">Total Withdrawals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8B4EE5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8B4EE5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8B4EE5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8B4EE5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8B4EE5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 xml:space="preserve">Balance as on 15th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8B4EE5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8B4EE5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8B4EE5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8B4EE5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B4EE5"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388" w:type="dxa"/>
            <w:gridSpan w:val="5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8DB3E2" w:themeFill="text2" w:themeFillTint="66"/>
            <w:vAlign w:val="center"/>
          </w:tcPr>
          <w:p w:rsidR="006B70E4" w:rsidRPr="00DE37C4" w:rsidRDefault="006B70E4" w:rsidP="0047703A">
            <w:pPr>
              <w:rPr>
                <w:b/>
                <w:color w:val="000000"/>
                <w:sz w:val="22"/>
                <w:szCs w:val="22"/>
                <w:lang w:val="en-IN" w:eastAsia="en-IN"/>
              </w:rPr>
            </w:pPr>
            <w:r w:rsidRPr="001E60CD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Provide ADD button for : Start Month, Total Deposit, Total Withdrawals &amp; Balance as on 15th as e set of questions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cheques bounced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EMI cheques bounced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6B70E4" w:rsidRPr="0047703A" w:rsidRDefault="006B70E4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 to add </w:t>
            </w:r>
            <w: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Bank </w:t>
            </w: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account</w:t>
            </w:r>
            <w: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 details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47703A">
              <w:rPr>
                <w:color w:val="000000"/>
                <w:sz w:val="40"/>
                <w:szCs w:val="40"/>
                <w:lang w:val="en-IN" w:eastAsia="en-IN"/>
              </w:rPr>
              <w:t>GUARANTOR</w:t>
            </w: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474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Aadhar -QR Code Scan (Auto fill Profile &amp; Address data)- 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populate/Upload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475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refer to screening dropdown sheet- 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476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If ID type selected- 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477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If ID type selected- 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478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If ID type selected- 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8CCE4" w:themeFill="accent1" w:themeFillTint="66"/>
            <w:vAlign w:val="center"/>
            <w:hideMark/>
          </w:tcPr>
          <w:p w:rsidR="006B70E4" w:rsidRPr="00C541E5" w:rsidRDefault="006B70E4" w:rsidP="002D0C7D">
            <w:pPr>
              <w:rPr>
                <w:b/>
                <w:color w:val="4F81BD"/>
                <w:sz w:val="22"/>
                <w:szCs w:val="22"/>
                <w:lang w:val="en-IN" w:eastAsia="en-IN"/>
              </w:rPr>
            </w:pPr>
            <w:r w:rsidRPr="00C541E5">
              <w:rPr>
                <w:b/>
                <w:sz w:val="22"/>
                <w:szCs w:val="22"/>
                <w:lang w:val="en-IN" w:eastAsia="en-IN"/>
              </w:rPr>
              <w:t>Add Button</w:t>
            </w:r>
            <w:r>
              <w:rPr>
                <w:b/>
                <w:sz w:val="22"/>
                <w:szCs w:val="22"/>
                <w:lang w:val="en-IN" w:eastAsia="en-IN"/>
              </w:rPr>
              <w:t xml:space="preserve"> for KYC Details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Guarantor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Title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479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Aadhar QR Code scanning- 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480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Aadhar QR Code scanning- 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Gender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481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Aadhar QR Code scanning- 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 Of birth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482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Aadhar QR Code scanning- 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  <w:trPrChange w:id="1483" w:author="Swapnil Agrawal | IFMR Rural Finance" w:date="2016-11-10T11:28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84" w:author="Swapnil Agrawal | IFMR Rural Finance" w:date="2016-11-10T11:28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85" w:author="Swapnil Agrawal | IFMR Rural Finance" w:date="2016-11-10T11:28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86" w:author="Swapnil Agrawal | IFMR Rural Finance" w:date="2016-11-10T11:28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87" w:author="Swapnil Agrawal | IFMR Rural Finance" w:date="2016-11-10T11:28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88" w:author="Swapnil Agrawal | IFMR Rural Finance" w:date="2016-11-10T11:28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89" w:author="Swapnil Agrawal | IFMR Rural Finance" w:date="2016-11-10T11:28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90" w:author="Swapnil Agrawal | IFMR Rural Finance" w:date="2016-11-10T11:28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91" w:author="Swapnil Agrawal | IFMR Rural Finance" w:date="2016-11-10T11:28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92" w:author="Swapnil Agrawal | IFMR Rural Finance" w:date="2016-11-10T11:28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CCC0DA"/>
                <w:vAlign w:val="center"/>
                <w:hideMark/>
              </w:tcPr>
            </w:tcPrChange>
          </w:tcPr>
          <w:p w:rsidR="006B70E4" w:rsidRPr="0047703A" w:rsidRDefault="006B70E4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493" w:author="Swapnil Agrawal | IFMR Rural Finance" w:date="2016-11-10T11:28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Auto Calculate based on Date of birth- - 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Father's Name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  <w:trPrChange w:id="1494" w:author="Swapnil Agrawal | IFMR Rural Finance" w:date="2016-11-10T11:29:00Z">
            <w:trPr>
              <w:trHeight w:val="9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95" w:author="Swapnil Agrawal | IFMR Rural Finance" w:date="2016-11-10T11:29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96" w:author="Swapnil Agrawal | IFMR Rural Finance" w:date="2016-11-10T11:29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97" w:author="Swapnil Agrawal | IFMR Rural Finance" w:date="2016-11-10T11:29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498" w:author="Swapnil Agrawal | IFMR Rural Finance" w:date="2016-11-10T11:29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99" w:author="Swapnil Agrawal | IFMR Rural Finance" w:date="2016-11-10T11:29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Educational Level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00" w:author="Swapnil Agrawal | IFMR Rural Finance" w:date="2016-11-10T11:29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01" w:author="Swapnil Agrawal | IFMR Rural Finance" w:date="2016-11-10T11:29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02" w:author="Swapnil Agrawal | IFMR Rural Finance" w:date="2016-11-10T11:29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hideMark/>
            <w:tcPrChange w:id="1503" w:author="Swapnil Agrawal | IFMR Rural Finance" w:date="2016-11-10T11:29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12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 w:rsidP="005E7E1A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ins w:id="1504" w:author="Swapnil Agrawal | IFMR Rural Finance" w:date="2016-11-10T11:29:00Z">
              <w:r w:rsidRPr="00430D0F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505" w:author="Swapnil Agrawal | IFMR Rural Finance" w:date="2016-11-10T11:29:00Z">
              <w:r w:rsidRPr="00DA4FC6" w:rsidDel="00A47F21">
                <w:rPr>
                  <w:sz w:val="22"/>
                  <w:szCs w:val="22"/>
                  <w:lang w:val="en-IN" w:eastAsia="en-IN"/>
                </w:rPr>
                <w:delText>Below SSLC, SSLC, HSC, Graduate/Diploma/ITI, Professional Degree, Others</w:delText>
              </w:r>
            </w:del>
          </w:p>
        </w:tc>
      </w:tr>
      <w:tr w:rsidR="006B70E4" w:rsidRPr="0047703A" w:rsidTr="00601CE3">
        <w:trPr>
          <w:cantSplit/>
          <w:trHeight w:val="20"/>
          <w:trPrChange w:id="1506" w:author="Swapnil Agrawal | IFMR Rural Finance" w:date="2016-11-10T11:29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07" w:author="Swapnil Agrawal | IFMR Rural Finance" w:date="2016-11-10T11:29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08" w:author="Swapnil Agrawal | IFMR Rural Finance" w:date="2016-11-10T11:29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09" w:author="Swapnil Agrawal | IFMR Rural Finance" w:date="2016-11-10T11:29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10" w:author="Swapnil Agrawal | IFMR Rural Finance" w:date="2016-11-10T11:29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11" w:author="Swapnil Agrawal | IFMR Rural Finance" w:date="2016-11-10T11:29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Religion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12" w:author="Swapnil Agrawal | IFMR Rural Finance" w:date="2016-11-10T11:29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13" w:author="Swapnil Agrawal | IFMR Rural Finance" w:date="2016-11-10T11:29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14" w:author="Swapnil Agrawal | IFMR Rural Finance" w:date="2016-11-10T11:29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hideMark/>
            <w:tcPrChange w:id="1515" w:author="Swapnil Agrawal | IFMR Rural Finance" w:date="2016-11-10T11:29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12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DA4FC6" w:rsidRDefault="006B70E4" w:rsidP="00C541E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ins w:id="1516" w:author="Swapnil Agrawal | IFMR Rural Finance" w:date="2016-11-10T11:29:00Z">
              <w:r w:rsidRPr="00430D0F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517" w:author="Swapnil Agrawal | IFMR Rural Finance" w:date="2016-11-10T11:29:00Z">
              <w:r w:rsidRPr="00DA4FC6" w:rsidDel="00A47F21">
                <w:rPr>
                  <w:sz w:val="22"/>
                  <w:szCs w:val="22"/>
                  <w:lang w:val="en-IN" w:eastAsia="en-IN"/>
                </w:rPr>
                <w:delText>Hindu, Muslim, Christian, Jain, Buddhis</w:delText>
              </w:r>
              <w:r w:rsidDel="00A47F21">
                <w:rPr>
                  <w:sz w:val="22"/>
                  <w:szCs w:val="22"/>
                  <w:lang w:val="en-IN" w:eastAsia="en-IN"/>
                </w:rPr>
                <w:delText>t</w:delText>
              </w:r>
              <w:r w:rsidRPr="00DA4FC6" w:rsidDel="00A47F21">
                <w:rPr>
                  <w:sz w:val="22"/>
                  <w:szCs w:val="22"/>
                  <w:lang w:val="en-IN" w:eastAsia="en-IN"/>
                </w:rPr>
                <w:delText>, Others</w:delText>
              </w:r>
            </w:del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DA4FC6" w:rsidRDefault="006B70E4" w:rsidP="00C541E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Alternat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DA4FC6" w:rsidRDefault="006B70E4" w:rsidP="005E7E1A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EF3DFF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WhatsA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pp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Radio button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, 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DA4FC6" w:rsidRDefault="006B70E4" w:rsidP="005E7E1A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  <w:ins w:id="1518" w:author="Swapnil Agrawal | IFMR Rural Finance" w:date="2016-11-10T11:29:00Z">
              <w:r>
                <w:rPr>
                  <w:sz w:val="22"/>
                  <w:szCs w:val="22"/>
                  <w:lang w:val="en-IN" w:eastAsia="en-IN"/>
                </w:rPr>
                <w:t xml:space="preserve">, </w:t>
              </w:r>
              <w:r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Alphanumeric, 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DA4FC6" w:rsidRDefault="006B70E4" w:rsidP="005E7E1A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Preferred language of communication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DA4FC6" w:rsidRDefault="006B70E4" w:rsidP="005E7E1A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ins w:id="1519" w:author="Swapnil Agrawal | IFMR Rural Finance" w:date="2016-11-10T11:29:00Z">
              <w:r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520" w:author="Swapnil Agrawal | IFMR Rural Finance" w:date="2016-11-10T11:29:00Z">
              <w:r w:rsidRPr="00DA4FC6" w:rsidDel="003B193D">
                <w:rPr>
                  <w:sz w:val="22"/>
                  <w:szCs w:val="22"/>
                  <w:lang w:val="en-IN" w:eastAsia="en-IN"/>
                </w:rPr>
                <w:delText>Hindi, English, Kannada, Malayalam, Guja</w:delText>
              </w:r>
              <w:r w:rsidDel="003B193D">
                <w:rPr>
                  <w:sz w:val="22"/>
                  <w:szCs w:val="22"/>
                  <w:lang w:val="en-IN" w:eastAsia="en-IN"/>
                </w:rPr>
                <w:delText>rati, Marathi, Tamil, Bengali, O</w:delText>
              </w:r>
              <w:r w:rsidRPr="00DA4FC6" w:rsidDel="003B193D">
                <w:rPr>
                  <w:sz w:val="22"/>
                  <w:szCs w:val="22"/>
                  <w:lang w:val="en-IN" w:eastAsia="en-IN"/>
                </w:rPr>
                <w:delText>dia, Punjabi, Marwari</w:delText>
              </w:r>
            </w:del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Mother's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  <w:trPrChange w:id="1521" w:author="Swapnil Agrawal | IFMR Rural Finance" w:date="2016-11-10T11:29:00Z">
            <w:trPr>
              <w:trHeight w:val="6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22" w:author="Swapnil Agrawal | IFMR Rural Finance" w:date="2016-11-10T11:29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23" w:author="Swapnil Agrawal | IFMR Rural Finance" w:date="2016-11-10T11:29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24" w:author="Swapnil Agrawal | IFMR Rural Finance" w:date="2016-11-10T11:29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25" w:author="Swapnil Agrawal | IFMR Rural Finance" w:date="2016-11-10T11:29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26" w:author="Swapnil Agrawal | IFMR Rural Finance" w:date="2016-11-10T11:29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27" w:author="Swapnil Agrawal | IFMR Rural Finance" w:date="2016-11-10T11:29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28" w:author="Swapnil Agrawal | IFMR Rural Finance" w:date="2016-11-10T11:29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29" w:author="Swapnil Agrawal | IFMR Rural Finance" w:date="2016-11-10T11:29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30" w:author="Swapnil Agrawal | IFMR Rural Finance" w:date="2016-11-10T11:29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CCC0DA"/>
                <w:vAlign w:val="center"/>
                <w:hideMark/>
              </w:tcPr>
            </w:tcPrChange>
          </w:tcPr>
          <w:p w:rsidR="006B70E4" w:rsidRPr="0047703A" w:rsidRDefault="006B70E4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531" w:author="Swapnil Agrawal | IFMR Rural Finance" w:date="2016-11-10T11:29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Divorced/Separated, Single, Married, Widow- 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532" w:author="Swapnil Agrawal | IFMR Rural Finance" w:date="2016-11-10T11:29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If marital status is married -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ins w:id="1533" w:author="Swapnil Agrawal | IFMR Rural Finance" w:date="2016-11-10T11:29:00Z">
              <w:r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534" w:author="Swapnil Agrawal | IFMR Rural Finance" w:date="2016-11-10T11:29:00Z"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Spouse, Sibling, Parent, Child, F</w:delText>
              </w:r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riend, Others</w:delText>
              </w:r>
            </w:del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Involvement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535" w:author="Swapnil Agrawal | IFMR Rural Finance" w:date="2016-11-10T11:29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refer to screening dropdown sheet; if biz involvement is not fulltime, then co-app required- 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B70E4" w:rsidRPr="0047703A" w:rsidRDefault="006B70E4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5E7E1A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del w:id="1536" w:author="Swapnil Agrawal | IFMR Rural Finance" w:date="2016-11-10T11:29:00Z">
              <w:r w:rsidRPr="005E7E1A" w:rsidDel="003B193D">
                <w:rPr>
                  <w:sz w:val="22"/>
                  <w:szCs w:val="22"/>
                  <w:lang w:val="en-IN" w:eastAsia="en-IN"/>
                </w:rPr>
                <w:delText xml:space="preserve">Yes/No </w:delText>
              </w:r>
            </w:del>
            <w:r w:rsidRPr="005E7E1A">
              <w:rPr>
                <w:sz w:val="22"/>
                <w:szCs w:val="22"/>
                <w:lang w:val="en-IN" w:eastAsia="en-IN"/>
              </w:rPr>
              <w:br/>
            </w: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B70E4" w:rsidRPr="0047703A" w:rsidRDefault="006B70E4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5E7E1A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del w:id="1537" w:author="Swapnil Agrawal | IFMR Rural Finance" w:date="2016-11-10T11:29:00Z">
              <w:r w:rsidRPr="005E7E1A" w:rsidDel="003B193D">
                <w:rPr>
                  <w:sz w:val="22"/>
                  <w:szCs w:val="22"/>
                  <w:lang w:val="en-IN" w:eastAsia="en-IN"/>
                </w:rPr>
                <w:delText xml:space="preserve">Yes/No </w:delText>
              </w:r>
            </w:del>
            <w:r w:rsidRPr="005E7E1A">
              <w:rPr>
                <w:sz w:val="22"/>
                <w:szCs w:val="22"/>
                <w:lang w:val="en-IN" w:eastAsia="en-IN"/>
              </w:rPr>
              <w:br/>
            </w: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B70E4" w:rsidRPr="0047703A" w:rsidRDefault="006B70E4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5E7E1A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del w:id="1538" w:author="Swapnil Agrawal | IFMR Rural Finance" w:date="2016-11-10T11:29:00Z">
              <w:r w:rsidRPr="005E7E1A" w:rsidDel="003B193D">
                <w:rPr>
                  <w:sz w:val="22"/>
                  <w:szCs w:val="22"/>
                  <w:lang w:val="en-IN" w:eastAsia="en-IN"/>
                </w:rPr>
                <w:delText xml:space="preserve">MM/YYYY </w:delText>
              </w:r>
            </w:del>
            <w:r w:rsidRPr="005E7E1A">
              <w:rPr>
                <w:sz w:val="22"/>
                <w:szCs w:val="22"/>
                <w:lang w:val="en-IN" w:eastAsia="en-IN"/>
              </w:rPr>
              <w:br/>
            </w: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539" w:author="Swapnil Agrawal | IFMR Rural Finance" w:date="2016-11-10T11:29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Permanent, Communication, As per Aadhar card-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Building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Alphanumeric, 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Default="006B70E4" w:rsidP="002D0C7D">
            <w:pPr>
              <w:jc w:val="center"/>
            </w:pPr>
            <w:r w:rsidRPr="00B00D4E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Default="006B70E4" w:rsidP="002D0C7D">
            <w:pPr>
              <w:jc w:val="center"/>
            </w:pPr>
            <w:r w:rsidRPr="00B00D4E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Default="006B70E4" w:rsidP="002D0C7D">
            <w:pPr>
              <w:jc w:val="center"/>
            </w:pPr>
            <w:r w:rsidRPr="00B00D4E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315"/>
          <w:trPrChange w:id="1540" w:author="Swapnil Agrawal | IFMR Rural Finance" w:date="2016-11-10T11:30:00Z">
            <w:trPr>
              <w:trHeight w:val="31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41" w:author="Swapnil Agrawal | IFMR Rural Finance" w:date="2016-11-10T11:30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42" w:author="Swapnil Agrawal | IFMR Rural Finance" w:date="2016-11-10T11:30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43" w:author="Swapnil Agrawal | IFMR Rural Finance" w:date="2016-11-10T11:30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44" w:author="Swapnil Agrawal | IFMR Rural Finance" w:date="2016-11-10T11:30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45" w:author="Swapnil Agrawal | IFMR Rural Finance" w:date="2016-11-10T11:30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46" w:author="Swapnil Agrawal | IFMR Rural Finance" w:date="2016-11-10T11:30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547" w:author="Swapnil Agrawal | IFMR Rural Finance" w:date="2016-11-10T11:30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548" w:author="Swapnil Agrawal | IFMR Rural Finance" w:date="2016-11-10T11:30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549" w:author="Swapnil Agrawal | IFMR Rural Finance" w:date="2016-11-10T11:30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47703A" w:rsidRDefault="006B70E4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1550" w:author="Swapnil Agrawal | IFMR Rural Finance" w:date="2016-11-10T11:30:00Z">
              <w:r w:rsidRPr="00DD156F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551" w:author="Swapnil Agrawal | IFMR Rural Finance" w:date="2016-11-10T11:30:00Z">
              <w:r w:rsidDel="00BD5ED0">
                <w:rPr>
                  <w:color w:val="000000"/>
                  <w:sz w:val="22"/>
                  <w:szCs w:val="22"/>
                  <w:lang w:val="en-IN" w:eastAsia="en-IN"/>
                </w:rPr>
                <w:delText>Pincode search</w:delText>
              </w:r>
            </w:del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B70E4" w:rsidRDefault="006B70E4" w:rsidP="008907D9">
            <w:ins w:id="1552" w:author="Swapnil Agrawal | IFMR Rural Finance" w:date="2016-11-10T11:30:00Z">
              <w:r w:rsidRPr="00DD156F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553" w:author="Swapnil Agrawal | IFMR Rural Finance" w:date="2016-11-10T11:30:00Z">
              <w:r w:rsidRPr="00DE5179" w:rsidDel="00BD5ED0">
                <w:rPr>
                  <w:color w:val="000000"/>
                  <w:sz w:val="22"/>
                  <w:szCs w:val="22"/>
                  <w:lang w:val="en-IN" w:eastAsia="en-IN"/>
                </w:rPr>
                <w:delText>Auto-fill from Pincode master</w:delText>
              </w:r>
            </w:del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B70E4" w:rsidRDefault="006B70E4" w:rsidP="008907D9">
            <w:ins w:id="1554" w:author="Swapnil Agrawal | IFMR Rural Finance" w:date="2016-11-10T11:30:00Z">
              <w:r w:rsidRPr="00DD156F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555" w:author="Swapnil Agrawal | IFMR Rural Finance" w:date="2016-11-10T11:30:00Z">
              <w:r w:rsidRPr="00DE5179" w:rsidDel="00BD5ED0">
                <w:rPr>
                  <w:color w:val="000000"/>
                  <w:sz w:val="22"/>
                  <w:szCs w:val="22"/>
                  <w:lang w:val="en-IN" w:eastAsia="en-IN"/>
                </w:rPr>
                <w:delText>Auto-fill from Pincode master</w:delText>
              </w:r>
            </w:del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B70E4" w:rsidRDefault="006B70E4" w:rsidP="008907D9">
            <w:ins w:id="1556" w:author="Swapnil Agrawal | IFMR Rural Finance" w:date="2016-11-10T11:30:00Z">
              <w:r w:rsidRPr="00DD156F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557" w:author="Swapnil Agrawal | IFMR Rural Finance" w:date="2016-11-10T11:30:00Z">
              <w:r w:rsidRPr="00DE5179" w:rsidDel="00BD5ED0">
                <w:rPr>
                  <w:color w:val="000000"/>
                  <w:sz w:val="22"/>
                  <w:szCs w:val="22"/>
                  <w:lang w:val="en-IN" w:eastAsia="en-IN"/>
                </w:rPr>
                <w:delText>Auto-fill from Pincode master</w:delText>
              </w:r>
            </w:del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Country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827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del w:id="1558" w:author="Swapnil Agrawal | IFMR Rural Finance" w:date="2016-11-10T11:30:00Z">
              <w:r w:rsidRPr="005E7E1A" w:rsidDel="003B193D">
                <w:rPr>
                  <w:sz w:val="22"/>
                  <w:szCs w:val="22"/>
                  <w:lang w:val="en-IN" w:eastAsia="en-IN"/>
                </w:rPr>
                <w:delText>Yes/No</w:delText>
              </w:r>
            </w:del>
            <w:del w:id="1559" w:author="Swapnil Agrawal | IFMR Rural Finance" w:date="2016-11-10T15:01:00Z">
              <w:r w:rsidRPr="005E7E1A" w:rsidDel="007D369C">
                <w:rPr>
                  <w:sz w:val="22"/>
                  <w:szCs w:val="22"/>
                  <w:lang w:val="en-IN" w:eastAsia="en-IN"/>
                </w:rPr>
                <w:br/>
              </w:r>
            </w:del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5E7E1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560" w:author="Swapnil Agrawal | IFMR Rural Finance" w:date="2016-11-10T11:30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Populate if comm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unication address is different from Aadhar card--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B70E4" w:rsidRDefault="006B70E4">
            <w:del w:id="1561" w:author="Swapnil Agrawal | IFMR Rural Finance" w:date="2016-11-10T11:30:00Z">
              <w:r w:rsidRPr="009E2B5D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Populate if communication address is different from Aadhar card--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B70E4" w:rsidRDefault="006B70E4">
            <w:del w:id="1562" w:author="Swapnil Agrawal | IFMR Rural Finance" w:date="2016-11-10T11:30:00Z">
              <w:r w:rsidRPr="009E2B5D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Populate if communication address is different from Aadhar card--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6B70E4" w:rsidRDefault="006B70E4">
            <w:del w:id="1563" w:author="Swapnil Agrawal | IFMR Rural Finance" w:date="2016-11-10T11:30:00Z">
              <w:r w:rsidRPr="000019F2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Populate if communication address is different from Aadhar card--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B70E4" w:rsidRDefault="006B70E4">
            <w:del w:id="1564" w:author="Swapnil Agrawal | IFMR Rural Finance" w:date="2016-11-10T11:30:00Z">
              <w:r w:rsidRPr="000019F2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Populate if communication address is different from Aadhar card--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565" w:author="Swapnil Agrawal | IFMR Rural Finance" w:date="2016-11-10T11:30:00Z"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A</w:delText>
              </w:r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uto populated based on Pincode; Populate if comm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unication address is different from Aadhar card--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B70E4" w:rsidRDefault="006B70E4">
            <w:del w:id="1566" w:author="Swapnil Agrawal | IFMR Rural Finance" w:date="2016-11-10T11:30:00Z">
              <w:r w:rsidRPr="00C7101B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Auto populated based on Pincode; Populate if communication address is different from Aadhar card--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City/Town/ Village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B70E4" w:rsidRDefault="006B70E4">
            <w:del w:id="1567" w:author="Swapnil Agrawal | IFMR Rural Finance" w:date="2016-11-10T11:30:00Z">
              <w:r w:rsidRPr="00C7101B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Auto populated based on Pincode; Populate if communication address is different from Aadhar card--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EF3DFF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568" w:author="Swapnil Agrawal | IFMR Rural Finance" w:date="2016-11-10T15:02:00Z">
              <w:r w:rsidRPr="0047703A" w:rsidDel="007D369C">
                <w:rPr>
                  <w:color w:val="000000"/>
                  <w:sz w:val="22"/>
                  <w:szCs w:val="22"/>
                  <w:lang w:val="en-IN" w:eastAsia="en-IN"/>
                </w:rPr>
                <w:delText> 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  <w:ins w:id="1569" w:author="Swapnil Agrawal | IFMR Rural Finance" w:date="2016-11-10T15:02:00Z">
              <w:r>
                <w:rPr>
                  <w:color w:val="000000"/>
                  <w:sz w:val="22"/>
                  <w:szCs w:val="22"/>
                  <w:lang w:val="en-IN" w:eastAsia="en-IN"/>
                </w:rPr>
                <w:t xml:space="preserve"> not editable</w:t>
              </w:r>
            </w:ins>
          </w:p>
        </w:tc>
      </w:tr>
      <w:tr w:rsidR="006B70E4" w:rsidRPr="0047703A" w:rsidTr="00601CE3">
        <w:trPr>
          <w:trHeight w:val="297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>
            <w:pPr>
              <w:rPr>
                <w:sz w:val="22"/>
                <w:szCs w:val="22"/>
                <w:lang w:val="en-IN" w:eastAsia="en-IN"/>
              </w:rPr>
              <w:pPrChange w:id="1570" w:author="Swapnil Agrawal | IFMR Rural Finance" w:date="2016-11-10T15:02:00Z">
                <w:pPr>
                  <w:jc w:val="right"/>
                </w:pPr>
              </w:pPrChange>
            </w:pPr>
            <w:del w:id="1571" w:author="Swapnil Agrawal | IFMR Rural Finance" w:date="2016-11-10T11:30:00Z">
              <w:r w:rsidRPr="005E7E1A" w:rsidDel="003B193D">
                <w:rPr>
                  <w:sz w:val="22"/>
                  <w:szCs w:val="22"/>
                  <w:lang w:val="en-IN" w:eastAsia="en-IN"/>
                </w:rPr>
                <w:delText>Own, Rent, Lease</w:delText>
              </w:r>
            </w:del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del w:id="1572" w:author="Swapnil Agrawal | IFMR Rural Finance" w:date="2016-11-10T11:30:00Z">
              <w:r w:rsidRPr="005E7E1A" w:rsidDel="003B193D">
                <w:rPr>
                  <w:sz w:val="22"/>
                  <w:szCs w:val="22"/>
                  <w:lang w:val="en-IN" w:eastAsia="en-IN"/>
                </w:rPr>
                <w:delText>Less than 1 year, 1 to 3 years, 4 to 6 years, 6 to 10 years, greater than 10 years-</w:delText>
              </w:r>
              <w:r w:rsidDel="003B193D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del w:id="1573" w:author="Swapnil Agrawal | IFMR Rural Finance" w:date="2016-11-10T11:30:00Z">
              <w:r w:rsidRPr="005E7E1A" w:rsidDel="003B193D">
                <w:rPr>
                  <w:sz w:val="22"/>
                  <w:szCs w:val="22"/>
                  <w:lang w:val="en-IN" w:eastAsia="en-IN"/>
                </w:rPr>
                <w:delText>Less than 1 year, 1 to 3 years, 4 to 6 years, 6 to 10 years, greater than 10 years-</w:delText>
              </w:r>
              <w:r w:rsidDel="003B193D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4F81BD"/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574" w:author="Swapnil Agrawal | IFMR Rural Finance" w:date="2016-11-10T11:30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Yes/No- If no, populate same fields to capture permanent Address-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E51A36">
        <w:trPr>
          <w:trHeight w:val="330"/>
          <w:trPrChange w:id="1575" w:author="Swapnil Agrawal | IFMR Rural Finance" w:date="2016-11-10T17:11:00Z">
            <w:trPr>
              <w:trHeight w:val="330"/>
            </w:trPr>
          </w:trPrChange>
        </w:trPr>
        <w:tc>
          <w:tcPr>
            <w:tcW w:w="14800" w:type="dxa"/>
            <w:gridSpan w:val="9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6DDE8" w:themeFill="accent5" w:themeFillTint="66"/>
            <w:noWrap/>
            <w:vAlign w:val="center"/>
            <w:hideMark/>
            <w:tcPrChange w:id="1576" w:author="Swapnil Agrawal | IFMR Rural Finance" w:date="2016-11-10T17:11:00Z">
              <w:tcPr>
                <w:tcW w:w="14800" w:type="dxa"/>
                <w:gridSpan w:val="17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6B70E4" w:rsidRPr="0047703A" w:rsidRDefault="006B70E4" w:rsidP="002D0C7D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lastRenderedPageBreak/>
              <w:t>Add Button to add another guarantor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B70E4" w:rsidRDefault="006B70E4" w:rsidP="0047703A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</w:p>
          <w:p w:rsidR="006B70E4" w:rsidRPr="0047703A" w:rsidRDefault="006B70E4" w:rsidP="0047703A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47703A">
              <w:rPr>
                <w:color w:val="000000"/>
                <w:sz w:val="40"/>
                <w:szCs w:val="40"/>
                <w:lang w:val="en-IN" w:eastAsia="en-IN"/>
              </w:rPr>
              <w:t>BUSINESS</w:t>
            </w: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Detail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B70E4" w:rsidRPr="0047703A" w:rsidRDefault="006B70E4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Referred by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577" w:author="Swapnil Agrawal | IFMR Rural Finance" w:date="2016-11-10T11:30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Cold Call,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Existing customer Reference, Referral Partner - 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Referred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 (Based on the dropdown)</w:t>
            </w: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578" w:author="Swapnil Agrawal | IFMR Rural Finance" w:date="2016-11-10T11:31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If it is cold call then referred name column should not show-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Business Name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uto populated from lead - but editable</w:t>
            </w:r>
          </w:p>
        </w:tc>
      </w:tr>
      <w:tr w:rsidR="006B70E4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Manufacturing, Trading, Services</w:t>
            </w:r>
          </w:p>
        </w:tc>
      </w:tr>
      <w:tr w:rsidR="006B70E4" w:rsidRPr="0047703A" w:rsidTr="00601CE3">
        <w:trPr>
          <w:trHeight w:val="9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Activity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manufacturing -&gt; Job work,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Sales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If Trading -&gt;Retail,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Wholesale, 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If Services-&gt;B2B, B2C</w:t>
            </w:r>
          </w:p>
        </w:tc>
      </w:tr>
      <w:tr w:rsidR="006B70E4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6B70E4" w:rsidRPr="0047703A" w:rsidRDefault="006B70E4" w:rsidP="0047703A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 xml:space="preserve">Add </w:t>
            </w:r>
            <w:r>
              <w:rPr>
                <w:b/>
                <w:bCs/>
                <w:sz w:val="22"/>
                <w:szCs w:val="22"/>
                <w:lang w:val="en-IN" w:eastAsia="en-IN"/>
              </w:rPr>
              <w:t xml:space="preserve">button for </w:t>
            </w: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Business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In case of more than one business type.</w:t>
            </w:r>
          </w:p>
        </w:tc>
      </w:tr>
      <w:tr w:rsidR="006B70E4" w:rsidRPr="0047703A" w:rsidTr="00601CE3">
        <w:trPr>
          <w:trHeight w:val="113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B70E4" w:rsidRDefault="006B70E4">
            <w:r w:rsidRPr="00FD75F2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6B70E4" w:rsidRPr="0047703A" w:rsidTr="00601CE3">
        <w:trPr>
          <w:trHeight w:val="113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Sub 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B70E4" w:rsidRDefault="006B70E4">
            <w:r w:rsidRPr="00FD75F2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6B70E4" w:rsidRPr="0047703A" w:rsidTr="00601CE3">
        <w:trPr>
          <w:trHeight w:val="113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ITR available?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B70E4" w:rsidRPr="005E7E1A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del w:id="1579" w:author="Swapnil Agrawal | IFMR Rural Finance" w:date="2016-11-10T11:31:00Z">
              <w:r w:rsidRPr="005E7E1A" w:rsidDel="003B193D">
                <w:rPr>
                  <w:sz w:val="22"/>
                  <w:szCs w:val="22"/>
                  <w:lang w:val="en-IN" w:eastAsia="en-IN"/>
                </w:rPr>
                <w:delText>Yes/No</w:delText>
              </w:r>
            </w:del>
            <w:r w:rsidRPr="005E7E1A">
              <w:rPr>
                <w:sz w:val="22"/>
                <w:szCs w:val="22"/>
                <w:lang w:val="en-IN" w:eastAsia="en-IN"/>
              </w:rPr>
              <w:br/>
            </w: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113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Operating since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del w:id="1580" w:author="Swapnil Agrawal | IFMR Rural Finance" w:date="2016-11-10T11:31:00Z">
              <w:r w:rsidRPr="005E7E1A" w:rsidDel="003B193D">
                <w:rPr>
                  <w:sz w:val="22"/>
                  <w:szCs w:val="22"/>
                  <w:lang w:val="en-IN" w:eastAsia="en-IN"/>
                </w:rPr>
                <w:delText xml:space="preserve">MM/YYYY </w:delText>
              </w:r>
            </w:del>
            <w:r w:rsidRPr="005E7E1A">
              <w:rPr>
                <w:sz w:val="22"/>
                <w:szCs w:val="22"/>
                <w:lang w:val="en-IN" w:eastAsia="en-IN"/>
              </w:rPr>
              <w:br/>
            </w: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113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Is the Business Registered?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del w:id="1581" w:author="Swapnil Agrawal | IFMR Rural Finance" w:date="2016-11-10T11:31:00Z">
              <w:r w:rsidRPr="005E7E1A" w:rsidDel="003B193D">
                <w:rPr>
                  <w:sz w:val="22"/>
                  <w:szCs w:val="22"/>
                  <w:lang w:val="en-IN" w:eastAsia="en-IN"/>
                </w:rPr>
                <w:delText>Yes/No-</w:delText>
              </w:r>
              <w:r w:rsidDel="003B193D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113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Registration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5E7E1A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del w:id="1582" w:author="Swapnil Agrawal | IFMR Rural Finance" w:date="2016-11-10T11:31:00Z">
              <w:r w:rsidRPr="005E7E1A" w:rsidDel="003B193D">
                <w:rPr>
                  <w:sz w:val="22"/>
                  <w:szCs w:val="22"/>
                  <w:lang w:val="en-IN" w:eastAsia="en-IN"/>
                </w:rPr>
                <w:delText xml:space="preserve">Tin, SSL No, VAT No, Business Pan Card No, Service Tax No, DIC, MSME, S&amp;E, PAN (Mandatory if PVT LTD) </w:delText>
              </w:r>
              <w:r w:rsidRPr="005E7E1A" w:rsidDel="003B193D">
                <w:rPr>
                  <w:sz w:val="22"/>
                  <w:szCs w:val="22"/>
                  <w:lang w:val="en-IN" w:eastAsia="en-IN"/>
                </w:rPr>
                <w:br/>
                <w:delText xml:space="preserve"> (If business registered is yes</w:delText>
              </w:r>
            </w:del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B70E4" w:rsidRPr="0047703A" w:rsidTr="00601CE3">
        <w:trPr>
          <w:trHeight w:val="113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Registration Proof No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583" w:author="Swapnil Agrawal | IFMR Rural Finance" w:date="2016-11-10T11:31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(If business registered is yes)</w:delText>
              </w:r>
            </w:del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113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Registration Date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584" w:author="Swapnil Agrawal | IFMR Rural Finance" w:date="2016-11-10T11:31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(If business registered is yes)</w:delText>
              </w:r>
            </w:del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113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1585" w:author="Swapnil Agrawal | IFMR Rural Finance" w:date="2016-11-10T11:31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(If business registered is yes)</w:delText>
              </w:r>
            </w:del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503"/>
          <w:trPrChange w:id="1586" w:author="Swapnil Agrawal | IFMR Rural Finance" w:date="2016-11-10T17:16:00Z">
            <w:trPr>
              <w:trHeight w:val="113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87" w:author="Swapnil Agrawal | IFMR Rural Finance" w:date="2016-11-10T17:1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88" w:author="Swapnil Agrawal | IFMR Rural Finance" w:date="2016-11-10T17:1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89" w:author="Swapnil Agrawal | IFMR Rural Finance" w:date="2016-11-10T17:1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90" w:author="Swapnil Agrawal | IFMR Rural Finance" w:date="2016-11-10T17:1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91" w:author="Swapnil Agrawal | IFMR Rural Finance" w:date="2016-11-10T17:1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5E7E1A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92" w:author="Swapnil Agrawal | IFMR Rural Finance" w:date="2016-11-10T17:1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93" w:author="Swapnil Agrawal | IFMR Rural Finance" w:date="2016-11-10T17:1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94" w:author="Swapnil Agrawal | IFMR Rural Finance" w:date="2016-11-10T17:1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5E7E1A" w:rsidRDefault="006B70E4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95" w:author="Swapnil Agrawal | IFMR Rural Finance" w:date="2016-11-10T17:1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B70E4" w:rsidRPr="005E7E1A" w:rsidRDefault="006B70E4" w:rsidP="0047703A">
            <w:pPr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B70E4" w:rsidRPr="0047703A" w:rsidTr="00601CE3">
        <w:trPr>
          <w:trHeight w:val="477"/>
          <w:trPrChange w:id="1596" w:author="Swapnil Agrawal | IFMR Rural Finance" w:date="2016-11-10T17:16:00Z">
            <w:trPr>
              <w:trHeight w:val="155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97" w:author="Swapnil Agrawal | IFMR Rural Finance" w:date="2016-11-10T17:1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98" w:author="Swapnil Agrawal | IFMR Rural Finance" w:date="2016-11-10T17:1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599" w:author="Swapnil Agrawal | IFMR Rural Finance" w:date="2016-11-10T17:1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00" w:author="Swapnil Agrawal | IFMR Rural Finance" w:date="2016-11-10T17:1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B70E4" w:rsidRPr="0047703A" w:rsidRDefault="006B70E4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388" w:type="dxa"/>
            <w:gridSpan w:val="5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B8CCE4"/>
            <w:vAlign w:val="center"/>
            <w:hideMark/>
            <w:tcPrChange w:id="1601" w:author="Swapnil Agrawal | IFMR Rural Finance" w:date="2016-11-10T17:16:00Z">
              <w:tcPr>
                <w:tcW w:w="10615" w:type="dxa"/>
                <w:gridSpan w:val="10"/>
                <w:tcBorders>
                  <w:top w:val="nil"/>
                  <w:left w:val="nil"/>
                  <w:bottom w:val="single" w:sz="8" w:space="0" w:color="auto"/>
                  <w:right w:val="single" w:sz="12" w:space="0" w:color="auto"/>
                </w:tcBorders>
                <w:shd w:val="clear" w:color="000000" w:fill="B8CCE4"/>
                <w:vAlign w:val="center"/>
                <w:hideMark/>
              </w:tcPr>
            </w:tcPrChange>
          </w:tcPr>
          <w:p w:rsidR="006B70E4" w:rsidRPr="005E7E1A" w:rsidDel="00D43682" w:rsidRDefault="006B70E4" w:rsidP="002D0C7D">
            <w:pPr>
              <w:jc w:val="center"/>
              <w:rPr>
                <w:del w:id="1602" w:author="Swapnil Agrawal | IFMR Rural Finance" w:date="2016-11-10T17:16:00Z"/>
                <w:sz w:val="22"/>
                <w:szCs w:val="22"/>
                <w:lang w:val="en-IN" w:eastAsia="en-IN"/>
              </w:rPr>
            </w:pPr>
            <w:r w:rsidRPr="005E7E1A">
              <w:rPr>
                <w:b/>
                <w:bCs/>
                <w:sz w:val="22"/>
                <w:szCs w:val="22"/>
                <w:lang w:val="en-IN" w:eastAsia="en-IN"/>
              </w:rPr>
              <w:t>A</w:t>
            </w:r>
            <w:r>
              <w:rPr>
                <w:b/>
                <w:bCs/>
                <w:sz w:val="22"/>
                <w:szCs w:val="22"/>
                <w:lang w:val="en-IN" w:eastAsia="en-IN"/>
              </w:rPr>
              <w:t xml:space="preserve">dd Button for Business Registration </w:t>
            </w:r>
            <w:r w:rsidRPr="005E7E1A">
              <w:rPr>
                <w:b/>
                <w:bCs/>
                <w:sz w:val="22"/>
                <w:szCs w:val="22"/>
                <w:lang w:val="en-IN" w:eastAsia="en-IN"/>
              </w:rPr>
              <w:t xml:space="preserve">Type </w:t>
            </w:r>
            <w:r>
              <w:rPr>
                <w:b/>
                <w:bCs/>
                <w:sz w:val="22"/>
                <w:szCs w:val="22"/>
                <w:lang w:val="en-IN" w:eastAsia="en-IN"/>
              </w:rPr>
              <w:t xml:space="preserve"> and rel</w:t>
            </w:r>
            <w:del w:id="1603" w:author="Swapnil Agrawal | IFMR Rural Finance" w:date="2016-11-10T17:15:00Z">
              <w:r w:rsidDel="00D63528">
                <w:rPr>
                  <w:b/>
                  <w:bCs/>
                  <w:sz w:val="22"/>
                  <w:szCs w:val="22"/>
                  <w:lang w:val="en-IN" w:eastAsia="en-IN"/>
                </w:rPr>
                <w:delText>a</w:delText>
              </w:r>
            </w:del>
            <w:r>
              <w:rPr>
                <w:b/>
                <w:bCs/>
                <w:sz w:val="22"/>
                <w:szCs w:val="22"/>
                <w:lang w:val="en-IN" w:eastAsia="en-IN"/>
              </w:rPr>
              <w:t>ated fields</w:t>
            </w:r>
          </w:p>
          <w:p w:rsidR="006B70E4" w:rsidRPr="005E7E1A" w:rsidRDefault="006B70E4">
            <w:pPr>
              <w:jc w:val="center"/>
              <w:rPr>
                <w:sz w:val="22"/>
                <w:szCs w:val="22"/>
                <w:lang w:val="en-IN" w:eastAsia="en-IN"/>
              </w:rPr>
              <w:pPrChange w:id="1604" w:author="Swapnil Agrawal | IFMR Rural Finance" w:date="2016-11-10T17:16:00Z">
                <w:pPr/>
              </w:pPrChange>
            </w:pPr>
            <w:del w:id="1605" w:author="Swapnil Agrawal | IFMR Rural Finance" w:date="2016-11-10T17:15:00Z">
              <w:r w:rsidRPr="005E7E1A" w:rsidDel="00EC1A38">
                <w:rPr>
                  <w:sz w:val="22"/>
                  <w:szCs w:val="22"/>
                  <w:lang w:val="en-IN" w:eastAsia="en-IN"/>
                </w:rPr>
                <w:delText>On click show Business Registration Type, Business registration Proof No, Business Registration Date, Valid up to and Document Capture again</w:delText>
              </w:r>
            </w:del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01CE3" w:rsidRPr="00383A87" w:rsidRDefault="00601CE3" w:rsidP="00E218C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65AC9">
              <w:rPr>
                <w:sz w:val="22"/>
                <w:szCs w:val="22"/>
                <w:highlight w:val="green"/>
              </w:rPr>
              <w:t>Business History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01CE3" w:rsidRPr="00383A87" w:rsidRDefault="00601CE3" w:rsidP="00E218C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65AC9">
              <w:rPr>
                <w:sz w:val="22"/>
                <w:szCs w:val="22"/>
                <w:highlight w:val="gree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01CE3" w:rsidRPr="00383A87" w:rsidRDefault="00601CE3" w:rsidP="00E218C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865AC9">
              <w:rPr>
                <w:sz w:val="22"/>
                <w:szCs w:val="22"/>
                <w:highlight w:val="gree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01CE3" w:rsidRDefault="00601CE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Constitution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ins w:id="1606" w:author="Swapnil Agrawal | IFMR Rural Finance" w:date="2016-11-10T11:32:00Z">
              <w:r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607" w:author="Swapnil Agrawal | IFMR Rural Finance" w:date="2016-11-10T11:32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Proprietorship, Partnership, Private LTD</w:delText>
              </w:r>
            </w:del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01CE3" w:rsidRPr="0047703A" w:rsidRDefault="00601CE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partnership, how many total partners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608" w:author="Swapnil Agrawal | IFMR Rural Finance" w:date="2016-11-10T11:32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2; 3; 4; &gt;4 (populate only for partnership)-</w:delText>
              </w:r>
              <w:r w:rsidDel="003B193D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01CE3" w:rsidRPr="0047703A" w:rsidTr="00601CE3">
        <w:trPr>
          <w:trHeight w:val="730"/>
          <w:trPrChange w:id="1609" w:author="Swapnil Agrawal | IFMR Rural Finance" w:date="2016-11-10T17:16:00Z">
            <w:trPr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10" w:author="Swapnil Agrawal | IFMR Rural Finance" w:date="2016-11-10T17:1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11" w:author="Swapnil Agrawal | IFMR Rural Finance" w:date="2016-11-10T17:1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12" w:author="Swapnil Agrawal | IFMR Rural Finance" w:date="2016-11-10T17:1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13" w:author="Swapnil Agrawal | IFMR Rural Finance" w:date="2016-11-10T17:1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  <w:tcPrChange w:id="1614" w:author="Swapnil Agrawal | IFMR Rural Finance" w:date="2016-11-10T17:16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bottom"/>
                <w:hideMark/>
              </w:tcPr>
            </w:tcPrChange>
          </w:tcPr>
          <w:p w:rsidR="00601CE3" w:rsidRPr="0047703A" w:rsidRDefault="00601CE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Has anyone else been a partner of your present business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15" w:author="Swapnil Agrawal | IFMR Rural Finance" w:date="2016-11-10T17:16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4F81BD"/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16" w:author="Swapnil Agrawal | IFMR Rural Finance" w:date="2016-11-10T17:16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17" w:author="Swapnil Agrawal | IFMR Rural Finance" w:date="2016-11-10T17:16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18" w:author="Swapnil Agrawal | IFMR Rural Finance" w:date="2016-11-10T17:16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619" w:author="Swapnil Agrawal | IFMR Rural Finance" w:date="2016-11-10T11:32:00Z">
              <w:r w:rsidRPr="0047703A" w:rsidDel="003B193D">
                <w:rPr>
                  <w:color w:val="000000"/>
                  <w:sz w:val="22"/>
                  <w:szCs w:val="22"/>
                  <w:lang w:val="en-IN" w:eastAsia="en-IN"/>
                </w:rPr>
                <w:delText>Yes/No</w:delText>
              </w:r>
            </w:del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01CE3" w:rsidRPr="0047703A" w:rsidTr="00601CE3">
        <w:trPr>
          <w:trHeight w:val="673"/>
          <w:trPrChange w:id="1620" w:author="Swapnil Agrawal | IFMR Rural Finance" w:date="2016-11-10T17:16:00Z">
            <w:trPr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21" w:author="Swapnil Agrawal | IFMR Rural Finance" w:date="2016-11-10T17:16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622" w:author="Swapnil Agrawal | IFMR Rural Finance" w:date="2016-11-10T17:16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623" w:author="Swapnil Agrawal | IFMR Rural Finance" w:date="2016-11-10T17:16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624" w:author="Swapnil Agrawal | IFMR Rural Finance" w:date="2016-11-10T17:16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25" w:author="Swapnil Agrawal | IFMR Rural Finance" w:date="2016-11-10T17:16:00Z">
              <w:tcPr>
                <w:tcW w:w="247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bottom"/>
                <w:hideMark/>
              </w:tcPr>
            </w:tcPrChange>
          </w:tcPr>
          <w:p w:rsidR="00601CE3" w:rsidRPr="0047703A" w:rsidRDefault="00601CE3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yes, when was that partnership dissolved?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26" w:author="Swapnil Agrawal | IFMR Rural Finance" w:date="2016-11-10T17:16:00Z">
              <w:tcPr>
                <w:tcW w:w="183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  <w:pPrChange w:id="1627" w:author="Swapnil Agrawal | IFMR Rural Finance" w:date="2016-11-10T17:16:00Z">
                <w:pPr>
                  <w:spacing w:line="276" w:lineRule="auto"/>
                  <w:jc w:val="center"/>
                </w:pPr>
              </w:pPrChange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28" w:author="Swapnil Agrawal | IFMR Rural Finance" w:date="2016-11-10T17:16:00Z">
              <w:tcPr>
                <w:tcW w:w="134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  <w:pPrChange w:id="1629" w:author="Swapnil Agrawal | IFMR Rural Finance" w:date="2016-11-10T17:16:00Z">
                <w:pPr>
                  <w:spacing w:line="276" w:lineRule="auto"/>
                  <w:jc w:val="center"/>
                </w:pPr>
              </w:pPrChange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30" w:author="Swapnil Agrawal | IFMR Rural Finance" w:date="2016-11-10T17:16:00Z">
              <w:tcPr>
                <w:tcW w:w="151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  <w:pPrChange w:id="1631" w:author="Swapnil Agrawal | IFMR Rural Finance" w:date="2016-11-10T17:16:00Z">
                <w:pPr>
                  <w:spacing w:line="276" w:lineRule="auto"/>
                  <w:jc w:val="center"/>
                </w:pPr>
              </w:pPrChange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Dissolution Agreement required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32" w:author="Swapnil Agrawal | IFMR Rural Finance" w:date="2016-11-10T17:16:00Z">
              <w:tcPr>
                <w:tcW w:w="343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01CE3" w:rsidRPr="0047703A" w:rsidRDefault="00601CE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01CE3" w:rsidRPr="0047703A" w:rsidRDefault="00601CE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01CE3" w:rsidRPr="0047703A" w:rsidRDefault="00601CE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uto populated from lead - but editable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uto populated from lead - but editable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 Code (Search Option)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633" w:author="Swapnil Agrawal | IFMR Rural Finance" w:date="2016-11-10T17:17:00Z">
              <w:r w:rsidDel="00D43682">
                <w:rPr>
                  <w:color w:val="000000"/>
                  <w:sz w:val="22"/>
                  <w:szCs w:val="22"/>
                  <w:lang w:val="en-IN" w:eastAsia="en-IN"/>
                </w:rPr>
                <w:delText>A</w:delText>
              </w:r>
              <w:r w:rsidRPr="0047703A" w:rsidDel="00D43682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uto populated based on Pincode- </w:delText>
              </w:r>
              <w:r w:rsidDel="00D43682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01CE3" w:rsidRDefault="00601CE3" w:rsidP="007A6F51">
            <w:pPr>
              <w:spacing w:line="276" w:lineRule="auto"/>
            </w:pPr>
            <w:del w:id="1634" w:author="Swapnil Agrawal | IFMR Rural Finance" w:date="2016-11-10T17:17:00Z">
              <w:r w:rsidRPr="0096446A" w:rsidDel="00D43682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Auto populated based on Pincode- </w:delText>
              </w:r>
              <w:r w:rsidDel="00D43682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 (Auto populate)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01CE3" w:rsidRDefault="00601CE3" w:rsidP="007A6F51">
            <w:pPr>
              <w:spacing w:line="276" w:lineRule="auto"/>
            </w:pPr>
            <w:del w:id="1635" w:author="Swapnil Agrawal | IFMR Rural Finance" w:date="2016-11-10T17:17:00Z">
              <w:r w:rsidRPr="0096446A" w:rsidDel="00D43682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Auto populated based on Pincode- </w:delText>
              </w:r>
              <w:r w:rsidDel="00D43682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District(Auto populate)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01CE3" w:rsidRDefault="00601CE3" w:rsidP="007A6F51">
            <w:pPr>
              <w:spacing w:line="276" w:lineRule="auto"/>
            </w:pPr>
            <w:r w:rsidRPr="00DA62FD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601CE3" w:rsidRPr="0047703A" w:rsidTr="00601CE3">
        <w:trPr>
          <w:trHeight w:val="426"/>
          <w:trPrChange w:id="1636" w:author="Swapnil Agrawal | IFMR Rural Finance" w:date="2016-11-10T17:17:00Z">
            <w:trPr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37" w:author="Swapnil Agrawal | IFMR Rural Finance" w:date="2016-11-10T17:17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38" w:author="Swapnil Agrawal | IFMR Rural Finance" w:date="2016-11-10T17:17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39" w:author="Swapnil Agrawal | IFMR Rural Finance" w:date="2016-11-10T17:17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40" w:author="Swapnil Agrawal | IFMR Rural Finance" w:date="2016-11-10T17:17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41" w:author="Swapnil Agrawal | IFMR Rural Finance" w:date="2016-11-10T17:17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City/Village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42" w:author="Swapnil Agrawal | IFMR Rural Finance" w:date="2016-11-10T17:17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43" w:author="Swapnil Agrawal | IFMR Rural Finance" w:date="2016-11-10T17:17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44" w:author="Swapnil Agrawal | IFMR Rural Finance" w:date="2016-11-10T17:17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645" w:author="Swapnil Agrawal | IFMR Rural Finance" w:date="2016-11-10T17:17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hideMark/>
              </w:tcPr>
            </w:tcPrChange>
          </w:tcPr>
          <w:p w:rsidR="00601CE3" w:rsidRDefault="00601CE3" w:rsidP="007A6F51">
            <w:pPr>
              <w:spacing w:line="276" w:lineRule="auto"/>
            </w:pPr>
            <w:r w:rsidRPr="00DA62FD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01CE3" w:rsidRPr="0047703A" w:rsidTr="00601CE3">
        <w:trPr>
          <w:trHeight w:val="367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01CE3" w:rsidRPr="00383A87" w:rsidRDefault="00601CE3" w:rsidP="00E218C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65AC9">
              <w:rPr>
                <w:sz w:val="22"/>
                <w:szCs w:val="22"/>
                <w:highlight w:val="green"/>
              </w:rPr>
              <w:t>Distance from Branch Office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01CE3" w:rsidRPr="00383A87" w:rsidRDefault="00601CE3" w:rsidP="00E218C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65AC9">
              <w:rPr>
                <w:sz w:val="22"/>
                <w:szCs w:val="22"/>
                <w:highlight w:val="gree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01CE3" w:rsidRPr="00383A87" w:rsidRDefault="00601CE3" w:rsidP="00E218C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865AC9">
              <w:rPr>
                <w:sz w:val="22"/>
                <w:szCs w:val="22"/>
                <w:highlight w:val="gree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01CE3" w:rsidRPr="0047703A" w:rsidRDefault="00601CE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601CE3" w:rsidRPr="0047703A" w:rsidTr="00601CE3">
        <w:trPr>
          <w:trHeight w:val="367"/>
          <w:trPrChange w:id="1646" w:author="Swapnil Agrawal | IFMR Rural Finance" w:date="2016-11-10T17:17:00Z">
            <w:trPr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47" w:author="Swapnil Agrawal | IFMR Rural Finance" w:date="2016-11-10T17:17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48" w:author="Swapnil Agrawal | IFMR Rural Finance" w:date="2016-11-10T17:17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49" w:author="Swapnil Agrawal | IFMR Rural Finance" w:date="2016-11-10T17:17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50" w:author="Swapnil Agrawal | IFMR Rural Finance" w:date="2016-11-10T17:17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51" w:author="Swapnil Agrawal | IFMR Rural Finance" w:date="2016-11-10T17:17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 w:rsidP="00601CE3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Ownership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52" w:author="Swapnil Agrawal | IFMR Rural Finance" w:date="2016-11-10T17:17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53" w:author="Swapnil Agrawal | IFMR Rural Finance" w:date="2016-11-10T17:17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54" w:author="Swapnil Agrawal | IFMR Rural Finance" w:date="2016-11-10T17:17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55" w:author="Swapnil Agrawal | IFMR Rural Finance" w:date="2016-11-10T17:17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 to screening dropdown sheet-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years business in present Area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 to screening dropdown sheet-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01CE3" w:rsidRPr="0047703A" w:rsidTr="00601CE3">
        <w:trPr>
          <w:trHeight w:val="1028"/>
          <w:trPrChange w:id="1656" w:author="Swapnil Agrawal | IFMR Rural Finance" w:date="2016-11-10T17:17:00Z">
            <w:trPr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57" w:author="Swapnil Agrawal | IFMR Rural Finance" w:date="2016-11-10T17:17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658" w:author="Swapnil Agrawal | IFMR Rural Finance" w:date="2016-11-10T17:17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659" w:author="Swapnil Agrawal | IFMR Rural Finance" w:date="2016-11-10T17:17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660" w:author="Swapnil Agrawal | IFMR Rural Finance" w:date="2016-11-10T17:17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61" w:author="Swapnil Agrawal | IFMR Rural Finance" w:date="2016-11-10T17:17:00Z">
              <w:tcPr>
                <w:tcW w:w="247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business in current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62" w:author="Swapnil Agrawal | IFMR Rural Finance" w:date="2016-11-10T17:17:00Z">
              <w:tcPr>
                <w:tcW w:w="183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63" w:author="Swapnil Agrawal | IFMR Rural Finance" w:date="2016-11-10T17:17:00Z">
              <w:tcPr>
                <w:tcW w:w="134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64" w:author="Swapnil Agrawal | IFMR Rural Finance" w:date="2016-11-10T17:17:00Z">
              <w:tcPr>
                <w:tcW w:w="151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65" w:author="Swapnil Agrawal | IFMR Rural Finance" w:date="2016-11-10T17:17:00Z">
              <w:tcPr>
                <w:tcW w:w="343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 to screening dropdown sheet-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01CE3" w:rsidRPr="0047703A" w:rsidRDefault="00601CE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Employee Detail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01CE3" w:rsidRPr="0047703A" w:rsidRDefault="00601CE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601CE3" w:rsidRPr="0047703A" w:rsidRDefault="00601CE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No of Male Employees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No of Female Employees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31D8B">
        <w:trPr>
          <w:trHeight w:val="427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Average Monthly 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01CE3" w:rsidRPr="0047703A" w:rsidRDefault="00601CE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Buyer Detail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01CE3" w:rsidRPr="0047703A" w:rsidRDefault="00601CE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01CE3" w:rsidRPr="0047703A" w:rsidRDefault="00601CE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Buyer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Based on Sector definition buyer registration should be mandatory (Only applicable for manufacturing)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Customer Since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3208BB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>
              <w:rPr>
                <w:color w:val="1F497D" w:themeColor="text2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Sub 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Product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Payment terms (days)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37BE6" w:rsidRPr="003B193D" w:rsidRDefault="00237BE6" w:rsidP="00237BE6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Payment date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Payment Frequency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Receivables Outstanding / Customer Credit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601CE3" w:rsidRPr="0047703A" w:rsidRDefault="00601CE3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31D8B" w:rsidRPr="0047703A" w:rsidTr="00631D8B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31D8B" w:rsidRPr="0047703A" w:rsidRDefault="00631D8B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31D8B" w:rsidRPr="0047703A" w:rsidRDefault="00631D8B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31D8B" w:rsidRPr="0047703A" w:rsidRDefault="00631D8B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631D8B" w:rsidRPr="0047703A" w:rsidRDefault="00631D8B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31D8B" w:rsidRPr="00631D8B" w:rsidRDefault="00631D8B" w:rsidP="00631D8B">
            <w:pPr>
              <w:jc w:val="center"/>
              <w:rPr>
                <w:bCs/>
                <w:color w:val="000000"/>
                <w:sz w:val="22"/>
                <w:szCs w:val="22"/>
                <w:highlight w:val="green"/>
                <w:lang w:val="en-IN" w:eastAsia="en-IN"/>
              </w:rPr>
            </w:pPr>
            <w:r w:rsidRPr="00631D8B">
              <w:rPr>
                <w:bCs/>
                <w:color w:val="000000"/>
                <w:sz w:val="22"/>
                <w:szCs w:val="22"/>
                <w:highlight w:val="green"/>
                <w:lang w:val="en-IN" w:eastAsia="en-IN"/>
              </w:rPr>
              <w:t>Direct/Walk in Customer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31D8B" w:rsidRPr="00631D8B" w:rsidRDefault="00631D8B" w:rsidP="00631D8B">
            <w:pPr>
              <w:jc w:val="center"/>
              <w:rPr>
                <w:color w:val="000000"/>
                <w:sz w:val="22"/>
                <w:szCs w:val="22"/>
                <w:highlight w:val="green"/>
                <w:lang w:val="en-IN" w:eastAsia="en-IN"/>
              </w:rPr>
            </w:pPr>
            <w:r w:rsidRPr="00631D8B">
              <w:rPr>
                <w:color w:val="000000"/>
                <w:sz w:val="22"/>
                <w:szCs w:val="22"/>
                <w:highlight w:val="green"/>
                <w:lang w:val="en-IN" w:eastAsia="en-IN"/>
              </w:rPr>
              <w:t>Default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31D8B" w:rsidRPr="00631D8B" w:rsidRDefault="00631D8B" w:rsidP="00631D8B">
            <w:pPr>
              <w:jc w:val="center"/>
              <w:rPr>
                <w:color w:val="000000"/>
                <w:sz w:val="22"/>
                <w:szCs w:val="22"/>
                <w:highlight w:val="green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31D8B" w:rsidRPr="00631D8B" w:rsidRDefault="00631D8B" w:rsidP="00631D8B">
            <w:pPr>
              <w:jc w:val="center"/>
              <w:rPr>
                <w:color w:val="000000"/>
                <w:sz w:val="22"/>
                <w:szCs w:val="22"/>
                <w:highlight w:val="green"/>
                <w:lang w:val="en-IN" w:eastAsia="en-IN"/>
              </w:rPr>
            </w:pPr>
            <w:r w:rsidRPr="00631D8B">
              <w:rPr>
                <w:color w:val="000000"/>
                <w:sz w:val="22"/>
                <w:szCs w:val="22"/>
                <w:highlight w:val="green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31D8B" w:rsidRPr="00631D8B" w:rsidRDefault="00631D8B" w:rsidP="00631D8B">
            <w:pPr>
              <w:jc w:val="center"/>
              <w:rPr>
                <w:color w:val="000000"/>
                <w:sz w:val="22"/>
                <w:szCs w:val="22"/>
                <w:highlight w:val="green"/>
                <w:lang w:val="en-IN" w:eastAsia="en-IN"/>
              </w:rPr>
            </w:pPr>
            <w:r w:rsidRPr="00631D8B">
              <w:rPr>
                <w:color w:val="000000"/>
                <w:sz w:val="22"/>
                <w:szCs w:val="22"/>
                <w:highlight w:val="green"/>
                <w:lang w:val="en-IN" w:eastAsia="en-IN"/>
              </w:rPr>
              <w:t>If Business type is trading/Retail – default to ‘direct/walk-in-customer’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601CE3" w:rsidRPr="0047703A" w:rsidRDefault="00601CE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CE3" w:rsidRPr="0047703A" w:rsidRDefault="00601CE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Income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Through Sales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Buyer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 list Auto populated from buyer details-Add all the buyer's name here as a dropdown list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Income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Cash/Invoice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601CE3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601CE3" w:rsidRPr="0047703A" w:rsidRDefault="00601CE3" w:rsidP="0047703A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Other Business Income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01CE3" w:rsidRPr="003B193D" w:rsidRDefault="00601CE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Income Source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601CE3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601CE3" w:rsidRPr="0047703A" w:rsidRDefault="00601CE3" w:rsidP="007A6F51">
            <w:pPr>
              <w:spacing w:line="276" w:lineRule="auto"/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9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01CE3" w:rsidRPr="0047703A" w:rsidRDefault="00601CE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Expenses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Raw material expense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Vendor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If the Last month "Income details " is manufacturing or Trading the purchase bill is compulsory</w:t>
            </w:r>
          </w:p>
        </w:tc>
      </w:tr>
      <w:tr w:rsidR="00601CE3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Cash/Invoice</w:t>
            </w:r>
          </w:p>
        </w:tc>
      </w:tr>
      <w:tr w:rsidR="00601CE3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601CE3" w:rsidRPr="0047703A" w:rsidRDefault="00601CE3" w:rsidP="007A6F51">
            <w:pPr>
              <w:spacing w:line="276" w:lineRule="auto"/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Salary and Wages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01CE3" w:rsidRPr="003B193D" w:rsidRDefault="00601CE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Owner's 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01CE3" w:rsidRPr="003B193D" w:rsidRDefault="00601CE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Co- Owner's 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EF3DFF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Employee's 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7A6F51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validation: average of min/max times # of employees, whichever is higher to be used in calculations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Fixed Obligations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Payment of Debts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Auto populated from fixed liability section- total monthly Instalment amount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Savings/Committee/Chits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Auto populated from Savings section monthly Instalment amount</w:t>
            </w:r>
          </w:p>
        </w:tc>
      </w:tr>
      <w:tr w:rsidR="00601CE3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Insurance Premium 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7A6F51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Auto populated from Insurance section monthly Premium  amount</w:t>
            </w:r>
          </w:p>
        </w:tc>
      </w:tr>
      <w:tr w:rsidR="00601CE3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Other Expenses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Rent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29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Sub-Contractor Payment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252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Tools &amp; Consumables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271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Electricity  Charges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26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Transportation Costs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209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Repair and Maintenance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7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General Admin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Calculated @ 10% of revenue</w:t>
            </w:r>
          </w:p>
        </w:tc>
      </w:tr>
      <w:tr w:rsidR="00601CE3" w:rsidRPr="0047703A" w:rsidTr="00601CE3">
        <w:trPr>
          <w:trHeight w:val="372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601CE3" w:rsidRPr="0047703A" w:rsidRDefault="00601CE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Assets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Current Assets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64043E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Cash At Bank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Calculated field-(</w:t>
            </w:r>
            <w:proofErr w:type="spellStart"/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Avg</w:t>
            </w:r>
            <w:proofErr w:type="spellEnd"/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 6 months balance)</w:t>
            </w:r>
          </w:p>
        </w:tc>
      </w:tr>
      <w:tr w:rsidR="00601CE3" w:rsidRPr="0047703A" w:rsidTr="00601CE3">
        <w:trPr>
          <w:trHeight w:val="536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01CE3" w:rsidRPr="003B193D" w:rsidRDefault="00601CE3" w:rsidP="0047703A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Inventory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64043E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Raw Material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Applicable for Manufacturing only. For trading, only Finished goods applicable</w:t>
            </w:r>
          </w:p>
        </w:tc>
      </w:tr>
      <w:tr w:rsidR="00601CE3" w:rsidRPr="0047703A" w:rsidTr="00601CE3">
        <w:trPr>
          <w:trHeight w:val="903"/>
          <w:trPrChange w:id="1666" w:author="Swapnil Agrawal | IFMR Rural Finance" w:date="2016-11-10T17:18:00Z">
            <w:trPr>
              <w:trHeight w:val="617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67" w:author="Swapnil Agrawal | IFMR Rural Finance" w:date="2016-11-10T17:18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68" w:author="Swapnil Agrawal | IFMR Rural Finance" w:date="2016-11-10T17:18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69" w:author="Swapnil Agrawal | IFMR Rural Finance" w:date="2016-11-10T17:18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670" w:author="Swapnil Agrawal | IFMR Rural Finance" w:date="2016-11-10T17:18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71" w:author="Swapnil Agrawal | IFMR Rural Finance" w:date="2016-11-10T17:18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3B193D" w:rsidRDefault="00601CE3" w:rsidP="0064043E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WIP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72" w:author="Swapnil Agrawal | IFMR Rural Finance" w:date="2016-11-10T17:18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73" w:author="Swapnil Agrawal | IFMR Rural Finance" w:date="2016-11-10T17:18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74" w:author="Swapnil Agrawal | IFMR Rural Finance" w:date="2016-11-10T17:18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75" w:author="Swapnil Agrawal | IFMR Rural Finance" w:date="2016-11-10T17:18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Applicable for Manufacturing only. For trading, only Finished goods applicable</w:t>
            </w:r>
          </w:p>
        </w:tc>
      </w:tr>
      <w:tr w:rsidR="00601CE3" w:rsidRPr="0047703A" w:rsidTr="00601CE3">
        <w:trPr>
          <w:trHeight w:val="132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Finished Goods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4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Machinery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 Description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If it is secured Machine details are mandatory</w:t>
            </w:r>
          </w:p>
        </w:tc>
      </w:tr>
      <w:tr w:rsidR="00601CE3" w:rsidRPr="0047703A" w:rsidTr="00601CE3">
        <w:trPr>
          <w:trHeight w:val="13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Manufacturer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276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601CE3" w:rsidRPr="0047703A" w:rsidTr="00601CE3">
        <w:trPr>
          <w:trHeight w:val="124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 Model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142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Serial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146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Purchase Price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292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 Purchased Year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601CE3" w:rsidRPr="0047703A" w:rsidTr="00601CE3">
        <w:trPr>
          <w:trHeight w:val="268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Present Value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Calculate only 75% of the value</w:t>
            </w:r>
          </w:p>
        </w:tc>
      </w:tr>
      <w:tr w:rsidR="00601CE3" w:rsidRPr="0047703A" w:rsidTr="00601CE3">
        <w:trPr>
          <w:trHeight w:val="258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Is the Machine New?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Yes/No</w:t>
            </w:r>
          </w:p>
        </w:tc>
      </w:tr>
      <w:tr w:rsidR="00601CE3" w:rsidRPr="0047703A" w:rsidTr="00601CE3">
        <w:trPr>
          <w:trHeight w:val="6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601CE3" w:rsidRPr="0047703A" w:rsidRDefault="00601CE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Funding Source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3B193D" w:rsidRDefault="00601CE3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01CE3" w:rsidRPr="0047703A" w:rsidRDefault="00601CE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7E5B45" w:rsidRPr="0047703A" w:rsidTr="00601CE3">
        <w:trPr>
          <w:trHeight w:val="421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E5B45" w:rsidRPr="0047703A" w:rsidRDefault="007E5B4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Is the Machine Hypothecated?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E5B45" w:rsidRPr="003B193D" w:rsidRDefault="007E5B45" w:rsidP="00E218C3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Yes/No</w:t>
            </w:r>
          </w:p>
        </w:tc>
      </w:tr>
      <w:tr w:rsidR="007E5B45" w:rsidRPr="0047703A" w:rsidTr="00601CE3">
        <w:trPr>
          <w:trHeight w:val="421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E5B45" w:rsidRPr="0047703A" w:rsidRDefault="007E5B4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E5B45" w:rsidRPr="007E5B45" w:rsidRDefault="007E5B45" w:rsidP="0047703A">
            <w:pPr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</w:pPr>
            <w:r w:rsidRPr="007E5B45"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  <w:t>If it is Yes, Whom it is Hypothecated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E5B45" w:rsidRPr="007E5B45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</w:pPr>
            <w:r w:rsidRPr="007E5B45"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E5B45" w:rsidRPr="007E5B45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E5B45" w:rsidRPr="007E5B45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</w:pPr>
            <w:r w:rsidRPr="007E5B45"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E5B45" w:rsidRPr="007E5B45" w:rsidRDefault="007E5B45" w:rsidP="0047703A">
            <w:pPr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</w:pPr>
            <w:r w:rsidRPr="007E5B45"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  <w:t>If above answer is Yes, display this field</w:t>
            </w:r>
          </w:p>
        </w:tc>
      </w:tr>
      <w:tr w:rsidR="007E5B45" w:rsidRPr="0047703A" w:rsidTr="00601CE3">
        <w:trPr>
          <w:trHeight w:val="421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7E5B45" w:rsidRDefault="007E5B45" w:rsidP="007E5B45">
            <w:pPr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</w:pPr>
            <w:r w:rsidRPr="007E5B45"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  <w:t>If is No, Can be Hypothecated to Kinara?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7E5B45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</w:pPr>
            <w:r w:rsidRPr="007E5B45"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7E5B45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7E5B45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</w:pPr>
            <w:r w:rsidRPr="007E5B45"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7E5B45" w:rsidRDefault="007E5B45" w:rsidP="007E5B45">
            <w:pPr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</w:pPr>
            <w:r w:rsidRPr="007E5B45"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  <w:t>If above answer is No, display this field ; Yes/No</w:t>
            </w:r>
          </w:p>
        </w:tc>
      </w:tr>
      <w:tr w:rsidR="007E5B45" w:rsidRPr="0047703A" w:rsidTr="00601CE3">
        <w:trPr>
          <w:trHeight w:val="472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 Permanently fixed to building?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Yes/No</w:t>
            </w:r>
          </w:p>
        </w:tc>
      </w:tr>
      <w:tr w:rsidR="007E5B45" w:rsidRPr="0047703A" w:rsidTr="00601CE3">
        <w:trPr>
          <w:trHeight w:val="82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 Bills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If machine is new then bill needed</w:t>
            </w:r>
          </w:p>
        </w:tc>
      </w:tr>
      <w:tr w:rsidR="007E5B45" w:rsidRPr="0047703A" w:rsidTr="00601CE3">
        <w:trPr>
          <w:trHeight w:val="6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7E5B45" w:rsidRPr="0047703A" w:rsidRDefault="007E5B45" w:rsidP="0047703A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  <w:r>
              <w:rPr>
                <w:b/>
                <w:bCs/>
                <w:sz w:val="22"/>
                <w:szCs w:val="22"/>
                <w:lang w:val="en-IN" w:eastAsia="en-IN"/>
              </w:rPr>
              <w:t xml:space="preserve"> for Machinery Section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47703A" w:rsidRDefault="007E5B45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47703A" w:rsidRDefault="007E5B45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47703A" w:rsidRDefault="007E5B45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47703A" w:rsidRDefault="007E5B45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7E5B45" w:rsidRPr="0047703A" w:rsidTr="00601CE3">
        <w:trPr>
          <w:trHeight w:val="753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5B45" w:rsidRPr="0047703A" w:rsidRDefault="007E5B45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Other Fixed assets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Land, Building, Vehicle, Furniture &amp; Fixtures (Vehicle, Furniture mandatory for trading)</w:t>
            </w:r>
          </w:p>
        </w:tc>
      </w:tr>
      <w:tr w:rsidR="007E5B45" w:rsidRPr="0047703A" w:rsidTr="00601CE3">
        <w:trPr>
          <w:trHeight w:val="54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Vehicle Make &amp; Model (if asset type is vehicle)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If asset type is vehicle</w:t>
            </w:r>
          </w:p>
        </w:tc>
      </w:tr>
      <w:tr w:rsidR="007E5B45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Value of Asset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7E5B45" w:rsidRPr="0047703A" w:rsidTr="00601CE3">
        <w:trPr>
          <w:trHeight w:val="667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7E5B45" w:rsidRPr="0047703A" w:rsidRDefault="007E5B45" w:rsidP="0047703A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47703A" w:rsidRDefault="007E5B45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47703A" w:rsidRDefault="007E5B45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47703A" w:rsidRDefault="007E5B45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47703A" w:rsidRDefault="007E5B45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7E5B45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7E5B45" w:rsidRPr="0047703A" w:rsidRDefault="007E5B45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Company Liabilities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7E5B45" w:rsidRPr="0047703A" w:rsidRDefault="007E5B45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Debt Source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7E5B45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Creditor's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7E5B45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7E5B45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Loan Outstanding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7E5B45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Loan term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7E5B45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Monthly Instalment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7E5B45" w:rsidRPr="0047703A" w:rsidTr="00601CE3">
        <w:trPr>
          <w:trHeight w:val="322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No. Of instalment Paid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7E5B45" w:rsidRPr="0047703A" w:rsidTr="00601CE3">
        <w:trPr>
          <w:trHeight w:val="9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7E5B45" w:rsidRPr="003B193D" w:rsidRDefault="007E5B45" w:rsidP="0064043E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Purpose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7E5B45" w:rsidRPr="003B193D" w:rsidRDefault="007E5B45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 Refinance, Asset Purchase, Debt Consolidation, Working Capital, Line Of Credit, Business Development</w:t>
            </w:r>
          </w:p>
        </w:tc>
      </w:tr>
      <w:tr w:rsidR="007E5B45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7E5B45" w:rsidRPr="0047703A" w:rsidRDefault="007E5B45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7E5B45" w:rsidRPr="0047703A" w:rsidRDefault="007E5B45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47703A" w:rsidRDefault="007E5B45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47703A" w:rsidRDefault="007E5B45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7E5B45" w:rsidRPr="0047703A" w:rsidRDefault="007E5B45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47CA7" w:rsidRPr="0047703A" w:rsidTr="0005583C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F47CA7" w:rsidRPr="00383A87" w:rsidRDefault="00F47CA7" w:rsidP="000558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65AC9">
              <w:rPr>
                <w:sz w:val="22"/>
                <w:szCs w:val="22"/>
                <w:highlight w:val="green"/>
              </w:rPr>
              <w:t>Interest Only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383A87" w:rsidRDefault="00F47CA7" w:rsidP="0005583C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47CA7" w:rsidRPr="0047703A" w:rsidTr="0005583C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F47CA7" w:rsidRPr="00383A87" w:rsidRDefault="00F47CA7" w:rsidP="000558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65AC9">
              <w:rPr>
                <w:sz w:val="22"/>
                <w:szCs w:val="22"/>
                <w:highlight w:val="green"/>
              </w:rPr>
              <w:t>Interest Expense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383A87" w:rsidRDefault="00F47CA7" w:rsidP="000558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65AC9">
              <w:rPr>
                <w:sz w:val="22"/>
                <w:szCs w:val="22"/>
                <w:highlight w:val="gree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F47CA7" w:rsidRPr="0047703A" w:rsidTr="0005583C">
        <w:trPr>
          <w:trHeight w:val="346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F47CA7" w:rsidRPr="00383A87" w:rsidRDefault="00F47CA7" w:rsidP="000558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65AC9">
              <w:rPr>
                <w:sz w:val="22"/>
                <w:szCs w:val="22"/>
                <w:highlight w:val="green"/>
              </w:rPr>
              <w:t>Principle Expense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383A87" w:rsidRDefault="00F47CA7" w:rsidP="000558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865AC9">
              <w:rPr>
                <w:sz w:val="22"/>
                <w:szCs w:val="22"/>
                <w:highlight w:val="gree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47CA7" w:rsidRPr="0047703A" w:rsidTr="00F47CA7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3B193D" w:rsidRDefault="00F47CA7" w:rsidP="0005583C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Supplier's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3B193D" w:rsidRDefault="00F47CA7" w:rsidP="0005583C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47CA7" w:rsidRPr="0047703A" w:rsidTr="0005583C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3B193D" w:rsidRDefault="00F47CA7" w:rsidP="0005583C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3B193D" w:rsidRDefault="00F47CA7" w:rsidP="0005583C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5583C" w:rsidRDefault="0005583C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1F497D" w:themeColor="text2"/>
                <w:sz w:val="22"/>
                <w:szCs w:val="22"/>
                <w:lang w:val="en-IN" w:eastAsia="en-IN"/>
              </w:rPr>
              <w:t>Cash/invoice</w:t>
            </w:r>
          </w:p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From Screening data, but editable</w:t>
            </w:r>
          </w:p>
        </w:tc>
      </w:tr>
      <w:tr w:rsidR="00F47CA7" w:rsidRPr="0047703A" w:rsidTr="0005583C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3B193D" w:rsidRDefault="00F47CA7" w:rsidP="0005583C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Payment terms (days)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3B193D" w:rsidRDefault="00F47CA7" w:rsidP="0005583C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From Screening data, but editable</w:t>
            </w:r>
          </w:p>
        </w:tc>
      </w:tr>
      <w:tr w:rsidR="00F47CA7" w:rsidRPr="0047703A" w:rsidTr="0005583C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3B193D" w:rsidRDefault="00F47CA7" w:rsidP="0005583C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3B193D" w:rsidRDefault="00F47CA7" w:rsidP="0005583C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From Screening data, but editable</w:t>
            </w:r>
          </w:p>
        </w:tc>
      </w:tr>
      <w:tr w:rsidR="00F47CA7" w:rsidRPr="0047703A" w:rsidTr="00E218C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Financial Summary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47CA7" w:rsidRPr="0047703A" w:rsidRDefault="00F47CA7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Sales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Auto Calculated field</w:t>
            </w:r>
            <w:r>
              <w:rPr>
                <w:color w:val="FF0000"/>
                <w:sz w:val="22"/>
                <w:szCs w:val="22"/>
                <w:lang w:val="en-IN" w:eastAsia="en-IN"/>
              </w:rPr>
              <w:t xml:space="preserve"> – Formula to be shared by Kinara</w:t>
            </w:r>
          </w:p>
        </w:tc>
      </w:tr>
      <w:tr w:rsidR="00F47CA7" w:rsidRPr="0047703A" w:rsidTr="00E218C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Purchases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47CA7" w:rsidRPr="007D369C" w:rsidRDefault="00F47CA7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ins w:id="1676" w:author="Swapnil Agrawal | IFMR Rural Finance" w:date="2016-11-10T15:01:00Z">
              <w:r w:rsidRPr="00AD5DB7">
                <w:rPr>
                  <w:color w:val="FF0000"/>
                  <w:sz w:val="22"/>
                  <w:szCs w:val="22"/>
                  <w:lang w:val="en-IN" w:eastAsia="en-IN"/>
                </w:rPr>
                <w:t>Auto Calculated field – Formula to be shared by Kinara</w:t>
              </w:r>
            </w:ins>
            <w:del w:id="1677" w:author="Swapnil Agrawal | IFMR Rural Finance" w:date="2016-11-10T15:01:00Z">
              <w:r w:rsidRPr="007D369C" w:rsidDel="000D6284">
                <w:rPr>
                  <w:color w:val="FF0000"/>
                  <w:sz w:val="22"/>
                  <w:szCs w:val="22"/>
                  <w:lang w:val="en-IN" w:eastAsia="en-IN"/>
                </w:rPr>
                <w:delText>Auto Calculated field</w:delText>
              </w:r>
            </w:del>
          </w:p>
        </w:tc>
      </w:tr>
      <w:tr w:rsidR="00F47CA7" w:rsidRPr="0047703A" w:rsidTr="00E218C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Operating Expenses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47CA7" w:rsidRPr="007D369C" w:rsidRDefault="00F47CA7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ins w:id="1678" w:author="Swapnil Agrawal | IFMR Rural Finance" w:date="2016-11-10T15:01:00Z">
              <w:r w:rsidRPr="00AD5DB7">
                <w:rPr>
                  <w:color w:val="FF0000"/>
                  <w:sz w:val="22"/>
                  <w:szCs w:val="22"/>
                  <w:lang w:val="en-IN" w:eastAsia="en-IN"/>
                </w:rPr>
                <w:t>Auto Calculated field – Formula to be shared by Kinara</w:t>
              </w:r>
            </w:ins>
            <w:del w:id="1679" w:author="Swapnil Agrawal | IFMR Rural Finance" w:date="2016-11-10T15:01:00Z">
              <w:r w:rsidRPr="007D369C" w:rsidDel="000D6284">
                <w:rPr>
                  <w:color w:val="FF0000"/>
                  <w:sz w:val="22"/>
                  <w:szCs w:val="22"/>
                  <w:lang w:val="en-IN" w:eastAsia="en-IN"/>
                </w:rPr>
                <w:delText>Auto Calculated field</w:delText>
              </w:r>
            </w:del>
          </w:p>
        </w:tc>
      </w:tr>
      <w:tr w:rsidR="00F47CA7" w:rsidRPr="0047703A" w:rsidTr="00E218C3">
        <w:trPr>
          <w:trHeight w:val="174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7D369C" w:rsidRDefault="00F47CA7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Household Expenses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47CA7" w:rsidRPr="007D369C" w:rsidRDefault="00F47CA7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ins w:id="1680" w:author="Swapnil Agrawal | IFMR Rural Finance" w:date="2016-11-10T15:01:00Z">
              <w:r w:rsidRPr="00AD5DB7">
                <w:rPr>
                  <w:color w:val="FF0000"/>
                  <w:sz w:val="22"/>
                  <w:szCs w:val="22"/>
                  <w:lang w:val="en-IN" w:eastAsia="en-IN"/>
                </w:rPr>
                <w:t>Auto Calculated field – Formula to be shared by Kinara</w:t>
              </w:r>
            </w:ins>
            <w:del w:id="1681" w:author="Swapnil Agrawal | IFMR Rural Finance" w:date="2016-11-10T15:01:00Z">
              <w:r w:rsidRPr="007D369C" w:rsidDel="000D6284">
                <w:rPr>
                  <w:color w:val="FF0000"/>
                  <w:sz w:val="22"/>
                  <w:szCs w:val="22"/>
                  <w:lang w:val="en-IN" w:eastAsia="en-IN"/>
                </w:rPr>
                <w:delText>Auto Calculated field</w:delText>
              </w:r>
            </w:del>
          </w:p>
        </w:tc>
      </w:tr>
      <w:tr w:rsidR="00F47CA7" w:rsidRPr="0047703A" w:rsidTr="00E218C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7D369C" w:rsidRDefault="00F47CA7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Fixed Obligations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47CA7" w:rsidRPr="007D369C" w:rsidRDefault="00F47CA7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ins w:id="1682" w:author="Swapnil Agrawal | IFMR Rural Finance" w:date="2016-11-10T15:01:00Z">
              <w:r w:rsidRPr="00AD5DB7">
                <w:rPr>
                  <w:color w:val="FF0000"/>
                  <w:sz w:val="22"/>
                  <w:szCs w:val="22"/>
                  <w:lang w:val="en-IN" w:eastAsia="en-IN"/>
                </w:rPr>
                <w:t>Auto Calculated field – Formula to be shared by Kinara</w:t>
              </w:r>
            </w:ins>
            <w:del w:id="1683" w:author="Swapnil Agrawal | IFMR Rural Finance" w:date="2016-11-10T15:01:00Z">
              <w:r w:rsidRPr="007D369C" w:rsidDel="000D6284">
                <w:rPr>
                  <w:color w:val="FF0000"/>
                  <w:sz w:val="22"/>
                  <w:szCs w:val="22"/>
                  <w:lang w:val="en-IN" w:eastAsia="en-IN"/>
                </w:rPr>
                <w:delText>Auto Calculated field</w:delText>
              </w:r>
            </w:del>
          </w:p>
        </w:tc>
      </w:tr>
      <w:tr w:rsidR="00F47CA7" w:rsidRPr="0047703A" w:rsidTr="00E218C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Net Business Income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  <w:r w:rsidRPr="007D369C">
              <w:rPr>
                <w:color w:val="FF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F47CA7" w:rsidRPr="007D369C" w:rsidRDefault="00F47CA7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ins w:id="1684" w:author="Swapnil Agrawal | IFMR Rural Finance" w:date="2016-11-10T15:01:00Z">
              <w:r w:rsidRPr="00AD5DB7">
                <w:rPr>
                  <w:color w:val="FF0000"/>
                  <w:sz w:val="22"/>
                  <w:szCs w:val="22"/>
                  <w:lang w:val="en-IN" w:eastAsia="en-IN"/>
                </w:rPr>
                <w:t>Auto Calculated field – Formula to be shared by Kinara</w:t>
              </w:r>
            </w:ins>
            <w:del w:id="1685" w:author="Swapnil Agrawal | IFMR Rural Finance" w:date="2016-11-10T15:01:00Z">
              <w:r w:rsidRPr="007D369C" w:rsidDel="000D6284">
                <w:rPr>
                  <w:color w:val="FF0000"/>
                  <w:sz w:val="22"/>
                  <w:szCs w:val="22"/>
                  <w:lang w:val="en-IN" w:eastAsia="en-IN"/>
                </w:rPr>
                <w:delText>Auto Calculated field</w:delText>
              </w:r>
            </w:del>
          </w:p>
        </w:tc>
      </w:tr>
      <w:tr w:rsidR="00F47CA7" w:rsidRPr="0047703A" w:rsidTr="00E218C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E218C3" w:rsidRDefault="00F47CA7" w:rsidP="0047703A">
            <w:pPr>
              <w:rPr>
                <w:color w:val="FF0000"/>
                <w:sz w:val="22"/>
                <w:szCs w:val="22"/>
                <w:highlight w:val="green"/>
                <w:lang w:val="en-IN" w:eastAsia="en-IN"/>
              </w:rPr>
            </w:pPr>
            <w:r w:rsidRPr="00E218C3">
              <w:rPr>
                <w:color w:val="FF0000"/>
                <w:sz w:val="22"/>
                <w:szCs w:val="22"/>
                <w:highlight w:val="green"/>
                <w:lang w:val="en-IN" w:eastAsia="en-IN"/>
              </w:rPr>
              <w:t>Other Income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E218C3" w:rsidRDefault="00F47CA7" w:rsidP="002D0C7D">
            <w:pPr>
              <w:jc w:val="center"/>
              <w:rPr>
                <w:color w:val="FF0000"/>
                <w:sz w:val="22"/>
                <w:szCs w:val="22"/>
                <w:highlight w:val="green"/>
                <w:lang w:val="en-IN" w:eastAsia="en-IN"/>
              </w:rPr>
            </w:pPr>
            <w:r w:rsidRPr="00E218C3">
              <w:rPr>
                <w:color w:val="FF0000"/>
                <w:sz w:val="22"/>
                <w:szCs w:val="22"/>
                <w:highlight w:val="green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:rsidR="00F47CA7" w:rsidRPr="007D369C" w:rsidRDefault="00F47CA7" w:rsidP="00E218C3">
            <w:pPr>
              <w:rPr>
                <w:color w:val="FF0000"/>
                <w:sz w:val="22"/>
                <w:szCs w:val="22"/>
                <w:lang w:val="en-IN" w:eastAsia="en-IN"/>
              </w:rPr>
            </w:pPr>
            <w:ins w:id="1686" w:author="Swapnil Agrawal | IFMR Rural Finance" w:date="2016-11-10T15:01:00Z">
              <w:r w:rsidRPr="00AD5DB7">
                <w:rPr>
                  <w:color w:val="FF0000"/>
                  <w:sz w:val="22"/>
                  <w:szCs w:val="22"/>
                  <w:lang w:val="en-IN" w:eastAsia="en-IN"/>
                </w:rPr>
                <w:t>Auto Calculated field – Formula to be shared by Kinara</w:t>
              </w:r>
            </w:ins>
            <w:del w:id="1687" w:author="Swapnil Agrawal | IFMR Rural Finance" w:date="2016-11-10T15:01:00Z">
              <w:r w:rsidRPr="007D369C" w:rsidDel="000D6284">
                <w:rPr>
                  <w:color w:val="FF0000"/>
                  <w:sz w:val="22"/>
                  <w:szCs w:val="22"/>
                  <w:lang w:val="en-IN" w:eastAsia="en-IN"/>
                </w:rPr>
                <w:delText>Auto Calculated field</w:delText>
              </w:r>
            </w:del>
          </w:p>
        </w:tc>
      </w:tr>
      <w:tr w:rsidR="00F47CA7" w:rsidRPr="0047703A" w:rsidTr="00E218C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E218C3" w:rsidRDefault="00F47CA7" w:rsidP="00E218C3">
            <w:pPr>
              <w:rPr>
                <w:color w:val="FF0000"/>
                <w:sz w:val="22"/>
                <w:szCs w:val="22"/>
                <w:highlight w:val="green"/>
                <w:lang w:val="en-IN" w:eastAsia="en-IN"/>
              </w:rPr>
            </w:pPr>
            <w:r w:rsidRPr="00E218C3">
              <w:rPr>
                <w:color w:val="FF0000"/>
                <w:sz w:val="22"/>
                <w:szCs w:val="22"/>
                <w:highlight w:val="green"/>
                <w:lang w:val="en-IN" w:eastAsia="en-IN"/>
              </w:rPr>
              <w:t>Disposable Income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:rsidR="00F47CA7" w:rsidRDefault="00F47CA7" w:rsidP="00E218C3">
            <w:pPr>
              <w:jc w:val="center"/>
            </w:pPr>
            <w:r w:rsidRPr="00724C92">
              <w:rPr>
                <w:color w:val="FF0000"/>
                <w:sz w:val="22"/>
                <w:szCs w:val="22"/>
                <w:highlight w:val="green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7D369C" w:rsidRDefault="00F47CA7" w:rsidP="00E218C3">
            <w:pPr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:rsidR="00F47CA7" w:rsidRPr="007D369C" w:rsidRDefault="00F47CA7" w:rsidP="00E218C3">
            <w:pPr>
              <w:rPr>
                <w:color w:val="FF0000"/>
                <w:sz w:val="22"/>
                <w:szCs w:val="22"/>
                <w:lang w:val="en-IN" w:eastAsia="en-IN"/>
              </w:rPr>
            </w:pPr>
            <w:ins w:id="1688" w:author="Swapnil Agrawal | IFMR Rural Finance" w:date="2016-11-10T15:01:00Z">
              <w:r w:rsidRPr="00AD5DB7">
                <w:rPr>
                  <w:color w:val="FF0000"/>
                  <w:sz w:val="22"/>
                  <w:szCs w:val="22"/>
                  <w:lang w:val="en-IN" w:eastAsia="en-IN"/>
                </w:rPr>
                <w:t>Auto Calculated field – Formula to be shared by Kinara</w:t>
              </w:r>
            </w:ins>
            <w:del w:id="1689" w:author="Swapnil Agrawal | IFMR Rural Finance" w:date="2016-11-10T15:01:00Z">
              <w:r w:rsidRPr="007D369C" w:rsidDel="000D6284">
                <w:rPr>
                  <w:color w:val="FF0000"/>
                  <w:sz w:val="22"/>
                  <w:szCs w:val="22"/>
                  <w:lang w:val="en-IN" w:eastAsia="en-IN"/>
                </w:rPr>
                <w:delText>Auto Calculated field</w:delText>
              </w:r>
            </w:del>
          </w:p>
        </w:tc>
      </w:tr>
      <w:tr w:rsidR="00F47CA7" w:rsidRPr="0047703A" w:rsidTr="00E218C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E218C3" w:rsidRDefault="00F47CA7" w:rsidP="00E218C3">
            <w:pPr>
              <w:rPr>
                <w:color w:val="FF0000"/>
                <w:sz w:val="22"/>
                <w:szCs w:val="22"/>
                <w:highlight w:val="green"/>
                <w:lang w:val="en-IN" w:eastAsia="en-IN"/>
              </w:rPr>
            </w:pPr>
            <w:r>
              <w:rPr>
                <w:color w:val="FF0000"/>
                <w:sz w:val="22"/>
                <w:szCs w:val="22"/>
                <w:highlight w:val="green"/>
                <w:lang w:val="en-IN" w:eastAsia="en-IN"/>
              </w:rPr>
              <w:t>Insta</w:t>
            </w:r>
            <w:r w:rsidRPr="00E218C3">
              <w:rPr>
                <w:color w:val="FF0000"/>
                <w:sz w:val="22"/>
                <w:szCs w:val="22"/>
                <w:highlight w:val="green"/>
                <w:lang w:val="en-IN" w:eastAsia="en-IN"/>
              </w:rPr>
              <w:t>lment 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:rsidR="00F47CA7" w:rsidRDefault="00F47CA7" w:rsidP="00E218C3">
            <w:pPr>
              <w:jc w:val="center"/>
            </w:pPr>
            <w:r w:rsidRPr="00724C92">
              <w:rPr>
                <w:color w:val="FF0000"/>
                <w:sz w:val="22"/>
                <w:szCs w:val="22"/>
                <w:highlight w:val="green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7D369C" w:rsidRDefault="00F47CA7" w:rsidP="00E218C3">
            <w:pPr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:rsidR="00F47CA7" w:rsidRPr="007D369C" w:rsidRDefault="00F47CA7" w:rsidP="00E218C3">
            <w:pPr>
              <w:rPr>
                <w:color w:val="FF0000"/>
                <w:sz w:val="22"/>
                <w:szCs w:val="22"/>
                <w:lang w:val="en-IN" w:eastAsia="en-IN"/>
              </w:rPr>
            </w:pPr>
            <w:ins w:id="1690" w:author="Swapnil Agrawal | IFMR Rural Finance" w:date="2016-11-10T15:01:00Z">
              <w:r w:rsidRPr="00AD5DB7">
                <w:rPr>
                  <w:color w:val="FF0000"/>
                  <w:sz w:val="22"/>
                  <w:szCs w:val="22"/>
                  <w:lang w:val="en-IN" w:eastAsia="en-IN"/>
                </w:rPr>
                <w:t>Auto Calculated field – Formula to be shared by Kinara</w:t>
              </w:r>
            </w:ins>
            <w:del w:id="1691" w:author="Swapnil Agrawal | IFMR Rural Finance" w:date="2016-11-10T15:01:00Z">
              <w:r w:rsidRPr="007D369C" w:rsidDel="000D6284">
                <w:rPr>
                  <w:color w:val="FF0000"/>
                  <w:sz w:val="22"/>
                  <w:szCs w:val="22"/>
                  <w:lang w:val="en-IN" w:eastAsia="en-IN"/>
                </w:rPr>
                <w:delText>Auto Calculated field</w:delText>
              </w:r>
            </w:del>
          </w:p>
        </w:tc>
      </w:tr>
      <w:tr w:rsidR="00F47CA7" w:rsidRPr="0047703A" w:rsidTr="00E218C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E218C3" w:rsidRDefault="00F47CA7" w:rsidP="00E218C3">
            <w:pPr>
              <w:rPr>
                <w:color w:val="FF0000"/>
                <w:sz w:val="22"/>
                <w:szCs w:val="22"/>
                <w:highlight w:val="green"/>
                <w:lang w:val="en-IN" w:eastAsia="en-IN"/>
              </w:rPr>
            </w:pPr>
            <w:r w:rsidRPr="00E218C3">
              <w:rPr>
                <w:color w:val="FF0000"/>
                <w:sz w:val="22"/>
                <w:szCs w:val="22"/>
                <w:highlight w:val="green"/>
                <w:lang w:val="en-IN" w:eastAsia="en-IN"/>
              </w:rPr>
              <w:t>Available surplus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:rsidR="00F47CA7" w:rsidRDefault="00F47CA7" w:rsidP="00E218C3">
            <w:pPr>
              <w:jc w:val="center"/>
            </w:pPr>
            <w:r w:rsidRPr="00724C92">
              <w:rPr>
                <w:color w:val="FF0000"/>
                <w:sz w:val="22"/>
                <w:szCs w:val="22"/>
                <w:highlight w:val="green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7D369C" w:rsidRDefault="00F47CA7" w:rsidP="00E218C3">
            <w:pPr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7D369C" w:rsidRDefault="00F47CA7" w:rsidP="002D0C7D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:rsidR="00F47CA7" w:rsidRPr="007D369C" w:rsidRDefault="00F47CA7" w:rsidP="00E218C3">
            <w:pPr>
              <w:rPr>
                <w:color w:val="FF0000"/>
                <w:sz w:val="22"/>
                <w:szCs w:val="22"/>
                <w:lang w:val="en-IN" w:eastAsia="en-IN"/>
              </w:rPr>
            </w:pPr>
            <w:ins w:id="1692" w:author="Swapnil Agrawal | IFMR Rural Finance" w:date="2016-11-10T15:01:00Z">
              <w:r w:rsidRPr="00AD5DB7">
                <w:rPr>
                  <w:color w:val="FF0000"/>
                  <w:sz w:val="22"/>
                  <w:szCs w:val="22"/>
                  <w:lang w:val="en-IN" w:eastAsia="en-IN"/>
                </w:rPr>
                <w:t>Auto Calculated field – Formula to be shared by Kinara</w:t>
              </w:r>
            </w:ins>
            <w:del w:id="1693" w:author="Swapnil Agrawal | IFMR Rural Finance" w:date="2016-11-10T15:01:00Z">
              <w:r w:rsidRPr="007D369C" w:rsidDel="000D6284">
                <w:rPr>
                  <w:color w:val="FF0000"/>
                  <w:sz w:val="22"/>
                  <w:szCs w:val="22"/>
                  <w:lang w:val="en-IN" w:eastAsia="en-IN"/>
                </w:rPr>
                <w:delText>Auto Calculated field</w:delText>
              </w:r>
            </w:del>
          </w:p>
        </w:tc>
      </w:tr>
      <w:tr w:rsidR="00F47CA7" w:rsidRPr="0047703A" w:rsidTr="00601CE3">
        <w:trPr>
          <w:trHeight w:val="186"/>
          <w:trPrChange w:id="1694" w:author="Swapnil Agrawal | IFMR Rural Finance" w:date="2016-11-10T11:34:00Z">
            <w:trPr>
              <w:trHeight w:val="186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695" w:author="Swapnil Agrawal | IFMR Rural Finance" w:date="2016-11-10T11:3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  <w:tcPrChange w:id="1696" w:author="Swapnil Agrawal | IFMR Rural Finance" w:date="2016-11-10T11:34:00Z">
              <w:tcPr>
                <w:tcW w:w="929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textDirection w:val="btLr"/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  <w:tcPrChange w:id="1697" w:author="Swapnil Agrawal | IFMR Rural Finance" w:date="2016-11-10T11:34:00Z">
              <w:tcPr>
                <w:tcW w:w="1072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textDirection w:val="btLr"/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  <w:tcPrChange w:id="1698" w:author="Swapnil Agrawal | IFMR Rural Finance" w:date="2016-11-10T11:34:00Z">
              <w:tcPr>
                <w:tcW w:w="1243" w:type="dxa"/>
                <w:gridSpan w:val="2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textDirection w:val="btLr"/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699" w:author="Swapnil Agrawal | IFMR Rural Finance" w:date="2016-11-10T11:34:00Z">
              <w:tcPr>
                <w:tcW w:w="24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3B193D" w:rsidRDefault="00F47CA7" w:rsidP="008907D9">
            <w:pPr>
              <w:rPr>
                <w:sz w:val="22"/>
                <w:szCs w:val="22"/>
                <w:lang w:val="en-IN" w:eastAsia="en-IN"/>
              </w:rPr>
            </w:pPr>
            <w:r w:rsidRPr="003B193D">
              <w:rPr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00" w:author="Swapnil Agrawal | IFMR Rural Finance" w:date="2016-11-10T11:34:00Z">
              <w:tcPr>
                <w:tcW w:w="18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3B193D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3B193D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01" w:author="Swapnil Agrawal | IFMR Rural Finance" w:date="2016-11-10T11:34:00Z">
              <w:tcPr>
                <w:tcW w:w="1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3B193D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3B193D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02" w:author="Swapnil Agrawal | IFMR Rural Finance" w:date="2016-11-10T11:34:00Z">
              <w:tcPr>
                <w:tcW w:w="151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1703" w:author="Swapnil Agrawal | IFMR Rural Finance" w:date="2016-11-10T11:34:00Z">
              <w:tcPr>
                <w:tcW w:w="34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47703A" w:rsidRDefault="00F47CA7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1704" w:author="Swapnil Agrawal | IFMR Rural Finance" w:date="2016-11-10T11:34:00Z">
              <w:r w:rsidRPr="008F1949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705" w:author="Swapnil Agrawal | IFMR Rural Finance" w:date="2016-11-10T11:34:00Z">
              <w:r w:rsidDel="00532977">
                <w:rPr>
                  <w:color w:val="000000"/>
                  <w:sz w:val="22"/>
                  <w:szCs w:val="22"/>
                  <w:lang w:val="en-IN" w:eastAsia="en-IN"/>
                </w:rPr>
                <w:delText>IFSC code search</w:delText>
              </w:r>
            </w:del>
          </w:p>
        </w:tc>
      </w:tr>
      <w:tr w:rsidR="00F47CA7" w:rsidRPr="0047703A" w:rsidTr="00601CE3">
        <w:trPr>
          <w:trHeight w:val="205"/>
          <w:trPrChange w:id="1706" w:author="Swapnil Agrawal | IFMR Rural Finance" w:date="2016-11-10T11:34:00Z">
            <w:trPr>
              <w:trHeight w:val="205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707" w:author="Swapnil Agrawal | IFMR Rural Finance" w:date="2016-11-10T11:3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708" w:author="Swapnil Agrawal | IFMR Rural Finance" w:date="2016-11-10T11:34:00Z">
              <w:tcPr>
                <w:tcW w:w="929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709" w:author="Swapnil Agrawal | IFMR Rural Finance" w:date="2016-11-10T11:34:00Z">
              <w:tcPr>
                <w:tcW w:w="1072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710" w:author="Swapnil Agrawal | IFMR Rural Finance" w:date="2016-11-10T11:34:00Z">
              <w:tcPr>
                <w:tcW w:w="1243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11" w:author="Swapnil Agrawal | IFMR Rural Finance" w:date="2016-11-10T11:34:00Z">
              <w:tcPr>
                <w:tcW w:w="24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3B193D" w:rsidRDefault="00F47CA7" w:rsidP="008907D9">
            <w:pPr>
              <w:rPr>
                <w:sz w:val="22"/>
                <w:szCs w:val="22"/>
                <w:lang w:val="en-IN" w:eastAsia="en-IN"/>
              </w:rPr>
            </w:pPr>
            <w:r w:rsidRPr="003B193D">
              <w:rPr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12" w:author="Swapnil Agrawal | IFMR Rural Finance" w:date="2016-11-10T11:34:00Z">
              <w:tcPr>
                <w:tcW w:w="18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3B193D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3B193D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13" w:author="Swapnil Agrawal | IFMR Rural Finance" w:date="2016-11-10T11:34:00Z">
              <w:tcPr>
                <w:tcW w:w="1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3B193D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14" w:author="Swapnil Agrawal | IFMR Rural Finance" w:date="2016-11-10T11:34:00Z">
              <w:tcPr>
                <w:tcW w:w="151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1715" w:author="Swapnil Agrawal | IFMR Rural Finance" w:date="2016-11-10T11:34:00Z">
              <w:tcPr>
                <w:tcW w:w="34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47703A" w:rsidRDefault="00F47CA7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1716" w:author="Swapnil Agrawal | IFMR Rural Finance" w:date="2016-11-10T11:34:00Z">
              <w:r w:rsidRPr="008F1949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717" w:author="Swapnil Agrawal | IFMR Rural Finance" w:date="2016-11-10T11:34:00Z">
              <w:r w:rsidDel="00532977">
                <w:rPr>
                  <w:color w:val="000000"/>
                  <w:sz w:val="22"/>
                  <w:szCs w:val="22"/>
                  <w:lang w:val="en-IN" w:eastAsia="en-IN"/>
                </w:rPr>
                <w:delText>Auto fill from IFSC code search</w:delText>
              </w:r>
            </w:del>
          </w:p>
        </w:tc>
      </w:tr>
      <w:tr w:rsidR="00F47CA7" w:rsidRPr="0047703A" w:rsidTr="00601CE3">
        <w:trPr>
          <w:trHeight w:val="80"/>
          <w:trPrChange w:id="1718" w:author="Swapnil Agrawal | IFMR Rural Finance" w:date="2016-11-10T11:34:00Z">
            <w:trPr>
              <w:trHeight w:val="8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719" w:author="Swapnil Agrawal | IFMR Rural Finance" w:date="2016-11-10T11:3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720" w:author="Swapnil Agrawal | IFMR Rural Finance" w:date="2016-11-10T11:34:00Z">
              <w:tcPr>
                <w:tcW w:w="929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721" w:author="Swapnil Agrawal | IFMR Rural Finance" w:date="2016-11-10T11:34:00Z">
              <w:tcPr>
                <w:tcW w:w="1072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  <w:tcPrChange w:id="1722" w:author="Swapnil Agrawal | IFMR Rural Finance" w:date="2016-11-10T11:34:00Z">
              <w:tcPr>
                <w:tcW w:w="1243" w:type="dxa"/>
                <w:gridSpan w:val="2"/>
                <w:vMerge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23" w:author="Swapnil Agrawal | IFMR Rural Finance" w:date="2016-11-10T11:34:00Z">
              <w:tcPr>
                <w:tcW w:w="24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3B193D" w:rsidRDefault="00F47CA7" w:rsidP="008907D9">
            <w:pPr>
              <w:rPr>
                <w:sz w:val="22"/>
                <w:szCs w:val="22"/>
                <w:lang w:val="en-IN" w:eastAsia="en-IN"/>
              </w:rPr>
            </w:pPr>
            <w:r w:rsidRPr="003B193D">
              <w:rPr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24" w:author="Swapnil Agrawal | IFMR Rural Finance" w:date="2016-11-10T11:34:00Z">
              <w:tcPr>
                <w:tcW w:w="18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3B193D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3B193D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25" w:author="Swapnil Agrawal | IFMR Rural Finance" w:date="2016-11-10T11:34:00Z">
              <w:tcPr>
                <w:tcW w:w="1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3B193D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26" w:author="Swapnil Agrawal | IFMR Rural Finance" w:date="2016-11-10T11:34:00Z">
              <w:tcPr>
                <w:tcW w:w="151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1727" w:author="Swapnil Agrawal | IFMR Rural Finance" w:date="2016-11-10T11:34:00Z">
              <w:tcPr>
                <w:tcW w:w="34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47703A" w:rsidRDefault="00F47CA7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1728" w:author="Swapnil Agrawal | IFMR Rural Finance" w:date="2016-11-10T11:34:00Z">
              <w:r w:rsidRPr="008F1949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729" w:author="Swapnil Agrawal | IFMR Rural Finance" w:date="2016-11-10T11:34:00Z">
              <w:r w:rsidDel="00532977">
                <w:rPr>
                  <w:color w:val="000000"/>
                  <w:sz w:val="22"/>
                  <w:szCs w:val="22"/>
                  <w:lang w:val="en-IN" w:eastAsia="en-IN"/>
                </w:rPr>
                <w:delText>Auto fill from IFSC code search</w:delText>
              </w:r>
            </w:del>
          </w:p>
        </w:tc>
      </w:tr>
      <w:tr w:rsidR="00F47CA7" w:rsidRPr="0047703A" w:rsidTr="00601CE3">
        <w:trPr>
          <w:trHeight w:val="173"/>
          <w:trPrChange w:id="1730" w:author="Swapnil Agrawal | IFMR Rural Finance" w:date="2016-11-10T11:34:00Z">
            <w:trPr>
              <w:trHeight w:val="173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31" w:author="Swapnil Agrawal | IFMR Rural Finance" w:date="2016-11-10T11:34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32" w:author="Swapnil Agrawal | IFMR Rural Finance" w:date="2016-11-10T11:34:00Z">
              <w:tcPr>
                <w:tcW w:w="929" w:type="dxa"/>
                <w:gridSpan w:val="2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33" w:author="Swapnil Agrawal | IFMR Rural Finance" w:date="2016-11-10T11:34:00Z">
              <w:tcPr>
                <w:tcW w:w="1072" w:type="dxa"/>
                <w:gridSpan w:val="2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34" w:author="Swapnil Agrawal | IFMR Rural Finance" w:date="2016-11-10T11:34:00Z">
              <w:tcPr>
                <w:tcW w:w="1243" w:type="dxa"/>
                <w:gridSpan w:val="2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  <w:tcPrChange w:id="1735" w:author="Swapnil Agrawal | IFMR Rural Finance" w:date="2016-11-10T11:34:00Z">
              <w:tcPr>
                <w:tcW w:w="2478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bottom"/>
                <w:hideMark/>
              </w:tcPr>
            </w:tcPrChange>
          </w:tcPr>
          <w:p w:rsidR="00F47CA7" w:rsidRPr="003B193D" w:rsidRDefault="00F47CA7" w:rsidP="0047703A">
            <w:pPr>
              <w:rPr>
                <w:sz w:val="22"/>
                <w:szCs w:val="22"/>
                <w:lang w:val="en-IN" w:eastAsia="en-IN"/>
              </w:rPr>
            </w:pPr>
            <w:r w:rsidRPr="003B193D">
              <w:rPr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36" w:author="Swapnil Agrawal | IFMR Rural Finance" w:date="2016-11-10T11:34:00Z">
              <w:tcPr>
                <w:tcW w:w="1839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3B193D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3B193D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37" w:author="Swapnil Agrawal | IFMR Rural Finance" w:date="2016-11-10T11:34:00Z">
              <w:tcPr>
                <w:tcW w:w="1345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3B193D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3B193D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38" w:author="Swapnil Agrawal | IFMR Rural Finance" w:date="2016-11-10T11:34:00Z">
              <w:tcPr>
                <w:tcW w:w="1518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  <w:tcPrChange w:id="1739" w:author="Swapnil Agrawal | IFMR Rural Finance" w:date="2016-11-10T11:34:00Z">
              <w:tcPr>
                <w:tcW w:w="3435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bottom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1740" w:author="Swapnil Agrawal | IFMR Rural Finance" w:date="2016-11-10T11:34:00Z">
              <w:r w:rsidRPr="008F1949"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741" w:author="Swapnil Agrawal | IFMR Rural Finance" w:date="2016-11-10T11:34:00Z">
              <w:r w:rsidDel="00532977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from screening but Editable</w:delText>
              </w:r>
            </w:del>
          </w:p>
        </w:tc>
      </w:tr>
      <w:tr w:rsidR="00F47CA7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F47CA7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F47CA7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F47CA7" w:rsidRPr="00631D8B" w:rsidRDefault="00F47CA7" w:rsidP="0047703A">
            <w:pPr>
              <w:rPr>
                <w:color w:val="000000"/>
                <w:sz w:val="22"/>
                <w:szCs w:val="22"/>
                <w:highlight w:val="green"/>
                <w:lang w:val="en-IN" w:eastAsia="en-IN"/>
              </w:rPr>
            </w:pPr>
            <w:r w:rsidRPr="00631D8B">
              <w:rPr>
                <w:color w:val="000000"/>
                <w:sz w:val="22"/>
                <w:szCs w:val="22"/>
                <w:highlight w:val="green"/>
                <w:lang w:val="en-IN" w:eastAsia="en-IN"/>
              </w:rPr>
              <w:t>Confirm a/c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631D8B" w:rsidRDefault="00F47CA7" w:rsidP="002D0C7D">
            <w:pPr>
              <w:jc w:val="center"/>
              <w:rPr>
                <w:sz w:val="22"/>
                <w:szCs w:val="22"/>
                <w:highlight w:val="green"/>
                <w:lang w:val="en-IN" w:eastAsia="en-IN"/>
              </w:rPr>
            </w:pPr>
            <w:r w:rsidRPr="00631D8B">
              <w:rPr>
                <w:sz w:val="22"/>
                <w:szCs w:val="22"/>
                <w:highlight w:val="green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631D8B" w:rsidRDefault="00F47CA7" w:rsidP="002D0C7D">
            <w:pPr>
              <w:jc w:val="center"/>
              <w:rPr>
                <w:sz w:val="22"/>
                <w:szCs w:val="22"/>
                <w:highlight w:val="green"/>
                <w:lang w:val="en-IN" w:eastAsia="en-IN"/>
              </w:rPr>
            </w:pPr>
            <w:r w:rsidRPr="00631D8B">
              <w:rPr>
                <w:sz w:val="22"/>
                <w:szCs w:val="22"/>
                <w:highlight w:val="green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A90310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F47CA7" w:rsidRPr="00A90310" w:rsidDel="003B193D" w:rsidRDefault="00F47CA7" w:rsidP="0047703A">
            <w:pPr>
              <w:rPr>
                <w:sz w:val="22"/>
                <w:szCs w:val="22"/>
                <w:lang w:val="en-IN" w:eastAsia="en-IN"/>
              </w:rPr>
            </w:pPr>
          </w:p>
        </w:tc>
      </w:tr>
      <w:tr w:rsidR="00F47CA7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F47CA7" w:rsidRPr="00631D8B" w:rsidRDefault="00F47CA7" w:rsidP="0047703A">
            <w:pPr>
              <w:rPr>
                <w:color w:val="000000"/>
                <w:sz w:val="22"/>
                <w:szCs w:val="22"/>
                <w:highlight w:val="green"/>
                <w:lang w:val="en-IN" w:eastAsia="en-IN"/>
              </w:rPr>
            </w:pPr>
            <w:r w:rsidRPr="00631D8B">
              <w:rPr>
                <w:color w:val="000000"/>
                <w:sz w:val="22"/>
                <w:szCs w:val="22"/>
                <w:highlight w:val="green"/>
                <w:lang w:val="en-IN" w:eastAsia="en-IN"/>
              </w:rPr>
              <w:t>Limit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631D8B" w:rsidRDefault="00F47CA7" w:rsidP="002D0C7D">
            <w:pPr>
              <w:jc w:val="center"/>
              <w:rPr>
                <w:sz w:val="22"/>
                <w:szCs w:val="22"/>
                <w:highlight w:val="green"/>
                <w:lang w:val="en-IN" w:eastAsia="en-IN"/>
              </w:rPr>
            </w:pPr>
            <w:r w:rsidRPr="00631D8B">
              <w:rPr>
                <w:sz w:val="22"/>
                <w:szCs w:val="22"/>
                <w:highlight w:val="green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631D8B" w:rsidRDefault="00F47CA7" w:rsidP="002D0C7D">
            <w:pPr>
              <w:jc w:val="center"/>
              <w:rPr>
                <w:sz w:val="22"/>
                <w:szCs w:val="22"/>
                <w:highlight w:val="green"/>
                <w:lang w:val="en-IN" w:eastAsia="en-IN"/>
              </w:rPr>
            </w:pPr>
            <w:r w:rsidRPr="00631D8B">
              <w:rPr>
                <w:sz w:val="22"/>
                <w:szCs w:val="22"/>
                <w:highlight w:val="green"/>
                <w:lang w:val="en-IN" w:eastAsia="en-IN"/>
              </w:rPr>
              <w:t xml:space="preserve">Yes 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47CA7" w:rsidRPr="00A90310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F47CA7" w:rsidRPr="00A90310" w:rsidDel="003B193D" w:rsidRDefault="00F47CA7" w:rsidP="0047703A">
            <w:pPr>
              <w:rPr>
                <w:sz w:val="22"/>
                <w:szCs w:val="22"/>
                <w:lang w:val="en-IN" w:eastAsia="en-IN"/>
              </w:rPr>
            </w:pPr>
          </w:p>
        </w:tc>
      </w:tr>
      <w:tr w:rsidR="00F47CA7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A90310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A90310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A90310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A90310" w:rsidRDefault="00F47CA7" w:rsidP="0047703A">
            <w:pPr>
              <w:rPr>
                <w:sz w:val="22"/>
                <w:szCs w:val="22"/>
                <w:lang w:val="en-IN" w:eastAsia="en-IN"/>
              </w:rPr>
            </w:pPr>
            <w:del w:id="1742" w:author="Swapnil Agrawal | IFMR Rural Finance" w:date="2016-11-10T11:34:00Z">
              <w:r w:rsidRPr="00A90310" w:rsidDel="003B193D">
                <w:rPr>
                  <w:sz w:val="22"/>
                  <w:szCs w:val="22"/>
                  <w:lang w:val="en-IN" w:eastAsia="en-IN"/>
                </w:rPr>
                <w:delText>MM/YYYY Format</w:delText>
              </w:r>
            </w:del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F47CA7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A90310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A90310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A90310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A90310" w:rsidRDefault="00F47CA7" w:rsidP="0047703A">
            <w:pPr>
              <w:rPr>
                <w:sz w:val="22"/>
                <w:szCs w:val="22"/>
                <w:lang w:val="en-IN" w:eastAsia="en-IN"/>
              </w:rPr>
            </w:pPr>
            <w:del w:id="1743" w:author="Swapnil Agrawal | IFMR Rural Finance" w:date="2016-11-10T11:34:00Z">
              <w:r w:rsidRPr="00A90310" w:rsidDel="003B193D">
                <w:rPr>
                  <w:sz w:val="22"/>
                  <w:szCs w:val="22"/>
                  <w:lang w:val="en-IN" w:eastAsia="en-IN"/>
                </w:rPr>
                <w:delText>Yes/N</w:delText>
              </w:r>
            </w:del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F47CA7" w:rsidRPr="0047703A" w:rsidTr="00601CE3">
        <w:trPr>
          <w:trHeight w:val="24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A90310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A90310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A90310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A90310" w:rsidRDefault="00F47CA7" w:rsidP="0047703A">
            <w:pPr>
              <w:rPr>
                <w:sz w:val="22"/>
                <w:szCs w:val="22"/>
                <w:lang w:val="en-IN" w:eastAsia="en-IN"/>
              </w:rPr>
            </w:pPr>
            <w:del w:id="1744" w:author="Swapnil Agrawal | IFMR Rural Finance" w:date="2016-11-10T11:34:00Z">
              <w:r w:rsidRPr="00A90310" w:rsidDel="003B193D">
                <w:rPr>
                  <w:sz w:val="22"/>
                  <w:szCs w:val="22"/>
                  <w:lang w:val="en-IN" w:eastAsia="en-IN"/>
                </w:rPr>
                <w:delText xml:space="preserve">(If A/C type is OD, CC)- </w:delText>
              </w:r>
              <w:r w:rsidDel="003B193D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F47CA7" w:rsidRPr="0047703A" w:rsidTr="00601CE3">
        <w:trPr>
          <w:trHeight w:val="153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0E6521" w:rsidRDefault="00F47CA7" w:rsidP="0047703A">
            <w:pPr>
              <w:rPr>
                <w:color w:val="000000"/>
                <w:sz w:val="22"/>
                <w:szCs w:val="22"/>
                <w:lang w:val="en-IN" w:eastAsia="en-IN"/>
                <w:rPrChange w:id="1745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color w:val="000000"/>
                <w:sz w:val="22"/>
                <w:szCs w:val="22"/>
                <w:lang w:val="en-IN" w:eastAsia="en-IN"/>
                <w:rPrChange w:id="1746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Start Month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0E6521" w:rsidRDefault="00F47CA7" w:rsidP="002D0C7D">
            <w:pPr>
              <w:jc w:val="center"/>
              <w:rPr>
                <w:sz w:val="22"/>
                <w:szCs w:val="22"/>
                <w:lang w:val="en-IN" w:eastAsia="en-IN"/>
                <w:rPrChange w:id="1747" w:author="Swapnil Agrawal | IFMR Rural Finance" w:date="2016-11-10T15:12:00Z">
                  <w:rPr>
                    <w:b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sz w:val="22"/>
                <w:szCs w:val="22"/>
                <w:lang w:val="en-IN" w:eastAsia="en-IN"/>
                <w:rPrChange w:id="1748" w:author="Swapnil Agrawal | IFMR Rural Finance" w:date="2016-11-10T15:12:00Z">
                  <w:rPr>
                    <w:b/>
                    <w:sz w:val="22"/>
                    <w:szCs w:val="22"/>
                    <w:lang w:val="en-IN" w:eastAsia="en-IN"/>
                  </w:rPr>
                </w:rPrChange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0E6521" w:rsidRDefault="00F47CA7" w:rsidP="002D0C7D">
            <w:pPr>
              <w:jc w:val="center"/>
              <w:rPr>
                <w:sz w:val="22"/>
                <w:szCs w:val="22"/>
                <w:lang w:val="en-IN" w:eastAsia="en-IN"/>
                <w:rPrChange w:id="1749" w:author="Swapnil Agrawal | IFMR Rural Finance" w:date="2016-11-10T15:12:00Z">
                  <w:rPr>
                    <w:b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sz w:val="22"/>
                <w:szCs w:val="22"/>
                <w:lang w:val="en-IN" w:eastAsia="en-IN"/>
                <w:rPrChange w:id="1750" w:author="Swapnil Agrawal | IFMR Rural Finance" w:date="2016-11-10T15:12:00Z">
                  <w:rPr>
                    <w:b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0E6521" w:rsidRDefault="00F47CA7" w:rsidP="002D0C7D">
            <w:pPr>
              <w:jc w:val="center"/>
              <w:rPr>
                <w:sz w:val="22"/>
                <w:szCs w:val="22"/>
                <w:lang w:val="en-IN" w:eastAsia="en-IN"/>
                <w:rPrChange w:id="1751" w:author="Swapnil Agrawal | IFMR Rural Finance" w:date="2016-11-10T15:12:00Z">
                  <w:rPr>
                    <w:b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0E6521" w:rsidRDefault="00F47CA7" w:rsidP="0047703A">
            <w:pPr>
              <w:rPr>
                <w:sz w:val="22"/>
                <w:szCs w:val="22"/>
                <w:lang w:val="en-IN" w:eastAsia="en-IN"/>
                <w:rPrChange w:id="1752" w:author="Swapnil Agrawal | IFMR Rural Finance" w:date="2016-11-10T15:12:00Z">
                  <w:rPr>
                    <w:b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sz w:val="22"/>
                <w:szCs w:val="22"/>
                <w:lang w:val="en-IN" w:eastAsia="en-IN"/>
                <w:rPrChange w:id="1753" w:author="Swapnil Agrawal | IFMR Rural Finance" w:date="2016-11-10T15:12:00Z">
                  <w:rPr>
                    <w:b/>
                    <w:sz w:val="22"/>
                    <w:szCs w:val="22"/>
                    <w:lang w:val="en-IN" w:eastAsia="en-IN"/>
                  </w:rPr>
                </w:rPrChange>
              </w:rPr>
              <w:t>from screening but Editable</w:t>
            </w:r>
          </w:p>
        </w:tc>
      </w:tr>
      <w:tr w:rsidR="00F47CA7" w:rsidRPr="0047703A" w:rsidTr="00601CE3">
        <w:trPr>
          <w:trHeight w:val="283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0E6521" w:rsidRDefault="00F47CA7" w:rsidP="0047703A">
            <w:pPr>
              <w:rPr>
                <w:color w:val="000000"/>
                <w:sz w:val="22"/>
                <w:szCs w:val="22"/>
                <w:lang w:val="en-IN" w:eastAsia="en-IN"/>
                <w:rPrChange w:id="1754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color w:val="000000"/>
                <w:sz w:val="22"/>
                <w:szCs w:val="22"/>
                <w:lang w:val="en-IN" w:eastAsia="en-IN"/>
                <w:rPrChange w:id="1755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 xml:space="preserve">Total Deposits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0E6521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756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color w:val="000000"/>
                <w:sz w:val="22"/>
                <w:szCs w:val="22"/>
                <w:lang w:val="en-IN" w:eastAsia="en-IN"/>
                <w:rPrChange w:id="1757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0E6521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758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0E6521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759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0E6521" w:rsidRDefault="00F47CA7" w:rsidP="0047703A">
            <w:pPr>
              <w:rPr>
                <w:color w:val="000000"/>
                <w:sz w:val="22"/>
                <w:szCs w:val="22"/>
                <w:lang w:val="en-IN" w:eastAsia="en-IN"/>
                <w:rPrChange w:id="1760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color w:val="000000"/>
                <w:sz w:val="22"/>
                <w:szCs w:val="22"/>
                <w:lang w:val="en-IN" w:eastAsia="en-IN"/>
                <w:rPrChange w:id="1761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from screening but Editable</w:t>
            </w:r>
          </w:p>
        </w:tc>
      </w:tr>
      <w:tr w:rsidR="00F47CA7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0E6521" w:rsidRDefault="00F47CA7" w:rsidP="0047703A">
            <w:pPr>
              <w:rPr>
                <w:color w:val="000000"/>
                <w:sz w:val="22"/>
                <w:szCs w:val="22"/>
                <w:lang w:val="en-IN" w:eastAsia="en-IN"/>
                <w:rPrChange w:id="1762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color w:val="000000"/>
                <w:sz w:val="22"/>
                <w:szCs w:val="22"/>
                <w:lang w:val="en-IN" w:eastAsia="en-IN"/>
                <w:rPrChange w:id="1763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 xml:space="preserve">Total Withdrawals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0E6521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764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color w:val="000000"/>
                <w:sz w:val="22"/>
                <w:szCs w:val="22"/>
                <w:lang w:val="en-IN" w:eastAsia="en-IN"/>
                <w:rPrChange w:id="1765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0E6521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766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0E6521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767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0E6521" w:rsidRDefault="00F47CA7" w:rsidP="0047703A">
            <w:pPr>
              <w:rPr>
                <w:color w:val="000000"/>
                <w:sz w:val="22"/>
                <w:szCs w:val="22"/>
                <w:lang w:val="en-IN" w:eastAsia="en-IN"/>
                <w:rPrChange w:id="1768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color w:val="000000"/>
                <w:sz w:val="22"/>
                <w:szCs w:val="22"/>
                <w:lang w:val="en-IN" w:eastAsia="en-IN"/>
                <w:rPrChange w:id="1769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from screening but Editable</w:t>
            </w:r>
          </w:p>
        </w:tc>
      </w:tr>
      <w:tr w:rsidR="00F47CA7" w:rsidRPr="0047703A" w:rsidTr="00601CE3">
        <w:trPr>
          <w:trHeight w:val="221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0E6521" w:rsidRDefault="00F47CA7" w:rsidP="0047703A">
            <w:pPr>
              <w:rPr>
                <w:color w:val="000000"/>
                <w:sz w:val="22"/>
                <w:szCs w:val="22"/>
                <w:lang w:val="en-IN" w:eastAsia="en-IN"/>
                <w:rPrChange w:id="1770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color w:val="000000"/>
                <w:sz w:val="22"/>
                <w:szCs w:val="22"/>
                <w:lang w:val="en-IN" w:eastAsia="en-IN"/>
                <w:rPrChange w:id="1771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 xml:space="preserve">Balance as on 15th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0E6521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772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color w:val="000000"/>
                <w:sz w:val="22"/>
                <w:szCs w:val="22"/>
                <w:lang w:val="en-IN" w:eastAsia="en-IN"/>
                <w:rPrChange w:id="1773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0E6521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774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0E6521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  <w:rPrChange w:id="1775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0E6521" w:rsidRDefault="00F47CA7" w:rsidP="0047703A">
            <w:pPr>
              <w:rPr>
                <w:color w:val="000000"/>
                <w:sz w:val="22"/>
                <w:szCs w:val="22"/>
                <w:lang w:val="en-IN" w:eastAsia="en-IN"/>
                <w:rPrChange w:id="1776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0E6521">
              <w:rPr>
                <w:color w:val="000000"/>
                <w:sz w:val="22"/>
                <w:szCs w:val="22"/>
                <w:lang w:val="en-IN" w:eastAsia="en-IN"/>
                <w:rPrChange w:id="1777" w:author="Swapnil Agrawal | IFMR Rural Finance" w:date="2016-11-10T15:12:00Z">
                  <w:rPr>
                    <w:b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from screening but Editable</w:t>
            </w:r>
          </w:p>
        </w:tc>
      </w:tr>
      <w:tr w:rsidR="00F47CA7" w:rsidRPr="0047703A" w:rsidTr="00601CE3">
        <w:trPr>
          <w:trHeight w:val="221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388" w:type="dxa"/>
            <w:gridSpan w:val="5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8DB3E2" w:themeFill="text2" w:themeFillTint="66"/>
            <w:vAlign w:val="bottom"/>
          </w:tcPr>
          <w:p w:rsidR="00F47CA7" w:rsidRPr="005D2CCB" w:rsidRDefault="00F47CA7" w:rsidP="0047703A">
            <w:pPr>
              <w:rPr>
                <w:b/>
                <w:color w:val="000000"/>
                <w:sz w:val="22"/>
                <w:szCs w:val="22"/>
                <w:lang w:val="en-IN" w:eastAsia="en-IN"/>
              </w:rPr>
            </w:pPr>
            <w:r w:rsidRPr="001E60CD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Provide ADD button for : Start Month, Total Deposit, Total Withdrawals &amp; Balance as on 15th as e set of questions</w:t>
            </w:r>
          </w:p>
        </w:tc>
      </w:tr>
      <w:tr w:rsidR="00F47CA7" w:rsidRPr="0047703A" w:rsidTr="00601CE3">
        <w:trPr>
          <w:trHeight w:val="224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cheques bounced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F47CA7" w:rsidRPr="0047703A" w:rsidTr="00601CE3">
        <w:trPr>
          <w:trHeight w:val="414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EMI cheques bounced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F47CA7" w:rsidRPr="0047703A" w:rsidTr="00601CE3">
        <w:trPr>
          <w:trHeight w:val="308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F47CA7" w:rsidRPr="0047703A" w:rsidRDefault="00F47CA7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 to add </w:t>
            </w:r>
            <w: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Bank </w:t>
            </w: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account</w:t>
            </w:r>
            <w: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 Details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47CA7" w:rsidRPr="0047703A" w:rsidTr="00601CE3">
        <w:trPr>
          <w:trHeight w:val="793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47CA7" w:rsidRPr="0047703A" w:rsidRDefault="00F47CA7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References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47CA7" w:rsidRPr="0047703A" w:rsidRDefault="00F47CA7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47CA7" w:rsidRPr="0047703A" w:rsidRDefault="00F47CA7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64043E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Reference type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64043E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Business Machine Suppliers, Business Material Suppliers, Business Buyer, Business Referral</w:t>
            </w:r>
          </w:p>
        </w:tc>
      </w:tr>
      <w:tr w:rsidR="00F47CA7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64043E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BB1DD0">
              <w:rPr>
                <w:color w:val="1F497D" w:themeColor="text2"/>
                <w:sz w:val="24"/>
                <w:szCs w:val="24"/>
                <w:lang w:val="en-IN" w:eastAsia="en-IN"/>
              </w:rPr>
              <w:t>Business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64043E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Business Buyer- Conditional Mandatory, Others- Optional</w:t>
            </w:r>
          </w:p>
        </w:tc>
      </w:tr>
      <w:tr w:rsidR="00F47CA7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BB1DD0" w:rsidRDefault="00F47CA7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Full name of POC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BB1DD0" w:rsidRDefault="00F47CA7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F47CA7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47703A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BB1DD0">
              <w:rPr>
                <w:color w:val="1F497D" w:themeColor="text2"/>
                <w:sz w:val="24"/>
                <w:szCs w:val="24"/>
                <w:lang w:val="en-IN" w:eastAsia="en-IN"/>
              </w:rPr>
              <w:t>Mobile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BB1DD0" w:rsidRDefault="00F47CA7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F47CA7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47703A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BB1DD0">
              <w:rPr>
                <w:color w:val="1F497D" w:themeColor="text2"/>
                <w:sz w:val="24"/>
                <w:szCs w:val="24"/>
                <w:lang w:val="en-IN" w:eastAsia="en-IN"/>
              </w:rPr>
              <w:t>Business 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BB1DD0" w:rsidRDefault="00F47CA7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Please see Business Sector table</w:t>
            </w:r>
          </w:p>
        </w:tc>
      </w:tr>
      <w:tr w:rsidR="00F47CA7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47703A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BB1DD0">
              <w:rPr>
                <w:color w:val="1F497D" w:themeColor="text2"/>
                <w:sz w:val="24"/>
                <w:szCs w:val="24"/>
                <w:lang w:val="en-IN" w:eastAsia="en-IN"/>
              </w:rPr>
              <w:t>Business sub 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BB1DD0" w:rsidRDefault="00F47CA7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Please see Business Sub Sector table</w:t>
            </w:r>
          </w:p>
        </w:tc>
      </w:tr>
      <w:tr w:rsidR="00F47CA7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47703A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BB1DD0">
              <w:rPr>
                <w:color w:val="1F497D" w:themeColor="text2"/>
                <w:sz w:val="24"/>
                <w:szCs w:val="24"/>
                <w:lang w:val="en-IN" w:eastAsia="en-IN"/>
              </w:rPr>
              <w:t>Self-reported Income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BB1DD0" w:rsidRDefault="00F47CA7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 </w:t>
            </w:r>
          </w:p>
        </w:tc>
      </w:tr>
      <w:tr w:rsidR="00F47CA7" w:rsidRPr="0047703A" w:rsidTr="00601CE3">
        <w:trPr>
          <w:cantSplit/>
          <w:trHeight w:val="20"/>
        </w:trPr>
        <w:tc>
          <w:tcPr>
            <w:tcW w:w="11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47CA7" w:rsidRPr="0047703A" w:rsidRDefault="00F47CA7" w:rsidP="0047703A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47703A">
              <w:rPr>
                <w:color w:val="000000"/>
                <w:sz w:val="40"/>
                <w:szCs w:val="40"/>
                <w:lang w:val="en-IN" w:eastAsia="en-IN"/>
              </w:rPr>
              <w:t>LOAN DETAILS</w:t>
            </w: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47CA7" w:rsidRPr="0047703A" w:rsidRDefault="00F47CA7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Loan Proposal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47703A">
            <w:pPr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Purpose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47703A">
            <w:pPr>
              <w:rPr>
                <w:sz w:val="22"/>
                <w:szCs w:val="22"/>
                <w:lang w:val="en-IN" w:eastAsia="en-IN"/>
              </w:rPr>
            </w:pPr>
            <w:del w:id="1778" w:author="Swapnil Agrawal | IFMR Rural Finance" w:date="2016-11-10T12:28:00Z">
              <w:r w:rsidRPr="0047703A" w:rsidDel="00CC6754">
                <w:rPr>
                  <w:sz w:val="22"/>
                  <w:szCs w:val="22"/>
                  <w:lang w:val="en-IN" w:eastAsia="en-IN"/>
                </w:rPr>
                <w:delText>Machine Refinance, Asset Purchase, Debt Consolidation, Working Capital, Bus</w:delText>
              </w:r>
              <w:r w:rsidDel="00CC6754">
                <w:rPr>
                  <w:sz w:val="22"/>
                  <w:szCs w:val="22"/>
                  <w:lang w:val="en-IN" w:eastAsia="en-IN"/>
                </w:rPr>
                <w:delText xml:space="preserve">iness Development  </w:delText>
              </w:r>
            </w:del>
            <w:r>
              <w:rPr>
                <w:sz w:val="22"/>
                <w:szCs w:val="22"/>
                <w:lang w:val="en-IN" w:eastAsia="en-IN"/>
              </w:rPr>
              <w:t>from screening but Editable</w:t>
            </w:r>
          </w:p>
        </w:tc>
      </w:tr>
      <w:tr w:rsidR="00F47CA7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A90310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Sub-purpose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47703A" w:rsidRDefault="00F47CA7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47703A" w:rsidRDefault="00F47CA7" w:rsidP="002D0C7D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A90310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F47CA7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 you have assets available for hypothecation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47703A" w:rsidRDefault="00F47CA7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47703A" w:rsidRDefault="00F47CA7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EC1655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del w:id="1779" w:author="Swapnil Agrawal | IFMR Rural Finance" w:date="2016-11-10T12:28:00Z">
              <w:r w:rsidRPr="0047703A" w:rsidDel="00CC6754">
                <w:rPr>
                  <w:color w:val="000000"/>
                  <w:sz w:val="22"/>
                  <w:szCs w:val="22"/>
                  <w:lang w:val="en-IN" w:eastAsia="en-IN"/>
                </w:rPr>
                <w:delText>Yes/No</w:delText>
              </w:r>
            </w:del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  <w:del w:id="1780" w:author="Swapnil Agrawal | IFMR Rural Finance" w:date="2016-11-10T14:58:00Z">
              <w:r w:rsidRPr="0047703A" w:rsidDel="00EC1655">
                <w:rPr>
                  <w:color w:val="000000"/>
                  <w:sz w:val="22"/>
                  <w:szCs w:val="22"/>
                  <w:lang w:val="en-IN" w:eastAsia="en-IN"/>
                </w:rPr>
                <w:delText>(If WC, or BD, or LOC )</w:delText>
              </w:r>
            </w:del>
          </w:p>
        </w:tc>
      </w:tr>
      <w:tr w:rsidR="00F47CA7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yes, estimated value of assets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47703A" w:rsidRDefault="00F47CA7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2D0C7D" w:rsidRDefault="00F47CA7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(auto populated based on fixed assets field)</w:t>
            </w:r>
          </w:p>
        </w:tc>
      </w:tr>
      <w:tr w:rsidR="00F47CA7" w:rsidRPr="0047703A" w:rsidTr="00601CE3">
        <w:trPr>
          <w:cantSplit/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2D0C7D" w:rsidRDefault="00F47CA7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2D0C7D" w:rsidRDefault="00F47CA7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2D0C7D" w:rsidRDefault="00F47CA7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2D0C7D" w:rsidRDefault="00F47CA7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2D0C7D" w:rsidRDefault="00F47CA7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F47CA7" w:rsidRPr="0047703A" w:rsidTr="00601CE3">
        <w:trPr>
          <w:cantSplit/>
          <w:trHeight w:val="371"/>
          <w:trPrChange w:id="1781" w:author="Swapnil Agrawal | IFMR Rural Finance" w:date="2016-11-10T15:10:00Z">
            <w:trPr>
              <w:cantSplit/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82" w:author="Swapnil Agrawal | IFMR Rural Finance" w:date="2016-11-10T15:10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83" w:author="Swapnil Agrawal | IFMR Rural Finance" w:date="2016-11-10T15:10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84" w:author="Swapnil Agrawal | IFMR Rural Finance" w:date="2016-11-10T15:10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85" w:author="Swapnil Agrawal | IFMR Rural Finance" w:date="2016-11-10T15:10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86" w:author="Swapnil Agrawal | IFMR Rural Finance" w:date="2016-11-10T15:10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2D0C7D" w:rsidRDefault="00F47CA7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Term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87" w:author="Swapnil Agrawal | IFMR Rural Finance" w:date="2016-11-10T15:10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2D0C7D" w:rsidRDefault="00F47CA7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N</w:t>
            </w:r>
            <w:r w:rsidRPr="002D0C7D">
              <w:rPr>
                <w:color w:val="000000"/>
                <w:sz w:val="22"/>
                <w:szCs w:val="22"/>
                <w:lang w:val="en-IN" w:eastAsia="en-IN"/>
              </w:rPr>
              <w:t>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788" w:author="Swapnil Agrawal | IFMR Rural Finance" w:date="2016-11-10T15:10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F47CA7" w:rsidRPr="002D0C7D" w:rsidRDefault="00F47CA7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789" w:author="Swapnil Agrawal | IFMR Rural Finance" w:date="2016-11-10T15:10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F47CA7" w:rsidRPr="002D0C7D" w:rsidRDefault="00F47CA7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90" w:author="Swapnil Agrawal | IFMR Rural Finance" w:date="2016-11-10T15:10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2D0C7D" w:rsidRDefault="00F47CA7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 from screening but Editable</w:t>
            </w:r>
          </w:p>
        </w:tc>
      </w:tr>
      <w:tr w:rsidR="00F47CA7" w:rsidRPr="0047703A" w:rsidTr="00601CE3">
        <w:trPr>
          <w:cantSplit/>
          <w:trHeight w:val="475"/>
          <w:trPrChange w:id="1791" w:author="Swapnil Agrawal | IFMR Rural Finance" w:date="2016-11-10T15:10:00Z">
            <w:trPr>
              <w:cantSplit/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92" w:author="Swapnil Agrawal | IFMR Rural Finance" w:date="2016-11-10T15:10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93" w:author="Swapnil Agrawal | IFMR Rural Finance" w:date="2016-11-10T15:10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94" w:author="Swapnil Agrawal | IFMR Rural Finance" w:date="2016-11-10T15:10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795" w:author="Swapnil Agrawal | IFMR Rural Finance" w:date="2016-11-10T15:10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96" w:author="Swapnil Agrawal | IFMR Rural Finance" w:date="2016-11-10T15:10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2D0C7D" w:rsidRDefault="00F47CA7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EMI Requested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797" w:author="Swapnil Agrawal | IFMR Rural Finance" w:date="2016-11-10T15:10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2D0C7D" w:rsidRDefault="00F47CA7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798" w:author="Swapnil Agrawal | IFMR Rural Finance" w:date="2016-11-10T15:10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F47CA7" w:rsidRPr="002D0C7D" w:rsidRDefault="00F47CA7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799" w:author="Swapnil Agrawal | IFMR Rural Finance" w:date="2016-11-10T15:10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F47CA7" w:rsidRPr="002D0C7D" w:rsidRDefault="00F47CA7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00" w:author="Swapnil Agrawal | IFMR Rural Finance" w:date="2016-11-10T15:10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47703A" w:rsidRDefault="00F47CA7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F47CA7" w:rsidRPr="0047703A" w:rsidTr="00601CE3">
        <w:trPr>
          <w:cantSplit/>
          <w:trHeight w:val="735"/>
          <w:trPrChange w:id="1801" w:author="Swapnil Agrawal | IFMR Rural Finance" w:date="2016-11-10T15:10:00Z">
            <w:trPr>
              <w:cantSplit/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02" w:author="Swapnil Agrawal | IFMR Rural Finance" w:date="2016-11-10T15:10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03" w:author="Swapnil Agrawal | IFMR Rural Finance" w:date="2016-11-10T15:10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04" w:author="Swapnil Agrawal | IFMR Rural Finance" w:date="2016-11-10T15:10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05" w:author="Swapnil Agrawal | IFMR Rural Finance" w:date="2016-11-10T15:10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06" w:author="Swapnil Agrawal | IFMR Rural Finance" w:date="2016-11-10T15:10:00Z">
              <w:tcPr>
                <w:tcW w:w="247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47703A" w:rsidRDefault="00F47CA7" w:rsidP="002D0C7D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EMI Payment Date Requested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07" w:author="Swapnil Agrawal | IFMR Rural Finance" w:date="2016-11-10T15:10:00Z">
              <w:tcPr>
                <w:tcW w:w="183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2D0C7D" w:rsidRDefault="00F47CA7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808" w:author="Swapnil Agrawal | IFMR Rural Finance" w:date="2016-11-10T15:10:00Z">
              <w:tcPr>
                <w:tcW w:w="134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F47CA7" w:rsidRPr="0047703A" w:rsidRDefault="00F47CA7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809" w:author="Swapnil Agrawal | IFMR Rural Finance" w:date="2016-11-10T15:10:00Z">
              <w:tcPr>
                <w:tcW w:w="151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F47CA7" w:rsidRPr="0047703A" w:rsidRDefault="00F47CA7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10" w:author="Swapnil Agrawal | IFMR Rural Finance" w:date="2016-11-10T15:10:00Z">
              <w:tcPr>
                <w:tcW w:w="343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47703A" w:rsidRDefault="00F47CA7" w:rsidP="002D0C7D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from screening but Editable</w:t>
            </w:r>
          </w:p>
        </w:tc>
      </w:tr>
      <w:tr w:rsidR="00F47CA7" w:rsidRPr="0047703A" w:rsidTr="00601CE3">
        <w:trPr>
          <w:trHeight w:val="417"/>
          <w:trPrChange w:id="1811" w:author="Swapnil Agrawal | IFMR Rural Finance" w:date="2016-11-10T15:10:00Z">
            <w:trPr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12" w:author="Swapnil Agrawal | IFMR Rural Finance" w:date="2016-11-10T15:10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13" w:author="Swapnil Agrawal | IFMR Rural Finance" w:date="2016-11-10T15:10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14" w:author="Swapnil Agrawal | IFMR Rural Finance" w:date="2016-11-10T15:10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  <w:tcPrChange w:id="1815" w:author="Swapnil Agrawal | IFMR Rural Finance" w:date="2016-11-10T15:10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16" w:author="Swapnil Agrawal | IFMR Rural Finance" w:date="2016-11-10T15:10:00Z">
              <w:tcPr>
                <w:tcW w:w="247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2D0C7D" w:rsidRDefault="00F47CA7" w:rsidP="002D0C7D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Frequency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17" w:author="Swapnil Agrawal | IFMR Rural Finance" w:date="2016-11-10T15:10:00Z">
              <w:tcPr>
                <w:tcW w:w="1839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2D0C7D" w:rsidRDefault="00F47CA7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818" w:author="Swapnil Agrawal | IFMR Rural Finance" w:date="2016-11-10T15:10:00Z">
              <w:tcPr>
                <w:tcW w:w="134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F47CA7" w:rsidRPr="002D0C7D" w:rsidRDefault="00F47CA7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D0C7D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819" w:author="Swapnil Agrawal | IFMR Rural Finance" w:date="2016-11-10T15:10:00Z">
              <w:tcPr>
                <w:tcW w:w="1518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F47CA7" w:rsidRPr="002D0C7D" w:rsidRDefault="00F47CA7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20" w:author="Swapnil Agrawal | IFMR Rural Finance" w:date="2016-11-10T15:10:00Z">
              <w:tcPr>
                <w:tcW w:w="343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2D0C7D" w:rsidRDefault="00F47CA7" w:rsidP="002D0C7D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ins w:id="1821" w:author="Swapnil Agrawal | IFMR Rural Finance" w:date="2016-11-10T12:29:00Z">
              <w:r>
                <w:rPr>
                  <w:color w:val="000000"/>
                  <w:sz w:val="22"/>
                  <w:szCs w:val="22"/>
                  <w:lang w:val="en-IN" w:eastAsia="en-IN"/>
                </w:rPr>
                <w:t>from screening but Editable</w:t>
              </w:r>
            </w:ins>
            <w:del w:id="1822" w:author="Swapnil Agrawal | IFMR Rural Finance" w:date="2016-11-10T12:29:00Z">
              <w:r w:rsidRPr="002D0C7D" w:rsidDel="00BB1DD0">
                <w:rPr>
                  <w:color w:val="000000"/>
                  <w:sz w:val="22"/>
                  <w:szCs w:val="22"/>
                  <w:lang w:val="en-IN" w:eastAsia="en-IN"/>
                </w:rPr>
                <w:delText>Weekly, monthly, Quarterly, Semi- Annually, Annually</w:delText>
              </w:r>
            </w:del>
          </w:p>
        </w:tc>
      </w:tr>
      <w:tr w:rsidR="00F47CA7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7CA7" w:rsidRPr="00EC1655" w:rsidRDefault="00F47CA7" w:rsidP="002D0C7D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EC1655">
              <w:rPr>
                <w:color w:val="1F497D" w:themeColor="text2"/>
                <w:sz w:val="22"/>
                <w:szCs w:val="22"/>
                <w:lang w:val="en-IN" w:eastAsia="en-IN"/>
              </w:rPr>
              <w:t>Expected Interest Rate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7CA7" w:rsidRPr="00EC1655" w:rsidRDefault="00F47CA7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EC1655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7CA7" w:rsidRPr="00EC1655" w:rsidRDefault="00F47CA7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EC1655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7CA7" w:rsidRPr="002D0C7D" w:rsidRDefault="00F47CA7" w:rsidP="002D0C7D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7CA7" w:rsidRDefault="00F47CA7" w:rsidP="002D0C7D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F47CA7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7CA7" w:rsidRPr="00EC1655" w:rsidRDefault="00F47CA7" w:rsidP="002D0C7D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ins w:id="1823" w:author="Swapnil Agrawal | IFMR Rural Finance" w:date="2016-11-10T14:58:00Z">
              <w:r w:rsidRPr="00EC1655">
                <w:rPr>
                  <w:color w:val="1F497D" w:themeColor="text2"/>
                  <w:sz w:val="22"/>
                  <w:szCs w:val="22"/>
                  <w:lang w:val="en-IN" w:eastAsia="en-IN"/>
                </w:rPr>
                <w:t>Estimated Kinara EMI</w:t>
              </w:r>
            </w:ins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7CA7" w:rsidRPr="00EC1655" w:rsidRDefault="00F47CA7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ins w:id="1824" w:author="Swapnil Agrawal | IFMR Rural Finance" w:date="2016-11-10T14:58:00Z">
              <w:r w:rsidRPr="00EC1655">
                <w:rPr>
                  <w:color w:val="1F497D" w:themeColor="text2"/>
                  <w:sz w:val="22"/>
                  <w:szCs w:val="22"/>
                  <w:lang w:val="en-IN" w:eastAsia="en-IN"/>
                </w:rPr>
                <w:t>Numeric</w:t>
              </w:r>
            </w:ins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7CA7" w:rsidRPr="00EC1655" w:rsidRDefault="00F47CA7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ins w:id="1825" w:author="Swapnil Agrawal | IFMR Rural Finance" w:date="2016-11-10T14:58:00Z">
              <w:r w:rsidRPr="00EC1655">
                <w:rPr>
                  <w:color w:val="1F497D" w:themeColor="text2"/>
                  <w:sz w:val="22"/>
                  <w:szCs w:val="22"/>
                  <w:lang w:val="en-IN" w:eastAsia="en-IN"/>
                </w:rPr>
                <w:t>Yes</w:t>
              </w:r>
            </w:ins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7CA7" w:rsidRPr="00EC1655" w:rsidRDefault="00F47CA7" w:rsidP="002D0C7D">
            <w:pPr>
              <w:spacing w:line="276" w:lineRule="auto"/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7CA7" w:rsidRPr="00EC1655" w:rsidRDefault="00F47CA7" w:rsidP="002D0C7D">
            <w:pPr>
              <w:spacing w:line="276" w:lineRule="auto"/>
              <w:rPr>
                <w:color w:val="1F497D" w:themeColor="text2"/>
                <w:sz w:val="22"/>
                <w:szCs w:val="22"/>
                <w:lang w:val="en-IN" w:eastAsia="en-IN"/>
              </w:rPr>
            </w:pPr>
            <w:ins w:id="1826" w:author="Swapnil Agrawal | IFMR Rural Finance" w:date="2016-11-10T14:58:00Z">
              <w:r w:rsidRPr="00EC1655">
                <w:rPr>
                  <w:color w:val="1F497D" w:themeColor="text2"/>
                  <w:sz w:val="22"/>
                  <w:szCs w:val="22"/>
                  <w:lang w:val="en-IN" w:eastAsia="en-IN"/>
                </w:rPr>
                <w:t>To be computed using PMT formula using “Loan Amount, Term, Frequency &amp; expected  interest rate”</w:t>
              </w:r>
            </w:ins>
          </w:p>
        </w:tc>
      </w:tr>
      <w:tr w:rsidR="00F47CA7" w:rsidRPr="0047703A" w:rsidTr="00601CE3">
        <w:trPr>
          <w:trHeight w:val="599"/>
          <w:trPrChange w:id="1827" w:author="Swapnil Agrawal | IFMR Rural Finance" w:date="2016-11-10T15:10:00Z">
            <w:trPr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28" w:author="Swapnil Agrawal | IFMR Rural Finance" w:date="2016-11-10T15:10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29" w:author="Swapnil Agrawal | IFMR Rural Finance" w:date="2016-11-10T15:10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30" w:author="Swapnil Agrawal | IFMR Rural Finance" w:date="2016-11-10T15:10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31" w:author="Swapnil Agrawal | IFMR Rural Finance" w:date="2016-11-10T15:10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832" w:author="Swapnil Agrawal | IFMR Rural Finance" w:date="2016-11-10T15:10:00Z">
              <w:tcPr>
                <w:tcW w:w="2478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47CA7" w:rsidRPr="00EC1655" w:rsidRDefault="00F47CA7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ins w:id="1833" w:author="Swapnil Agrawal | IFMR Rural Finance" w:date="2016-11-10T14:58:00Z">
              <w:r w:rsidRPr="00EC1655">
                <w:rPr>
                  <w:color w:val="1F497D" w:themeColor="text2"/>
                  <w:sz w:val="22"/>
                  <w:szCs w:val="22"/>
                  <w:lang w:val="en-IN" w:eastAsia="en-IN"/>
                </w:rPr>
                <w:t>Estimated date of Completion</w:t>
              </w:r>
            </w:ins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834" w:author="Swapnil Agrawal | IFMR Rural Finance" w:date="2016-11-10T15:10:00Z">
              <w:tcPr>
                <w:tcW w:w="1839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47CA7" w:rsidRPr="00EC1655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ins w:id="1835" w:author="Swapnil Agrawal | IFMR Rural Finance" w:date="2016-11-10T14:58:00Z">
              <w:r w:rsidRPr="00EC1655">
                <w:rPr>
                  <w:color w:val="1F497D" w:themeColor="text2"/>
                  <w:sz w:val="22"/>
                  <w:szCs w:val="22"/>
                  <w:lang w:val="en-IN" w:eastAsia="en-IN"/>
                </w:rPr>
                <w:t>Date</w:t>
              </w:r>
            </w:ins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1836" w:author="Swapnil Agrawal | IFMR Rural Finance" w:date="2016-11-10T15:10:00Z">
              <w:tcPr>
                <w:tcW w:w="1345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F47CA7" w:rsidRPr="00EC1655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1837" w:author="Swapnil Agrawal | IFMR Rural Finance" w:date="2016-11-10T15:10:00Z">
              <w:tcPr>
                <w:tcW w:w="1518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F47CA7" w:rsidRPr="002D0C7D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838" w:author="Swapnil Agrawal | IFMR Rural Finance" w:date="2016-11-10T15:10:00Z">
              <w:tcPr>
                <w:tcW w:w="3435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47CA7" w:rsidRPr="002D0C7D" w:rsidRDefault="00F47CA7" w:rsidP="002D0C7D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1839" w:author="Swapnil Agrawal | IFMR Rural Finance" w:date="2016-11-10T14:58:00Z">
              <w:r w:rsidRPr="002D0C7D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</w:tr>
      <w:tr w:rsidR="00F47CA7" w:rsidRPr="0047703A" w:rsidTr="00601CE3">
        <w:trPr>
          <w:trHeight w:val="507"/>
          <w:trPrChange w:id="1840" w:author="Swapnil Agrawal | IFMR Rural Finance" w:date="2016-11-10T15:10:00Z">
            <w:trPr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41" w:author="Swapnil Agrawal | IFMR Rural Finance" w:date="2016-11-10T15:10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42" w:author="Swapnil Agrawal | IFMR Rural Finance" w:date="2016-11-10T15:10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43" w:author="Swapnil Agrawal | IFMR Rural Finance" w:date="2016-11-10T15:10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44" w:author="Swapnil Agrawal | IFMR Rural Finance" w:date="2016-11-10T15:10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45" w:author="Swapnil Agrawal | IFMR Rural Finance" w:date="2016-11-10T15:10:00Z">
              <w:tcPr>
                <w:tcW w:w="247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47703A" w:rsidRDefault="00F47CA7" w:rsidP="002D0C7D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 xml:space="preserve">Product Type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46" w:author="Swapnil Agrawal | IFMR Rural Finance" w:date="2016-11-10T15:10:00Z">
              <w:tcPr>
                <w:tcW w:w="1839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47703A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847" w:author="Swapnil Agrawal | IFMR Rural Finance" w:date="2016-11-10T15:10:00Z">
              <w:tcPr>
                <w:tcW w:w="134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848" w:author="Swapnil Agrawal | IFMR Rural Finance" w:date="2016-11-10T15:10:00Z">
              <w:tcPr>
                <w:tcW w:w="1518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F47CA7" w:rsidRPr="0047703A" w:rsidRDefault="00F47CA7" w:rsidP="002D0C7D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49" w:author="Swapnil Agrawal | IFMR Rural Finance" w:date="2016-11-10T15:10:00Z">
              <w:tcPr>
                <w:tcW w:w="343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47703A" w:rsidRDefault="00F47CA7" w:rsidP="002D0C7D">
            <w:pPr>
              <w:rPr>
                <w:color w:val="FF0000"/>
                <w:sz w:val="22"/>
                <w:szCs w:val="22"/>
                <w:lang w:val="en-IN" w:eastAsia="en-IN"/>
              </w:rPr>
            </w:pPr>
            <w:del w:id="1850" w:author="Swapnil Agrawal | IFMR Rural Finance" w:date="2016-11-10T12:30:00Z">
              <w:r w:rsidRPr="009707EF" w:rsidDel="00BB1DD0">
                <w:rPr>
                  <w:sz w:val="22"/>
                  <w:szCs w:val="22"/>
                  <w:lang w:val="en-IN" w:eastAsia="en-IN"/>
                </w:rPr>
                <w:delText xml:space="preserve">auto populated based on Purpose above (refer to screening dropdown sheet- </w:delText>
              </w:r>
              <w:r w:rsidDel="00BB1DD0">
                <w:rPr>
                  <w:sz w:val="22"/>
                  <w:szCs w:val="22"/>
                  <w:lang w:val="en-IN" w:eastAsia="en-IN"/>
                </w:rPr>
                <w:delText xml:space="preserve"> </w:delText>
              </w:r>
            </w:del>
            <w:r>
              <w:rPr>
                <w:sz w:val="22"/>
                <w:szCs w:val="22"/>
                <w:lang w:val="en-IN" w:eastAsia="en-IN"/>
              </w:rPr>
              <w:t>from screening but Editable</w:t>
            </w:r>
            <w:r w:rsidRPr="009707EF">
              <w:rPr>
                <w:sz w:val="22"/>
                <w:szCs w:val="22"/>
                <w:lang w:val="en-IN" w:eastAsia="en-IN"/>
              </w:rPr>
              <w:t>)</w:t>
            </w:r>
          </w:p>
        </w:tc>
      </w:tr>
      <w:tr w:rsidR="00F47CA7" w:rsidRPr="0047703A" w:rsidTr="00601CE3">
        <w:trPr>
          <w:trHeight w:val="497"/>
          <w:trPrChange w:id="1851" w:author="Swapnil Agrawal | IFMR Rural Finance" w:date="2016-11-10T15:10:00Z">
            <w:trPr>
              <w:trHeight w:val="20"/>
            </w:trPr>
          </w:trPrChange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  <w:tcPrChange w:id="1852" w:author="Swapnil Agrawal | IFMR Rural Finance" w:date="2016-11-10T15:10:00Z">
              <w:tcPr>
                <w:tcW w:w="941" w:type="dxa"/>
                <w:vMerge/>
                <w:tcBorders>
                  <w:top w:val="nil"/>
                  <w:left w:val="single" w:sz="8" w:space="0" w:color="auto"/>
                  <w:bottom w:val="single" w:sz="8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853" w:author="Swapnil Agrawal | IFMR Rural Finance" w:date="2016-11-10T15:10:00Z">
              <w:tcPr>
                <w:tcW w:w="929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854" w:author="Swapnil Agrawal | IFMR Rural Finance" w:date="2016-11-10T15:10:00Z">
              <w:tcPr>
                <w:tcW w:w="1072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855" w:author="Swapnil Agrawal | IFMR Rural Finance" w:date="2016-11-10T15:10:00Z">
              <w:tcPr>
                <w:tcW w:w="1243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56" w:author="Swapnil Agrawal | IFMR Rural Finance" w:date="2016-11-10T15:10:00Z">
              <w:tcPr>
                <w:tcW w:w="247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EC1655" w:rsidRDefault="00F47CA7" w:rsidP="002D0C7D">
            <w:pPr>
              <w:rPr>
                <w:color w:val="1F497D" w:themeColor="text2"/>
                <w:sz w:val="24"/>
                <w:szCs w:val="24"/>
                <w:lang w:val="en-IN" w:eastAsia="en-IN"/>
              </w:rPr>
            </w:pPr>
            <w:r w:rsidRPr="00EC1655">
              <w:rPr>
                <w:color w:val="1F497D" w:themeColor="text2"/>
                <w:sz w:val="24"/>
                <w:szCs w:val="24"/>
                <w:lang w:val="en-IN" w:eastAsia="en-IN"/>
              </w:rPr>
              <w:t>Customer sign date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57" w:author="Swapnil Agrawal | IFMR Rural Finance" w:date="2016-11-10T15:10:00Z">
              <w:tcPr>
                <w:tcW w:w="183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FE1C24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FE1C24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858" w:author="Swapnil Agrawal | IFMR Rural Finance" w:date="2016-11-10T15:10:00Z">
              <w:tcPr>
                <w:tcW w:w="134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F47CA7" w:rsidRPr="00EC1655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EC1655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1859" w:author="Swapnil Agrawal | IFMR Rural Finance" w:date="2016-11-10T15:10:00Z">
              <w:tcPr>
                <w:tcW w:w="1518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F47CA7" w:rsidRPr="0047703A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860" w:author="Swapnil Agrawal | IFMR Rural Finance" w:date="2016-11-10T15:10:00Z">
              <w:tcPr>
                <w:tcW w:w="343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47CA7" w:rsidRPr="0047703A" w:rsidRDefault="00F47CA7" w:rsidP="002D0C7D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F47CA7" w:rsidRPr="0047703A" w:rsidTr="0005583C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</w:tcPr>
          <w:p w:rsidR="00F47CA7" w:rsidRPr="0047703A" w:rsidRDefault="00F47CA7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7CA7" w:rsidRPr="00FE1C24" w:rsidRDefault="00F47CA7" w:rsidP="0047703A">
            <w:pPr>
              <w:jc w:val="center"/>
              <w:rPr>
                <w:color w:val="000000"/>
                <w:sz w:val="22"/>
                <w:szCs w:val="22"/>
                <w:highlight w:val="green"/>
                <w:lang w:val="en-IN" w:eastAsia="en-IN"/>
              </w:rPr>
            </w:pPr>
            <w:r w:rsidRPr="00FE1C24">
              <w:rPr>
                <w:color w:val="000000"/>
                <w:sz w:val="22"/>
                <w:szCs w:val="22"/>
                <w:highlight w:val="green"/>
                <w:lang w:val="en-IN" w:eastAsia="en-IN"/>
              </w:rPr>
              <w:t>Expected Social Impact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7CA7" w:rsidRPr="00FE1C24" w:rsidRDefault="00F47CA7" w:rsidP="0047703A">
            <w:pPr>
              <w:jc w:val="center"/>
              <w:rPr>
                <w:color w:val="000000"/>
                <w:sz w:val="22"/>
                <w:szCs w:val="22"/>
                <w:highlight w:val="green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7CA7" w:rsidRPr="00FE1C24" w:rsidRDefault="00F47CA7">
            <w:pPr>
              <w:rPr>
                <w:sz w:val="22"/>
                <w:szCs w:val="22"/>
                <w:highlight w:val="green"/>
                <w:lang w:val="en-IN" w:eastAsia="en-IN"/>
              </w:rPr>
            </w:pPr>
            <w:r w:rsidRPr="00FE1C24">
              <w:rPr>
                <w:sz w:val="22"/>
                <w:szCs w:val="22"/>
                <w:highlight w:val="green"/>
                <w:lang w:val="en-IN" w:eastAsia="en-IN"/>
              </w:rPr>
              <w:t xml:space="preserve">Job Creation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7CA7" w:rsidRPr="00FE1C24" w:rsidRDefault="00F47CA7" w:rsidP="00FE1C24">
            <w:pPr>
              <w:jc w:val="center"/>
              <w:rPr>
                <w:sz w:val="22"/>
                <w:szCs w:val="22"/>
                <w:highlight w:val="green"/>
                <w:lang w:val="en-IN" w:eastAsia="en-IN"/>
              </w:rPr>
            </w:pPr>
            <w:r w:rsidRPr="00FE1C24">
              <w:rPr>
                <w:sz w:val="22"/>
                <w:szCs w:val="22"/>
                <w:highlight w:val="green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7CA7" w:rsidRPr="00FE1C24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7CA7" w:rsidRPr="00FE1C24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F47CA7" w:rsidRPr="00FE1C24" w:rsidRDefault="00F47CA7">
            <w:pPr>
              <w:rPr>
                <w:sz w:val="22"/>
                <w:szCs w:val="22"/>
                <w:highlight w:val="green"/>
              </w:rPr>
            </w:pPr>
            <w:r w:rsidRPr="00FE1C24">
              <w:rPr>
                <w:sz w:val="22"/>
                <w:szCs w:val="22"/>
                <w:highlight w:val="green"/>
              </w:rPr>
              <w:t>Proposed Hires</w:t>
            </w:r>
          </w:p>
        </w:tc>
      </w:tr>
      <w:tr w:rsidR="00F47CA7" w:rsidRPr="0047703A" w:rsidTr="0005583C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</w:tcPr>
          <w:p w:rsidR="00F47CA7" w:rsidRPr="0047703A" w:rsidRDefault="00F47CA7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7CA7" w:rsidRPr="00FE1C24" w:rsidRDefault="00F47CA7" w:rsidP="0047703A">
            <w:pPr>
              <w:jc w:val="center"/>
              <w:rPr>
                <w:color w:val="000000"/>
                <w:sz w:val="22"/>
                <w:szCs w:val="22"/>
                <w:highlight w:val="green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7CA7" w:rsidRPr="00FE1C24" w:rsidRDefault="00F47CA7" w:rsidP="0047703A">
            <w:pPr>
              <w:jc w:val="center"/>
              <w:rPr>
                <w:color w:val="000000"/>
                <w:sz w:val="22"/>
                <w:szCs w:val="22"/>
                <w:highlight w:val="green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7CA7" w:rsidRPr="00FE1C24" w:rsidRDefault="00F47CA7">
            <w:pPr>
              <w:rPr>
                <w:sz w:val="22"/>
                <w:szCs w:val="22"/>
                <w:highlight w:val="green"/>
                <w:lang w:val="en-IN" w:eastAsia="en-IN"/>
              </w:rPr>
            </w:pPr>
            <w:r w:rsidRPr="00FE1C24">
              <w:rPr>
                <w:sz w:val="22"/>
                <w:szCs w:val="22"/>
                <w:highlight w:val="green"/>
                <w:lang w:val="en-IN" w:eastAsia="en-IN"/>
              </w:rPr>
              <w:t>Incremental Income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7CA7" w:rsidRPr="00FE1C24" w:rsidRDefault="00F47CA7" w:rsidP="002D0C7D">
            <w:pPr>
              <w:jc w:val="center"/>
              <w:rPr>
                <w:sz w:val="22"/>
                <w:szCs w:val="22"/>
                <w:highlight w:val="green"/>
                <w:lang w:val="en-IN" w:eastAsia="en-IN"/>
              </w:rPr>
            </w:pPr>
            <w:r w:rsidRPr="00FE1C24">
              <w:rPr>
                <w:sz w:val="22"/>
                <w:szCs w:val="22"/>
                <w:highlight w:val="green"/>
                <w:lang w:val="en-IN" w:eastAsia="en-IN"/>
              </w:rPr>
              <w:t>Numeric (%)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7CA7" w:rsidRPr="00FE1C24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7CA7" w:rsidRPr="00FE1C24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F47CA7" w:rsidRPr="00FE1C24" w:rsidRDefault="00F47CA7">
            <w:pPr>
              <w:rPr>
                <w:sz w:val="22"/>
                <w:szCs w:val="22"/>
                <w:highlight w:val="green"/>
              </w:rPr>
            </w:pPr>
            <w:r w:rsidRPr="00FE1C24">
              <w:rPr>
                <w:sz w:val="22"/>
                <w:szCs w:val="22"/>
                <w:highlight w:val="green"/>
              </w:rPr>
              <w:t>What is the  % of Increased  income</w:t>
            </w:r>
          </w:p>
        </w:tc>
      </w:tr>
      <w:tr w:rsidR="00F47CA7" w:rsidRPr="0047703A" w:rsidTr="0005583C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</w:tcPr>
          <w:p w:rsidR="00F47CA7" w:rsidRPr="0047703A" w:rsidRDefault="00F47CA7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7CA7" w:rsidRPr="00FE1C24" w:rsidRDefault="00F47CA7" w:rsidP="0047703A">
            <w:pPr>
              <w:jc w:val="center"/>
              <w:rPr>
                <w:color w:val="000000"/>
                <w:sz w:val="22"/>
                <w:szCs w:val="22"/>
                <w:highlight w:val="green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7CA7" w:rsidRPr="00FE1C24" w:rsidRDefault="00F47CA7" w:rsidP="0047703A">
            <w:pPr>
              <w:jc w:val="center"/>
              <w:rPr>
                <w:color w:val="000000"/>
                <w:sz w:val="22"/>
                <w:szCs w:val="22"/>
                <w:highlight w:val="green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7CA7" w:rsidRPr="00FE1C24" w:rsidRDefault="00F47CA7">
            <w:pPr>
              <w:rPr>
                <w:sz w:val="22"/>
                <w:szCs w:val="22"/>
                <w:highlight w:val="green"/>
                <w:lang w:val="en-IN" w:eastAsia="en-IN"/>
              </w:rPr>
            </w:pPr>
            <w:r w:rsidRPr="00FE1C24">
              <w:rPr>
                <w:sz w:val="22"/>
                <w:szCs w:val="22"/>
                <w:highlight w:val="green"/>
                <w:lang w:val="en-IN" w:eastAsia="en-IN"/>
              </w:rPr>
              <w:t>Interest Saving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7CA7" w:rsidRPr="00FE1C24" w:rsidRDefault="00F47CA7" w:rsidP="002D0C7D">
            <w:pPr>
              <w:jc w:val="center"/>
              <w:rPr>
                <w:sz w:val="22"/>
                <w:szCs w:val="22"/>
                <w:highlight w:val="green"/>
                <w:lang w:val="en-IN" w:eastAsia="en-IN"/>
              </w:rPr>
            </w:pPr>
            <w:r w:rsidRPr="00FE1C24">
              <w:rPr>
                <w:sz w:val="22"/>
                <w:szCs w:val="22"/>
                <w:highlight w:val="green"/>
                <w:lang w:val="en-IN" w:eastAsia="en-IN"/>
              </w:rPr>
              <w:t>Numeric (%)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7CA7" w:rsidRPr="00FE1C24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7CA7" w:rsidRPr="00FE1C24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highlight w:val="green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F47CA7" w:rsidRPr="00FE1C24" w:rsidRDefault="00F47CA7">
            <w:pPr>
              <w:rPr>
                <w:sz w:val="22"/>
                <w:szCs w:val="22"/>
                <w:highlight w:val="green"/>
              </w:rPr>
            </w:pPr>
            <w:r w:rsidRPr="00FE1C24">
              <w:rPr>
                <w:sz w:val="22"/>
                <w:szCs w:val="22"/>
                <w:highlight w:val="green"/>
              </w:rPr>
              <w:t>% of Interest Saved</w:t>
            </w:r>
          </w:p>
        </w:tc>
      </w:tr>
      <w:tr w:rsidR="00F47CA7" w:rsidRPr="0047703A" w:rsidTr="00601CE3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47CA7" w:rsidRPr="0047703A" w:rsidRDefault="00F47CA7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New Asset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Option to add any number of machine</w:t>
            </w:r>
          </w:p>
        </w:tc>
      </w:tr>
      <w:tr w:rsidR="00F47CA7" w:rsidRPr="0047703A" w:rsidTr="00601CE3">
        <w:trPr>
          <w:trHeight w:val="9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Purchase Price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3B193D" w:rsidRDefault="00F47CA7" w:rsidP="0047703A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F47CA7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Expected Income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F47CA7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Manufacturer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F47CA7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F47CA7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 Model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F47CA7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Serial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F47CA7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Expected purchase date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F47CA7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Machine Permanently fixed to building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3B193D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3B193D" w:rsidRDefault="00F47CA7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3B193D">
              <w:rPr>
                <w:color w:val="1F497D" w:themeColor="text2"/>
                <w:sz w:val="22"/>
                <w:szCs w:val="22"/>
                <w:lang w:val="en-IN" w:eastAsia="en-IN"/>
              </w:rPr>
              <w:t>Yes / No</w:t>
            </w:r>
          </w:p>
        </w:tc>
      </w:tr>
      <w:tr w:rsidR="00F47CA7" w:rsidRPr="0047703A" w:rsidTr="00601CE3">
        <w:trPr>
          <w:trHeight w:val="20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Hypothecated to Kinara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BB1DD0" w:rsidRDefault="00F47CA7" w:rsidP="002D0C7D">
            <w:pPr>
              <w:jc w:val="center"/>
              <w:rPr>
                <w:color w:val="1F497D" w:themeColor="text2"/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BB1DD0" w:rsidRDefault="00F47CA7" w:rsidP="002D0C7D">
            <w:pPr>
              <w:rPr>
                <w:color w:val="1F497D" w:themeColor="text2"/>
                <w:sz w:val="22"/>
                <w:szCs w:val="22"/>
                <w:lang w:val="en-IN" w:eastAsia="en-IN"/>
              </w:rPr>
            </w:pPr>
            <w:r w:rsidRPr="00BB1DD0">
              <w:rPr>
                <w:color w:val="1F497D" w:themeColor="text2"/>
                <w:sz w:val="22"/>
                <w:szCs w:val="22"/>
                <w:lang w:val="en-IN" w:eastAsia="en-IN"/>
              </w:rPr>
              <w:t xml:space="preserve">option to capture multiple hypothecation details </w:t>
            </w:r>
          </w:p>
        </w:tc>
      </w:tr>
      <w:tr w:rsidR="00F47CA7" w:rsidRPr="0047703A" w:rsidTr="00FE1C24">
        <w:trPr>
          <w:trHeight w:val="315"/>
        </w:trPr>
        <w:tc>
          <w:tcPr>
            <w:tcW w:w="1168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F47CA7" w:rsidRPr="0047703A" w:rsidRDefault="00F47CA7" w:rsidP="0047703A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47CA7" w:rsidRPr="0047703A" w:rsidRDefault="00F47CA7" w:rsidP="002D0C7D">
            <w:pPr>
              <w:jc w:val="center"/>
              <w:rPr>
                <w:sz w:val="22"/>
                <w:szCs w:val="22"/>
                <w:lang w:val="en-IN" w:eastAsia="en-IN"/>
              </w:rPr>
            </w:pPr>
          </w:p>
        </w:tc>
        <w:tc>
          <w:tcPr>
            <w:tcW w:w="3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47CA7" w:rsidRPr="0047703A" w:rsidRDefault="00F47CA7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F47CA7" w:rsidRPr="0047703A" w:rsidTr="00FE1C24">
        <w:trPr>
          <w:trHeight w:val="315"/>
        </w:trPr>
        <w:tc>
          <w:tcPr>
            <w:tcW w:w="1168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7CA7" w:rsidRPr="00FE1C24" w:rsidRDefault="00F47CA7" w:rsidP="00FE1C24">
            <w:pPr>
              <w:rPr>
                <w:bCs/>
                <w:sz w:val="22"/>
                <w:szCs w:val="22"/>
                <w:highlight w:val="green"/>
                <w:lang w:val="en-IN" w:eastAsia="en-IN"/>
              </w:rPr>
            </w:pPr>
            <w:r w:rsidRPr="00FE1C24">
              <w:rPr>
                <w:bCs/>
                <w:sz w:val="22"/>
                <w:szCs w:val="22"/>
                <w:highlight w:val="green"/>
                <w:lang w:val="en-IN" w:eastAsia="en-IN"/>
              </w:rPr>
              <w:t>Electricity Available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7CA7" w:rsidRPr="00FE1C24" w:rsidRDefault="00F47CA7" w:rsidP="0005583C">
            <w:pPr>
              <w:jc w:val="center"/>
              <w:rPr>
                <w:sz w:val="22"/>
                <w:szCs w:val="22"/>
                <w:highlight w:val="green"/>
                <w:lang w:val="en-IN" w:eastAsia="en-IN"/>
              </w:rPr>
            </w:pPr>
            <w:r w:rsidRPr="00FE1C24">
              <w:rPr>
                <w:sz w:val="22"/>
                <w:szCs w:val="22"/>
                <w:highlight w:val="green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7CA7" w:rsidRPr="00FE1C24" w:rsidRDefault="00F47CA7" w:rsidP="002D0C7D">
            <w:pPr>
              <w:jc w:val="center"/>
              <w:rPr>
                <w:sz w:val="22"/>
                <w:szCs w:val="22"/>
                <w:highlight w:val="green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7CA7" w:rsidRPr="00FE1C24" w:rsidRDefault="00F47CA7" w:rsidP="002D0C7D">
            <w:pPr>
              <w:jc w:val="center"/>
              <w:rPr>
                <w:sz w:val="22"/>
                <w:szCs w:val="22"/>
                <w:highlight w:val="green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47CA7" w:rsidRPr="00FE1C24" w:rsidRDefault="00F47CA7">
            <w:pPr>
              <w:rPr>
                <w:highlight w:val="green"/>
              </w:rPr>
            </w:pPr>
            <w:r w:rsidRPr="00FE1C24">
              <w:rPr>
                <w:sz w:val="22"/>
                <w:szCs w:val="22"/>
                <w:highlight w:val="green"/>
                <w:lang w:val="en-IN" w:eastAsia="en-IN"/>
              </w:rPr>
              <w:t>Yes / No</w:t>
            </w:r>
          </w:p>
        </w:tc>
      </w:tr>
      <w:tr w:rsidR="00F47CA7" w:rsidRPr="0047703A" w:rsidTr="00FE1C24">
        <w:trPr>
          <w:trHeight w:val="315"/>
        </w:trPr>
        <w:tc>
          <w:tcPr>
            <w:tcW w:w="116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47CA7" w:rsidRPr="0047703A" w:rsidRDefault="00F47CA7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7CA7" w:rsidRPr="00FE1C24" w:rsidRDefault="00F47CA7" w:rsidP="00FE1C24">
            <w:pPr>
              <w:rPr>
                <w:bCs/>
                <w:sz w:val="22"/>
                <w:szCs w:val="22"/>
                <w:highlight w:val="green"/>
                <w:lang w:val="en-IN" w:eastAsia="en-IN"/>
              </w:rPr>
            </w:pPr>
            <w:r w:rsidRPr="00FE1C24">
              <w:rPr>
                <w:bCs/>
                <w:sz w:val="22"/>
                <w:szCs w:val="22"/>
                <w:highlight w:val="green"/>
                <w:lang w:val="en-IN" w:eastAsia="en-IN"/>
              </w:rPr>
              <w:t>Space Available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47CA7" w:rsidRPr="00FE1C24" w:rsidRDefault="00F47CA7" w:rsidP="0005583C">
            <w:pPr>
              <w:jc w:val="center"/>
              <w:rPr>
                <w:sz w:val="22"/>
                <w:szCs w:val="22"/>
                <w:highlight w:val="green"/>
                <w:lang w:val="en-IN" w:eastAsia="en-IN"/>
              </w:rPr>
            </w:pPr>
            <w:r w:rsidRPr="00FE1C24">
              <w:rPr>
                <w:sz w:val="22"/>
                <w:szCs w:val="22"/>
                <w:highlight w:val="green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7CA7" w:rsidRPr="00FE1C24" w:rsidRDefault="00F47CA7" w:rsidP="002D0C7D">
            <w:pPr>
              <w:jc w:val="center"/>
              <w:rPr>
                <w:sz w:val="22"/>
                <w:szCs w:val="22"/>
                <w:highlight w:val="green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47CA7" w:rsidRPr="00FE1C24" w:rsidRDefault="00F47CA7" w:rsidP="002D0C7D">
            <w:pPr>
              <w:jc w:val="center"/>
              <w:rPr>
                <w:sz w:val="22"/>
                <w:szCs w:val="22"/>
                <w:highlight w:val="green"/>
                <w:lang w:val="en-IN" w:eastAsia="en-IN"/>
              </w:rPr>
            </w:pP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47CA7" w:rsidRPr="00FE1C24" w:rsidRDefault="00F47CA7">
            <w:pPr>
              <w:rPr>
                <w:highlight w:val="green"/>
              </w:rPr>
            </w:pPr>
            <w:r w:rsidRPr="00FE1C24">
              <w:rPr>
                <w:sz w:val="22"/>
                <w:szCs w:val="22"/>
                <w:highlight w:val="green"/>
                <w:lang w:val="en-IN" w:eastAsia="en-IN"/>
              </w:rPr>
              <w:t>Yes / No</w:t>
            </w:r>
          </w:p>
        </w:tc>
      </w:tr>
    </w:tbl>
    <w:p w:rsidR="00D22280" w:rsidRPr="00C8540F" w:rsidRDefault="00D22280" w:rsidP="002523C6">
      <w:pPr>
        <w:ind w:left="1080"/>
        <w:sectPr w:rsidR="00D22280" w:rsidRPr="00C8540F" w:rsidSect="00B90B56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F372A2" w:rsidRDefault="00F372A2" w:rsidP="00F372A2">
      <w:pPr>
        <w:ind w:left="1080"/>
        <w:rPr>
          <w:rFonts w:eastAsia="Calibri"/>
          <w:b/>
          <w:sz w:val="24"/>
          <w:szCs w:val="28"/>
          <w:lang w:val="en-IN"/>
        </w:rPr>
      </w:pPr>
      <w:r>
        <w:rPr>
          <w:rFonts w:eastAsia="Calibri"/>
          <w:b/>
          <w:sz w:val="24"/>
          <w:szCs w:val="28"/>
          <w:lang w:val="en-IN"/>
        </w:rPr>
        <w:lastRenderedPageBreak/>
        <w:t>Details of Conditional Drop-downs</w:t>
      </w:r>
    </w:p>
    <w:p w:rsidR="00A741CD" w:rsidRPr="00F372A2" w:rsidRDefault="00A741CD" w:rsidP="00F372A2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F372A2">
        <w:rPr>
          <w:rFonts w:ascii="Times New Roman" w:hAnsi="Times New Roman"/>
          <w:b/>
          <w:sz w:val="24"/>
          <w:szCs w:val="28"/>
        </w:rPr>
        <w:t>Business Type- Manufacturing</w:t>
      </w:r>
    </w:p>
    <w:tbl>
      <w:tblPr>
        <w:tblW w:w="8689" w:type="dxa"/>
        <w:jc w:val="center"/>
        <w:tblInd w:w="139" w:type="dxa"/>
        <w:tblLook w:val="04A0" w:firstRow="1" w:lastRow="0" w:firstColumn="1" w:lastColumn="0" w:noHBand="0" w:noVBand="1"/>
      </w:tblPr>
      <w:tblGrid>
        <w:gridCol w:w="1524"/>
        <w:gridCol w:w="2109"/>
        <w:gridCol w:w="1780"/>
        <w:gridCol w:w="3276"/>
      </w:tblGrid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Activity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A741CD" w:rsidRPr="00C8540F" w:rsidTr="00F372A2">
        <w:trPr>
          <w:trHeight w:val="735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Manufacturing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Sales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Machine  Components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Job Work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Agriculture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Job work &amp; Sales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Satellite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Construction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Textile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 Machinery</w:t>
            </w:r>
          </w:p>
        </w:tc>
      </w:tr>
      <w:tr w:rsidR="00A741CD" w:rsidRPr="00C8540F" w:rsidTr="00F372A2">
        <w:trPr>
          <w:trHeight w:val="179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Chemical Processing Machinery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&amp; Paperboard making machinery</w:t>
            </w:r>
          </w:p>
        </w:tc>
      </w:tr>
      <w:tr w:rsidR="00A741CD" w:rsidRPr="00C8540F" w:rsidTr="00F372A2">
        <w:trPr>
          <w:trHeight w:val="304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Manufacturing Machinery</w:t>
            </w:r>
          </w:p>
        </w:tc>
      </w:tr>
      <w:tr w:rsidR="00A741CD" w:rsidRPr="00C8540F" w:rsidTr="00F372A2">
        <w:trPr>
          <w:trHeight w:val="408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Semi-conductor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Wire Cutting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Automation Machinery</w:t>
            </w:r>
          </w:p>
        </w:tc>
      </w:tr>
      <w:tr w:rsidR="00A741CD" w:rsidRPr="00C8540F" w:rsidTr="00F372A2">
        <w:trPr>
          <w:trHeight w:val="367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Special Purpose Machinery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Aircraft/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Defence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Machines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Air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conditioning/Heating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Elevator/Conveyor  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D22280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Ovens/Furna</w:t>
            </w:r>
            <w:r w:rsidR="00A741CD" w:rsidRPr="00C8540F">
              <w:rPr>
                <w:color w:val="000000"/>
                <w:sz w:val="22"/>
                <w:szCs w:val="22"/>
                <w:lang w:val="en-GB" w:eastAsia="en-GB"/>
              </w:rPr>
              <w:t>ces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Office Machinery/Equipment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Pumps/Compressors/Valves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Power 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General Purpose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 Components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2-Wheelers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4-Wheelers</w:t>
            </w:r>
          </w:p>
        </w:tc>
      </w:tr>
      <w:tr w:rsidR="00A741CD" w:rsidRPr="00C8540F" w:rsidTr="00F372A2">
        <w:trPr>
          <w:trHeight w:val="9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Light Commercial Vehicles (utility trucks, pickups, </w:t>
            </w:r>
            <w:proofErr w:type="spellStart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etc</w:t>
            </w:r>
            <w:proofErr w:type="spellEnd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Heavy Commercial Vehicles (Trucks/Lorries)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Passenger Vehicles (Vans, Buses)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Agriculture Vehicles (Tractors, Tillers)</w:t>
            </w:r>
          </w:p>
        </w:tc>
      </w:tr>
      <w:tr w:rsidR="00A741CD" w:rsidRPr="00C8540F" w:rsidTr="00F372A2">
        <w:trPr>
          <w:trHeight w:val="12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Construction Vehicles (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Bobcats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, Loaders, Compactors, Drillers, Earth-moving, etc.)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Fabrication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Welding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Tool &amp; Dies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Products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Dairy Products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Beverage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Oils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Grain Mills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Animal Feed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Processing/Preserving meat, fish, vegetables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Starch and Starch Products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Bakery Goods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Prepared Meals &amp; Dishes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Leather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Tanning &amp; Dyeing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Luggage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Handbags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Wood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Sawmill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Wood Materials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Household goods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Textiles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Spinning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Weaving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Bleaching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Dyeing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Dressing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Drying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Steaming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Shrinking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Apparel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Knitwear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Ethnic 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Western 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Underwear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Recycling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Pulp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making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&amp; Paper Rolls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Paper Products (cups, 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plates, toys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, 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Cardboard Paper Products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Corrugated Paper Products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Carbon Paper &amp; Stationary Items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Printing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Packaging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Publication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Commercial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Recycling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 Injection Moulding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Household Injection Moulding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Sheets and Films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Packaging (bags, boxes, cases, et)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Optical (eye glass frames,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Pipes, Tubes and Fittings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Other Plastic Moulding &amp; Extrusion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Furniture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&amp; Dental Appliances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Games &amp; Toys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Writing (pens, desk stuff,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Sanitary (tubs, basins,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Goods (luggage, bags,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 Components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Computer Components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Communication 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Measuring &amp; Testing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Optical Instruments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-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Control Panels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Motors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Generators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Batteries/Accumulators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Wiring and Wiring Devices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Lighting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Domestic Appliances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Equipment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Instruments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Dental Instruments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Hospital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Chemicals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Basic Chemicals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Fertilizers &amp; Nitrogen Compounds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 &amp; Synthetic Rubber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Pesticides &amp; Agro-chemicals</w:t>
            </w:r>
          </w:p>
        </w:tc>
      </w:tr>
      <w:tr w:rsidR="00A741CD" w:rsidRPr="00C8540F" w:rsidTr="00F372A2">
        <w:trPr>
          <w:trHeight w:val="9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Paints, Varnishes, Coatings, Enamels &amp; Lacquer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Soap &amp; Detergents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Pharmaceuticals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Antibiotics, Serums, Vitamins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Ayurvedic Preparations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Homeopathic Preparations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Veterinary Preparations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Gauze, Bandages, Dressings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 Tyres and Tubes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Tyre and Tube Repair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Elastic Fabrics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Glues &amp; Adhesives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Rubber Sports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Boats &amp; Rafts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Games &amp; Toys &amp; Balloons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 Fittings (plates, sheets, rods, hoses)</w:t>
            </w:r>
          </w:p>
        </w:tc>
      </w:tr>
    </w:tbl>
    <w:p w:rsidR="00A741CD" w:rsidRDefault="00A741CD" w:rsidP="00A741CD">
      <w:pPr>
        <w:rPr>
          <w:rFonts w:eastAsia="Calibri"/>
          <w:b/>
          <w:sz w:val="24"/>
          <w:szCs w:val="28"/>
          <w:lang w:val="en-IN"/>
        </w:rPr>
      </w:pPr>
    </w:p>
    <w:p w:rsidR="00F372A2" w:rsidRPr="00C8540F" w:rsidRDefault="00F372A2" w:rsidP="00A741CD">
      <w:pPr>
        <w:rPr>
          <w:rFonts w:eastAsia="Calibri"/>
          <w:b/>
          <w:sz w:val="24"/>
          <w:szCs w:val="28"/>
          <w:lang w:val="en-IN"/>
        </w:rPr>
      </w:pPr>
    </w:p>
    <w:p w:rsidR="00B022CC" w:rsidRPr="00C8540F" w:rsidRDefault="00B022CC" w:rsidP="00CC7692">
      <w:pPr>
        <w:jc w:val="center"/>
        <w:rPr>
          <w:rFonts w:eastAsia="Calibri"/>
          <w:b/>
          <w:sz w:val="24"/>
          <w:szCs w:val="28"/>
          <w:lang w:val="en-IN"/>
        </w:rPr>
      </w:pPr>
    </w:p>
    <w:p w:rsidR="00B022CC" w:rsidRPr="00C8540F" w:rsidRDefault="00B022CC" w:rsidP="00CC7692">
      <w:pPr>
        <w:jc w:val="center"/>
        <w:rPr>
          <w:rFonts w:eastAsia="Calibri"/>
          <w:b/>
          <w:sz w:val="24"/>
          <w:szCs w:val="28"/>
          <w:lang w:val="en-IN"/>
        </w:rPr>
      </w:pPr>
    </w:p>
    <w:p w:rsidR="00CC7692" w:rsidRPr="00F372A2" w:rsidRDefault="00CC7692" w:rsidP="00F372A2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F372A2">
        <w:rPr>
          <w:rFonts w:ascii="Times New Roman" w:hAnsi="Times New Roman"/>
          <w:b/>
          <w:sz w:val="24"/>
          <w:szCs w:val="28"/>
        </w:rPr>
        <w:lastRenderedPageBreak/>
        <w:t>Business Type-Trading</w:t>
      </w:r>
    </w:p>
    <w:tbl>
      <w:tblPr>
        <w:tblW w:w="8450" w:type="dxa"/>
        <w:jc w:val="center"/>
        <w:tblInd w:w="-959" w:type="dxa"/>
        <w:tblLook w:val="04A0" w:firstRow="1" w:lastRow="0" w:firstColumn="1" w:lastColumn="0" w:noHBand="0" w:noVBand="1"/>
      </w:tblPr>
      <w:tblGrid>
        <w:gridCol w:w="1559"/>
        <w:gridCol w:w="2551"/>
        <w:gridCol w:w="1701"/>
        <w:gridCol w:w="2639"/>
      </w:tblGrid>
      <w:tr w:rsidR="00CC7692" w:rsidRPr="00C8540F" w:rsidTr="00B022CC">
        <w:trPr>
          <w:trHeight w:val="600"/>
          <w:jc w:val="center"/>
        </w:trPr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5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Line</w:t>
            </w:r>
          </w:p>
        </w:tc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263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Trading 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Whole Sale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Accessories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Parts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Tyres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Book Stores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Book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Painting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Cement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Electricals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L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ighting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amera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omputers/tech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H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ome appliances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Kitchen appliances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Kitchen Goods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obile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B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aby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lothing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L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uggage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S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hoe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Fruit/Veg Stands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Provision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Water Suppliers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Snack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Sweet Shops 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Ice-cream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shops</w:t>
            </w:r>
          </w:p>
        </w:tc>
      </w:tr>
      <w:tr w:rsidR="00CC7692" w:rsidRPr="00C8540F" w:rsidTr="00F372A2">
        <w:trPr>
          <w:trHeight w:val="468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Wood Furniture</w:t>
            </w:r>
          </w:p>
        </w:tc>
      </w:tr>
      <w:tr w:rsidR="00CC7692" w:rsidRPr="00C8540F" w:rsidTr="00F372A2">
        <w:trPr>
          <w:trHeight w:val="418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Steel Furniture</w:t>
            </w:r>
          </w:p>
        </w:tc>
      </w:tr>
      <w:tr w:rsidR="00CC7692" w:rsidRPr="00C8540F" w:rsidTr="00F372A2">
        <w:trPr>
          <w:trHeight w:val="424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Plastic Furniture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Beauty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Eyewear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H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ealth food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J</w:t>
            </w:r>
            <w:r w:rsidR="00B022CC" w:rsidRPr="00C8540F">
              <w:rPr>
                <w:color w:val="000000"/>
                <w:sz w:val="24"/>
                <w:szCs w:val="24"/>
                <w:lang w:val="en-GB" w:eastAsia="en-GB"/>
              </w:rPr>
              <w:t>ewellery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stores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Pharmacy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Ayurvedic Medical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Homeopathic Medical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S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ports equipment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A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rt and crafts store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usical instruments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P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et goods store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V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ideo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Home Decor &amp; Gifts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W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atch and clocks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Scrap Dealers</w:t>
            </w:r>
          </w:p>
        </w:tc>
      </w:tr>
      <w:tr w:rsidR="00CC7692" w:rsidRPr="00C8540F" w:rsidTr="00B022CC">
        <w:trPr>
          <w:trHeight w:val="300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Stationary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Stationary</w:t>
            </w:r>
          </w:p>
        </w:tc>
      </w:tr>
    </w:tbl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537276" w:rsidRDefault="00537276" w:rsidP="00CC7692">
      <w:pPr>
        <w:jc w:val="center"/>
        <w:rPr>
          <w:rFonts w:eastAsia="Calibri"/>
          <w:b/>
          <w:sz w:val="24"/>
          <w:szCs w:val="28"/>
          <w:lang w:val="en-IN"/>
        </w:rPr>
        <w:sectPr w:rsidR="00537276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CC7692" w:rsidRPr="00537276" w:rsidRDefault="00CC7692" w:rsidP="00537276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537276">
        <w:rPr>
          <w:rFonts w:ascii="Times New Roman" w:hAnsi="Times New Roman"/>
          <w:b/>
          <w:sz w:val="24"/>
          <w:szCs w:val="28"/>
        </w:rPr>
        <w:lastRenderedPageBreak/>
        <w:t>Business Type-Services</w:t>
      </w:r>
    </w:p>
    <w:tbl>
      <w:tblPr>
        <w:tblpPr w:leftFromText="180" w:rightFromText="180" w:vertAnchor="text" w:horzAnchor="margin" w:tblpXSpec="center" w:tblpY="123"/>
        <w:tblW w:w="8506" w:type="dxa"/>
        <w:tblLook w:val="04A0" w:firstRow="1" w:lastRow="0" w:firstColumn="1" w:lastColumn="0" w:noHBand="0" w:noVBand="1"/>
      </w:tblPr>
      <w:tblGrid>
        <w:gridCol w:w="1691"/>
        <w:gridCol w:w="2386"/>
        <w:gridCol w:w="1877"/>
        <w:gridCol w:w="2552"/>
      </w:tblGrid>
      <w:tr w:rsidR="00B022CC" w:rsidRPr="00C8540F" w:rsidTr="00537276">
        <w:trPr>
          <w:trHeight w:val="600"/>
        </w:trPr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3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Line</w:t>
            </w:r>
          </w:p>
        </w:tc>
        <w:tc>
          <w:tcPr>
            <w:tcW w:w="18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25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B022CC" w:rsidRPr="00C8540F" w:rsidTr="00537276">
        <w:trPr>
          <w:trHeight w:val="512"/>
        </w:trPr>
        <w:tc>
          <w:tcPr>
            <w:tcW w:w="169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jc w:val="center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Services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 (Business to Consumer)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Car Maintenance Services</w:t>
            </w:r>
          </w:p>
        </w:tc>
      </w:tr>
      <w:tr w:rsidR="00B022CC" w:rsidRPr="00C8540F" w:rsidTr="00537276">
        <w:trPr>
          <w:trHeight w:val="378"/>
        </w:trPr>
        <w:tc>
          <w:tcPr>
            <w:tcW w:w="169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 (Business to Business)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Tyre Retreading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Education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Education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Beauty/Hair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Diagnostics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Gym/Fitness</w:t>
            </w:r>
          </w:p>
        </w:tc>
      </w:tr>
      <w:tr w:rsidR="00B022CC" w:rsidRPr="00C8540F" w:rsidTr="00537276">
        <w:trPr>
          <w:trHeight w:val="41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Salons</w:t>
            </w:r>
          </w:p>
        </w:tc>
      </w:tr>
      <w:tr w:rsidR="00B022CC" w:rsidRPr="00C8540F" w:rsidTr="00537276">
        <w:trPr>
          <w:trHeight w:val="16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Appliance Repair</w:t>
            </w:r>
          </w:p>
        </w:tc>
      </w:tr>
      <w:tr w:rsidR="00B022CC" w:rsidRPr="00C8540F" w:rsidTr="00537276">
        <w:trPr>
          <w:trHeight w:val="168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Carpentry</w:t>
            </w:r>
          </w:p>
        </w:tc>
      </w:tr>
      <w:tr w:rsidR="00B022CC" w:rsidRPr="00C8540F" w:rsidTr="00537276">
        <w:trPr>
          <w:trHeight w:val="15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Cleaning </w:t>
            </w:r>
          </w:p>
        </w:tc>
      </w:tr>
      <w:tr w:rsidR="00B022CC" w:rsidRPr="00C8540F" w:rsidTr="00537276">
        <w:trPr>
          <w:trHeight w:val="162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</w:tr>
      <w:tr w:rsidR="00B022CC" w:rsidRPr="00C8540F" w:rsidTr="00537276">
        <w:trPr>
          <w:trHeight w:val="15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Gardening</w:t>
            </w:r>
          </w:p>
        </w:tc>
      </w:tr>
      <w:tr w:rsidR="00B022CC" w:rsidRPr="00C8540F" w:rsidTr="00537276">
        <w:trPr>
          <w:trHeight w:val="15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Movers</w:t>
            </w:r>
          </w:p>
        </w:tc>
      </w:tr>
      <w:tr w:rsidR="00B022CC" w:rsidRPr="00C8540F" w:rsidTr="00537276">
        <w:trPr>
          <w:trHeight w:val="15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Painting</w:t>
            </w:r>
          </w:p>
        </w:tc>
      </w:tr>
      <w:tr w:rsidR="00B022CC" w:rsidRPr="00C8540F" w:rsidTr="00537276">
        <w:trPr>
          <w:trHeight w:val="15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Pest Control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Plumbing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Electro-plating</w:t>
            </w:r>
          </w:p>
        </w:tc>
      </w:tr>
      <w:tr w:rsidR="00B022CC" w:rsidRPr="00C8540F" w:rsidTr="00537276">
        <w:trPr>
          <w:trHeight w:val="14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Hydro-plating</w:t>
            </w:r>
          </w:p>
        </w:tc>
      </w:tr>
      <w:tr w:rsidR="00B022CC" w:rsidRPr="00C8540F" w:rsidTr="00537276">
        <w:trPr>
          <w:trHeight w:val="138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Heat Treatment</w:t>
            </w:r>
          </w:p>
        </w:tc>
      </w:tr>
      <w:tr w:rsidR="00B022CC" w:rsidRPr="00C8540F" w:rsidTr="00537276">
        <w:trPr>
          <w:trHeight w:val="12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 Gases</w:t>
            </w:r>
          </w:p>
        </w:tc>
      </w:tr>
      <w:tr w:rsidR="00B022CC" w:rsidRPr="00C8540F" w:rsidTr="00537276">
        <w:trPr>
          <w:trHeight w:val="4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Waste &amp; Water Management</w:t>
            </w:r>
          </w:p>
        </w:tc>
      </w:tr>
      <w:tr w:rsidR="00B022CC" w:rsidRPr="00C8540F" w:rsidTr="00537276">
        <w:trPr>
          <w:trHeight w:val="13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Advertising</w:t>
            </w:r>
          </w:p>
        </w:tc>
      </w:tr>
      <w:tr w:rsidR="00B022CC" w:rsidRPr="00C8540F" w:rsidTr="00537276">
        <w:trPr>
          <w:trHeight w:val="14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Dry Cleaning/Laundry</w:t>
            </w:r>
          </w:p>
        </w:tc>
      </w:tr>
      <w:tr w:rsidR="00B022CC" w:rsidRPr="00C8540F" w:rsidTr="00537276">
        <w:trPr>
          <w:trHeight w:val="13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Event Planning</w:t>
            </w:r>
          </w:p>
        </w:tc>
      </w:tr>
      <w:tr w:rsidR="00B022CC" w:rsidRPr="00C8540F" w:rsidTr="00537276">
        <w:trPr>
          <w:trHeight w:val="13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Financial</w:t>
            </w:r>
          </w:p>
        </w:tc>
      </w:tr>
      <w:tr w:rsidR="00B022CC" w:rsidRPr="00C8540F" w:rsidTr="00537276">
        <w:trPr>
          <w:trHeight w:val="12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Legal </w:t>
            </w:r>
          </w:p>
        </w:tc>
      </w:tr>
      <w:tr w:rsidR="00B022CC" w:rsidRPr="00C8540F" w:rsidTr="00537276">
        <w:trPr>
          <w:trHeight w:val="13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Medical</w:t>
            </w:r>
          </w:p>
        </w:tc>
      </w:tr>
      <w:tr w:rsidR="00B022CC" w:rsidRPr="00C8540F" w:rsidTr="00537276">
        <w:trPr>
          <w:trHeight w:val="12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Opticians</w:t>
            </w:r>
          </w:p>
        </w:tc>
      </w:tr>
      <w:tr w:rsidR="00B022CC" w:rsidRPr="00C8540F" w:rsidTr="00537276">
        <w:trPr>
          <w:trHeight w:val="11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Real Estate</w:t>
            </w:r>
          </w:p>
        </w:tc>
      </w:tr>
      <w:tr w:rsidR="00B022CC" w:rsidRPr="00C8540F" w:rsidTr="00537276">
        <w:trPr>
          <w:trHeight w:val="25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Graphic Design</w:t>
            </w:r>
          </w:p>
        </w:tc>
      </w:tr>
      <w:tr w:rsidR="00B022CC" w:rsidRPr="00C8540F" w:rsidTr="00537276">
        <w:trPr>
          <w:trHeight w:val="44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Software</w:t>
            </w:r>
          </w:p>
        </w:tc>
      </w:tr>
      <w:tr w:rsidR="00B022CC" w:rsidRPr="00C8540F" w:rsidTr="00537276">
        <w:trPr>
          <w:trHeight w:val="37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Telecommunication</w:t>
            </w:r>
          </w:p>
        </w:tc>
      </w:tr>
      <w:tr w:rsidR="00B022CC" w:rsidRPr="00C8540F" w:rsidTr="00537276">
        <w:trPr>
          <w:trHeight w:val="124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Hotels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Restaurants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Tourism/Travel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Transport</w:t>
            </w:r>
          </w:p>
        </w:tc>
      </w:tr>
    </w:tbl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537276" w:rsidRDefault="00537276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sectPr w:rsidR="00537276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bookmarkStart w:id="1861" w:name="_Toc464810143"/>
    </w:p>
    <w:p w:rsidR="00925CF6" w:rsidRPr="00CD0572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r w:rsidRPr="00CD0572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Screenshots</w:t>
      </w:r>
      <w:bookmarkEnd w:id="1861"/>
    </w:p>
    <w:p w:rsidR="00CC7692" w:rsidRPr="00C8540F" w:rsidRDefault="00CC7692" w:rsidP="00CC7692"/>
    <w:p w:rsidR="00CC7692" w:rsidRPr="00C8540F" w:rsidRDefault="005D2FA6" w:rsidP="00CC7692">
      <w:pPr>
        <w:rPr>
          <w:sz w:val="24"/>
        </w:rPr>
      </w:pPr>
      <w:r w:rsidRPr="00C8540F">
        <w:rPr>
          <w:sz w:val="24"/>
        </w:rPr>
        <w:t>UI layout:</w:t>
      </w:r>
    </w:p>
    <w:p w:rsidR="009115DB" w:rsidRPr="00D5517C" w:rsidRDefault="009115DB" w:rsidP="00CC7692">
      <w:pPr>
        <w:rPr>
          <w:sz w:val="24"/>
        </w:rPr>
      </w:pPr>
      <w:r w:rsidRPr="00D5517C">
        <w:rPr>
          <w:sz w:val="24"/>
        </w:rPr>
        <w:t xml:space="preserve">To add </w:t>
      </w:r>
      <w:r w:rsidR="00E7238D">
        <w:rPr>
          <w:sz w:val="24"/>
        </w:rPr>
        <w:t xml:space="preserve">more </w:t>
      </w:r>
      <w:r w:rsidRPr="00D5517C">
        <w:rPr>
          <w:sz w:val="24"/>
        </w:rPr>
        <w:t>Co-Applicant or guarantor, click on + button.</w:t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F24568" w:rsidP="00CC7692">
      <w:pPr>
        <w:rPr>
          <w:sz w:val="28"/>
        </w:rPr>
      </w:pPr>
      <w:del w:id="1862" w:author="Swapnil Agrawal | IFMR Rural Finance" w:date="2016-11-10T16:26:00Z">
        <w:r w:rsidRPr="00C8540F" w:rsidDel="000B1700">
          <w:rPr>
            <w:noProof/>
            <w:sz w:val="28"/>
            <w:lang w:val="en-IN" w:eastAsia="en-IN"/>
          </w:rPr>
          <w:drawing>
            <wp:inline distT="0" distB="0" distL="0" distR="0" wp14:anchorId="3E7B2088" wp14:editId="149BC8AB">
              <wp:extent cx="3590925" cy="3476625"/>
              <wp:effectExtent l="0" t="0" r="9525" b="9525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590925" cy="34766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863" w:author="Swapnil Agrawal | IFMR Rural Finance" w:date="2016-11-10T16:26:00Z">
        <w:r w:rsidR="000B1700" w:rsidRPr="000B1700">
          <w:rPr>
            <w:noProof/>
            <w:lang w:val="en-IN" w:eastAsia="en-IN"/>
          </w:rPr>
          <w:t xml:space="preserve"> </w:t>
        </w:r>
        <w:r w:rsidR="000B1700">
          <w:rPr>
            <w:noProof/>
            <w:lang w:val="en-IN" w:eastAsia="en-IN"/>
          </w:rPr>
          <w:drawing>
            <wp:inline distT="0" distB="0" distL="0" distR="0" wp14:anchorId="2C58029F" wp14:editId="30D25AF7">
              <wp:extent cx="3009900" cy="3324225"/>
              <wp:effectExtent l="0" t="0" r="0" b="9525"/>
              <wp:docPr id="88" name="Picture 8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09900" cy="33242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115DB" w:rsidRPr="00C8540F" w:rsidRDefault="009115DB" w:rsidP="00CC7692">
      <w:pPr>
        <w:rPr>
          <w:sz w:val="28"/>
        </w:rPr>
      </w:pPr>
    </w:p>
    <w:p w:rsidR="009115DB" w:rsidRPr="00C8540F" w:rsidRDefault="00F24568" w:rsidP="00CC7692">
      <w:pPr>
        <w:rPr>
          <w:b/>
          <w:sz w:val="28"/>
        </w:rPr>
      </w:pPr>
      <w:r w:rsidRPr="00C8540F">
        <w:rPr>
          <w:b/>
          <w:sz w:val="28"/>
        </w:rPr>
        <w:t xml:space="preserve">4.2.1 </w:t>
      </w:r>
      <w:r w:rsidR="009115DB" w:rsidRPr="00C8540F">
        <w:rPr>
          <w:b/>
          <w:sz w:val="28"/>
        </w:rPr>
        <w:t>Applicant</w:t>
      </w:r>
    </w:p>
    <w:p w:rsidR="009115DB" w:rsidRPr="00D5517C" w:rsidRDefault="009115DB" w:rsidP="00CC7692">
      <w:pPr>
        <w:rPr>
          <w:sz w:val="24"/>
        </w:rPr>
      </w:pPr>
    </w:p>
    <w:p w:rsidR="009115DB" w:rsidRPr="00D5517C" w:rsidRDefault="009115DB" w:rsidP="00CC7692">
      <w:pPr>
        <w:rPr>
          <w:sz w:val="24"/>
        </w:rPr>
      </w:pPr>
      <w:r w:rsidRPr="00D5517C">
        <w:rPr>
          <w:sz w:val="24"/>
        </w:rPr>
        <w:t xml:space="preserve">Entity wise data capture </w:t>
      </w:r>
      <w:r w:rsidR="00F24568" w:rsidRPr="00D5517C">
        <w:rPr>
          <w:sz w:val="24"/>
        </w:rPr>
        <w:t>will start with Applicant</w:t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F24568" w:rsidP="00CC7692">
      <w:pPr>
        <w:rPr>
          <w:sz w:val="28"/>
        </w:rPr>
      </w:pPr>
      <w:r w:rsidRPr="00C8540F">
        <w:rPr>
          <w:noProof/>
          <w:lang w:val="en-IN" w:eastAsia="en-IN"/>
        </w:rPr>
        <w:drawing>
          <wp:inline distT="0" distB="0" distL="0" distR="0" wp14:anchorId="491D1E35" wp14:editId="7D1CA660">
            <wp:extent cx="405765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5705" r="16026"/>
                    <a:stretch/>
                  </pic:blipFill>
                  <pic:spPr bwMode="auto">
                    <a:xfrm>
                      <a:off x="0" y="0"/>
                      <a:ext cx="40576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9115DB" w:rsidP="00CC7692">
      <w:pPr>
        <w:rPr>
          <w:sz w:val="28"/>
        </w:rPr>
      </w:pPr>
    </w:p>
    <w:p w:rsidR="009115DB" w:rsidRPr="00C8540F" w:rsidRDefault="009115DB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t>KYC Details:</w:t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D5517C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4F27A9E2" wp14:editId="3FAD2A6E">
            <wp:extent cx="36195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9552" r="19550"/>
                    <a:stretch/>
                  </pic:blipFill>
                  <pic:spPr bwMode="auto">
                    <a:xfrm>
                      <a:off x="0" y="0"/>
                      <a:ext cx="36195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568" w:rsidRPr="00C8540F" w:rsidRDefault="00F24568" w:rsidP="009115DB">
      <w:pPr>
        <w:jc w:val="center"/>
        <w:rPr>
          <w:sz w:val="28"/>
        </w:rPr>
        <w:sectPr w:rsidR="00F24568" w:rsidRPr="00C8540F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115DB" w:rsidRDefault="009115DB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Applicant Details</w:t>
      </w:r>
    </w:p>
    <w:p w:rsidR="00D5517C" w:rsidRPr="00C8540F" w:rsidRDefault="00D5517C" w:rsidP="00D5517C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901"/>
        <w:gridCol w:w="5016"/>
        <w:gridCol w:w="4977"/>
      </w:tblGrid>
      <w:tr w:rsidR="002A7E10" w:rsidRPr="00C8540F" w:rsidTr="00D5517C">
        <w:trPr>
          <w:trHeight w:val="5994"/>
        </w:trPr>
        <w:tc>
          <w:tcPr>
            <w:tcW w:w="4959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1</w:t>
            </w:r>
          </w:p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 w:rsidRPr="00C8540F">
              <w:rPr>
                <w:rFonts w:ascii="Times New Roman" w:hAnsi="Times New Roman"/>
                <w:noProof/>
                <w:lang w:eastAsia="en-IN"/>
              </w:rPr>
              <w:drawing>
                <wp:inline distT="0" distB="0" distL="0" distR="0" wp14:anchorId="714183F1" wp14:editId="796FA76A">
                  <wp:extent cx="2838450" cy="334137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24186" r="21114"/>
                          <a:stretch/>
                        </pic:blipFill>
                        <pic:spPr bwMode="auto">
                          <a:xfrm>
                            <a:off x="0" y="0"/>
                            <a:ext cx="28384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9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2</w:t>
            </w:r>
          </w:p>
          <w:p w:rsidR="002A7E10" w:rsidRPr="00C8540F" w:rsidRDefault="00D5517C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864" w:author="Swapnil Agrawal | IFMR Rural Finance" w:date="2016-11-10T16:58:00Z">
              <w:r w:rsidDel="0001602C">
                <w:rPr>
                  <w:noProof/>
                  <w:lang w:eastAsia="en-IN"/>
                </w:rPr>
                <w:drawing>
                  <wp:inline distT="0" distB="0" distL="0" distR="0" wp14:anchorId="07AEA6CD" wp14:editId="5241AA23">
                    <wp:extent cx="2847975" cy="3341370"/>
                    <wp:effectExtent l="0" t="0" r="9525" b="0"/>
                    <wp:docPr id="13" name="Picture 1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22"/>
                            <a:srcRect l="26122" r="23718"/>
                            <a:stretch/>
                          </pic:blipFill>
                          <pic:spPr bwMode="auto">
                            <a:xfrm>
                              <a:off x="0" y="0"/>
                              <a:ext cx="284797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865" w:author="Swapnil Agrawal | IFMR Rural Finance" w:date="2016-11-10T16:58:00Z">
              <w:r w:rsidR="0001602C">
                <w:rPr>
                  <w:noProof/>
                  <w:lang w:eastAsia="en-IN"/>
                </w:rPr>
                <w:drawing>
                  <wp:inline distT="0" distB="0" distL="0" distR="0" wp14:anchorId="431C603A" wp14:editId="68784062">
                    <wp:extent cx="3038475" cy="3409950"/>
                    <wp:effectExtent l="0" t="0" r="9525" b="0"/>
                    <wp:docPr id="104" name="Picture 10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38475" cy="340995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016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3</w:t>
            </w:r>
          </w:p>
          <w:p w:rsidR="002A7E10" w:rsidRPr="00C8540F" w:rsidRDefault="00D5517C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4DF110A" wp14:editId="1C9D81AE">
                  <wp:extent cx="2924175" cy="3343275"/>
                  <wp:effectExtent l="0" t="0" r="9525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25160" t="-1" r="23558" b="-57"/>
                          <a:stretch/>
                        </pic:blipFill>
                        <pic:spPr bwMode="auto">
                          <a:xfrm>
                            <a:off x="0" y="0"/>
                            <a:ext cx="2924175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5DB" w:rsidRPr="00C8540F" w:rsidRDefault="009115DB" w:rsidP="009115DB">
      <w:pPr>
        <w:pStyle w:val="ListParagraph"/>
        <w:rPr>
          <w:rFonts w:ascii="Times New Roman" w:hAnsi="Times New Roman"/>
          <w:sz w:val="28"/>
        </w:rPr>
      </w:pPr>
    </w:p>
    <w:p w:rsidR="00FD4391" w:rsidRPr="00C8540F" w:rsidRDefault="00FD4391" w:rsidP="00FD4391">
      <w:pPr>
        <w:pStyle w:val="ListParagraph"/>
        <w:rPr>
          <w:rFonts w:ascii="Times New Roman" w:hAnsi="Times New Roman"/>
          <w:sz w:val="28"/>
        </w:rPr>
      </w:pPr>
    </w:p>
    <w:p w:rsidR="002A7E10" w:rsidRPr="00C8540F" w:rsidRDefault="002A7E10" w:rsidP="00FD4391">
      <w:pPr>
        <w:pStyle w:val="ListParagraph"/>
        <w:rPr>
          <w:rFonts w:ascii="Times New Roman" w:hAnsi="Times New Roman"/>
          <w:sz w:val="28"/>
        </w:rPr>
        <w:sectPr w:rsidR="002A7E10" w:rsidRPr="00C8540F" w:rsidSect="002A7E1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2A7E10" w:rsidRPr="00C8540F" w:rsidRDefault="002A7E10" w:rsidP="002A7E1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A</w:t>
      </w:r>
      <w:r w:rsidR="00FD4391" w:rsidRPr="00C8540F">
        <w:rPr>
          <w:rFonts w:ascii="Times New Roman" w:hAnsi="Times New Roman"/>
          <w:sz w:val="28"/>
        </w:rPr>
        <w:t>ddress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3"/>
        <w:gridCol w:w="5474"/>
      </w:tblGrid>
      <w:tr w:rsidR="002A7E10" w:rsidRPr="00C8540F" w:rsidTr="001E7FE2">
        <w:trPr>
          <w:trHeight w:val="5690"/>
        </w:trPr>
        <w:tc>
          <w:tcPr>
            <w:tcW w:w="5353" w:type="dxa"/>
          </w:tcPr>
          <w:p w:rsidR="002A7E10" w:rsidRPr="00C8540F" w:rsidRDefault="002A7E10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1</w:t>
            </w:r>
          </w:p>
          <w:p w:rsidR="002A7E10" w:rsidRPr="00C8540F" w:rsidRDefault="00B511B3" w:rsidP="002A7E10">
            <w:pPr>
              <w:rPr>
                <w:sz w:val="28"/>
              </w:rPr>
            </w:pPr>
            <w:del w:id="1866" w:author="Swapnil Agrawal | IFMR Rural Finance" w:date="2016-11-10T16:35:00Z">
              <w:r w:rsidDel="003164F4">
                <w:rPr>
                  <w:noProof/>
                  <w:lang w:val="en-IN" w:eastAsia="en-IN"/>
                </w:rPr>
                <w:drawing>
                  <wp:inline distT="0" distB="0" distL="0" distR="0" wp14:anchorId="35304B80" wp14:editId="18CD4BFD">
                    <wp:extent cx="2981325" cy="3341370"/>
                    <wp:effectExtent l="0" t="0" r="9525" b="0"/>
                    <wp:docPr id="15" name="Picture 1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25"/>
                            <a:srcRect l="26122" r="23718"/>
                            <a:stretch/>
                          </pic:blipFill>
                          <pic:spPr bwMode="auto">
                            <a:xfrm>
                              <a:off x="0" y="0"/>
                              <a:ext cx="298132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867" w:author="Swapnil Agrawal | IFMR Rural Finance" w:date="2016-11-10T16:35:00Z">
              <w:r w:rsidR="003164F4">
                <w:rPr>
                  <w:noProof/>
                  <w:lang w:val="en-IN" w:eastAsia="en-IN"/>
                </w:rPr>
                <w:t xml:space="preserve"> </w:t>
              </w:r>
              <w:r w:rsidR="003164F4">
                <w:rPr>
                  <w:noProof/>
                  <w:lang w:val="en-IN" w:eastAsia="en-IN"/>
                </w:rPr>
                <w:drawing>
                  <wp:inline distT="0" distB="0" distL="0" distR="0" wp14:anchorId="50F3B6C1" wp14:editId="719C0D19">
                    <wp:extent cx="3048000" cy="3400425"/>
                    <wp:effectExtent l="0" t="0" r="0" b="9525"/>
                    <wp:docPr id="89" name="Picture 8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48000" cy="340042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474" w:type="dxa"/>
          </w:tcPr>
          <w:p w:rsidR="002A7E10" w:rsidRDefault="002A7E10" w:rsidP="001E7FE2">
            <w:pPr>
              <w:rPr>
                <w:ins w:id="1868" w:author="Swapnil Agrawal | IFMR Rural Finance" w:date="2016-11-10T16:36:00Z"/>
                <w:noProof/>
                <w:lang w:val="en-IN" w:eastAsia="en-IN"/>
              </w:rPr>
            </w:pPr>
            <w:r w:rsidRPr="00C8540F">
              <w:rPr>
                <w:sz w:val="28"/>
              </w:rPr>
              <w:t>Page 2</w:t>
            </w:r>
            <w:r w:rsidR="001E7FE2" w:rsidRPr="00C8540F">
              <w:rPr>
                <w:noProof/>
                <w:lang w:val="en-IN" w:eastAsia="en-IN"/>
              </w:rPr>
              <w:t xml:space="preserve">         </w:t>
            </w:r>
            <w:r w:rsidR="00B511B3">
              <w:rPr>
                <w:noProof/>
                <w:lang w:val="en-IN" w:eastAsia="en-IN"/>
              </w:rPr>
              <w:t xml:space="preserve">    </w:t>
            </w:r>
            <w:del w:id="1869" w:author="Swapnil Agrawal | IFMR Rural Finance" w:date="2016-11-10T16:35:00Z">
              <w:r w:rsidR="00B511B3" w:rsidDel="003164F4">
                <w:rPr>
                  <w:noProof/>
                  <w:lang w:val="en-IN" w:eastAsia="en-IN"/>
                </w:rPr>
                <w:drawing>
                  <wp:inline distT="0" distB="0" distL="0" distR="0" wp14:anchorId="05566059" wp14:editId="5DBADD71">
                    <wp:extent cx="2952750" cy="3343275"/>
                    <wp:effectExtent l="0" t="0" r="0" b="9525"/>
                    <wp:docPr id="16" name="Picture 1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27"/>
                            <a:srcRect l="26442" t="-1" r="23878" b="-57"/>
                            <a:stretch/>
                          </pic:blipFill>
                          <pic:spPr bwMode="auto">
                            <a:xfrm>
                              <a:off x="0" y="0"/>
                              <a:ext cx="2952750" cy="3343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3164F4" w:rsidRPr="00C8540F" w:rsidRDefault="003164F4" w:rsidP="001E7FE2">
            <w:pPr>
              <w:rPr>
                <w:sz w:val="28"/>
              </w:rPr>
            </w:pPr>
            <w:ins w:id="1870" w:author="Swapnil Agrawal | IFMR Rural Finance" w:date="2016-11-10T16:36:00Z">
              <w:r>
                <w:rPr>
                  <w:noProof/>
                  <w:lang w:val="en-IN" w:eastAsia="en-IN"/>
                </w:rPr>
                <w:drawing>
                  <wp:inline distT="0" distB="0" distL="0" distR="0" wp14:anchorId="36E34E3B" wp14:editId="425E9BDB">
                    <wp:extent cx="3048000" cy="3343275"/>
                    <wp:effectExtent l="0" t="0" r="0" b="9525"/>
                    <wp:docPr id="90" name="Picture 9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48000" cy="334327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:rsidR="002A7E10" w:rsidRPr="00C8540F" w:rsidRDefault="002A7E10" w:rsidP="002A7E10">
            <w:pPr>
              <w:ind w:firstLine="720"/>
              <w:rPr>
                <w:sz w:val="28"/>
              </w:rPr>
            </w:pPr>
          </w:p>
        </w:tc>
      </w:tr>
      <w:tr w:rsidR="002A7E10" w:rsidRPr="00C8540F" w:rsidTr="00B511B3">
        <w:trPr>
          <w:trHeight w:val="5733"/>
        </w:trPr>
        <w:tc>
          <w:tcPr>
            <w:tcW w:w="5353" w:type="dxa"/>
          </w:tcPr>
          <w:p w:rsidR="002A7E10" w:rsidRPr="00C8540F" w:rsidRDefault="001E7FE2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3</w:t>
            </w:r>
          </w:p>
          <w:p w:rsidR="001E7FE2" w:rsidRPr="00C8540F" w:rsidRDefault="001E7FE2" w:rsidP="002A7E10">
            <w:pPr>
              <w:rPr>
                <w:sz w:val="28"/>
              </w:rPr>
            </w:pPr>
            <w:r w:rsidRPr="00C8540F">
              <w:rPr>
                <w:noProof/>
                <w:lang w:val="en-IN" w:eastAsia="en-IN"/>
              </w:rPr>
              <w:drawing>
                <wp:inline distT="0" distB="0" distL="0" distR="0" wp14:anchorId="0F9F9504" wp14:editId="7824702C">
                  <wp:extent cx="3009900" cy="334137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2A7E10" w:rsidRPr="00C8540F" w:rsidRDefault="001E7FE2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4</w:t>
            </w:r>
          </w:p>
          <w:p w:rsidR="001E7FE2" w:rsidRPr="00C8540F" w:rsidRDefault="001E7FE2" w:rsidP="002A7E10">
            <w:pPr>
              <w:rPr>
                <w:sz w:val="28"/>
              </w:rPr>
            </w:pPr>
            <w:r w:rsidRPr="00C8540F">
              <w:rPr>
                <w:noProof/>
                <w:lang w:val="en-IN" w:eastAsia="en-IN"/>
              </w:rPr>
              <w:t xml:space="preserve">  </w:t>
            </w:r>
            <w:r w:rsidR="00B511B3">
              <w:rPr>
                <w:noProof/>
                <w:lang w:val="en-IN" w:eastAsia="en-IN"/>
              </w:rPr>
              <w:drawing>
                <wp:inline distT="0" distB="0" distL="0" distR="0" wp14:anchorId="28F05141" wp14:editId="2669FB76">
                  <wp:extent cx="2981325" cy="334327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/>
                          <a:srcRect l="25962" t="-1" r="23878" b="-57"/>
                          <a:stretch/>
                        </pic:blipFill>
                        <pic:spPr bwMode="auto">
                          <a:xfrm>
                            <a:off x="0" y="0"/>
                            <a:ext cx="2981325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7E10" w:rsidRPr="00C8540F" w:rsidRDefault="002A7E10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1E7FE2" w:rsidRPr="00C8540F" w:rsidRDefault="001E7FE2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Family Member Details</w:t>
      </w:r>
    </w:p>
    <w:p w:rsidR="00517E18" w:rsidRDefault="00517E18" w:rsidP="001E7FE2">
      <w:pPr>
        <w:pStyle w:val="ListParagraph"/>
        <w:ind w:left="1440"/>
        <w:rPr>
          <w:rFonts w:ascii="Times New Roman" w:hAnsi="Times New Roman"/>
          <w:sz w:val="28"/>
        </w:rPr>
      </w:pPr>
    </w:p>
    <w:p w:rsidR="001E7FE2" w:rsidRDefault="00431FFE" w:rsidP="001E7FE2">
      <w:pPr>
        <w:pStyle w:val="ListParagraph"/>
        <w:ind w:left="1440"/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noProof/>
          <w:lang w:eastAsia="en-IN"/>
        </w:rPr>
        <w:drawing>
          <wp:inline distT="0" distB="0" distL="0" distR="0" wp14:anchorId="4AE0B755" wp14:editId="29E60D13">
            <wp:extent cx="325755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3718" r="21474"/>
                    <a:stretch/>
                  </pic:blipFill>
                  <pic:spPr bwMode="auto">
                    <a:xfrm>
                      <a:off x="0" y="0"/>
                      <a:ext cx="32575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Pr="00C8540F" w:rsidRDefault="00517E18" w:rsidP="001E7FE2">
      <w:pPr>
        <w:pStyle w:val="ListParagraph"/>
        <w:ind w:left="1440"/>
        <w:rPr>
          <w:rFonts w:ascii="Times New Roman" w:hAnsi="Times New Roman"/>
          <w:sz w:val="28"/>
        </w:rPr>
      </w:pPr>
    </w:p>
    <w:p w:rsidR="00FD4391" w:rsidRPr="00C8540F" w:rsidRDefault="00431FFE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t>Household Financials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233"/>
        <w:gridCol w:w="5234"/>
      </w:tblGrid>
      <w:tr w:rsidR="00431FFE" w:rsidRPr="00C8540F" w:rsidTr="00431FFE">
        <w:trPr>
          <w:trHeight w:val="6381"/>
        </w:trPr>
        <w:tc>
          <w:tcPr>
            <w:tcW w:w="5413" w:type="dxa"/>
          </w:tcPr>
          <w:p w:rsidR="00431FFE" w:rsidRDefault="00431FFE" w:rsidP="00FD4391">
            <w:pPr>
              <w:rPr>
                <w:sz w:val="28"/>
              </w:rPr>
            </w:pPr>
            <w:r w:rsidRPr="00C8540F">
              <w:rPr>
                <w:sz w:val="28"/>
              </w:rPr>
              <w:t>Page 1</w:t>
            </w:r>
          </w:p>
          <w:p w:rsidR="00537276" w:rsidRPr="00C8540F" w:rsidRDefault="00537276" w:rsidP="00FD4391">
            <w:pPr>
              <w:rPr>
                <w:sz w:val="28"/>
              </w:rPr>
            </w:pPr>
          </w:p>
          <w:p w:rsidR="00431FFE" w:rsidRPr="00C8540F" w:rsidRDefault="00431FFE" w:rsidP="00431FFE">
            <w:pPr>
              <w:rPr>
                <w:sz w:val="28"/>
              </w:rPr>
            </w:pPr>
            <w:r w:rsidRPr="00C8540F">
              <w:rPr>
                <w:noProof/>
                <w:lang w:val="en-IN" w:eastAsia="en-IN"/>
              </w:rPr>
              <w:drawing>
                <wp:inline distT="0" distB="0" distL="0" distR="0" wp14:anchorId="79905988" wp14:editId="31C7A91F">
                  <wp:extent cx="3048000" cy="334137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25642" r="23076"/>
                          <a:stretch/>
                        </pic:blipFill>
                        <pic:spPr bwMode="auto">
                          <a:xfrm>
                            <a:off x="0" y="0"/>
                            <a:ext cx="30480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4" w:type="dxa"/>
          </w:tcPr>
          <w:p w:rsidR="00431FFE" w:rsidRDefault="00431FFE" w:rsidP="00FD4391">
            <w:pPr>
              <w:rPr>
                <w:sz w:val="28"/>
              </w:rPr>
            </w:pPr>
            <w:r w:rsidRPr="00C8540F">
              <w:rPr>
                <w:sz w:val="28"/>
              </w:rPr>
              <w:t>Page 2</w:t>
            </w:r>
          </w:p>
          <w:p w:rsidR="00537276" w:rsidRPr="00C8540F" w:rsidRDefault="00537276" w:rsidP="00FD4391">
            <w:pPr>
              <w:rPr>
                <w:sz w:val="28"/>
              </w:rPr>
            </w:pPr>
          </w:p>
          <w:p w:rsidR="00431FFE" w:rsidRPr="00C8540F" w:rsidRDefault="00431FFE" w:rsidP="00FD4391">
            <w:pPr>
              <w:rPr>
                <w:sz w:val="28"/>
              </w:rPr>
            </w:pPr>
            <w:r w:rsidRPr="00C8540F">
              <w:rPr>
                <w:noProof/>
                <w:lang w:val="en-IN" w:eastAsia="en-IN"/>
              </w:rPr>
              <w:drawing>
                <wp:inline distT="0" distB="0" distL="0" distR="0" wp14:anchorId="53AFE7B2" wp14:editId="1E5884E9">
                  <wp:extent cx="3038475" cy="334327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25812" t="1" r="23065" b="-58"/>
                          <a:stretch/>
                        </pic:blipFill>
                        <pic:spPr bwMode="auto">
                          <a:xfrm>
                            <a:off x="0" y="0"/>
                            <a:ext cx="3038475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4391" w:rsidRPr="00C8540F" w:rsidRDefault="00FD4391" w:rsidP="00FD4391">
      <w:pPr>
        <w:ind w:left="360"/>
        <w:rPr>
          <w:sz w:val="28"/>
        </w:r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lastRenderedPageBreak/>
        <w:t>Liabilities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44EFB20A" wp14:editId="3A8E09D7">
            <wp:extent cx="302895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5961" r="23077"/>
                    <a:stretch/>
                  </pic:blipFill>
                  <pic:spPr bwMode="auto">
                    <a:xfrm>
                      <a:off x="0" y="0"/>
                      <a:ext cx="3028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P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Bank Statement Details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</w:tblPr>
      <w:tblGrid>
        <w:gridCol w:w="4986"/>
        <w:gridCol w:w="5088"/>
      </w:tblGrid>
      <w:tr w:rsidR="00517E18" w:rsidTr="00517E18">
        <w:trPr>
          <w:trHeight w:val="6397"/>
        </w:trPr>
        <w:tc>
          <w:tcPr>
            <w:tcW w:w="4693" w:type="dxa"/>
          </w:tcPr>
          <w:p w:rsidR="00517E18" w:rsidRDefault="00517E18" w:rsidP="00517E18">
            <w:pPr>
              <w:pStyle w:val="ListParagraph"/>
              <w:ind w:left="0"/>
              <w:rPr>
                <w:ins w:id="1871" w:author="Swapnil Agrawal | IFMR Rural Finance" w:date="2016-11-10T16:39:00Z"/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3164F4" w:rsidRDefault="003164F4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517E18" w:rsidRDefault="003164F4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1872" w:author="Swapnil Agrawal | IFMR Rural Finance" w:date="2016-11-10T16:39:00Z">
              <w:r>
                <w:rPr>
                  <w:noProof/>
                  <w:lang w:eastAsia="en-IN"/>
                </w:rPr>
                <w:drawing>
                  <wp:inline distT="0" distB="0" distL="0" distR="0" wp14:anchorId="17E8532A" wp14:editId="7B06085F">
                    <wp:extent cx="3028950" cy="3362325"/>
                    <wp:effectExtent l="0" t="0" r="0" b="9525"/>
                    <wp:docPr id="91" name="Picture 9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28950" cy="336232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873" w:author="Swapnil Agrawal | IFMR Rural Finance" w:date="2016-11-10T16:39:00Z">
              <w:r w:rsidDel="003164F4">
                <w:rPr>
                  <w:noProof/>
                  <w:lang w:eastAsia="en-IN"/>
                </w:rPr>
                <w:drawing>
                  <wp:inline distT="0" distB="0" distL="0" distR="0" wp14:anchorId="5BF14B0B" wp14:editId="52D8D58A">
                    <wp:extent cx="3028950" cy="3341370"/>
                    <wp:effectExtent l="0" t="0" r="0" b="0"/>
                    <wp:docPr id="28" name="Picture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36"/>
                            <a:srcRect l="26122" r="22917"/>
                            <a:stretch/>
                          </pic:blipFill>
                          <pic:spPr bwMode="auto">
                            <a:xfrm>
                              <a:off x="0" y="0"/>
                              <a:ext cx="302895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5088" w:type="dxa"/>
          </w:tcPr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517E18" w:rsidRDefault="003164F4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1874" w:author="Swapnil Agrawal | IFMR Rural Finance" w:date="2016-11-10T16:39:00Z">
              <w:r>
                <w:rPr>
                  <w:noProof/>
                  <w:lang w:eastAsia="en-IN"/>
                </w:rPr>
                <w:drawing>
                  <wp:inline distT="0" distB="0" distL="0" distR="0" wp14:anchorId="654B486E" wp14:editId="23EB90B0">
                    <wp:extent cx="3048000" cy="3381375"/>
                    <wp:effectExtent l="0" t="0" r="0" b="9525"/>
                    <wp:docPr id="92" name="Picture 9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3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48000" cy="338137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  <w:r w:rsidDel="003164F4">
                <w:rPr>
                  <w:noProof/>
                  <w:lang w:eastAsia="en-IN"/>
                </w:rPr>
                <w:t xml:space="preserve"> </w:t>
              </w:r>
            </w:ins>
            <w:del w:id="1875" w:author="Swapnil Agrawal | IFMR Rural Finance" w:date="2016-11-10T16:39:00Z">
              <w:r w:rsidR="00517E18" w:rsidDel="003164F4">
                <w:rPr>
                  <w:noProof/>
                  <w:lang w:eastAsia="en-IN"/>
                </w:rPr>
                <w:drawing>
                  <wp:inline distT="0" distB="0" distL="0" distR="0" wp14:anchorId="7BE7B5C4" wp14:editId="03351339">
                    <wp:extent cx="2990850" cy="3343275"/>
                    <wp:effectExtent l="0" t="0" r="0" b="9525"/>
                    <wp:docPr id="29" name="Picture 2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38"/>
                            <a:srcRect l="26134" t="-58" r="23546" b="1"/>
                            <a:stretch/>
                          </pic:blipFill>
                          <pic:spPr bwMode="auto">
                            <a:xfrm>
                              <a:off x="0" y="0"/>
                              <a:ext cx="2990850" cy="3343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</w:tbl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References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  <w:del w:id="1876" w:author="Swapnil Agrawal | IFMR Rural Finance" w:date="2016-11-10T16:41:00Z">
        <w:r w:rsidDel="003164F4">
          <w:rPr>
            <w:noProof/>
            <w:lang w:eastAsia="en-IN"/>
          </w:rPr>
          <w:drawing>
            <wp:inline distT="0" distB="0" distL="0" distR="0" wp14:anchorId="666E7A12" wp14:editId="374DEF03">
              <wp:extent cx="2990850" cy="3341370"/>
              <wp:effectExtent l="0" t="0" r="0" b="0"/>
              <wp:docPr id="30" name="Picture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39"/>
                      <a:srcRect l="26282" r="23397"/>
                      <a:stretch/>
                    </pic:blipFill>
                    <pic:spPr bwMode="auto">
                      <a:xfrm>
                        <a:off x="0" y="0"/>
                        <a:ext cx="2990850" cy="334137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  <w:ins w:id="1877" w:author="Swapnil Agrawal | IFMR Rural Finance" w:date="2016-11-10T16:41:00Z">
        <w:r w:rsidR="003164F4" w:rsidRPr="003164F4">
          <w:rPr>
            <w:noProof/>
            <w:lang w:eastAsia="en-IN"/>
          </w:rPr>
          <w:t xml:space="preserve"> </w:t>
        </w:r>
        <w:r w:rsidR="003164F4">
          <w:rPr>
            <w:noProof/>
            <w:lang w:eastAsia="en-IN"/>
          </w:rPr>
          <w:drawing>
            <wp:inline distT="0" distB="0" distL="0" distR="0" wp14:anchorId="530BD192" wp14:editId="0773A5B5">
              <wp:extent cx="3028950" cy="3362325"/>
              <wp:effectExtent l="0" t="0" r="0" b="9525"/>
              <wp:docPr id="93" name="Picture 9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4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28950" cy="33623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  <w:sectPr w:rsidR="00517E18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517E18" w:rsidRPr="00517E18" w:rsidRDefault="00517E18" w:rsidP="00517E18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bookmarkStart w:id="1878" w:name="_Toc464810144"/>
      <w:r w:rsidRPr="00517E18">
        <w:rPr>
          <w:rFonts w:ascii="Times New Roman" w:hAnsi="Times New Roman"/>
          <w:b/>
          <w:sz w:val="28"/>
        </w:rPr>
        <w:lastRenderedPageBreak/>
        <w:t>Co-applicant</w:t>
      </w:r>
    </w:p>
    <w:p w:rsidR="00517E18" w:rsidRDefault="00517E18" w:rsidP="00517E18">
      <w:pPr>
        <w:pStyle w:val="ListParagraph"/>
        <w:ind w:left="1080"/>
        <w:rPr>
          <w:b/>
          <w:sz w:val="28"/>
        </w:rPr>
      </w:pPr>
      <w:del w:id="1879" w:author="Swapnil Agrawal | IFMR Rural Finance" w:date="2016-11-10T17:32:00Z">
        <w:r w:rsidDel="00B63582">
          <w:rPr>
            <w:noProof/>
            <w:lang w:eastAsia="en-IN"/>
          </w:rPr>
          <w:drawing>
            <wp:inline distT="0" distB="0" distL="0" distR="0" wp14:anchorId="7D3BC0F7" wp14:editId="7866B984">
              <wp:extent cx="3057525" cy="3341370"/>
              <wp:effectExtent l="0" t="0" r="9525" b="0"/>
              <wp:docPr id="31" name="Picture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41"/>
                      <a:srcRect l="25480" r="23078"/>
                      <a:stretch/>
                    </pic:blipFill>
                    <pic:spPr bwMode="auto">
                      <a:xfrm>
                        <a:off x="0" y="0"/>
                        <a:ext cx="3057525" cy="334137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  <w:ins w:id="1880" w:author="Swapnil Agrawal | IFMR Rural Finance" w:date="2016-11-10T17:32:00Z">
        <w:r w:rsidR="00B63582" w:rsidRPr="00B63582">
          <w:rPr>
            <w:noProof/>
            <w:lang w:eastAsia="en-IN"/>
          </w:rPr>
          <w:t xml:space="preserve"> </w:t>
        </w:r>
      </w:ins>
      <w:ins w:id="1881" w:author="Swapnil Agrawal | IFMR Rural Finance" w:date="2016-11-10T17:35:00Z">
        <w:r w:rsidR="00B63582">
          <w:rPr>
            <w:noProof/>
            <w:lang w:eastAsia="en-IN"/>
          </w:rPr>
          <w:drawing>
            <wp:inline distT="0" distB="0" distL="0" distR="0" wp14:anchorId="74F9338F" wp14:editId="173BFA66">
              <wp:extent cx="3067050" cy="3352800"/>
              <wp:effectExtent l="0" t="0" r="0" b="0"/>
              <wp:docPr id="111" name="Picture 1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4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67050" cy="33528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517E18" w:rsidRDefault="00517E18" w:rsidP="00517E18">
      <w:pPr>
        <w:pStyle w:val="ListParagraph"/>
        <w:ind w:left="1080"/>
        <w:rPr>
          <w:b/>
          <w:sz w:val="28"/>
        </w:rPr>
      </w:pPr>
    </w:p>
    <w:p w:rsidR="004520A8" w:rsidRDefault="00517E1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KYC Details</w:t>
      </w:r>
    </w:p>
    <w:p w:rsidR="00947C88" w:rsidRDefault="00947C88" w:rsidP="00947C88">
      <w:pPr>
        <w:pStyle w:val="ListParagraph"/>
        <w:ind w:left="1440"/>
        <w:rPr>
          <w:rFonts w:ascii="Times New Roman" w:hAnsi="Times New Roman"/>
          <w:sz w:val="28"/>
        </w:rPr>
      </w:pPr>
    </w:p>
    <w:p w:rsidR="00947C88" w:rsidRDefault="00947C88" w:rsidP="00947C88">
      <w:pPr>
        <w:pStyle w:val="ListParagraph"/>
        <w:ind w:left="1440"/>
        <w:rPr>
          <w:rFonts w:ascii="Times New Roman" w:hAnsi="Times New Roman"/>
          <w:sz w:val="28"/>
        </w:rPr>
        <w:sectPr w:rsidR="00947C88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279D437A" wp14:editId="573279D5">
            <wp:extent cx="299085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5962" r="2371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Co-applicant Details</w:t>
      </w:r>
    </w:p>
    <w:p w:rsidR="008632D6" w:rsidRDefault="008632D6" w:rsidP="008632D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625"/>
        <w:gridCol w:w="4947"/>
        <w:gridCol w:w="4800"/>
      </w:tblGrid>
      <w:tr w:rsidR="00947C88" w:rsidTr="00537276">
        <w:trPr>
          <w:trHeight w:val="6543"/>
        </w:trPr>
        <w:tc>
          <w:tcPr>
            <w:tcW w:w="4820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678CA67" wp14:editId="22F9AC15">
                  <wp:extent cx="2847975" cy="334137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882" w:author="Swapnil Agrawal | IFMR Rural Finance" w:date="2016-11-10T17:00:00Z">
              <w:r w:rsidDel="0001602C">
                <w:rPr>
                  <w:noProof/>
                  <w:lang w:eastAsia="en-IN"/>
                </w:rPr>
                <w:drawing>
                  <wp:inline distT="0" distB="0" distL="0" distR="0" wp14:anchorId="5F25E004" wp14:editId="4B0FDC35">
                    <wp:extent cx="2894965" cy="3341370"/>
                    <wp:effectExtent l="0" t="0" r="635" b="0"/>
                    <wp:docPr id="34" name="Picture 3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45"/>
                            <a:srcRect l="26122" r="23878"/>
                            <a:stretch/>
                          </pic:blipFill>
                          <pic:spPr bwMode="auto">
                            <a:xfrm>
                              <a:off x="0" y="0"/>
                              <a:ext cx="289496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883" w:author="Swapnil Agrawal | IFMR Rural Finance" w:date="2016-11-10T17:00:00Z">
              <w:r w:rsidR="0001602C">
                <w:rPr>
                  <w:noProof/>
                  <w:lang w:eastAsia="en-IN"/>
                </w:rPr>
                <w:drawing>
                  <wp:inline distT="0" distB="0" distL="0" distR="0" wp14:anchorId="71E718D6" wp14:editId="1CA7ED07">
                    <wp:extent cx="3057525" cy="3371850"/>
                    <wp:effectExtent l="0" t="0" r="9525" b="0"/>
                    <wp:docPr id="105" name="Picture 10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4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57525" cy="337185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591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686961E" wp14:editId="2439EEB7">
                  <wp:extent cx="2962275" cy="334137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/>
                          <a:srcRect l="26121" t="627" r="24039" b="-627"/>
                          <a:stretch/>
                        </pic:blipFill>
                        <pic:spPr bwMode="auto">
                          <a:xfrm>
                            <a:off x="0" y="0"/>
                            <a:ext cx="29622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32D6" w:rsidRDefault="008632D6" w:rsidP="00947C88">
      <w:pPr>
        <w:pStyle w:val="ListParagraph"/>
        <w:ind w:left="1440"/>
        <w:rPr>
          <w:rFonts w:ascii="Times New Roman" w:hAnsi="Times New Roman"/>
          <w:sz w:val="28"/>
        </w:rPr>
        <w:sectPr w:rsidR="008632D6" w:rsidSect="00947C88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p w:rsidR="00537276" w:rsidRDefault="00537276" w:rsidP="0053727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534" w:type="dxa"/>
        <w:tblLook w:val="04A0" w:firstRow="1" w:lastRow="0" w:firstColumn="1" w:lastColumn="0" w:noHBand="0" w:noVBand="1"/>
        <w:tblPrChange w:id="1884" w:author="Swapnil Agrawal | IFMR Rural Finance" w:date="2016-11-10T16:43:00Z">
          <w:tblPr>
            <w:tblStyle w:val="TableGrid"/>
            <w:tblW w:w="0" w:type="auto"/>
            <w:tblInd w:w="1101" w:type="dxa"/>
            <w:tblLook w:val="04A0" w:firstRow="1" w:lastRow="0" w:firstColumn="1" w:lastColumn="0" w:noHBand="0" w:noVBand="1"/>
          </w:tblPr>
        </w:tblPrChange>
      </w:tblPr>
      <w:tblGrid>
        <w:gridCol w:w="5016"/>
        <w:gridCol w:w="4986"/>
        <w:tblGridChange w:id="1885">
          <w:tblGrid>
            <w:gridCol w:w="4878"/>
            <w:gridCol w:w="4848"/>
          </w:tblGrid>
        </w:tblGridChange>
      </w:tblGrid>
      <w:tr w:rsidR="008632D6" w:rsidTr="003164F4">
        <w:tc>
          <w:tcPr>
            <w:tcW w:w="4878" w:type="dxa"/>
            <w:tcPrChange w:id="1886" w:author="Swapnil Agrawal | IFMR Rural Finance" w:date="2016-11-10T16:43:00Z">
              <w:tcPr>
                <w:tcW w:w="4716" w:type="dxa"/>
              </w:tcPr>
            </w:tcPrChange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Del="003164F4" w:rsidRDefault="008632D6" w:rsidP="008632D6">
            <w:pPr>
              <w:pStyle w:val="ListParagraph"/>
              <w:ind w:left="0"/>
              <w:rPr>
                <w:del w:id="1887" w:author="Swapnil Agrawal | IFMR Rural Finance" w:date="2016-11-10T16:42:00Z"/>
                <w:rFonts w:ascii="Times New Roman" w:hAnsi="Times New Roman"/>
                <w:sz w:val="28"/>
              </w:rPr>
            </w:pP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888" w:author="Swapnil Agrawal | IFMR Rural Finance" w:date="2016-11-10T16:42:00Z">
              <w:r w:rsidDel="003164F4">
                <w:rPr>
                  <w:noProof/>
                  <w:lang w:eastAsia="en-IN"/>
                </w:rPr>
                <w:drawing>
                  <wp:inline distT="0" distB="0" distL="0" distR="0" wp14:anchorId="53DC22CB" wp14:editId="3F2FA488">
                    <wp:extent cx="2847975" cy="3341370"/>
                    <wp:effectExtent l="0" t="0" r="9525" b="0"/>
                    <wp:docPr id="36" name="Picture 3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48"/>
                            <a:srcRect l="26122" r="23878"/>
                            <a:stretch/>
                          </pic:blipFill>
                          <pic:spPr bwMode="auto">
                            <a:xfrm>
                              <a:off x="0" y="0"/>
                              <a:ext cx="284797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889" w:author="Swapnil Agrawal | IFMR Rural Finance" w:date="2016-11-10T16:42:00Z">
              <w:r w:rsidR="003164F4">
                <w:rPr>
                  <w:noProof/>
                  <w:lang w:eastAsia="en-IN"/>
                </w:rPr>
                <w:t xml:space="preserve"> </w:t>
              </w:r>
              <w:r w:rsidR="003164F4">
                <w:rPr>
                  <w:noProof/>
                  <w:lang w:eastAsia="en-IN"/>
                </w:rPr>
                <w:drawing>
                  <wp:inline distT="0" distB="0" distL="0" distR="0" wp14:anchorId="21C7C6A1" wp14:editId="081BE46F">
                    <wp:extent cx="3038475" cy="3390900"/>
                    <wp:effectExtent l="0" t="0" r="9525" b="0"/>
                    <wp:docPr id="94" name="Picture 9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4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38475" cy="33909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848" w:type="dxa"/>
            <w:tcPrChange w:id="1890" w:author="Swapnil Agrawal | IFMR Rural Finance" w:date="2016-11-10T16:43:00Z">
              <w:tcPr>
                <w:tcW w:w="4671" w:type="dxa"/>
              </w:tcPr>
            </w:tcPrChange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Del="003164F4" w:rsidRDefault="008632D6" w:rsidP="008632D6">
            <w:pPr>
              <w:pStyle w:val="ListParagraph"/>
              <w:ind w:left="0"/>
              <w:rPr>
                <w:del w:id="1891" w:author="Swapnil Agrawal | IFMR Rural Finance" w:date="2016-11-10T16:43:00Z"/>
                <w:rFonts w:ascii="Times New Roman" w:hAnsi="Times New Roman"/>
                <w:sz w:val="28"/>
              </w:rPr>
            </w:pP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892" w:author="Swapnil Agrawal | IFMR Rural Finance" w:date="2016-11-10T16:42:00Z">
              <w:r w:rsidDel="003164F4">
                <w:rPr>
                  <w:noProof/>
                  <w:lang w:eastAsia="en-IN"/>
                </w:rPr>
                <w:drawing>
                  <wp:inline distT="0" distB="0" distL="0" distR="0" wp14:anchorId="311736EA" wp14:editId="62A27883">
                    <wp:extent cx="2838450" cy="3341370"/>
                    <wp:effectExtent l="0" t="0" r="0" b="0"/>
                    <wp:docPr id="37" name="Picture 3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50"/>
                            <a:srcRect l="26282" t="57" r="24038" b="-57"/>
                            <a:stretch/>
                          </pic:blipFill>
                          <pic:spPr bwMode="auto">
                            <a:xfrm>
                              <a:off x="0" y="0"/>
                              <a:ext cx="283845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893" w:author="Swapnil Agrawal | IFMR Rural Finance" w:date="2016-11-10T16:43:00Z">
              <w:r w:rsidR="003164F4">
                <w:rPr>
                  <w:noProof/>
                  <w:lang w:eastAsia="en-IN"/>
                </w:rPr>
                <w:t xml:space="preserve"> </w:t>
              </w:r>
              <w:r w:rsidR="003164F4">
                <w:rPr>
                  <w:noProof/>
                  <w:lang w:eastAsia="en-IN"/>
                </w:rPr>
                <w:drawing>
                  <wp:inline distT="0" distB="0" distL="0" distR="0" wp14:anchorId="0DF61AB3" wp14:editId="356B0817">
                    <wp:extent cx="3028950" cy="3362325"/>
                    <wp:effectExtent l="0" t="0" r="0" b="9525"/>
                    <wp:docPr id="95" name="Picture 9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5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28950" cy="336232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8632D6" w:rsidTr="003164F4">
        <w:tc>
          <w:tcPr>
            <w:tcW w:w="4878" w:type="dxa"/>
            <w:tcPrChange w:id="1894" w:author="Swapnil Agrawal | IFMR Rural Finance" w:date="2016-11-10T16:43:00Z">
              <w:tcPr>
                <w:tcW w:w="4716" w:type="dxa"/>
              </w:tcPr>
            </w:tcPrChange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62223A2" wp14:editId="46BDF06B">
                  <wp:extent cx="2847975" cy="3341370"/>
                  <wp:effectExtent l="0" t="0" r="952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2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8" w:type="dxa"/>
            <w:tcPrChange w:id="1895" w:author="Swapnil Agrawal | IFMR Rural Finance" w:date="2016-11-10T16:43:00Z">
              <w:tcPr>
                <w:tcW w:w="4671" w:type="dxa"/>
              </w:tcPr>
            </w:tcPrChange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FBD084B" wp14:editId="11F413C5">
                  <wp:extent cx="2886075" cy="3341370"/>
                  <wp:effectExtent l="0" t="0" r="952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3"/>
                          <a:srcRect l="26282" r="2403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0D9" w:rsidRDefault="002F60D9" w:rsidP="008632D6">
      <w:pPr>
        <w:pStyle w:val="ListParagraph"/>
        <w:ind w:left="1440"/>
        <w:rPr>
          <w:rFonts w:ascii="Times New Roman" w:hAnsi="Times New Roman"/>
          <w:sz w:val="28"/>
        </w:rPr>
        <w:sectPr w:rsidR="002F60D9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Family Member Details</w:t>
      </w: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7DD7FBE4" wp14:editId="61E74C18">
            <wp:extent cx="299085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25160" r="23397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Household Financials</w:t>
      </w:r>
    </w:p>
    <w:p w:rsidR="00537276" w:rsidRDefault="00537276" w:rsidP="0053727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746"/>
        <w:gridCol w:w="4806"/>
      </w:tblGrid>
      <w:tr w:rsidR="002F60D9" w:rsidTr="002F60D9">
        <w:tc>
          <w:tcPr>
            <w:tcW w:w="4693" w:type="dxa"/>
          </w:tcPr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15F0EB6" wp14:editId="36C4155D">
                  <wp:extent cx="2876550" cy="334137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5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8765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4" w:type="dxa"/>
          </w:tcPr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B7461F0" wp14:editId="5ADDE843">
                  <wp:extent cx="2914650" cy="334137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6"/>
                          <a:srcRect l="26122" t="57" r="23878" b="-57"/>
                          <a:stretch/>
                        </pic:blipFill>
                        <pic:spPr bwMode="auto">
                          <a:xfrm>
                            <a:off x="0" y="0"/>
                            <a:ext cx="29146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3F46" w:rsidRDefault="00F73F46" w:rsidP="002F60D9">
      <w:pPr>
        <w:pStyle w:val="ListParagraph"/>
        <w:ind w:left="1440"/>
        <w:rPr>
          <w:rFonts w:ascii="Times New Roman" w:hAnsi="Times New Roman"/>
          <w:sz w:val="28"/>
        </w:rPr>
        <w:sectPr w:rsidR="00F73F46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63582" w:rsidRDefault="00B63582" w:rsidP="004520A8">
      <w:pPr>
        <w:pStyle w:val="ListParagraph"/>
        <w:numPr>
          <w:ilvl w:val="3"/>
          <w:numId w:val="10"/>
        </w:numPr>
        <w:rPr>
          <w:ins w:id="1896" w:author="Swapnil Agrawal | IFMR Rural Finance" w:date="2016-11-10T17:33:00Z"/>
          <w:rFonts w:ascii="Times New Roman" w:hAnsi="Times New Roman"/>
          <w:sz w:val="28"/>
        </w:rPr>
      </w:pPr>
      <w:ins w:id="1897" w:author="Swapnil Agrawal | IFMR Rural Finance" w:date="2016-11-10T17:33:00Z">
        <w:r>
          <w:rPr>
            <w:rFonts w:ascii="Times New Roman" w:hAnsi="Times New Roman"/>
            <w:sz w:val="28"/>
          </w:rPr>
          <w:lastRenderedPageBreak/>
          <w:t>Liabilities</w:t>
        </w:r>
      </w:ins>
    </w:p>
    <w:p w:rsidR="00B63582" w:rsidRDefault="00B63582">
      <w:pPr>
        <w:ind w:left="360"/>
        <w:rPr>
          <w:ins w:id="1898" w:author="Swapnil Agrawal | IFMR Rural Finance" w:date="2016-11-10T17:34:00Z"/>
          <w:sz w:val="28"/>
        </w:rPr>
        <w:pPrChange w:id="1899" w:author="Swapnil Agrawal | IFMR Rural Finance" w:date="2016-11-10T17:33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ins w:id="1900" w:author="Swapnil Agrawal | IFMR Rural Finance" w:date="2016-11-10T17:34:00Z">
        <w:r>
          <w:rPr>
            <w:noProof/>
            <w:lang w:val="en-IN" w:eastAsia="en-IN"/>
          </w:rPr>
          <w:drawing>
            <wp:inline distT="0" distB="0" distL="0" distR="0" wp14:anchorId="18A65397" wp14:editId="4C27D0CE">
              <wp:extent cx="3057525" cy="3352800"/>
              <wp:effectExtent l="0" t="0" r="9525" b="0"/>
              <wp:docPr id="110" name="Picture 1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57525" cy="33528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63582" w:rsidRPr="00B63582" w:rsidRDefault="00B63582">
      <w:pPr>
        <w:ind w:left="360"/>
        <w:rPr>
          <w:ins w:id="1901" w:author="Swapnil Agrawal | IFMR Rural Finance" w:date="2016-11-10T17:32:00Z"/>
          <w:sz w:val="28"/>
          <w:rPrChange w:id="1902" w:author="Swapnil Agrawal | IFMR Rural Finance" w:date="2016-11-10T17:33:00Z">
            <w:rPr>
              <w:ins w:id="1903" w:author="Swapnil Agrawal | IFMR Rural Finance" w:date="2016-11-10T17:32:00Z"/>
            </w:rPr>
          </w:rPrChange>
        </w:rPr>
        <w:pPrChange w:id="1904" w:author="Swapnil Agrawal | IFMR Rural Finance" w:date="2016-11-10T17:33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ins w:id="1905" w:author="Swapnil Agrawal | IFMR Rural Finance" w:date="2016-11-10T17:34:00Z"/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Bank Statement Details</w:t>
      </w:r>
    </w:p>
    <w:p w:rsidR="00B63582" w:rsidRDefault="00B63582">
      <w:pPr>
        <w:pStyle w:val="ListParagraph"/>
        <w:ind w:left="1440"/>
        <w:rPr>
          <w:rFonts w:ascii="Times New Roman" w:hAnsi="Times New Roman"/>
          <w:sz w:val="28"/>
        </w:rPr>
        <w:pPrChange w:id="1906" w:author="Swapnil Agrawal | IFMR Rural Finance" w:date="2016-11-10T17:34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tbl>
      <w:tblPr>
        <w:tblStyle w:val="TableGrid"/>
        <w:tblW w:w="0" w:type="auto"/>
        <w:tblInd w:w="534" w:type="dxa"/>
        <w:tblLook w:val="04A0" w:firstRow="1" w:lastRow="0" w:firstColumn="1" w:lastColumn="0" w:noHBand="0" w:noVBand="1"/>
        <w:tblPrChange w:id="1907" w:author="Swapnil Agrawal | IFMR Rural Finance" w:date="2016-11-10T16:45:00Z">
          <w:tblPr>
            <w:tblStyle w:val="TableGrid"/>
            <w:tblW w:w="0" w:type="auto"/>
            <w:tblInd w:w="1101" w:type="dxa"/>
            <w:tblLook w:val="04A0" w:firstRow="1" w:lastRow="0" w:firstColumn="1" w:lastColumn="0" w:noHBand="0" w:noVBand="1"/>
          </w:tblPr>
        </w:tblPrChange>
      </w:tblPr>
      <w:tblGrid>
        <w:gridCol w:w="5046"/>
        <w:gridCol w:w="5016"/>
        <w:tblGridChange w:id="1908">
          <w:tblGrid>
            <w:gridCol w:w="5012"/>
            <w:gridCol w:w="4714"/>
          </w:tblGrid>
        </w:tblGridChange>
      </w:tblGrid>
      <w:tr w:rsidR="00F73F46" w:rsidTr="007D6B1F">
        <w:tc>
          <w:tcPr>
            <w:tcW w:w="5012" w:type="dxa"/>
            <w:tcPrChange w:id="1909" w:author="Swapnil Agrawal | IFMR Rural Finance" w:date="2016-11-10T16:45:00Z">
              <w:tcPr>
                <w:tcW w:w="4252" w:type="dxa"/>
              </w:tcPr>
            </w:tcPrChange>
          </w:tcPr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F73F46" w:rsidRDefault="007D6B1F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1910" w:author="Swapnil Agrawal | IFMR Rural Finance" w:date="2016-11-10T16:45:00Z">
              <w:r>
                <w:rPr>
                  <w:noProof/>
                  <w:lang w:eastAsia="en-IN"/>
                </w:rPr>
                <w:drawing>
                  <wp:inline distT="0" distB="0" distL="0" distR="0" wp14:anchorId="0B5F6ACF" wp14:editId="66913102">
                    <wp:extent cx="3057525" cy="3352800"/>
                    <wp:effectExtent l="0" t="0" r="9525" b="0"/>
                    <wp:docPr id="96" name="Picture 9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5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57525" cy="33528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  <w:r w:rsidDel="003164F4">
                <w:rPr>
                  <w:noProof/>
                  <w:lang w:eastAsia="en-IN"/>
                </w:rPr>
                <w:t xml:space="preserve"> </w:t>
              </w:r>
            </w:ins>
            <w:del w:id="1911" w:author="Swapnil Agrawal | IFMR Rural Finance" w:date="2016-11-10T16:45:00Z">
              <w:r w:rsidR="00F67C83" w:rsidDel="003164F4">
                <w:rPr>
                  <w:noProof/>
                  <w:lang w:eastAsia="en-IN"/>
                </w:rPr>
                <w:drawing>
                  <wp:inline distT="0" distB="0" distL="0" distR="0" wp14:anchorId="6B120133" wp14:editId="2CC4FBD0">
                    <wp:extent cx="2809875" cy="3341370"/>
                    <wp:effectExtent l="0" t="0" r="9525" b="0"/>
                    <wp:docPr id="2" name="Picture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59"/>
                            <a:srcRect l="26282" r="24039"/>
                            <a:stretch/>
                          </pic:blipFill>
                          <pic:spPr bwMode="auto">
                            <a:xfrm>
                              <a:off x="0" y="0"/>
                              <a:ext cx="280987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  <w:tc>
          <w:tcPr>
            <w:tcW w:w="4714" w:type="dxa"/>
            <w:tcPrChange w:id="1912" w:author="Swapnil Agrawal | IFMR Rural Finance" w:date="2016-11-10T16:45:00Z">
              <w:tcPr>
                <w:tcW w:w="5474" w:type="dxa"/>
              </w:tcPr>
            </w:tcPrChange>
          </w:tcPr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F73F46" w:rsidRDefault="007D6B1F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1913" w:author="Swapnil Agrawal | IFMR Rural Finance" w:date="2016-11-10T16:46:00Z">
              <w:r>
                <w:rPr>
                  <w:noProof/>
                  <w:lang w:eastAsia="en-IN"/>
                </w:rPr>
                <w:drawing>
                  <wp:inline distT="0" distB="0" distL="0" distR="0" wp14:anchorId="0B37D750" wp14:editId="0D31314D">
                    <wp:extent cx="3048000" cy="3381375"/>
                    <wp:effectExtent l="0" t="0" r="0" b="9525"/>
                    <wp:docPr id="97" name="Picture 9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48000" cy="338137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  <w:r w:rsidDel="003164F4">
                <w:rPr>
                  <w:noProof/>
                  <w:lang w:eastAsia="en-IN"/>
                </w:rPr>
                <w:t xml:space="preserve"> </w:t>
              </w:r>
            </w:ins>
            <w:del w:id="1914" w:author="Swapnil Agrawal | IFMR Rural Finance" w:date="2016-11-10T16:45:00Z">
              <w:r w:rsidR="00F67C83" w:rsidDel="003164F4">
                <w:rPr>
                  <w:noProof/>
                  <w:lang w:eastAsia="en-IN"/>
                </w:rPr>
                <w:drawing>
                  <wp:inline distT="0" distB="0" distL="0" distR="0" wp14:anchorId="1BFD1ED3" wp14:editId="58944A56">
                    <wp:extent cx="2867025" cy="3341370"/>
                    <wp:effectExtent l="0" t="0" r="9525" b="0"/>
                    <wp:docPr id="6" name="Picture 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61"/>
                            <a:srcRect l="26282" r="24199"/>
                            <a:stretch/>
                          </pic:blipFill>
                          <pic:spPr bwMode="auto">
                            <a:xfrm>
                              <a:off x="0" y="0"/>
                              <a:ext cx="286702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</w:tbl>
    <w:p w:rsidR="00F73F46" w:rsidRPr="004520A8" w:rsidRDefault="00F73F46" w:rsidP="00F73F46">
      <w:pPr>
        <w:pStyle w:val="ListParagraph"/>
        <w:ind w:left="1440"/>
        <w:rPr>
          <w:rFonts w:ascii="Times New Roman" w:hAnsi="Times New Roman"/>
          <w:sz w:val="28"/>
        </w:rPr>
      </w:pPr>
    </w:p>
    <w:p w:rsidR="00B63582" w:rsidRDefault="00B63582">
      <w:pPr>
        <w:pStyle w:val="ListParagraph"/>
        <w:ind w:left="1080"/>
        <w:rPr>
          <w:ins w:id="1915" w:author="Swapnil Agrawal | IFMR Rural Finance" w:date="2016-11-10T17:34:00Z"/>
          <w:rFonts w:ascii="Times New Roman" w:hAnsi="Times New Roman"/>
          <w:b/>
          <w:sz w:val="28"/>
        </w:rPr>
        <w:pPrChange w:id="1916" w:author="Swapnil Agrawal | IFMR Rural Finance" w:date="2016-11-10T17:34:00Z">
          <w:pPr>
            <w:pStyle w:val="ListParagraph"/>
            <w:numPr>
              <w:ilvl w:val="2"/>
              <w:numId w:val="10"/>
            </w:numPr>
            <w:ind w:left="1080" w:hanging="720"/>
          </w:pPr>
        </w:pPrChange>
      </w:pPr>
    </w:p>
    <w:p w:rsidR="00517E18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lastRenderedPageBreak/>
        <w:t>Guarantor</w:t>
      </w:r>
    </w:p>
    <w:p w:rsidR="00CA4FB7" w:rsidRDefault="00CA4FB7" w:rsidP="00CA4FB7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CA4FB7" w:rsidRDefault="00CA4FB7" w:rsidP="00CA4FB7">
      <w:pPr>
        <w:pStyle w:val="ListParagraph"/>
        <w:ind w:left="1080"/>
        <w:rPr>
          <w:rFonts w:ascii="Times New Roman" w:hAnsi="Times New Roman"/>
          <w:b/>
          <w:sz w:val="28"/>
        </w:rPr>
        <w:sectPr w:rsidR="00CA4FB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55AA5CB7" wp14:editId="03B3A8F5">
            <wp:extent cx="29718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26122" r="23878"/>
                    <a:stretch/>
                  </pic:blipFill>
                  <pic:spPr bwMode="auto">
                    <a:xfrm>
                      <a:off x="0" y="0"/>
                      <a:ext cx="29718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87C" w:rsidRDefault="00EF487C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KYC Details</w:t>
      </w:r>
    </w:p>
    <w:p w:rsidR="00CA4FB7" w:rsidRDefault="00CA4FB7" w:rsidP="00CA4FB7">
      <w:pPr>
        <w:pStyle w:val="ListParagraph"/>
        <w:ind w:left="1440"/>
        <w:rPr>
          <w:rFonts w:ascii="Times New Roman" w:hAnsi="Times New Roman"/>
          <w:sz w:val="28"/>
        </w:rPr>
      </w:pPr>
    </w:p>
    <w:p w:rsidR="00CA4FB7" w:rsidRDefault="00CA4FB7" w:rsidP="00CA4FB7">
      <w:pPr>
        <w:pStyle w:val="ListParagraph"/>
        <w:ind w:left="1440"/>
        <w:rPr>
          <w:rFonts w:ascii="Times New Roman" w:hAnsi="Times New Roman"/>
          <w:sz w:val="28"/>
        </w:rPr>
        <w:sectPr w:rsidR="00CA4FB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1E6575A1" wp14:editId="355E64ED">
            <wp:extent cx="29718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26122" r="23878"/>
                    <a:stretch/>
                  </pic:blipFill>
                  <pic:spPr bwMode="auto">
                    <a:xfrm>
                      <a:off x="0" y="0"/>
                      <a:ext cx="29718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87C" w:rsidRDefault="00CA4FB7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Guarantor</w:t>
      </w:r>
      <w:r w:rsidR="00EF487C">
        <w:rPr>
          <w:rFonts w:ascii="Times New Roman" w:hAnsi="Times New Roman"/>
          <w:sz w:val="28"/>
        </w:rPr>
        <w:t xml:space="preserve">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669"/>
        <w:gridCol w:w="4996"/>
        <w:gridCol w:w="4848"/>
      </w:tblGrid>
      <w:tr w:rsidR="00CA4FB7" w:rsidTr="00CA4FB7">
        <w:tc>
          <w:tcPr>
            <w:tcW w:w="4636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1529DDC" wp14:editId="597EB884">
                  <wp:extent cx="2847975" cy="3341370"/>
                  <wp:effectExtent l="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4"/>
                          <a:srcRect l="25961" r="24199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5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917" w:author="Swapnil Agrawal | IFMR Rural Finance" w:date="2016-11-10T17:03:00Z">
              <w:r w:rsidDel="0001602C">
                <w:rPr>
                  <w:noProof/>
                  <w:lang w:eastAsia="en-IN"/>
                </w:rPr>
                <w:drawing>
                  <wp:inline distT="0" distB="0" distL="0" distR="0" wp14:anchorId="283E6526" wp14:editId="7CBB3C91">
                    <wp:extent cx="2914650" cy="3341370"/>
                    <wp:effectExtent l="0" t="0" r="0" b="0"/>
                    <wp:docPr id="21" name="Picture 2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65"/>
                            <a:srcRect l="26122" r="23718"/>
                            <a:stretch/>
                          </pic:blipFill>
                          <pic:spPr bwMode="auto">
                            <a:xfrm>
                              <a:off x="0" y="0"/>
                              <a:ext cx="291465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918" w:author="Swapnil Agrawal | IFMR Rural Finance" w:date="2016-11-10T17:03:00Z">
              <w:r w:rsidR="0001602C">
                <w:rPr>
                  <w:noProof/>
                  <w:lang w:eastAsia="en-IN"/>
                </w:rPr>
                <w:t xml:space="preserve"> </w:t>
              </w:r>
              <w:r w:rsidR="0001602C">
                <w:rPr>
                  <w:noProof/>
                  <w:lang w:eastAsia="en-IN"/>
                </w:rPr>
                <w:drawing>
                  <wp:inline distT="0" distB="0" distL="0" distR="0" wp14:anchorId="115CC6EE" wp14:editId="04A71B94">
                    <wp:extent cx="3057525" cy="3419475"/>
                    <wp:effectExtent l="0" t="0" r="9525" b="9525"/>
                    <wp:docPr id="106" name="Picture 10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57525" cy="341947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813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1C57908" wp14:editId="4FC10E7C">
                  <wp:extent cx="2971800" cy="334137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7"/>
                          <a:srcRect l="26122" t="342" r="23878" b="-342"/>
                          <a:stretch/>
                        </pic:blipFill>
                        <pic:spPr bwMode="auto">
                          <a:xfrm>
                            <a:off x="0" y="0"/>
                            <a:ext cx="29718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3B79" w:rsidRDefault="00213B79" w:rsidP="00CA4FB7">
      <w:pPr>
        <w:pStyle w:val="ListParagraph"/>
        <w:ind w:left="1440"/>
        <w:rPr>
          <w:rFonts w:ascii="Times New Roman" w:hAnsi="Times New Roman"/>
          <w:sz w:val="28"/>
        </w:rPr>
        <w:sectPr w:rsidR="00213B79" w:rsidSect="00CA4FB7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EF487C" w:rsidRDefault="00213B79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4986"/>
        <w:gridCol w:w="5016"/>
      </w:tblGrid>
      <w:tr w:rsidR="00213B79" w:rsidTr="00213B79">
        <w:tc>
          <w:tcPr>
            <w:tcW w:w="4820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919" w:author="Swapnil Agrawal | IFMR Rural Finance" w:date="2016-11-10T16:47:00Z">
              <w:r w:rsidDel="007D6B1F">
                <w:rPr>
                  <w:noProof/>
                  <w:lang w:eastAsia="en-IN"/>
                </w:rPr>
                <w:drawing>
                  <wp:inline distT="0" distB="0" distL="0" distR="0" wp14:anchorId="49CC182C" wp14:editId="35C81C7D">
                    <wp:extent cx="2895600" cy="3341370"/>
                    <wp:effectExtent l="0" t="0" r="0" b="0"/>
                    <wp:docPr id="24" name="Picture 2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68"/>
                            <a:srcRect l="25962" r="23718"/>
                            <a:stretch/>
                          </pic:blipFill>
                          <pic:spPr bwMode="auto">
                            <a:xfrm>
                              <a:off x="0" y="0"/>
                              <a:ext cx="289560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920" w:author="Swapnil Agrawal | IFMR Rural Finance" w:date="2016-11-10T16:47:00Z">
              <w:r w:rsidR="007D6B1F">
                <w:rPr>
                  <w:noProof/>
                  <w:lang w:eastAsia="en-IN"/>
                </w:rPr>
                <w:drawing>
                  <wp:inline distT="0" distB="0" distL="0" distR="0" wp14:anchorId="619C996D" wp14:editId="3518C624">
                    <wp:extent cx="3028950" cy="3419475"/>
                    <wp:effectExtent l="0" t="0" r="0" b="9525"/>
                    <wp:docPr id="98" name="Picture 9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28950" cy="341947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961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921" w:author="Swapnil Agrawal | IFMR Rural Finance" w:date="2016-11-10T16:47:00Z">
              <w:r w:rsidDel="007D6B1F">
                <w:rPr>
                  <w:noProof/>
                  <w:lang w:eastAsia="en-IN"/>
                </w:rPr>
                <w:drawing>
                  <wp:inline distT="0" distB="0" distL="0" distR="0" wp14:anchorId="10F961E5" wp14:editId="4A2D5898">
                    <wp:extent cx="2895600" cy="3341370"/>
                    <wp:effectExtent l="0" t="0" r="0" b="0"/>
                    <wp:docPr id="43" name="Picture 4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70"/>
                            <a:srcRect l="25961" t="57" r="24038" b="-57"/>
                            <a:stretch/>
                          </pic:blipFill>
                          <pic:spPr bwMode="auto">
                            <a:xfrm>
                              <a:off x="0" y="0"/>
                              <a:ext cx="289560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922" w:author="Swapnil Agrawal | IFMR Rural Finance" w:date="2016-11-10T16:48:00Z">
              <w:r w:rsidR="007D6B1F">
                <w:rPr>
                  <w:noProof/>
                  <w:lang w:eastAsia="en-IN"/>
                </w:rPr>
                <w:drawing>
                  <wp:inline distT="0" distB="0" distL="0" distR="0" wp14:anchorId="63D42737" wp14:editId="303E1136">
                    <wp:extent cx="3038475" cy="3400425"/>
                    <wp:effectExtent l="0" t="0" r="9525" b="9525"/>
                    <wp:docPr id="99" name="Picture 9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38475" cy="340042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213B79" w:rsidTr="00213B79">
        <w:tc>
          <w:tcPr>
            <w:tcW w:w="4820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30D44ED" wp14:editId="1F19FE28">
                  <wp:extent cx="2981325" cy="3341370"/>
                  <wp:effectExtent l="0" t="0" r="9525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2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3381800" wp14:editId="59FD9F2D">
                  <wp:extent cx="2943225" cy="334137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3"/>
                          <a:srcRect l="25962" t="-285" r="23397" b="285"/>
                          <a:stretch/>
                        </pic:blipFill>
                        <pic:spPr bwMode="auto">
                          <a:xfrm>
                            <a:off x="0" y="0"/>
                            <a:ext cx="29432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3B79" w:rsidRPr="00EF487C" w:rsidRDefault="00213B79" w:rsidP="00213B79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lastRenderedPageBreak/>
        <w:t>Business</w:t>
      </w:r>
    </w:p>
    <w:p w:rsidR="004D4640" w:rsidRDefault="005D2CCB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3A73987E" wp14:editId="4D6DB678">
            <wp:extent cx="3057525" cy="33337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4D4640">
        <w:rPr>
          <w:rFonts w:ascii="Times New Roman" w:hAnsi="Times New Roman"/>
          <w:sz w:val="28"/>
        </w:rPr>
        <w:lastRenderedPageBreak/>
        <w:t>Business Details</w:t>
      </w:r>
    </w:p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686"/>
        <w:gridCol w:w="4811"/>
        <w:gridCol w:w="5037"/>
      </w:tblGrid>
      <w:tr w:rsidR="004D4640" w:rsidTr="004D4640">
        <w:tc>
          <w:tcPr>
            <w:tcW w:w="4686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555D0F7" wp14:editId="083E7FC8">
                  <wp:extent cx="2828925" cy="3341370"/>
                  <wp:effectExtent l="0" t="0" r="952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5"/>
                          <a:srcRect l="26763" r="24039"/>
                          <a:stretch/>
                        </pic:blipFill>
                        <pic:spPr bwMode="auto">
                          <a:xfrm>
                            <a:off x="0" y="0"/>
                            <a:ext cx="28289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1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0B8CC48" wp14:editId="2C81E1F0">
                  <wp:extent cx="2895600" cy="334137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6"/>
                          <a:srcRect l="25802" r="23718"/>
                          <a:stretch/>
                        </pic:blipFill>
                        <pic:spPr bwMode="auto">
                          <a:xfrm>
                            <a:off x="0" y="0"/>
                            <a:ext cx="28956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7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DC590BA" wp14:editId="6F4DEF8E">
                  <wp:extent cx="2933700" cy="3400425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7"/>
                          <a:srcRect l="25951" t="-1" r="23561" b="-1782"/>
                          <a:stretch/>
                        </pic:blipFill>
                        <pic:spPr bwMode="auto">
                          <a:xfrm>
                            <a:off x="0" y="0"/>
                            <a:ext cx="2934118" cy="3400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4640" w:rsidRDefault="004D4640" w:rsidP="004D4640">
      <w:pPr>
        <w:pStyle w:val="ListParagraph"/>
        <w:ind w:left="108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ind w:left="1440"/>
        <w:rPr>
          <w:rFonts w:ascii="Times New Roman" w:hAnsi="Times New Roman"/>
          <w:sz w:val="28"/>
        </w:rPr>
      </w:pPr>
    </w:p>
    <w:p w:rsidR="00D414D2" w:rsidRDefault="00D414D2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D414D2" w:rsidSect="004D464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29"/>
        <w:gridCol w:w="4997"/>
      </w:tblGrid>
      <w:tr w:rsidR="00D414D2" w:rsidTr="00D414D2">
        <w:tc>
          <w:tcPr>
            <w:tcW w:w="4819" w:type="dxa"/>
          </w:tcPr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BEC1F70" wp14:editId="4C7EC11C">
                  <wp:extent cx="2886075" cy="3341370"/>
                  <wp:effectExtent l="0" t="0" r="952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8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</w:tcPr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923" w:author="Swapnil Agrawal | IFMR Rural Finance" w:date="2016-11-10T16:49:00Z">
              <w:r w:rsidDel="007D6B1F">
                <w:rPr>
                  <w:noProof/>
                  <w:lang w:eastAsia="en-IN"/>
                </w:rPr>
                <w:drawing>
                  <wp:inline distT="0" distB="0" distL="0" distR="0" wp14:anchorId="478856A6" wp14:editId="5470EEDA">
                    <wp:extent cx="2876550" cy="3293745"/>
                    <wp:effectExtent l="0" t="0" r="0" b="1905"/>
                    <wp:docPr id="51" name="Picture 5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79"/>
                            <a:srcRect l="26442" t="-569" r="23718" b="1996"/>
                            <a:stretch/>
                          </pic:blipFill>
                          <pic:spPr bwMode="auto">
                            <a:xfrm>
                              <a:off x="0" y="0"/>
                              <a:ext cx="2876550" cy="3293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924" w:author="Swapnil Agrawal | IFMR Rural Finance" w:date="2016-11-10T16:49:00Z">
              <w:r w:rsidR="007D6B1F">
                <w:rPr>
                  <w:noProof/>
                  <w:lang w:eastAsia="en-IN"/>
                </w:rPr>
                <w:drawing>
                  <wp:inline distT="0" distB="0" distL="0" distR="0" wp14:anchorId="5D9D7626" wp14:editId="7CCA72DB">
                    <wp:extent cx="3067050" cy="3371850"/>
                    <wp:effectExtent l="0" t="0" r="0" b="0"/>
                    <wp:docPr id="100" name="Picture 10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67050" cy="337185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Employee Details</w:t>
      </w:r>
    </w:p>
    <w:p w:rsidR="001712C8" w:rsidRDefault="001712C8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1712C8" w:rsidRDefault="001712C8" w:rsidP="001712C8">
      <w:pPr>
        <w:pStyle w:val="ListParagraph"/>
        <w:ind w:left="1440"/>
        <w:rPr>
          <w:rFonts w:ascii="Times New Roman" w:hAnsi="Times New Roman"/>
          <w:sz w:val="28"/>
        </w:rPr>
        <w:sectPr w:rsidR="001712C8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375DECB1" wp14:editId="294E2595">
            <wp:extent cx="2905125" cy="334137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26281" r="23559"/>
                    <a:stretch/>
                  </pic:blipFill>
                  <pic:spPr bwMode="auto">
                    <a:xfrm>
                      <a:off x="0" y="0"/>
                      <a:ext cx="29051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Buyer Details</w:t>
      </w:r>
    </w:p>
    <w:p w:rsidR="001712C8" w:rsidRDefault="001712C8" w:rsidP="001712C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36049275" wp14:editId="6873575C">
            <wp:extent cx="299085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26282" r="23397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76F" w:rsidRDefault="00B3176F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Business Financials</w:t>
      </w:r>
    </w:p>
    <w:p w:rsidR="00B3176F" w:rsidRDefault="00B3176F" w:rsidP="00B3176F">
      <w:pPr>
        <w:pStyle w:val="ListParagraph"/>
        <w:ind w:left="1440"/>
        <w:rPr>
          <w:rFonts w:ascii="Times New Roman" w:hAnsi="Times New Roman"/>
          <w:sz w:val="28"/>
        </w:rPr>
      </w:pPr>
    </w:p>
    <w:p w:rsidR="001712C8" w:rsidRDefault="001712C8" w:rsidP="001712C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2BEB61DA" wp14:editId="0015C496">
            <wp:extent cx="299085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25802" r="2387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76F" w:rsidRDefault="00B3176F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B3176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Income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49"/>
        <w:gridCol w:w="4836"/>
      </w:tblGrid>
      <w:tr w:rsidR="00B3176F" w:rsidTr="00B3176F">
        <w:tc>
          <w:tcPr>
            <w:tcW w:w="4820" w:type="dxa"/>
          </w:tcPr>
          <w:p w:rsidR="00B3176F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Through Sales</w:t>
            </w:r>
          </w:p>
          <w:p w:rsidR="00B3176F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E23608B" wp14:editId="0E3B9B3A">
                  <wp:extent cx="2876550" cy="334137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4"/>
                          <a:srcRect l="26122" r="23558"/>
                          <a:stretch/>
                        </pic:blipFill>
                        <pic:spPr bwMode="auto">
                          <a:xfrm>
                            <a:off x="0" y="0"/>
                            <a:ext cx="28765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7" w:type="dxa"/>
          </w:tcPr>
          <w:p w:rsidR="00B3176F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Other Business Income</w:t>
            </w:r>
          </w:p>
          <w:p w:rsidR="00B3176F" w:rsidRDefault="006549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FBEC24F" wp14:editId="74311A0D">
                  <wp:extent cx="2924175" cy="334137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5"/>
                          <a:srcRect l="26122" t="-57" r="23397" b="57"/>
                          <a:stretch/>
                        </pic:blipFill>
                        <pic:spPr bwMode="auto">
                          <a:xfrm>
                            <a:off x="0" y="0"/>
                            <a:ext cx="29241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176F" w:rsidRDefault="00B3176F" w:rsidP="00B3176F">
      <w:pPr>
        <w:pStyle w:val="ListParagraph"/>
        <w:ind w:left="1800"/>
        <w:rPr>
          <w:rFonts w:ascii="Times New Roman" w:hAnsi="Times New Roman"/>
          <w:sz w:val="28"/>
        </w:rPr>
      </w:pPr>
    </w:p>
    <w:p w:rsidR="009B72CB" w:rsidRDefault="009B72CB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9B72CB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Expense</w:t>
      </w:r>
    </w:p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674"/>
        <w:gridCol w:w="4911"/>
      </w:tblGrid>
      <w:tr w:rsidR="0057119A" w:rsidTr="0057119A">
        <w:tc>
          <w:tcPr>
            <w:tcW w:w="4716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1- Raw material expense</w:t>
            </w:r>
          </w:p>
          <w:p w:rsidR="00C71282" w:rsidRDefault="00C71282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2FAFEC8" wp14:editId="020D2354">
                  <wp:extent cx="2847975" cy="3341370"/>
                  <wp:effectExtent l="0" t="0" r="952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6"/>
                          <a:srcRect l="26121" r="23397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1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Salary and wages</w:t>
            </w:r>
          </w:p>
          <w:p w:rsidR="0057119A" w:rsidRDefault="002167F7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ins w:id="1925" w:author="Swapnil Agrawal | IFMR Rural Finance" w:date="2016-11-10T17:09:00Z">
              <w:r>
                <w:rPr>
                  <w:noProof/>
                  <w:lang w:eastAsia="en-IN"/>
                </w:rPr>
                <w:drawing>
                  <wp:inline distT="0" distB="0" distL="0" distR="0" wp14:anchorId="3EEEEDAD" wp14:editId="6F20C905">
                    <wp:extent cx="3000375" cy="3341370"/>
                    <wp:effectExtent l="0" t="0" r="9525" b="0"/>
                    <wp:docPr id="87" name="Picture 8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87"/>
                            <a:srcRect l="25961" t="342" r="23558" b="-342"/>
                            <a:stretch/>
                          </pic:blipFill>
                          <pic:spPr bwMode="auto">
                            <a:xfrm>
                              <a:off x="0" y="0"/>
                              <a:ext cx="300037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  <w:r w:rsidDel="005B7182">
                <w:rPr>
                  <w:noProof/>
                  <w:lang w:eastAsia="en-IN"/>
                </w:rPr>
                <w:t xml:space="preserve"> </w:t>
              </w:r>
            </w:ins>
            <w:del w:id="1926" w:author="Swapnil Agrawal | IFMR Rural Finance" w:date="2016-11-10T15:09:00Z">
              <w:r w:rsidR="0057119A" w:rsidDel="005B7182">
                <w:rPr>
                  <w:noProof/>
                  <w:lang w:eastAsia="en-IN"/>
                </w:rPr>
                <w:drawing>
                  <wp:inline distT="0" distB="0" distL="0" distR="0" wp14:anchorId="4D10EF15" wp14:editId="1DB0E0DC">
                    <wp:extent cx="3000375" cy="3341370"/>
                    <wp:effectExtent l="0" t="0" r="9525" b="0"/>
                    <wp:docPr id="59" name="Picture 5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87"/>
                            <a:srcRect l="25961" t="342" r="23558" b="-342"/>
                            <a:stretch/>
                          </pic:blipFill>
                          <pic:spPr bwMode="auto">
                            <a:xfrm>
                              <a:off x="0" y="0"/>
                              <a:ext cx="300037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  <w:tr w:rsidR="0057119A" w:rsidTr="0057119A">
        <w:tc>
          <w:tcPr>
            <w:tcW w:w="4716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 – Fixed Obligations</w:t>
            </w:r>
          </w:p>
          <w:p w:rsidR="0057119A" w:rsidRDefault="0057119A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7A36FE5" wp14:editId="340899E8">
                  <wp:extent cx="2857500" cy="334137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8"/>
                          <a:srcRect l="25961" r="23398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1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 – Other Expenses</w:t>
            </w:r>
          </w:p>
          <w:p w:rsidR="0057119A" w:rsidRDefault="0057119A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9051A78" wp14:editId="63D5487B">
                  <wp:extent cx="2886075" cy="334137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9"/>
                          <a:srcRect l="26442" r="2387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496F" w:rsidRDefault="0065496F" w:rsidP="0065496F">
      <w:pPr>
        <w:pStyle w:val="ListParagraph"/>
        <w:ind w:left="1800"/>
        <w:rPr>
          <w:rFonts w:ascii="Times New Roman" w:hAnsi="Times New Roman"/>
          <w:sz w:val="28"/>
        </w:rPr>
      </w:pPr>
    </w:p>
    <w:p w:rsidR="0065496F" w:rsidRDefault="0065496F" w:rsidP="0065496F">
      <w:pPr>
        <w:pStyle w:val="ListParagraph"/>
        <w:ind w:left="1800"/>
        <w:rPr>
          <w:rFonts w:ascii="Times New Roman" w:hAnsi="Times New Roman"/>
          <w:sz w:val="28"/>
        </w:rPr>
      </w:pPr>
    </w:p>
    <w:p w:rsidR="009B72CB" w:rsidRDefault="009B72CB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9B72CB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Assets</w:t>
      </w:r>
    </w:p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ayout w:type="fixed"/>
        <w:tblLook w:val="04A0" w:firstRow="1" w:lastRow="0" w:firstColumn="1" w:lastColumn="0" w:noHBand="0" w:noVBand="1"/>
      </w:tblPr>
      <w:tblGrid>
        <w:gridCol w:w="4678"/>
        <w:gridCol w:w="4907"/>
      </w:tblGrid>
      <w:tr w:rsidR="009B72CB" w:rsidTr="009B72CB">
        <w:tc>
          <w:tcPr>
            <w:tcW w:w="4678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Current Assets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60BAB63" wp14:editId="18BAE98F">
                  <wp:extent cx="2905125" cy="334137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0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9051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7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Inventory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59ECF57" wp14:editId="488525E1">
                  <wp:extent cx="2933700" cy="334137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1"/>
                          <a:srcRect l="26602" t="-285" r="24039" b="285"/>
                          <a:stretch/>
                        </pic:blipFill>
                        <pic:spPr bwMode="auto">
                          <a:xfrm>
                            <a:off x="0" y="0"/>
                            <a:ext cx="29337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</w:tr>
      <w:tr w:rsidR="009B72CB" w:rsidTr="009B72CB">
        <w:tc>
          <w:tcPr>
            <w:tcW w:w="4678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 – Machinery (1)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70B0A72" wp14:editId="3D9C8BDC">
                  <wp:extent cx="2847975" cy="3341370"/>
                  <wp:effectExtent l="0" t="0" r="952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2"/>
                          <a:srcRect l="26122" t="627" r="23878" b="-627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907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 – Machinery(2)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9AE4599" wp14:editId="6DB0CDC7">
                  <wp:extent cx="2933700" cy="334137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3"/>
                          <a:srcRect l="25791" t="342" r="23728" b="-342"/>
                          <a:stretch/>
                        </pic:blipFill>
                        <pic:spPr bwMode="auto">
                          <a:xfrm>
                            <a:off x="0" y="0"/>
                            <a:ext cx="29337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48F" w:rsidTr="008907D9">
        <w:tc>
          <w:tcPr>
            <w:tcW w:w="9585" w:type="dxa"/>
            <w:gridSpan w:val="2"/>
          </w:tcPr>
          <w:p w:rsidR="006D648F" w:rsidRDefault="006D648F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lastRenderedPageBreak/>
              <w:t>Page 5 – Other Assets</w:t>
            </w:r>
          </w:p>
          <w:p w:rsidR="006D648F" w:rsidRDefault="006D648F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2D34B46" wp14:editId="6EFB7932">
                  <wp:extent cx="3009900" cy="334137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4"/>
                          <a:srcRect l="26282" r="23077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Liabilities</w:t>
      </w:r>
    </w:p>
    <w:p w:rsidR="007D5B15" w:rsidRDefault="007D5B15" w:rsidP="007D5B15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76"/>
        <w:gridCol w:w="4776"/>
      </w:tblGrid>
      <w:tr w:rsidR="006D648F" w:rsidTr="006D648F">
        <w:tc>
          <w:tcPr>
            <w:tcW w:w="4491" w:type="dxa"/>
          </w:tcPr>
          <w:p w:rsidR="006D648F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Fixed</w:t>
            </w:r>
          </w:p>
          <w:p w:rsidR="006D648F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06558EB" wp14:editId="0B10FCA0">
                  <wp:extent cx="2886075" cy="3341370"/>
                  <wp:effectExtent l="0" t="0" r="9525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5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6D648F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Page 2 </w:t>
            </w:r>
            <w:r w:rsidR="00777E05">
              <w:rPr>
                <w:rFonts w:ascii="Times New Roman" w:hAnsi="Times New Roman"/>
                <w:sz w:val="28"/>
              </w:rPr>
              <w:t>–</w:t>
            </w:r>
            <w:r>
              <w:rPr>
                <w:rFonts w:ascii="Times New Roman" w:hAnsi="Times New Roman"/>
                <w:sz w:val="28"/>
              </w:rPr>
              <w:t xml:space="preserve"> Current</w:t>
            </w:r>
          </w:p>
          <w:p w:rsidR="00777E05" w:rsidRDefault="00777E05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5B84405" wp14:editId="291628A5">
                  <wp:extent cx="2886075" cy="334137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6"/>
                          <a:srcRect l="26282" t="57" r="23558" b="-57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48F" w:rsidRDefault="006D648F" w:rsidP="006D648F">
      <w:pPr>
        <w:pStyle w:val="ListParagraph"/>
        <w:ind w:left="1800"/>
        <w:rPr>
          <w:rFonts w:ascii="Times New Roman" w:hAnsi="Times New Roman"/>
          <w:sz w:val="28"/>
        </w:rPr>
      </w:pPr>
    </w:p>
    <w:p w:rsidR="007D5B15" w:rsidRDefault="007D5B15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7D5B15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Financial Summary</w:t>
      </w:r>
    </w:p>
    <w:p w:rsidR="007D5B15" w:rsidRDefault="007D5B15" w:rsidP="007D5B15">
      <w:pPr>
        <w:pStyle w:val="ListParagraph"/>
        <w:ind w:left="180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5221F797" wp14:editId="7C2437CA">
            <wp:extent cx="3019425" cy="334137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l="25481" r="23718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Bank Statement </w:t>
      </w:r>
    </w:p>
    <w:p w:rsidR="007D5B15" w:rsidRDefault="007D5B15" w:rsidP="007D5B15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92"/>
        <w:gridCol w:w="4834"/>
      </w:tblGrid>
      <w:tr w:rsidR="007D5B15" w:rsidTr="007D5B15">
        <w:tc>
          <w:tcPr>
            <w:tcW w:w="4866" w:type="dxa"/>
          </w:tcPr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927" w:author="Swapnil Agrawal | IFMR Rural Finance" w:date="2016-11-10T16:50:00Z">
              <w:r w:rsidDel="007D6B1F">
                <w:rPr>
                  <w:noProof/>
                  <w:lang w:eastAsia="en-IN"/>
                </w:rPr>
                <w:drawing>
                  <wp:inline distT="0" distB="0" distL="0" distR="0" wp14:anchorId="4D569CB5" wp14:editId="0EC6B58E">
                    <wp:extent cx="2952750" cy="3341370"/>
                    <wp:effectExtent l="0" t="0" r="0" b="0"/>
                    <wp:docPr id="70" name="Picture 7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98"/>
                            <a:srcRect l="26282" r="24039"/>
                            <a:stretch/>
                          </pic:blipFill>
                          <pic:spPr bwMode="auto">
                            <a:xfrm>
                              <a:off x="0" y="0"/>
                              <a:ext cx="295275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928" w:author="Swapnil Agrawal | IFMR Rural Finance" w:date="2016-11-10T16:50:00Z">
              <w:r w:rsidR="007D6B1F">
                <w:rPr>
                  <w:noProof/>
                  <w:lang w:eastAsia="en-IN"/>
                </w:rPr>
                <w:drawing>
                  <wp:inline distT="0" distB="0" distL="0" distR="0" wp14:anchorId="5FFA9921" wp14:editId="2BD16194">
                    <wp:extent cx="3067050" cy="3390900"/>
                    <wp:effectExtent l="0" t="0" r="0" b="0"/>
                    <wp:docPr id="101" name="Picture 10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9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67050" cy="33909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521" w:type="dxa"/>
          </w:tcPr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929" w:author="Swapnil Agrawal | IFMR Rural Finance" w:date="2016-11-10T16:50:00Z">
              <w:r w:rsidDel="007D6B1F">
                <w:rPr>
                  <w:noProof/>
                  <w:lang w:eastAsia="en-IN"/>
                </w:rPr>
                <w:drawing>
                  <wp:inline distT="0" distB="0" distL="0" distR="0" wp14:anchorId="24A0E1C5" wp14:editId="4B021178">
                    <wp:extent cx="2895600" cy="3341370"/>
                    <wp:effectExtent l="0" t="0" r="0" b="0"/>
                    <wp:docPr id="71" name="Picture 7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100"/>
                            <a:srcRect l="26442" t="570" r="23718" b="-570"/>
                            <a:stretch/>
                          </pic:blipFill>
                          <pic:spPr bwMode="auto">
                            <a:xfrm>
                              <a:off x="0" y="0"/>
                              <a:ext cx="289560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930" w:author="Swapnil Agrawal | IFMR Rural Finance" w:date="2016-11-10T16:52:00Z">
              <w:r w:rsidR="007D6B1F">
                <w:rPr>
                  <w:noProof/>
                  <w:lang w:eastAsia="en-IN"/>
                </w:rPr>
                <w:drawing>
                  <wp:inline distT="0" distB="0" distL="0" distR="0" wp14:anchorId="6444B1FA" wp14:editId="3A6CBF3A">
                    <wp:extent cx="3028950" cy="3352800"/>
                    <wp:effectExtent l="0" t="0" r="0" b="0"/>
                    <wp:docPr id="102" name="Picture 10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0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28950" cy="33528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:rsidR="003422AF" w:rsidRDefault="003422AF" w:rsidP="007D5B15">
      <w:pPr>
        <w:pStyle w:val="ListParagraph"/>
        <w:ind w:left="1440"/>
        <w:rPr>
          <w:rFonts w:ascii="Times New Roman" w:hAnsi="Times New Roman"/>
          <w:sz w:val="28"/>
        </w:rPr>
        <w:sectPr w:rsidR="003422A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References</w:t>
      </w:r>
    </w:p>
    <w:p w:rsid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  <w:del w:id="1931" w:author="Swapnil Agrawal | IFMR Rural Finance" w:date="2016-11-10T16:52:00Z">
        <w:r w:rsidDel="007D6B1F">
          <w:rPr>
            <w:noProof/>
            <w:lang w:eastAsia="en-IN"/>
          </w:rPr>
          <w:drawing>
            <wp:inline distT="0" distB="0" distL="0" distR="0" wp14:anchorId="794FB2D0" wp14:editId="018BC9DB">
              <wp:extent cx="3038475" cy="3341370"/>
              <wp:effectExtent l="0" t="0" r="9525" b="0"/>
              <wp:docPr id="72" name="Picture 7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102"/>
                      <a:srcRect l="25641" r="23237"/>
                      <a:stretch/>
                    </pic:blipFill>
                    <pic:spPr bwMode="auto">
                      <a:xfrm>
                        <a:off x="0" y="0"/>
                        <a:ext cx="3038475" cy="334137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  <w:ins w:id="1932" w:author="Swapnil Agrawal | IFMR Rural Finance" w:date="2016-11-10T16:53:00Z">
        <w:r w:rsidR="007D6B1F" w:rsidRPr="007D6B1F">
          <w:rPr>
            <w:noProof/>
            <w:lang w:eastAsia="en-IN"/>
          </w:rPr>
          <w:t xml:space="preserve"> </w:t>
        </w:r>
        <w:r w:rsidR="007D6B1F">
          <w:rPr>
            <w:noProof/>
            <w:lang w:eastAsia="en-IN"/>
          </w:rPr>
          <w:drawing>
            <wp:inline distT="0" distB="0" distL="0" distR="0" wp14:anchorId="04D49822" wp14:editId="3908CECC">
              <wp:extent cx="3057525" cy="3371850"/>
              <wp:effectExtent l="0" t="0" r="9525" b="0"/>
              <wp:docPr id="103" name="Picture 10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10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57525" cy="33718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3422AF" w:rsidRPr="004D4640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 xml:space="preserve">Loan </w:t>
      </w:r>
      <w:r w:rsidR="003422AF">
        <w:rPr>
          <w:rFonts w:ascii="Times New Roman" w:hAnsi="Times New Roman"/>
          <w:b/>
          <w:sz w:val="28"/>
        </w:rPr>
        <w:t>Request</w:t>
      </w:r>
    </w:p>
    <w:p w:rsidR="003422AF" w:rsidRDefault="005D2CCB" w:rsidP="003422AF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7F5E171C" wp14:editId="1D5C9C50">
            <wp:extent cx="3076575" cy="33813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3422A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3422AF">
        <w:rPr>
          <w:rFonts w:ascii="Times New Roman" w:hAnsi="Times New Roman"/>
          <w:sz w:val="28"/>
        </w:rPr>
        <w:lastRenderedPageBreak/>
        <w:t>Loan Proposal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660"/>
        <w:gridCol w:w="4925"/>
      </w:tblGrid>
      <w:tr w:rsidR="003422AF" w:rsidTr="003422AF">
        <w:tc>
          <w:tcPr>
            <w:tcW w:w="4764" w:type="dxa"/>
          </w:tcPr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AF02703" wp14:editId="0A155E02">
                  <wp:extent cx="2876550" cy="334137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5"/>
                          <a:srcRect l="25962" r="23718"/>
                          <a:stretch/>
                        </pic:blipFill>
                        <pic:spPr bwMode="auto">
                          <a:xfrm>
                            <a:off x="0" y="0"/>
                            <a:ext cx="28765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</w:tcPr>
          <w:p w:rsidR="003422AF" w:rsidRDefault="003422AF" w:rsidP="003422AF">
            <w:pPr>
              <w:pStyle w:val="ListParagraph"/>
              <w:ind w:left="0"/>
              <w:rPr>
                <w:noProof/>
                <w:lang w:eastAsia="en-IN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5653F3" w:rsidRDefault="005653F3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943B940" wp14:editId="4151ADF6">
                  <wp:extent cx="3048000" cy="334327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</w:tr>
    </w:tbl>
    <w:p w:rsidR="003422AF" w:rsidRP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3422AF">
        <w:rPr>
          <w:rFonts w:ascii="Times New Roman" w:hAnsi="Times New Roman"/>
          <w:sz w:val="28"/>
        </w:rPr>
        <w:t>New Asset Details</w:t>
      </w:r>
    </w:p>
    <w:p w:rsidR="005925B8" w:rsidRDefault="005925B8" w:rsidP="005925B8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656"/>
        <w:gridCol w:w="4806"/>
      </w:tblGrid>
      <w:tr w:rsidR="008E7208" w:rsidTr="00610753">
        <w:tc>
          <w:tcPr>
            <w:tcW w:w="4619" w:type="dxa"/>
          </w:tcPr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5925B8" w:rsidRDefault="005925B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A4D7FDA" wp14:editId="3A2EBF43">
                  <wp:extent cx="2819400" cy="334137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7"/>
                          <a:srcRect l="25801" r="23878"/>
                          <a:stretch/>
                        </pic:blipFill>
                        <pic:spPr bwMode="auto">
                          <a:xfrm>
                            <a:off x="0" y="0"/>
                            <a:ext cx="28194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768" w:type="dxa"/>
          </w:tcPr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E7208" w:rsidRDefault="005925B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E6C4ADA" wp14:editId="0B805B0D">
                  <wp:extent cx="2905125" cy="334137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8"/>
                          <a:srcRect l="25801" t="57" r="23558" b="-57"/>
                          <a:stretch/>
                        </pic:blipFill>
                        <pic:spPr bwMode="auto">
                          <a:xfrm>
                            <a:off x="0" y="0"/>
                            <a:ext cx="29051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412" w:rsidRPr="008A170E" w:rsidRDefault="00925CF6" w:rsidP="008A170E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Functional requirements</w:t>
      </w:r>
      <w:bookmarkEnd w:id="1878"/>
      <w:r w:rsidR="00B42412" w:rsidRPr="008A170E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090202" w:rsidRPr="008907D9" w:rsidRDefault="005239EC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 w:rsidRPr="008907D9">
        <w:rPr>
          <w:rFonts w:ascii="Times New Roman" w:hAnsi="Times New Roman"/>
          <w:sz w:val="24"/>
          <w:szCs w:val="28"/>
        </w:rPr>
        <w:t xml:space="preserve">Once the profile is selected from the </w:t>
      </w:r>
      <w:r w:rsidR="00090202" w:rsidRPr="008907D9">
        <w:rPr>
          <w:rFonts w:ascii="Times New Roman" w:hAnsi="Times New Roman"/>
          <w:sz w:val="24"/>
          <w:szCs w:val="28"/>
        </w:rPr>
        <w:t>application</w:t>
      </w:r>
      <w:r w:rsidRPr="008907D9">
        <w:rPr>
          <w:rFonts w:ascii="Times New Roman" w:hAnsi="Times New Roman"/>
          <w:sz w:val="24"/>
          <w:szCs w:val="28"/>
        </w:rPr>
        <w:t xml:space="preserve"> queue, the </w:t>
      </w:r>
      <w:r w:rsidR="00A669D8" w:rsidRPr="008907D9">
        <w:rPr>
          <w:rFonts w:ascii="Times New Roman" w:hAnsi="Times New Roman"/>
          <w:sz w:val="24"/>
          <w:szCs w:val="28"/>
        </w:rPr>
        <w:t>Loan Officer</w:t>
      </w:r>
      <w:r w:rsidRPr="008907D9">
        <w:rPr>
          <w:rFonts w:ascii="Times New Roman" w:hAnsi="Times New Roman"/>
          <w:sz w:val="24"/>
          <w:szCs w:val="28"/>
        </w:rPr>
        <w:t xml:space="preserve"> captures the </w:t>
      </w:r>
      <w:r w:rsidR="00090202" w:rsidRPr="008907D9">
        <w:rPr>
          <w:rFonts w:ascii="Times New Roman" w:hAnsi="Times New Roman"/>
          <w:sz w:val="24"/>
          <w:szCs w:val="28"/>
        </w:rPr>
        <w:t>application details</w:t>
      </w:r>
      <w:r w:rsidRPr="008907D9">
        <w:rPr>
          <w:rFonts w:ascii="Times New Roman" w:hAnsi="Times New Roman"/>
          <w:sz w:val="24"/>
          <w:szCs w:val="28"/>
        </w:rPr>
        <w:t xml:space="preserve"> data and submits the profile to undergo </w:t>
      </w:r>
      <w:r w:rsidR="00090202" w:rsidRPr="008907D9">
        <w:rPr>
          <w:rFonts w:ascii="Times New Roman" w:hAnsi="Times New Roman"/>
          <w:sz w:val="24"/>
          <w:szCs w:val="28"/>
        </w:rPr>
        <w:t xml:space="preserve">calculation of risk score 2 and </w:t>
      </w:r>
      <w:r w:rsidRPr="008907D9">
        <w:rPr>
          <w:rFonts w:ascii="Times New Roman" w:hAnsi="Times New Roman"/>
          <w:sz w:val="24"/>
          <w:szCs w:val="28"/>
        </w:rPr>
        <w:t xml:space="preserve">an </w:t>
      </w:r>
      <w:r w:rsidR="00090202" w:rsidRPr="008907D9">
        <w:rPr>
          <w:rFonts w:ascii="Times New Roman" w:hAnsi="Times New Roman"/>
          <w:sz w:val="24"/>
          <w:szCs w:val="28"/>
        </w:rPr>
        <w:t>application review</w:t>
      </w:r>
      <w:r w:rsidR="00A17689" w:rsidRPr="008907D9">
        <w:rPr>
          <w:rFonts w:ascii="Times New Roman" w:hAnsi="Times New Roman"/>
          <w:sz w:val="24"/>
          <w:szCs w:val="28"/>
        </w:rPr>
        <w:t>.</w:t>
      </w:r>
      <w:r w:rsidRPr="008907D9">
        <w:rPr>
          <w:rFonts w:ascii="Times New Roman" w:hAnsi="Times New Roman"/>
          <w:sz w:val="24"/>
          <w:szCs w:val="28"/>
        </w:rPr>
        <w:t xml:space="preserve"> </w:t>
      </w:r>
    </w:p>
    <w:p w:rsidR="002E3D37" w:rsidRDefault="00741D91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 w:rsidRPr="008907D9">
        <w:rPr>
          <w:rFonts w:ascii="Times New Roman" w:hAnsi="Times New Roman"/>
          <w:sz w:val="24"/>
          <w:szCs w:val="28"/>
        </w:rPr>
        <w:t xml:space="preserve">Psychometric Test </w:t>
      </w:r>
      <w:r w:rsidR="008907D9">
        <w:rPr>
          <w:rFonts w:ascii="Times New Roman" w:hAnsi="Times New Roman"/>
          <w:sz w:val="24"/>
          <w:szCs w:val="28"/>
        </w:rPr>
        <w:t>is</w:t>
      </w:r>
      <w:r w:rsidRPr="008907D9">
        <w:rPr>
          <w:rFonts w:ascii="Times New Roman" w:hAnsi="Times New Roman"/>
          <w:sz w:val="24"/>
          <w:szCs w:val="28"/>
        </w:rPr>
        <w:t xml:space="preserve"> also included in this stage</w:t>
      </w:r>
    </w:p>
    <w:p w:rsidR="008907D9" w:rsidRPr="008907D9" w:rsidRDefault="008907D9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Risk Score 2 will be calculated at the back-end on submission.</w:t>
      </w:r>
    </w:p>
    <w:p w:rsidR="008907D9" w:rsidRPr="008907D9" w:rsidRDefault="002E3D37" w:rsidP="008907D9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 w:rsidRPr="008907D9">
        <w:rPr>
          <w:rFonts w:ascii="Times New Roman" w:hAnsi="Times New Roman"/>
          <w:sz w:val="24"/>
          <w:szCs w:val="28"/>
        </w:rPr>
        <w:t xml:space="preserve">All </w:t>
      </w:r>
      <w:r w:rsidR="00090202" w:rsidRPr="008907D9">
        <w:rPr>
          <w:rFonts w:ascii="Times New Roman" w:hAnsi="Times New Roman"/>
          <w:sz w:val="24"/>
          <w:szCs w:val="28"/>
        </w:rPr>
        <w:t>applications will</w:t>
      </w:r>
      <w:r w:rsidR="00BE0594" w:rsidRPr="008907D9">
        <w:rPr>
          <w:rFonts w:ascii="Times New Roman" w:hAnsi="Times New Roman"/>
          <w:sz w:val="24"/>
          <w:szCs w:val="28"/>
        </w:rPr>
        <w:t xml:space="preserve"> be sent for application review</w:t>
      </w:r>
      <w:r w:rsidR="008907D9">
        <w:rPr>
          <w:rFonts w:ascii="Times New Roman" w:hAnsi="Times New Roman"/>
          <w:sz w:val="24"/>
          <w:szCs w:val="28"/>
        </w:rPr>
        <w:t xml:space="preserve"> (Auto-approval facility should also be included)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933" w:name="_Toc46481014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Uploads</w:t>
      </w:r>
      <w:bookmarkEnd w:id="1933"/>
    </w:p>
    <w:p w:rsidR="00090202" w:rsidRPr="00C8540F" w:rsidRDefault="00090202" w:rsidP="00090202">
      <w:pPr>
        <w:ind w:left="1080"/>
      </w:pPr>
      <w:r w:rsidRPr="00C8540F">
        <w:t>-NA-</w:t>
      </w:r>
    </w:p>
    <w:p w:rsidR="00090202" w:rsidRPr="00C8540F" w:rsidRDefault="00B42412" w:rsidP="0009020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934" w:name="_Toc464810146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Downloads</w:t>
      </w:r>
      <w:bookmarkEnd w:id="1934"/>
    </w:p>
    <w:p w:rsidR="004A65D9" w:rsidRPr="00C8540F" w:rsidRDefault="00090202" w:rsidP="00741D91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935" w:name="_Toc464810147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1935"/>
    </w:p>
    <w:p w:rsidR="002E3D37" w:rsidRPr="00C8540F" w:rsidRDefault="002E3D37" w:rsidP="002E3D3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</w:rPr>
        <w:t>-NA-</w:t>
      </w:r>
    </w:p>
    <w:p w:rsidR="00677A12" w:rsidRPr="00C8540F" w:rsidRDefault="00741D91" w:rsidP="00677A12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color w:val="FF0000"/>
          <w:spacing w:val="5"/>
          <w:kern w:val="0"/>
          <w:sz w:val="36"/>
          <w:szCs w:val="36"/>
        </w:rPr>
      </w:pPr>
      <w:bookmarkStart w:id="1936" w:name="_Toc464810148"/>
      <w:r w:rsidRPr="00C8540F">
        <w:rPr>
          <w:rFonts w:cs="Times New Roman"/>
          <w:b w:val="0"/>
          <w:bCs w:val="0"/>
          <w:smallCaps/>
          <w:color w:val="FF0000"/>
          <w:spacing w:val="5"/>
          <w:kern w:val="0"/>
          <w:sz w:val="36"/>
          <w:szCs w:val="36"/>
        </w:rPr>
        <w:t>PSYCHOMETRIC TEST</w:t>
      </w:r>
      <w:bookmarkEnd w:id="1936"/>
    </w:p>
    <w:p w:rsidR="00677A12" w:rsidRPr="007D1B6C" w:rsidRDefault="007D1B6C" w:rsidP="007D1B6C">
      <w:pPr>
        <w:ind w:firstLine="720"/>
        <w:rPr>
          <w:sz w:val="24"/>
          <w:szCs w:val="28"/>
        </w:rPr>
      </w:pPr>
      <w:r>
        <w:rPr>
          <w:sz w:val="24"/>
          <w:szCs w:val="28"/>
        </w:rPr>
        <w:t xml:space="preserve">Refer Psychometric BRD </w:t>
      </w:r>
      <w:r w:rsidRPr="007D1B6C">
        <w:rPr>
          <w:sz w:val="24"/>
          <w:szCs w:val="28"/>
        </w:rPr>
        <w:t>for psychometric test</w:t>
      </w:r>
    </w:p>
    <w:p w:rsidR="008907D9" w:rsidRPr="007D1B6C" w:rsidRDefault="008907D9" w:rsidP="008907D9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color w:val="000000" w:themeColor="text1"/>
          <w:spacing w:val="5"/>
          <w:kern w:val="0"/>
          <w:sz w:val="36"/>
          <w:szCs w:val="36"/>
        </w:rPr>
      </w:pPr>
      <w:r w:rsidRPr="007D1B6C">
        <w:rPr>
          <w:rFonts w:cs="Times New Roman"/>
          <w:b w:val="0"/>
          <w:bCs w:val="0"/>
          <w:smallCaps/>
          <w:color w:val="000000" w:themeColor="text1"/>
          <w:spacing w:val="5"/>
          <w:kern w:val="0"/>
          <w:sz w:val="36"/>
          <w:szCs w:val="36"/>
        </w:rPr>
        <w:t>RISK SCORE 2</w:t>
      </w:r>
    </w:p>
    <w:p w:rsidR="008907D9" w:rsidRPr="007D1B6C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</w:pPr>
      <w:r w:rsidRPr="007D1B6C"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  <w:t>UI specification</w:t>
      </w:r>
    </w:p>
    <w:p w:rsidR="008907D9" w:rsidRPr="007D1B6C" w:rsidRDefault="008907D9" w:rsidP="008907D9">
      <w:pPr>
        <w:ind w:left="1080"/>
        <w:rPr>
          <w:color w:val="000000" w:themeColor="text1"/>
        </w:rPr>
      </w:pPr>
      <w:r w:rsidRPr="007D1B6C">
        <w:rPr>
          <w:color w:val="000000" w:themeColor="text1"/>
        </w:rPr>
        <w:t>-NA-</w:t>
      </w:r>
    </w:p>
    <w:p w:rsidR="008907D9" w:rsidRPr="007D1B6C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</w:pPr>
      <w:r w:rsidRPr="007D1B6C"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  <w:t>Screenshot</w:t>
      </w:r>
    </w:p>
    <w:p w:rsidR="008907D9" w:rsidRPr="007D1B6C" w:rsidRDefault="008907D9" w:rsidP="008907D9">
      <w:pPr>
        <w:ind w:left="1080"/>
        <w:rPr>
          <w:color w:val="000000" w:themeColor="text1"/>
        </w:rPr>
      </w:pPr>
      <w:r w:rsidRPr="007D1B6C">
        <w:rPr>
          <w:color w:val="000000" w:themeColor="text1"/>
        </w:rPr>
        <w:t xml:space="preserve">-NA- </w:t>
      </w:r>
    </w:p>
    <w:p w:rsidR="008907D9" w:rsidRPr="00C8540F" w:rsidRDefault="008907D9" w:rsidP="008907D9">
      <w:pPr>
        <w:rPr>
          <w:color w:val="FF0000"/>
        </w:rPr>
      </w:pPr>
    </w:p>
    <w:p w:rsidR="008907D9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sectPr w:rsidR="008907D9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8907D9" w:rsidRPr="007D1B6C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</w:pPr>
      <w:r w:rsidRPr="007D1B6C"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  <w:lastRenderedPageBreak/>
        <w:t>Functional requirements</w:t>
      </w:r>
    </w:p>
    <w:p w:rsidR="008907D9" w:rsidRDefault="008907D9" w:rsidP="008907D9">
      <w:pPr>
        <w:ind w:left="720"/>
        <w:rPr>
          <w:sz w:val="24"/>
        </w:rPr>
      </w:pPr>
      <w:r w:rsidRPr="008907D9">
        <w:rPr>
          <w:sz w:val="24"/>
        </w:rPr>
        <w:t>Risk Score 2 will be calculated by the system on submission of application details. The score will be calculated at the back-end on the basis of the following logic.</w:t>
      </w:r>
    </w:p>
    <w:tbl>
      <w:tblPr>
        <w:tblW w:w="16302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42"/>
        <w:gridCol w:w="1344"/>
        <w:gridCol w:w="1275"/>
        <w:gridCol w:w="1134"/>
        <w:gridCol w:w="1134"/>
        <w:gridCol w:w="1560"/>
        <w:gridCol w:w="1842"/>
        <w:gridCol w:w="2693"/>
        <w:gridCol w:w="1418"/>
        <w:gridCol w:w="1276"/>
        <w:gridCol w:w="425"/>
        <w:gridCol w:w="425"/>
        <w:gridCol w:w="425"/>
        <w:gridCol w:w="426"/>
        <w:gridCol w:w="283"/>
      </w:tblGrid>
      <w:tr w:rsidR="008907D9" w:rsidRPr="008907D9" w:rsidTr="008907D9">
        <w:trPr>
          <w:trHeight w:val="465"/>
        </w:trPr>
        <w:tc>
          <w:tcPr>
            <w:tcW w:w="642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S.No</w:t>
            </w:r>
            <w:proofErr w:type="spellEnd"/>
          </w:p>
        </w:tc>
        <w:tc>
          <w:tcPr>
            <w:tcW w:w="134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Parameter</w:t>
            </w:r>
          </w:p>
        </w:tc>
        <w:tc>
          <w:tcPr>
            <w:tcW w:w="1275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Stage</w:t>
            </w: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Entity</w:t>
            </w:r>
          </w:p>
        </w:tc>
        <w:tc>
          <w:tcPr>
            <w:tcW w:w="113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Main Tab</w:t>
            </w:r>
          </w:p>
        </w:tc>
        <w:tc>
          <w:tcPr>
            <w:tcW w:w="1560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Field Name</w:t>
            </w:r>
          </w:p>
        </w:tc>
        <w:tc>
          <w:tcPr>
            <w:tcW w:w="1842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Options</w:t>
            </w:r>
          </w:p>
        </w:tc>
        <w:tc>
          <w:tcPr>
            <w:tcW w:w="2693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RS Option</w:t>
            </w:r>
          </w:p>
        </w:tc>
        <w:tc>
          <w:tcPr>
            <w:tcW w:w="1418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Weightage in consolidated risk score</w:t>
            </w:r>
          </w:p>
        </w:tc>
        <w:tc>
          <w:tcPr>
            <w:tcW w:w="1276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Weightage in screening score</w:t>
            </w:r>
          </w:p>
        </w:tc>
        <w:tc>
          <w:tcPr>
            <w:tcW w:w="1984" w:type="dxa"/>
            <w:gridSpan w:val="5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Scoring </w:t>
            </w:r>
          </w:p>
        </w:tc>
      </w:tr>
      <w:tr w:rsidR="008907D9" w:rsidRPr="008907D9" w:rsidTr="008907D9">
        <w:trPr>
          <w:trHeight w:val="51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60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8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69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8907D9">
        <w:trPr>
          <w:trHeight w:val="150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&lt; 25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25 - 30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30 - 40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40 - 55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 55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2/53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283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</w:tr>
      <w:tr w:rsidR="008907D9" w:rsidRPr="008907D9" w:rsidTr="008907D9">
        <w:trPr>
          <w:trHeight w:val="150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Qualification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Education Level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Below SSLC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ITI/Diploma/ Professional Qualification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Graduate/ Equivalent to graduate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Post graduate</w:t>
            </w:r>
            <w: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&amp; equivalent</w:t>
            </w:r>
            <w: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More than post-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graduation 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1/53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</w:tr>
      <w:tr w:rsidR="008907D9" w:rsidRPr="008907D9" w:rsidTr="008907D9">
        <w:trPr>
          <w:trHeight w:val="150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Exp</w:t>
            </w:r>
            <w:proofErr w:type="spellEnd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in Biz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&lt;2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2-3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3-4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4-5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&gt;5 years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3/53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7D1B6C">
        <w:trPr>
          <w:trHeight w:val="133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# of Years residence in area /Locality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&lt; 1 year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1-3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3-4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4.4-5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 5years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1/53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7D1B6C">
        <w:trPr>
          <w:trHeight w:val="138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lastRenderedPageBreak/>
              <w:t>5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Housing Status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Owned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Own house without registration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Family Property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Leased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Rental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2/53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283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</w:tr>
      <w:tr w:rsidR="008907D9" w:rsidRPr="008907D9" w:rsidTr="007D1B6C">
        <w:trPr>
          <w:trHeight w:val="1319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6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Married Status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Unmarried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Married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Separated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Divorced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Widow(</w:t>
            </w:r>
            <w:proofErr w:type="spellStart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er</w:t>
            </w:r>
            <w:proofErr w:type="spellEnd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)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1/53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283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</w:tr>
      <w:tr w:rsidR="008907D9" w:rsidRPr="008907D9" w:rsidTr="007D1B6C">
        <w:trPr>
          <w:trHeight w:val="801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7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Involvement in Biz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Involvement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Full Time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Part Time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Not Involved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3/53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8907D9" w:rsidRPr="008907D9" w:rsidTr="007D1B6C">
        <w:trPr>
          <w:trHeight w:val="1282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8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CB score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Screening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No data/ -1 to 5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700+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600-700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550-600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5.&lt;550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6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6/53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</w:tr>
      <w:tr w:rsidR="008907D9" w:rsidRPr="008907D9" w:rsidTr="008907D9">
        <w:trPr>
          <w:trHeight w:val="1545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9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Psychometric Score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Summary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Psychometric Test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Psychometric Score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Failed in all parameters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Failed in more than 3 parameters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Failed in 2 parameters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Passed in 5 of 6 parameters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Passed in all parameters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1/53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7D1B6C">
        <w:trPr>
          <w:trHeight w:val="1389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10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Referred by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Referred by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Channel Partner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Existing Customer Referral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Direct (Cold Call</w:t>
            </w:r>
            <w:proofErr w:type="gramStart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)</w:t>
            </w:r>
            <w:proofErr w:type="gramEnd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Referral Partner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2/53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6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283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8907D9" w:rsidRPr="008907D9" w:rsidTr="007D1B6C">
        <w:trPr>
          <w:trHeight w:val="133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lastRenderedPageBreak/>
              <w:t>11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Vintage (verifiable)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Operating since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&lt;6 months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6 months to 1 year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1-2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2-3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&gt;3 years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3/53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7D1B6C">
        <w:trPr>
          <w:trHeight w:val="1251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12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# of Years business in area /Locality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How many years business in present Area?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&lt;6 months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6 months to 1 year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1-2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2-3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&gt;3 years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5/53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283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7D1B6C">
        <w:trPr>
          <w:trHeight w:val="1468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13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premises Status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Owned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Own house without registration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Family Property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Leased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Rental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2/53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283" w:type="dxa"/>
            <w:shd w:val="clear" w:color="000000" w:fill="FFFFFF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</w:tr>
      <w:tr w:rsidR="008907D9" w:rsidRPr="008907D9" w:rsidTr="007D1B6C">
        <w:trPr>
          <w:trHeight w:val="698"/>
        </w:trPr>
        <w:tc>
          <w:tcPr>
            <w:tcW w:w="642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14</w:t>
            </w:r>
          </w:p>
        </w:tc>
        <w:tc>
          <w:tcPr>
            <w:tcW w:w="134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History</w:t>
            </w:r>
          </w:p>
        </w:tc>
        <w:tc>
          <w:tcPr>
            <w:tcW w:w="1275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Constitution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 xml:space="preserve">1. Proprietorship 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Partnership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3. Private LTD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Clean - Single owner/ Structure</w:t>
            </w:r>
          </w:p>
        </w:tc>
        <w:tc>
          <w:tcPr>
            <w:tcW w:w="1418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2/53</w:t>
            </w:r>
          </w:p>
        </w:tc>
        <w:tc>
          <w:tcPr>
            <w:tcW w:w="425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283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</w:tr>
      <w:tr w:rsidR="008907D9" w:rsidRPr="008907D9" w:rsidTr="007D1B6C">
        <w:trPr>
          <w:trHeight w:val="723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Constitution</w:t>
            </w:r>
          </w:p>
        </w:tc>
        <w:tc>
          <w:tcPr>
            <w:tcW w:w="1842" w:type="dxa"/>
            <w:shd w:val="clear" w:color="auto" w:fill="auto"/>
            <w:vAlign w:val="bottom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 xml:space="preserve">1. Proprietorship 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Partnership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3. Private LTD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2. Partnership  with 2 partners</w:t>
            </w: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7D1B6C">
        <w:trPr>
          <w:trHeight w:val="1033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If partnership, how many total partners</w:t>
            </w:r>
          </w:p>
        </w:tc>
        <w:tc>
          <w:tcPr>
            <w:tcW w:w="1842" w:type="dxa"/>
            <w:shd w:val="clear" w:color="auto" w:fill="auto"/>
            <w:vAlign w:val="bottom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 xml:space="preserve">1. 2 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2. 3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3. 4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 xml:space="preserve">4. &gt;4 </w:t>
            </w:r>
          </w:p>
        </w:tc>
        <w:tc>
          <w:tcPr>
            <w:tcW w:w="269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90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Constitution</w:t>
            </w:r>
          </w:p>
        </w:tc>
        <w:tc>
          <w:tcPr>
            <w:tcW w:w="1842" w:type="dxa"/>
            <w:shd w:val="clear" w:color="auto" w:fill="auto"/>
            <w:vAlign w:val="bottom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 xml:space="preserve">1. Proprietorship 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Partnership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3. Private LTD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3. Partnership with more than 2 partners</w:t>
            </w: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7D1B6C">
        <w:trPr>
          <w:trHeight w:val="1047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If partnership, how many total partners</w:t>
            </w:r>
          </w:p>
        </w:tc>
        <w:tc>
          <w:tcPr>
            <w:tcW w:w="1842" w:type="dxa"/>
            <w:shd w:val="clear" w:color="auto" w:fill="auto"/>
            <w:vAlign w:val="bottom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 xml:space="preserve">1. 2 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2. 3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3. 4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 xml:space="preserve">4. &gt;4 </w:t>
            </w:r>
          </w:p>
        </w:tc>
        <w:tc>
          <w:tcPr>
            <w:tcW w:w="269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90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1. Yes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No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4. Previously closed another business</w:t>
            </w: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60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1. Yes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No</w:t>
            </w:r>
          </w:p>
        </w:tc>
        <w:tc>
          <w:tcPr>
            <w:tcW w:w="269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90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Has anyone else been a partner of your present business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1. Yes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No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5. Previously dissolved partnership</w:t>
            </w: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60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If yes, when was that partnership dissolved?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Date</w:t>
            </w:r>
          </w:p>
        </w:tc>
        <w:tc>
          <w:tcPr>
            <w:tcW w:w="269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7D1B6C">
        <w:trPr>
          <w:trHeight w:val="90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15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7D1B6C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Commercial High mark / </w:t>
            </w:r>
            <w:r w:rsidR="007D1B6C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CIBIL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Screening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CB Check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No Data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STD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Sub DBT, Loss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5/53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7D1B6C">
        <w:trPr>
          <w:trHeight w:val="1500"/>
        </w:trPr>
        <w:tc>
          <w:tcPr>
            <w:tcW w:w="6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16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7D1B6C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No of cheque returns including </w:t>
            </w:r>
            <w:r w:rsidR="007D1B6C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EMIs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No. of cheques bounced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0-1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2-3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3-4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4-6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&gt;6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4/53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</w:tr>
      <w:tr w:rsidR="008907D9" w:rsidRPr="008907D9" w:rsidTr="007D1B6C">
        <w:trPr>
          <w:trHeight w:val="1200"/>
        </w:trPr>
        <w:tc>
          <w:tcPr>
            <w:tcW w:w="6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17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Number of EMI </w:t>
            </w:r>
            <w:r w:rsidR="007D1B6C"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bounces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No of EMI cheques bounced</w:t>
            </w:r>
            <w:r w:rsidR="009771DB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No Bounces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Technical Bounces paid in same month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3 bounces paid in same month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&gt;3 bounces paid after the month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5/53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7D1B6C">
        <w:trPr>
          <w:trHeight w:val="1500"/>
        </w:trPr>
        <w:tc>
          <w:tcPr>
            <w:tcW w:w="6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lastRenderedPageBreak/>
              <w:t>18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No of Bounces in </w:t>
            </w:r>
            <w:r w:rsidR="007D1B6C"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Kinara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loan track 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From Kinara records for existing customer ID for applicant/ Business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No Bounces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Technical Bounces paid in same month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2 bounces paid in same month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&gt;2 bounces paid after the month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5/53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300"/>
        </w:trPr>
        <w:tc>
          <w:tcPr>
            <w:tcW w:w="11624" w:type="dxa"/>
            <w:gridSpan w:val="8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CONSOLIDATED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53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100%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26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3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</w:tbl>
    <w:p w:rsidR="008907D9" w:rsidRPr="008907D9" w:rsidRDefault="008907D9" w:rsidP="008907D9">
      <w:pPr>
        <w:ind w:left="720"/>
        <w:rPr>
          <w:sz w:val="24"/>
        </w:rPr>
      </w:pPr>
    </w:p>
    <w:p w:rsidR="008907D9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Upload</w:t>
      </w:r>
    </w:p>
    <w:p w:rsidR="009771DB" w:rsidRPr="009771DB" w:rsidRDefault="009771DB" w:rsidP="009771DB">
      <w:pPr>
        <w:ind w:left="1080"/>
      </w:pPr>
      <w:r>
        <w:t>NA</w:t>
      </w:r>
    </w:p>
    <w:p w:rsidR="008907D9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Download</w:t>
      </w:r>
    </w:p>
    <w:p w:rsidR="009771DB" w:rsidRPr="009771DB" w:rsidRDefault="009771DB" w:rsidP="009771DB">
      <w:pPr>
        <w:ind w:left="1080"/>
      </w:pPr>
      <w:r>
        <w:t>NA</w:t>
      </w:r>
    </w:p>
    <w:p w:rsidR="008907D9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Reports</w:t>
      </w:r>
    </w:p>
    <w:p w:rsidR="009771DB" w:rsidRDefault="00AF1C67" w:rsidP="009771DB">
      <w:pPr>
        <w:ind w:left="1080"/>
      </w:pPr>
      <w:r>
        <w:t>Customer wise</w:t>
      </w:r>
      <w:r w:rsidR="00571FC8">
        <w:t xml:space="preserve"> Risk Score &amp; Psychometric Score</w:t>
      </w:r>
    </w:p>
    <w:p w:rsidR="00605DF5" w:rsidRDefault="00605DF5" w:rsidP="009771DB">
      <w:pPr>
        <w:ind w:left="1080"/>
        <w:sectPr w:rsidR="00605DF5" w:rsidSect="007D1B6C">
          <w:pgSz w:w="16838" w:h="11899" w:orient="landscape"/>
          <w:pgMar w:top="720" w:right="720" w:bottom="709" w:left="720" w:header="1560" w:footer="567" w:gutter="0"/>
          <w:cols w:space="720"/>
          <w:docGrid w:linePitch="360"/>
        </w:sectPr>
      </w:pPr>
    </w:p>
    <w:p w:rsidR="003F67C1" w:rsidRDefault="0034058F" w:rsidP="003F67C1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color w:val="000000" w:themeColor="text1"/>
          <w:spacing w:val="5"/>
          <w:kern w:val="0"/>
          <w:sz w:val="36"/>
          <w:szCs w:val="36"/>
        </w:rPr>
      </w:pPr>
      <w:r>
        <w:rPr>
          <w:rFonts w:cs="Times New Roman"/>
          <w:b w:val="0"/>
          <w:bCs w:val="0"/>
          <w:smallCaps/>
          <w:color w:val="000000" w:themeColor="text1"/>
          <w:spacing w:val="5"/>
          <w:kern w:val="0"/>
          <w:sz w:val="36"/>
          <w:szCs w:val="36"/>
        </w:rPr>
        <w:lastRenderedPageBreak/>
        <w:t xml:space="preserve">List of </w:t>
      </w:r>
      <w:r w:rsidR="003F67C1" w:rsidRPr="003F67C1">
        <w:rPr>
          <w:rFonts w:cs="Times New Roman"/>
          <w:b w:val="0"/>
          <w:bCs w:val="0"/>
          <w:smallCaps/>
          <w:color w:val="000000" w:themeColor="text1"/>
          <w:spacing w:val="5"/>
          <w:kern w:val="0"/>
          <w:sz w:val="36"/>
          <w:szCs w:val="36"/>
        </w:rPr>
        <w:t>Abbreviations</w:t>
      </w:r>
    </w:p>
    <w:tbl>
      <w:tblPr>
        <w:tblStyle w:val="TableGrid"/>
        <w:tblW w:w="7732" w:type="dxa"/>
        <w:tblInd w:w="817" w:type="dxa"/>
        <w:tblLook w:val="04A0" w:firstRow="1" w:lastRow="0" w:firstColumn="1" w:lastColumn="0" w:noHBand="0" w:noVBand="1"/>
      </w:tblPr>
      <w:tblGrid>
        <w:gridCol w:w="1872"/>
        <w:gridCol w:w="5860"/>
      </w:tblGrid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b/>
                <w:color w:val="000000"/>
                <w:sz w:val="24"/>
                <w:szCs w:val="24"/>
                <w:lang w:val="en-IN" w:eastAsia="en-IN"/>
              </w:rPr>
              <w:t>Abbreviations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ABB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Average Bank Balance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BRD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 xml:space="preserve">Business Requirement </w:t>
            </w: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Document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CB Report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Credit Bureau Report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CC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Credit Committee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CIBIL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Credit Information Bureau (India) Limited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CRM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Central Risk Manager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CRO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Credit Risk Officer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DO Partner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Direct Origination Partner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DPD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Days Past Due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DSCR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Debt Servicing Capability Ratio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DSO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Days Sales Outstanding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EMI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F70824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Equated Monthly Insta</w:t>
            </w:r>
            <w:r w:rsidR="003F67C1" w:rsidRPr="003F67C1">
              <w:rPr>
                <w:color w:val="000000"/>
                <w:sz w:val="24"/>
                <w:szCs w:val="24"/>
                <w:lang w:val="en-IN" w:eastAsia="en-IN"/>
              </w:rPr>
              <w:t>lments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FRO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Field Risk Officer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HM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Hub Manager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ITR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Income Tax Return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LCRDS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Line of Credit RFD - 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LCRDU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Line of Credit RFD - Unsecured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LCRIS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Line of Credit RFID - 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LCRIU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Line of Credit RFID - Unsecured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LO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Loan Officer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LTV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Loan To Value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LUC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Loan Utilisation Check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POC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Point of Contact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RS 1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Risk Score 1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RS 2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Risk Score 2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RS 3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Risk Score 3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SCAPS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3F67C1">
              <w:rPr>
                <w:color w:val="000000"/>
                <w:sz w:val="24"/>
                <w:szCs w:val="24"/>
                <w:lang w:val="en-IN" w:eastAsia="en-IN"/>
              </w:rPr>
              <w:t>S</w:t>
            </w:r>
            <w:r>
              <w:rPr>
                <w:color w:val="000000"/>
                <w:sz w:val="24"/>
                <w:szCs w:val="24"/>
                <w:lang w:val="en-IN" w:eastAsia="en-IN"/>
              </w:rPr>
              <w:t>h</w:t>
            </w: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riram</w:t>
            </w:r>
            <w:proofErr w:type="spellEnd"/>
            <w:r w:rsidRPr="003F67C1">
              <w:rPr>
                <w:color w:val="000000"/>
                <w:sz w:val="24"/>
                <w:szCs w:val="24"/>
                <w:lang w:val="en-IN" w:eastAsia="en-IN"/>
              </w:rPr>
              <w:t xml:space="preserve"> City Asset Purchase - 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SCBDS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3F67C1">
              <w:rPr>
                <w:color w:val="000000"/>
                <w:sz w:val="24"/>
                <w:szCs w:val="24"/>
                <w:lang w:val="en-IN" w:eastAsia="en-IN"/>
              </w:rPr>
              <w:t>S</w:t>
            </w:r>
            <w:r>
              <w:rPr>
                <w:color w:val="000000"/>
                <w:sz w:val="24"/>
                <w:szCs w:val="24"/>
                <w:lang w:val="en-IN" w:eastAsia="en-IN"/>
              </w:rPr>
              <w:t>h</w:t>
            </w: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riram</w:t>
            </w:r>
            <w:proofErr w:type="spellEnd"/>
            <w:r w:rsidRPr="003F67C1">
              <w:rPr>
                <w:color w:val="000000"/>
                <w:sz w:val="24"/>
                <w:szCs w:val="24"/>
                <w:lang w:val="en-IN" w:eastAsia="en-IN"/>
              </w:rPr>
              <w:t xml:space="preserve"> City Business Development - 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SCBDU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3F67C1">
              <w:rPr>
                <w:color w:val="000000"/>
                <w:sz w:val="24"/>
                <w:szCs w:val="24"/>
                <w:lang w:val="en-IN" w:eastAsia="en-IN"/>
              </w:rPr>
              <w:t>S</w:t>
            </w:r>
            <w:r>
              <w:rPr>
                <w:color w:val="000000"/>
                <w:sz w:val="24"/>
                <w:szCs w:val="24"/>
                <w:lang w:val="en-IN" w:eastAsia="en-IN"/>
              </w:rPr>
              <w:t>h</w:t>
            </w: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riram</w:t>
            </w:r>
            <w:proofErr w:type="spellEnd"/>
            <w:r w:rsidRPr="003F67C1">
              <w:rPr>
                <w:color w:val="000000"/>
                <w:sz w:val="24"/>
                <w:szCs w:val="24"/>
                <w:lang w:val="en-IN" w:eastAsia="en-IN"/>
              </w:rPr>
              <w:t xml:space="preserve"> City Business Development - Unsecured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SCMFS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3F67C1">
              <w:rPr>
                <w:color w:val="000000"/>
                <w:sz w:val="24"/>
                <w:szCs w:val="24"/>
                <w:lang w:val="en-IN" w:eastAsia="en-IN"/>
              </w:rPr>
              <w:t>S</w:t>
            </w:r>
            <w:r>
              <w:rPr>
                <w:color w:val="000000"/>
                <w:sz w:val="24"/>
                <w:szCs w:val="24"/>
                <w:lang w:val="en-IN" w:eastAsia="en-IN"/>
              </w:rPr>
              <w:t>h</w:t>
            </w: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riram</w:t>
            </w:r>
            <w:proofErr w:type="spellEnd"/>
            <w:r w:rsidRPr="003F67C1">
              <w:rPr>
                <w:color w:val="000000"/>
                <w:sz w:val="24"/>
                <w:szCs w:val="24"/>
                <w:lang w:val="en-IN" w:eastAsia="en-IN"/>
              </w:rPr>
              <w:t xml:space="preserve"> City Machine Refinance - 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SCWCS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3F67C1">
              <w:rPr>
                <w:color w:val="000000"/>
                <w:sz w:val="24"/>
                <w:szCs w:val="24"/>
                <w:lang w:val="en-IN" w:eastAsia="en-IN"/>
              </w:rPr>
              <w:t>S</w:t>
            </w:r>
            <w:r>
              <w:rPr>
                <w:color w:val="000000"/>
                <w:sz w:val="24"/>
                <w:szCs w:val="24"/>
                <w:lang w:val="en-IN" w:eastAsia="en-IN"/>
              </w:rPr>
              <w:t>h</w:t>
            </w: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riram</w:t>
            </w:r>
            <w:proofErr w:type="spellEnd"/>
            <w:r w:rsidRPr="003F67C1">
              <w:rPr>
                <w:color w:val="000000"/>
                <w:sz w:val="24"/>
                <w:szCs w:val="24"/>
                <w:lang w:val="en-IN" w:eastAsia="en-IN"/>
              </w:rPr>
              <w:t xml:space="preserve"> City Working Capital - Unsecured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SCWCU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proofErr w:type="spellStart"/>
            <w:r w:rsidRPr="003F67C1">
              <w:rPr>
                <w:color w:val="000000"/>
                <w:sz w:val="24"/>
                <w:szCs w:val="24"/>
                <w:lang w:val="en-IN" w:eastAsia="en-IN"/>
              </w:rPr>
              <w:t>S</w:t>
            </w:r>
            <w:r>
              <w:rPr>
                <w:color w:val="000000"/>
                <w:sz w:val="24"/>
                <w:szCs w:val="24"/>
                <w:lang w:val="en-IN" w:eastAsia="en-IN"/>
              </w:rPr>
              <w:t>h</w:t>
            </w:r>
            <w:r w:rsidRPr="003F67C1">
              <w:rPr>
                <w:color w:val="000000"/>
                <w:sz w:val="24"/>
                <w:szCs w:val="24"/>
                <w:lang w:val="en-IN" w:eastAsia="en-IN"/>
              </w:rPr>
              <w:t>riram</w:t>
            </w:r>
            <w:proofErr w:type="spellEnd"/>
            <w:r w:rsidRPr="003F67C1">
              <w:rPr>
                <w:color w:val="000000"/>
                <w:sz w:val="24"/>
                <w:szCs w:val="24"/>
                <w:lang w:val="en-IN" w:eastAsia="en-IN"/>
              </w:rPr>
              <w:t xml:space="preserve"> City Working Capital - 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TLAPS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Term Loan Asset Purchase - 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TLBDS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Term Loan Business Development - 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TLBDU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Term Loan Business Development - Unsecured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TLMFS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Term Loan Machine Refinance - 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TLWCS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Term Loan Working Capital - Unsecured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TLWCU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Term Loan Working Capital - Secured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URN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Unique Registration Number</w:t>
            </w:r>
          </w:p>
        </w:tc>
      </w:tr>
      <w:tr w:rsidR="003F67C1" w:rsidRPr="003F67C1" w:rsidTr="003F67C1">
        <w:trPr>
          <w:trHeight w:val="300"/>
        </w:trPr>
        <w:tc>
          <w:tcPr>
            <w:tcW w:w="1872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WC</w:t>
            </w:r>
          </w:p>
        </w:tc>
        <w:tc>
          <w:tcPr>
            <w:tcW w:w="5860" w:type="dxa"/>
            <w:noWrap/>
            <w:hideMark/>
          </w:tcPr>
          <w:p w:rsidR="003F67C1" w:rsidRPr="003F67C1" w:rsidRDefault="003F67C1" w:rsidP="003F67C1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3F67C1">
              <w:rPr>
                <w:color w:val="000000"/>
                <w:sz w:val="24"/>
                <w:szCs w:val="24"/>
                <w:lang w:val="en-IN" w:eastAsia="en-IN"/>
              </w:rPr>
              <w:t>Working Capital</w:t>
            </w:r>
          </w:p>
        </w:tc>
      </w:tr>
    </w:tbl>
    <w:p w:rsidR="00677A12" w:rsidRPr="00C8540F" w:rsidRDefault="00677A12" w:rsidP="004A65D9">
      <w:pPr>
        <w:pStyle w:val="Header"/>
        <w:tabs>
          <w:tab w:val="clear" w:pos="4320"/>
          <w:tab w:val="clear" w:pos="8640"/>
        </w:tabs>
        <w:rPr>
          <w:rFonts w:eastAsia="Calibri"/>
          <w:sz w:val="28"/>
          <w:szCs w:val="28"/>
          <w:lang w:val="en-IN"/>
        </w:rPr>
      </w:pPr>
    </w:p>
    <w:sectPr w:rsidR="00677A12" w:rsidRPr="00C8540F" w:rsidSect="00605DF5">
      <w:pgSz w:w="11899" w:h="16838"/>
      <w:pgMar w:top="720" w:right="709" w:bottom="720" w:left="720" w:header="1560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C4AFC" w:rsidRDefault="005C4AFC">
      <w:r>
        <w:separator/>
      </w:r>
    </w:p>
  </w:endnote>
  <w:endnote w:type="continuationSeparator" w:id="0">
    <w:p w:rsidR="005C4AFC" w:rsidRDefault="005C4A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8554825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5583C" w:rsidRDefault="0005583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B3DB5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:rsidR="0005583C" w:rsidRPr="004E49BF" w:rsidRDefault="0005583C" w:rsidP="0037061C">
    <w:pPr>
      <w:pStyle w:val="Footer"/>
      <w:tabs>
        <w:tab w:val="clear" w:pos="4320"/>
        <w:tab w:val="clear" w:pos="8640"/>
        <w:tab w:val="left" w:pos="3383"/>
      </w:tabs>
      <w:rPr>
        <w:rFonts w:ascii="Britannic Bold" w:hAnsi="Britannic Bold"/>
        <w:color w:val="4F515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C4AFC" w:rsidRDefault="005C4AFC">
      <w:r>
        <w:separator/>
      </w:r>
    </w:p>
  </w:footnote>
  <w:footnote w:type="continuationSeparator" w:id="0">
    <w:p w:rsidR="005C4AFC" w:rsidRDefault="005C4AF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5583C" w:rsidRDefault="0005583C" w:rsidP="0037061C">
    <w:pPr>
      <w:pStyle w:val="Header"/>
      <w:ind w:hanging="567"/>
    </w:pPr>
    <w:r>
      <w:rPr>
        <w:noProof/>
        <w:lang w:val="en-IN" w:eastAsia="en-IN"/>
      </w:rPr>
      <w:drawing>
        <wp:anchor distT="0" distB="0" distL="114300" distR="114300" simplePos="0" relativeHeight="251661312" behindDoc="1" locked="0" layoutInCell="1" allowOverlap="1" wp14:anchorId="4860200B" wp14:editId="2ABA2F6C">
          <wp:simplePos x="0" y="0"/>
          <wp:positionH relativeFrom="column">
            <wp:posOffset>-342900</wp:posOffset>
          </wp:positionH>
          <wp:positionV relativeFrom="paragraph">
            <wp:posOffset>-716280</wp:posOffset>
          </wp:positionV>
          <wp:extent cx="1612900" cy="736600"/>
          <wp:effectExtent l="0" t="0" r="0" b="0"/>
          <wp:wrapNone/>
          <wp:docPr id="11" name="Picture 11" descr="Rural fina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Rural fina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2900" cy="736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3BA0B84" wp14:editId="53589328">
              <wp:simplePos x="0" y="0"/>
              <wp:positionH relativeFrom="column">
                <wp:posOffset>1343660</wp:posOffset>
              </wp:positionH>
              <wp:positionV relativeFrom="paragraph">
                <wp:posOffset>-14605</wp:posOffset>
              </wp:positionV>
              <wp:extent cx="5400040" cy="17780"/>
              <wp:effectExtent l="0" t="0" r="0" b="1270"/>
              <wp:wrapNone/>
              <wp:docPr id="4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00040" cy="17780"/>
                      </a:xfrm>
                      <a:prstGeom prst="rect">
                        <a:avLst/>
                      </a:prstGeom>
                      <a:solidFill>
                        <a:srgbClr val="4F5150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19050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26" style="position:absolute;margin-left:105.8pt;margin-top:-1.15pt;width:425.2pt;height:1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" fillcolor="#4f5150" stroked="f" strokecolor="#4a7ebb" strokeweight="1.5pt">
              <v:shadow opacity="22938f" offset="0"/>
              <v:textbox inset=",7.2pt,,7.2pt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5583C" w:rsidRDefault="0005583C" w:rsidP="0037061C">
    <w:pPr>
      <w:pStyle w:val="Header"/>
      <w:ind w:hanging="567"/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02FBA23" wp14:editId="7204C347">
              <wp:simplePos x="0" y="0"/>
              <wp:positionH relativeFrom="column">
                <wp:posOffset>1339215</wp:posOffset>
              </wp:positionH>
              <wp:positionV relativeFrom="paragraph">
                <wp:posOffset>-12700</wp:posOffset>
              </wp:positionV>
              <wp:extent cx="8091170" cy="45085"/>
              <wp:effectExtent l="0" t="0" r="5080" b="0"/>
              <wp:wrapNone/>
              <wp:docPr id="78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091170" cy="45085"/>
                      </a:xfrm>
                      <a:prstGeom prst="rect">
                        <a:avLst/>
                      </a:prstGeom>
                      <a:solidFill>
                        <a:srgbClr val="4F5150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19050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26" style="position:absolute;margin-left:105.45pt;margin-top:-1pt;width:637.1pt;height:3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" fillcolor="#4f5150" stroked="f" strokecolor="#4a7ebb" strokeweight="1.5pt">
              <v:shadow opacity="22938f" offset="0"/>
              <v:textbox inset=",7.2pt,,7.2pt"/>
            </v:rect>
          </w:pict>
        </mc:Fallback>
      </mc:AlternateContent>
    </w:r>
    <w:r>
      <w:rPr>
        <w:noProof/>
        <w:lang w:val="en-IN" w:eastAsia="en-IN"/>
      </w:rPr>
      <w:drawing>
        <wp:anchor distT="0" distB="0" distL="114300" distR="114300" simplePos="0" relativeHeight="251664384" behindDoc="1" locked="0" layoutInCell="1" allowOverlap="1" wp14:anchorId="3BC470A8" wp14:editId="7A22AC3A">
          <wp:simplePos x="0" y="0"/>
          <wp:positionH relativeFrom="column">
            <wp:posOffset>-342900</wp:posOffset>
          </wp:positionH>
          <wp:positionV relativeFrom="paragraph">
            <wp:posOffset>-716280</wp:posOffset>
          </wp:positionV>
          <wp:extent cx="1612900" cy="736600"/>
          <wp:effectExtent l="0" t="0" r="0" b="0"/>
          <wp:wrapNone/>
          <wp:docPr id="79" name="Picture 79" descr="Rural fina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Rural fina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2900" cy="736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5583C" w:rsidRDefault="0005583C" w:rsidP="0037061C">
    <w:pPr>
      <w:pStyle w:val="Header"/>
      <w:ind w:hanging="567"/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756F8D7B" wp14:editId="53938CE9">
              <wp:simplePos x="0" y="0"/>
              <wp:positionH relativeFrom="column">
                <wp:posOffset>1275907</wp:posOffset>
              </wp:positionH>
              <wp:positionV relativeFrom="paragraph">
                <wp:posOffset>-54935</wp:posOffset>
              </wp:positionV>
              <wp:extent cx="5178056" cy="45719"/>
              <wp:effectExtent l="0" t="0" r="3810" b="0"/>
              <wp:wrapNone/>
              <wp:docPr id="80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78056" cy="45719"/>
                      </a:xfrm>
                      <a:prstGeom prst="rect">
                        <a:avLst/>
                      </a:prstGeom>
                      <a:solidFill>
                        <a:srgbClr val="4F5150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19050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26" style="position:absolute;margin-left:100.45pt;margin-top:-4.35pt;width:407.7pt;height:3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" fillcolor="#4f5150" stroked="f" strokecolor="#4a7ebb" strokeweight="1.5pt">
              <v:shadow opacity="22938f" offset="0"/>
              <v:textbox inset=",7.2pt,,7.2pt"/>
            </v:rect>
          </w:pict>
        </mc:Fallback>
      </mc:AlternateContent>
    </w:r>
    <w:r>
      <w:rPr>
        <w:noProof/>
        <w:lang w:val="en-IN" w:eastAsia="en-IN"/>
      </w:rPr>
      <w:drawing>
        <wp:anchor distT="0" distB="0" distL="114300" distR="114300" simplePos="0" relativeHeight="251667456" behindDoc="1" locked="0" layoutInCell="1" allowOverlap="1" wp14:anchorId="5E91AFC4" wp14:editId="1610EC57">
          <wp:simplePos x="0" y="0"/>
          <wp:positionH relativeFrom="column">
            <wp:posOffset>-342900</wp:posOffset>
          </wp:positionH>
          <wp:positionV relativeFrom="paragraph">
            <wp:posOffset>-716280</wp:posOffset>
          </wp:positionV>
          <wp:extent cx="1612900" cy="736600"/>
          <wp:effectExtent l="0" t="0" r="0" b="0"/>
          <wp:wrapNone/>
          <wp:docPr id="81" name="Picture 81" descr="Rural fina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Rural fina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2900" cy="736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54AA5"/>
    <w:multiLevelType w:val="hybridMultilevel"/>
    <w:tmpl w:val="D450BF5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1E851A6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7742F9B"/>
    <w:multiLevelType w:val="hybridMultilevel"/>
    <w:tmpl w:val="FCC262F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EA18E0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">
    <w:nsid w:val="09C16EB9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CF1271C"/>
    <w:multiLevelType w:val="multilevel"/>
    <w:tmpl w:val="1A2C5F6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>
    <w:nsid w:val="0D8E2A23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>
    <w:nsid w:val="11A17F32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57C7B02"/>
    <w:multiLevelType w:val="hybridMultilevel"/>
    <w:tmpl w:val="8E52757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A71153C"/>
    <w:multiLevelType w:val="hybridMultilevel"/>
    <w:tmpl w:val="9A621620"/>
    <w:lvl w:ilvl="0" w:tplc="400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0">
    <w:nsid w:val="1BDF78B2"/>
    <w:multiLevelType w:val="hybridMultilevel"/>
    <w:tmpl w:val="924AB7A8"/>
    <w:lvl w:ilvl="0" w:tplc="7EA856D4">
      <w:start w:val="1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04E0739"/>
    <w:multiLevelType w:val="hybridMultilevel"/>
    <w:tmpl w:val="84F63740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238E34CD"/>
    <w:multiLevelType w:val="hybridMultilevel"/>
    <w:tmpl w:val="D8663B0C"/>
    <w:lvl w:ilvl="0" w:tplc="EFA6663E">
      <w:start w:val="2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64E8B828">
      <w:start w:val="5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833CF628">
      <w:start w:val="1"/>
      <w:numFmt w:val="lowerLetter"/>
      <w:lvlText w:val="%5)"/>
      <w:lvlJc w:val="left"/>
      <w:pPr>
        <w:ind w:left="4330" w:hanging="360"/>
      </w:pPr>
      <w:rPr>
        <w:rFonts w:hint="default"/>
      </w:r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F226611"/>
    <w:multiLevelType w:val="multilevel"/>
    <w:tmpl w:val="C19402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>
    <w:nsid w:val="31746236"/>
    <w:multiLevelType w:val="hybridMultilevel"/>
    <w:tmpl w:val="ECE23594"/>
    <w:lvl w:ilvl="0" w:tplc="EA14C7A0">
      <w:start w:val="1"/>
      <w:numFmt w:val="lowerLetter"/>
      <w:lvlText w:val="%1)"/>
      <w:lvlJc w:val="left"/>
      <w:pPr>
        <w:ind w:left="720" w:hanging="360"/>
      </w:pPr>
      <w:rPr>
        <w:rFonts w:asciiTheme="minorHAnsi" w:eastAsia="Calibri" w:hAnsiTheme="minorHAnsi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2D960A1"/>
    <w:multiLevelType w:val="hybridMultilevel"/>
    <w:tmpl w:val="8A4020EA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333652EA"/>
    <w:multiLevelType w:val="hybridMultilevel"/>
    <w:tmpl w:val="239ECAF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4247CE2"/>
    <w:multiLevelType w:val="hybridMultilevel"/>
    <w:tmpl w:val="11E2669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E7AA1AC8">
      <w:start w:val="1"/>
      <w:numFmt w:val="upperLetter"/>
      <w:lvlText w:val="%4)"/>
      <w:lvlJc w:val="left"/>
      <w:pPr>
        <w:ind w:left="2880" w:hanging="360"/>
      </w:pPr>
      <w:rPr>
        <w:rFonts w:hint="default"/>
      </w:r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56D64ED"/>
    <w:multiLevelType w:val="hybridMultilevel"/>
    <w:tmpl w:val="7272031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A504304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3B6B4580"/>
    <w:multiLevelType w:val="hybridMultilevel"/>
    <w:tmpl w:val="878A275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CAB2706"/>
    <w:multiLevelType w:val="hybridMultilevel"/>
    <w:tmpl w:val="3D66CD82"/>
    <w:lvl w:ilvl="0" w:tplc="F67A56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>
    <w:nsid w:val="3D3714D5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3F5A1379"/>
    <w:multiLevelType w:val="hybridMultilevel"/>
    <w:tmpl w:val="596E3964"/>
    <w:lvl w:ilvl="0" w:tplc="1708FD06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>
    <w:nsid w:val="3FEF72E4"/>
    <w:multiLevelType w:val="hybridMultilevel"/>
    <w:tmpl w:val="E46459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2E74727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6">
    <w:nsid w:val="45F8772E"/>
    <w:multiLevelType w:val="hybridMultilevel"/>
    <w:tmpl w:val="461AB4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9A16553"/>
    <w:multiLevelType w:val="multilevel"/>
    <w:tmpl w:val="C2C82F8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720"/>
      </w:pPr>
    </w:lvl>
    <w:lvl w:ilvl="2">
      <w:start w:val="1"/>
      <w:numFmt w:val="bullet"/>
      <w:lvlText w:val=""/>
      <w:lvlJc w:val="left"/>
      <w:pPr>
        <w:ind w:left="180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</w:lvl>
    <w:lvl w:ilvl="4">
      <w:start w:val="1"/>
      <w:numFmt w:val="bullet"/>
      <w:lvlText w:val=""/>
      <w:lvlJc w:val="left"/>
      <w:pPr>
        <w:ind w:left="2520" w:hanging="1440"/>
      </w:pPr>
      <w:rPr>
        <w:rFonts w:ascii="Symbol" w:hAnsi="Symbol"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</w:lvl>
    <w:lvl w:ilvl="6">
      <w:start w:val="1"/>
      <w:numFmt w:val="decimal"/>
      <w:isLgl/>
      <w:lvlText w:val="%1.%2.%3.%4.%5.%6.%7"/>
      <w:lvlJc w:val="left"/>
      <w:pPr>
        <w:ind w:left="2880" w:hanging="1800"/>
      </w:p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</w:lvl>
  </w:abstractNum>
  <w:abstractNum w:abstractNumId="28">
    <w:nsid w:val="4A7939A6"/>
    <w:multiLevelType w:val="hybridMultilevel"/>
    <w:tmpl w:val="140E9D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FCB7679"/>
    <w:multiLevelType w:val="hybridMultilevel"/>
    <w:tmpl w:val="73285EC6"/>
    <w:lvl w:ilvl="0" w:tplc="48FEACF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508B2D7D"/>
    <w:multiLevelType w:val="hybridMultilevel"/>
    <w:tmpl w:val="EE0E3A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3732C01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2">
    <w:nsid w:val="54B163C3"/>
    <w:multiLevelType w:val="hybridMultilevel"/>
    <w:tmpl w:val="D7EE4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B952EC7"/>
    <w:multiLevelType w:val="hybridMultilevel"/>
    <w:tmpl w:val="DF402994"/>
    <w:lvl w:ilvl="0" w:tplc="88083AD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5F632288"/>
    <w:multiLevelType w:val="hybridMultilevel"/>
    <w:tmpl w:val="8F949A7A"/>
    <w:lvl w:ilvl="0" w:tplc="69BA7074">
      <w:start w:val="5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05B4AB1"/>
    <w:multiLevelType w:val="hybridMultilevel"/>
    <w:tmpl w:val="54D6F89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26050EE"/>
    <w:multiLevelType w:val="multilevel"/>
    <w:tmpl w:val="182EEC5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7">
    <w:nsid w:val="63CB2E16"/>
    <w:multiLevelType w:val="hybridMultilevel"/>
    <w:tmpl w:val="8E1E8BB2"/>
    <w:lvl w:ilvl="0" w:tplc="88083AD2">
      <w:start w:val="1"/>
      <w:numFmt w:val="lowerRoman"/>
      <w:lvlText w:val="%1."/>
      <w:lvlJc w:val="left"/>
      <w:pPr>
        <w:ind w:left="1440" w:hanging="360"/>
      </w:pPr>
      <w:rPr>
        <w:rFonts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A7E401F"/>
    <w:multiLevelType w:val="hybridMultilevel"/>
    <w:tmpl w:val="10D40384"/>
    <w:lvl w:ilvl="0" w:tplc="47C834DA">
      <w:start w:val="500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>
    <w:nsid w:val="6C7D4818"/>
    <w:multiLevelType w:val="hybridMultilevel"/>
    <w:tmpl w:val="2B8030C6"/>
    <w:lvl w:ilvl="0" w:tplc="40090001">
      <w:start w:val="1"/>
      <w:numFmt w:val="bullet"/>
      <w:lvlText w:val=""/>
      <w:lvlJc w:val="left"/>
      <w:pPr>
        <w:ind w:left="113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90" w:hanging="360"/>
      </w:pPr>
      <w:rPr>
        <w:rFonts w:ascii="Wingdings" w:hAnsi="Wingdings" w:hint="default"/>
      </w:rPr>
    </w:lvl>
  </w:abstractNum>
  <w:abstractNum w:abstractNumId="40">
    <w:nsid w:val="6E810AC1"/>
    <w:multiLevelType w:val="multilevel"/>
    <w:tmpl w:val="6C9285D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1">
    <w:nsid w:val="70332295"/>
    <w:multiLevelType w:val="hybridMultilevel"/>
    <w:tmpl w:val="DB2CE59A"/>
    <w:lvl w:ilvl="0" w:tplc="4009000B">
      <w:start w:val="1"/>
      <w:numFmt w:val="bullet"/>
      <w:lvlText w:val=""/>
      <w:lvlJc w:val="left"/>
      <w:pPr>
        <w:ind w:left="149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42">
    <w:nsid w:val="78F235E8"/>
    <w:multiLevelType w:val="hybridMultilevel"/>
    <w:tmpl w:val="8BA0EF96"/>
    <w:lvl w:ilvl="0" w:tplc="A1608370">
      <w:start w:val="1"/>
      <w:numFmt w:val="decimal"/>
      <w:lvlText w:val="%1.1"/>
      <w:lvlJc w:val="left"/>
      <w:pPr>
        <w:ind w:left="77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90" w:hanging="360"/>
      </w:pPr>
    </w:lvl>
    <w:lvl w:ilvl="2" w:tplc="4009001B" w:tentative="1">
      <w:start w:val="1"/>
      <w:numFmt w:val="lowerRoman"/>
      <w:lvlText w:val="%3."/>
      <w:lvlJc w:val="right"/>
      <w:pPr>
        <w:ind w:left="2210" w:hanging="180"/>
      </w:pPr>
    </w:lvl>
    <w:lvl w:ilvl="3" w:tplc="4009000F" w:tentative="1">
      <w:start w:val="1"/>
      <w:numFmt w:val="decimal"/>
      <w:lvlText w:val="%4."/>
      <w:lvlJc w:val="left"/>
      <w:pPr>
        <w:ind w:left="2930" w:hanging="360"/>
      </w:pPr>
    </w:lvl>
    <w:lvl w:ilvl="4" w:tplc="40090019" w:tentative="1">
      <w:start w:val="1"/>
      <w:numFmt w:val="lowerLetter"/>
      <w:lvlText w:val="%5."/>
      <w:lvlJc w:val="left"/>
      <w:pPr>
        <w:ind w:left="3650" w:hanging="360"/>
      </w:pPr>
    </w:lvl>
    <w:lvl w:ilvl="5" w:tplc="4009001B" w:tentative="1">
      <w:start w:val="1"/>
      <w:numFmt w:val="lowerRoman"/>
      <w:lvlText w:val="%6."/>
      <w:lvlJc w:val="right"/>
      <w:pPr>
        <w:ind w:left="4370" w:hanging="180"/>
      </w:pPr>
    </w:lvl>
    <w:lvl w:ilvl="6" w:tplc="4009000F" w:tentative="1">
      <w:start w:val="1"/>
      <w:numFmt w:val="decimal"/>
      <w:lvlText w:val="%7."/>
      <w:lvlJc w:val="left"/>
      <w:pPr>
        <w:ind w:left="5090" w:hanging="360"/>
      </w:pPr>
    </w:lvl>
    <w:lvl w:ilvl="7" w:tplc="40090019" w:tentative="1">
      <w:start w:val="1"/>
      <w:numFmt w:val="lowerLetter"/>
      <w:lvlText w:val="%8."/>
      <w:lvlJc w:val="left"/>
      <w:pPr>
        <w:ind w:left="5810" w:hanging="360"/>
      </w:pPr>
    </w:lvl>
    <w:lvl w:ilvl="8" w:tplc="40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43">
    <w:nsid w:val="79F757CC"/>
    <w:multiLevelType w:val="hybridMultilevel"/>
    <w:tmpl w:val="F0580CD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7F8F5BEF"/>
    <w:multiLevelType w:val="hybridMultilevel"/>
    <w:tmpl w:val="924843CA"/>
    <w:lvl w:ilvl="0" w:tplc="14A6A5D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>
    <w:nsid w:val="7FF23717"/>
    <w:multiLevelType w:val="hybridMultilevel"/>
    <w:tmpl w:val="F1665A7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7"/>
  </w:num>
  <w:num w:numId="3">
    <w:abstractNumId w:val="28"/>
  </w:num>
  <w:num w:numId="4">
    <w:abstractNumId w:val="1"/>
  </w:num>
  <w:num w:numId="5">
    <w:abstractNumId w:val="4"/>
  </w:num>
  <w:num w:numId="6">
    <w:abstractNumId w:val="30"/>
  </w:num>
  <w:num w:numId="7">
    <w:abstractNumId w:val="17"/>
  </w:num>
  <w:num w:numId="8">
    <w:abstractNumId w:val="11"/>
  </w:num>
  <w:num w:numId="9">
    <w:abstractNumId w:val="8"/>
  </w:num>
  <w:num w:numId="10">
    <w:abstractNumId w:val="13"/>
  </w:num>
  <w:num w:numId="11">
    <w:abstractNumId w:val="16"/>
  </w:num>
  <w:num w:numId="12">
    <w:abstractNumId w:val="24"/>
  </w:num>
  <w:num w:numId="13">
    <w:abstractNumId w:val="33"/>
  </w:num>
  <w:num w:numId="14">
    <w:abstractNumId w:val="37"/>
  </w:num>
  <w:num w:numId="15">
    <w:abstractNumId w:val="12"/>
  </w:num>
  <w:num w:numId="16">
    <w:abstractNumId w:val="10"/>
  </w:num>
  <w:num w:numId="17">
    <w:abstractNumId w:val="34"/>
  </w:num>
  <w:num w:numId="18">
    <w:abstractNumId w:val="38"/>
  </w:num>
  <w:num w:numId="19">
    <w:abstractNumId w:val="31"/>
  </w:num>
  <w:num w:numId="20">
    <w:abstractNumId w:val="2"/>
  </w:num>
  <w:num w:numId="21">
    <w:abstractNumId w:val="23"/>
  </w:num>
  <w:num w:numId="22">
    <w:abstractNumId w:val="14"/>
  </w:num>
  <w:num w:numId="23">
    <w:abstractNumId w:val="40"/>
  </w:num>
  <w:num w:numId="24">
    <w:abstractNumId w:val="5"/>
  </w:num>
  <w:num w:numId="25">
    <w:abstractNumId w:val="19"/>
  </w:num>
  <w:num w:numId="26">
    <w:abstractNumId w:val="6"/>
  </w:num>
  <w:num w:numId="27">
    <w:abstractNumId w:val="3"/>
  </w:num>
  <w:num w:numId="28">
    <w:abstractNumId w:val="36"/>
  </w:num>
  <w:num w:numId="29">
    <w:abstractNumId w:val="15"/>
  </w:num>
  <w:num w:numId="30">
    <w:abstractNumId w:val="25"/>
  </w:num>
  <w:num w:numId="31">
    <w:abstractNumId w:val="26"/>
  </w:num>
  <w:num w:numId="32">
    <w:abstractNumId w:val="32"/>
  </w:num>
  <w:num w:numId="33">
    <w:abstractNumId w:val="18"/>
  </w:num>
  <w:num w:numId="34">
    <w:abstractNumId w:val="45"/>
  </w:num>
  <w:num w:numId="35">
    <w:abstractNumId w:val="35"/>
  </w:num>
  <w:num w:numId="36">
    <w:abstractNumId w:val="20"/>
  </w:num>
  <w:num w:numId="37">
    <w:abstractNumId w:val="9"/>
  </w:num>
  <w:num w:numId="38">
    <w:abstractNumId w:val="44"/>
  </w:num>
  <w:num w:numId="39">
    <w:abstractNumId w:val="21"/>
  </w:num>
  <w:num w:numId="40">
    <w:abstractNumId w:val="29"/>
  </w:num>
  <w:num w:numId="41">
    <w:abstractNumId w:val="42"/>
  </w:num>
  <w:num w:numId="42">
    <w:abstractNumId w:val="39"/>
  </w:num>
  <w:num w:numId="43">
    <w:abstractNumId w:val="41"/>
  </w:num>
  <w:num w:numId="44">
    <w:abstractNumId w:val="27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/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0"/>
  </w:num>
  <w:num w:numId="46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2154"/>
    <w:rsid w:val="00002A42"/>
    <w:rsid w:val="0001602C"/>
    <w:rsid w:val="00023CC3"/>
    <w:rsid w:val="00032E64"/>
    <w:rsid w:val="0005583C"/>
    <w:rsid w:val="00082537"/>
    <w:rsid w:val="00090202"/>
    <w:rsid w:val="000B1700"/>
    <w:rsid w:val="000B2BA5"/>
    <w:rsid w:val="000B5C2D"/>
    <w:rsid w:val="000C13F9"/>
    <w:rsid w:val="000E19AD"/>
    <w:rsid w:val="000E55C9"/>
    <w:rsid w:val="000E6521"/>
    <w:rsid w:val="000F097A"/>
    <w:rsid w:val="000F410E"/>
    <w:rsid w:val="000F78E5"/>
    <w:rsid w:val="00100EAD"/>
    <w:rsid w:val="001013E2"/>
    <w:rsid w:val="001079E4"/>
    <w:rsid w:val="00112852"/>
    <w:rsid w:val="00116762"/>
    <w:rsid w:val="00120D1C"/>
    <w:rsid w:val="001369A1"/>
    <w:rsid w:val="001500BB"/>
    <w:rsid w:val="00161966"/>
    <w:rsid w:val="001712C8"/>
    <w:rsid w:val="001901C1"/>
    <w:rsid w:val="00192C71"/>
    <w:rsid w:val="001A3DD3"/>
    <w:rsid w:val="001B3DB5"/>
    <w:rsid w:val="001C3668"/>
    <w:rsid w:val="001E60CD"/>
    <w:rsid w:val="001E6877"/>
    <w:rsid w:val="001E7FE2"/>
    <w:rsid w:val="0020538F"/>
    <w:rsid w:val="00213B79"/>
    <w:rsid w:val="002167F7"/>
    <w:rsid w:val="00222F8F"/>
    <w:rsid w:val="00236920"/>
    <w:rsid w:val="00237BE6"/>
    <w:rsid w:val="00241003"/>
    <w:rsid w:val="002523C6"/>
    <w:rsid w:val="00253E6F"/>
    <w:rsid w:val="00265C7F"/>
    <w:rsid w:val="0027001E"/>
    <w:rsid w:val="002712E0"/>
    <w:rsid w:val="002A0F46"/>
    <w:rsid w:val="002A1A41"/>
    <w:rsid w:val="002A4556"/>
    <w:rsid w:val="002A7E10"/>
    <w:rsid w:val="002B2E57"/>
    <w:rsid w:val="002B37F7"/>
    <w:rsid w:val="002C18C3"/>
    <w:rsid w:val="002C2ABC"/>
    <w:rsid w:val="002C5CC8"/>
    <w:rsid w:val="002D0C7D"/>
    <w:rsid w:val="002D53AA"/>
    <w:rsid w:val="002E3D37"/>
    <w:rsid w:val="002E52C8"/>
    <w:rsid w:val="002F60D9"/>
    <w:rsid w:val="003014A3"/>
    <w:rsid w:val="00306D88"/>
    <w:rsid w:val="003164F4"/>
    <w:rsid w:val="003208BB"/>
    <w:rsid w:val="00324BD7"/>
    <w:rsid w:val="003256A2"/>
    <w:rsid w:val="003257A4"/>
    <w:rsid w:val="0034058F"/>
    <w:rsid w:val="003405E7"/>
    <w:rsid w:val="0034067B"/>
    <w:rsid w:val="00340980"/>
    <w:rsid w:val="003422AF"/>
    <w:rsid w:val="00355DC2"/>
    <w:rsid w:val="0037061C"/>
    <w:rsid w:val="00370D30"/>
    <w:rsid w:val="00377F6E"/>
    <w:rsid w:val="003A5B95"/>
    <w:rsid w:val="003B193D"/>
    <w:rsid w:val="003B5665"/>
    <w:rsid w:val="003B6DFB"/>
    <w:rsid w:val="003D2EF3"/>
    <w:rsid w:val="003D4E74"/>
    <w:rsid w:val="003D530E"/>
    <w:rsid w:val="003D7909"/>
    <w:rsid w:val="003F67C1"/>
    <w:rsid w:val="004009AD"/>
    <w:rsid w:val="00405D2E"/>
    <w:rsid w:val="004061F7"/>
    <w:rsid w:val="00406526"/>
    <w:rsid w:val="00410047"/>
    <w:rsid w:val="00410927"/>
    <w:rsid w:val="004113D3"/>
    <w:rsid w:val="00431FFE"/>
    <w:rsid w:val="00434C10"/>
    <w:rsid w:val="00445D65"/>
    <w:rsid w:val="004520A8"/>
    <w:rsid w:val="004525DF"/>
    <w:rsid w:val="004610A1"/>
    <w:rsid w:val="0047703A"/>
    <w:rsid w:val="0049186D"/>
    <w:rsid w:val="00493EB9"/>
    <w:rsid w:val="004A65D9"/>
    <w:rsid w:val="004B6AC4"/>
    <w:rsid w:val="004C265B"/>
    <w:rsid w:val="004C2B0F"/>
    <w:rsid w:val="004D07B5"/>
    <w:rsid w:val="004D2AEC"/>
    <w:rsid w:val="004D4640"/>
    <w:rsid w:val="004D5419"/>
    <w:rsid w:val="004F03E1"/>
    <w:rsid w:val="00506974"/>
    <w:rsid w:val="0051397D"/>
    <w:rsid w:val="005163FC"/>
    <w:rsid w:val="00517E18"/>
    <w:rsid w:val="005239EC"/>
    <w:rsid w:val="00525496"/>
    <w:rsid w:val="005276B3"/>
    <w:rsid w:val="005366F3"/>
    <w:rsid w:val="00536E3C"/>
    <w:rsid w:val="00536F4C"/>
    <w:rsid w:val="00537276"/>
    <w:rsid w:val="005372CE"/>
    <w:rsid w:val="005410D2"/>
    <w:rsid w:val="0054313B"/>
    <w:rsid w:val="00546B9B"/>
    <w:rsid w:val="00546CA3"/>
    <w:rsid w:val="00550A20"/>
    <w:rsid w:val="0055603C"/>
    <w:rsid w:val="00562FC9"/>
    <w:rsid w:val="00564EE0"/>
    <w:rsid w:val="00565078"/>
    <w:rsid w:val="005653F3"/>
    <w:rsid w:val="0057119A"/>
    <w:rsid w:val="00571EAD"/>
    <w:rsid w:val="00571FC8"/>
    <w:rsid w:val="00572826"/>
    <w:rsid w:val="0057440C"/>
    <w:rsid w:val="005823AF"/>
    <w:rsid w:val="005856F5"/>
    <w:rsid w:val="005925B8"/>
    <w:rsid w:val="00595233"/>
    <w:rsid w:val="005A1F4B"/>
    <w:rsid w:val="005B1F89"/>
    <w:rsid w:val="005B7182"/>
    <w:rsid w:val="005C4AFC"/>
    <w:rsid w:val="005C7EC5"/>
    <w:rsid w:val="005D2CCB"/>
    <w:rsid w:val="005D2FA6"/>
    <w:rsid w:val="005D3FC5"/>
    <w:rsid w:val="005E16A6"/>
    <w:rsid w:val="005E2107"/>
    <w:rsid w:val="005E72A8"/>
    <w:rsid w:val="005E7E1A"/>
    <w:rsid w:val="005F1AAC"/>
    <w:rsid w:val="00601CE3"/>
    <w:rsid w:val="00602154"/>
    <w:rsid w:val="0060270D"/>
    <w:rsid w:val="00605DF5"/>
    <w:rsid w:val="00610753"/>
    <w:rsid w:val="00631D8B"/>
    <w:rsid w:val="0064043E"/>
    <w:rsid w:val="00641168"/>
    <w:rsid w:val="00645805"/>
    <w:rsid w:val="0065496F"/>
    <w:rsid w:val="00656DB2"/>
    <w:rsid w:val="006608A4"/>
    <w:rsid w:val="00662D95"/>
    <w:rsid w:val="00677A12"/>
    <w:rsid w:val="00690645"/>
    <w:rsid w:val="006A414E"/>
    <w:rsid w:val="006A5795"/>
    <w:rsid w:val="006B70E4"/>
    <w:rsid w:val="006D648F"/>
    <w:rsid w:val="00705C6F"/>
    <w:rsid w:val="00720D7B"/>
    <w:rsid w:val="00730937"/>
    <w:rsid w:val="007349D1"/>
    <w:rsid w:val="00741D91"/>
    <w:rsid w:val="007516D7"/>
    <w:rsid w:val="00777E05"/>
    <w:rsid w:val="00786B50"/>
    <w:rsid w:val="00787DDD"/>
    <w:rsid w:val="007A11B8"/>
    <w:rsid w:val="007A1E25"/>
    <w:rsid w:val="007A6B11"/>
    <w:rsid w:val="007A6F51"/>
    <w:rsid w:val="007B11F5"/>
    <w:rsid w:val="007B37C0"/>
    <w:rsid w:val="007C2423"/>
    <w:rsid w:val="007D0349"/>
    <w:rsid w:val="007D14D8"/>
    <w:rsid w:val="007D1B6C"/>
    <w:rsid w:val="007D369C"/>
    <w:rsid w:val="007D53F7"/>
    <w:rsid w:val="007D5B15"/>
    <w:rsid w:val="007D6B1F"/>
    <w:rsid w:val="007E5B45"/>
    <w:rsid w:val="007E768B"/>
    <w:rsid w:val="00832935"/>
    <w:rsid w:val="008339DB"/>
    <w:rsid w:val="00840BBA"/>
    <w:rsid w:val="0084223C"/>
    <w:rsid w:val="0084566F"/>
    <w:rsid w:val="00846307"/>
    <w:rsid w:val="008632D6"/>
    <w:rsid w:val="00866D3C"/>
    <w:rsid w:val="00867B90"/>
    <w:rsid w:val="0087788E"/>
    <w:rsid w:val="008907D9"/>
    <w:rsid w:val="00893AB0"/>
    <w:rsid w:val="00894426"/>
    <w:rsid w:val="00894979"/>
    <w:rsid w:val="00897520"/>
    <w:rsid w:val="008A170E"/>
    <w:rsid w:val="008B4EE5"/>
    <w:rsid w:val="008C3AB0"/>
    <w:rsid w:val="008C52CC"/>
    <w:rsid w:val="008D30F2"/>
    <w:rsid w:val="008E5979"/>
    <w:rsid w:val="008E7208"/>
    <w:rsid w:val="00905A1F"/>
    <w:rsid w:val="009115DB"/>
    <w:rsid w:val="009118D9"/>
    <w:rsid w:val="0091501D"/>
    <w:rsid w:val="00920DAA"/>
    <w:rsid w:val="00925CF6"/>
    <w:rsid w:val="00937337"/>
    <w:rsid w:val="00947C88"/>
    <w:rsid w:val="00951464"/>
    <w:rsid w:val="0095531A"/>
    <w:rsid w:val="009554A3"/>
    <w:rsid w:val="009707EF"/>
    <w:rsid w:val="00976EE9"/>
    <w:rsid w:val="009771DB"/>
    <w:rsid w:val="009848E6"/>
    <w:rsid w:val="00996B58"/>
    <w:rsid w:val="009B72CB"/>
    <w:rsid w:val="009C1965"/>
    <w:rsid w:val="009D7529"/>
    <w:rsid w:val="009F784E"/>
    <w:rsid w:val="00A05C6F"/>
    <w:rsid w:val="00A1018D"/>
    <w:rsid w:val="00A12F1F"/>
    <w:rsid w:val="00A17689"/>
    <w:rsid w:val="00A31EF8"/>
    <w:rsid w:val="00A41486"/>
    <w:rsid w:val="00A42940"/>
    <w:rsid w:val="00A52CB2"/>
    <w:rsid w:val="00A54774"/>
    <w:rsid w:val="00A61445"/>
    <w:rsid w:val="00A64C3F"/>
    <w:rsid w:val="00A65E15"/>
    <w:rsid w:val="00A669D8"/>
    <w:rsid w:val="00A67AF8"/>
    <w:rsid w:val="00A741CD"/>
    <w:rsid w:val="00A750FA"/>
    <w:rsid w:val="00A853D6"/>
    <w:rsid w:val="00A8559D"/>
    <w:rsid w:val="00A90310"/>
    <w:rsid w:val="00A94D6D"/>
    <w:rsid w:val="00AA25F0"/>
    <w:rsid w:val="00AA57BC"/>
    <w:rsid w:val="00AB18AB"/>
    <w:rsid w:val="00AB402F"/>
    <w:rsid w:val="00AB5C7A"/>
    <w:rsid w:val="00AC2257"/>
    <w:rsid w:val="00AD7154"/>
    <w:rsid w:val="00AE4FEE"/>
    <w:rsid w:val="00AF1C67"/>
    <w:rsid w:val="00B022CC"/>
    <w:rsid w:val="00B216B6"/>
    <w:rsid w:val="00B2195D"/>
    <w:rsid w:val="00B3176F"/>
    <w:rsid w:val="00B42412"/>
    <w:rsid w:val="00B454C8"/>
    <w:rsid w:val="00B47894"/>
    <w:rsid w:val="00B511B3"/>
    <w:rsid w:val="00B61B99"/>
    <w:rsid w:val="00B62F8C"/>
    <w:rsid w:val="00B62FAE"/>
    <w:rsid w:val="00B63582"/>
    <w:rsid w:val="00B76EDD"/>
    <w:rsid w:val="00B90B56"/>
    <w:rsid w:val="00B95D85"/>
    <w:rsid w:val="00BB1DD0"/>
    <w:rsid w:val="00BB2743"/>
    <w:rsid w:val="00BC1BBE"/>
    <w:rsid w:val="00BC4BF0"/>
    <w:rsid w:val="00BC718F"/>
    <w:rsid w:val="00BD58C0"/>
    <w:rsid w:val="00BD5B0B"/>
    <w:rsid w:val="00BD7D8A"/>
    <w:rsid w:val="00BE0594"/>
    <w:rsid w:val="00BE6DF2"/>
    <w:rsid w:val="00BE7F80"/>
    <w:rsid w:val="00C02487"/>
    <w:rsid w:val="00C12B61"/>
    <w:rsid w:val="00C21411"/>
    <w:rsid w:val="00C258A1"/>
    <w:rsid w:val="00C40886"/>
    <w:rsid w:val="00C471A1"/>
    <w:rsid w:val="00C51D31"/>
    <w:rsid w:val="00C541E5"/>
    <w:rsid w:val="00C576F9"/>
    <w:rsid w:val="00C64365"/>
    <w:rsid w:val="00C71282"/>
    <w:rsid w:val="00C77CD9"/>
    <w:rsid w:val="00C8540F"/>
    <w:rsid w:val="00C96BD5"/>
    <w:rsid w:val="00CA4FB7"/>
    <w:rsid w:val="00CB6A34"/>
    <w:rsid w:val="00CC0D53"/>
    <w:rsid w:val="00CC61B3"/>
    <w:rsid w:val="00CC6754"/>
    <w:rsid w:val="00CC7692"/>
    <w:rsid w:val="00CD0572"/>
    <w:rsid w:val="00CD1E75"/>
    <w:rsid w:val="00CD4C69"/>
    <w:rsid w:val="00CD6FB2"/>
    <w:rsid w:val="00CD7F47"/>
    <w:rsid w:val="00CE76AB"/>
    <w:rsid w:val="00CF2DE0"/>
    <w:rsid w:val="00D04272"/>
    <w:rsid w:val="00D05D6C"/>
    <w:rsid w:val="00D22280"/>
    <w:rsid w:val="00D27D00"/>
    <w:rsid w:val="00D34EF0"/>
    <w:rsid w:val="00D3630F"/>
    <w:rsid w:val="00D414D2"/>
    <w:rsid w:val="00D43682"/>
    <w:rsid w:val="00D5318A"/>
    <w:rsid w:val="00D534DE"/>
    <w:rsid w:val="00D5517C"/>
    <w:rsid w:val="00D63528"/>
    <w:rsid w:val="00D64A8D"/>
    <w:rsid w:val="00D77F4A"/>
    <w:rsid w:val="00D82647"/>
    <w:rsid w:val="00D8436F"/>
    <w:rsid w:val="00DA4FC6"/>
    <w:rsid w:val="00DA51C5"/>
    <w:rsid w:val="00DC2EC9"/>
    <w:rsid w:val="00DD0A1F"/>
    <w:rsid w:val="00DD5213"/>
    <w:rsid w:val="00DE37C4"/>
    <w:rsid w:val="00DF776C"/>
    <w:rsid w:val="00E150DA"/>
    <w:rsid w:val="00E20466"/>
    <w:rsid w:val="00E218C3"/>
    <w:rsid w:val="00E250B5"/>
    <w:rsid w:val="00E25392"/>
    <w:rsid w:val="00E47229"/>
    <w:rsid w:val="00E4790D"/>
    <w:rsid w:val="00E51A36"/>
    <w:rsid w:val="00E7238D"/>
    <w:rsid w:val="00E87460"/>
    <w:rsid w:val="00EC0EE8"/>
    <w:rsid w:val="00EC1655"/>
    <w:rsid w:val="00EC1A38"/>
    <w:rsid w:val="00EC336F"/>
    <w:rsid w:val="00EC4485"/>
    <w:rsid w:val="00ED0B64"/>
    <w:rsid w:val="00EE0ED4"/>
    <w:rsid w:val="00EE5423"/>
    <w:rsid w:val="00EF0FCD"/>
    <w:rsid w:val="00EF3DFF"/>
    <w:rsid w:val="00EF487C"/>
    <w:rsid w:val="00F2440F"/>
    <w:rsid w:val="00F24568"/>
    <w:rsid w:val="00F372A2"/>
    <w:rsid w:val="00F42BF5"/>
    <w:rsid w:val="00F47CA7"/>
    <w:rsid w:val="00F5161D"/>
    <w:rsid w:val="00F673AB"/>
    <w:rsid w:val="00F67C83"/>
    <w:rsid w:val="00F70824"/>
    <w:rsid w:val="00F73F46"/>
    <w:rsid w:val="00F77634"/>
    <w:rsid w:val="00F81E0A"/>
    <w:rsid w:val="00F973C5"/>
    <w:rsid w:val="00FA25FF"/>
    <w:rsid w:val="00FA2759"/>
    <w:rsid w:val="00FC7906"/>
    <w:rsid w:val="00FD0D52"/>
    <w:rsid w:val="00FD4391"/>
    <w:rsid w:val="00FE1C24"/>
    <w:rsid w:val="00FF4714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styleId="NormalWeb">
    <w:name w:val="Normal (Web)"/>
    <w:basedOn w:val="Normal"/>
    <w:uiPriority w:val="99"/>
    <w:unhideWhenUsed/>
    <w:rsid w:val="00A31EF8"/>
    <w:pPr>
      <w:spacing w:before="100" w:beforeAutospacing="1" w:after="100" w:afterAutospacing="1"/>
    </w:pPr>
    <w:rPr>
      <w:sz w:val="24"/>
      <w:szCs w:val="24"/>
      <w:lang w:val="en-IN"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styleId="NormalWeb">
    <w:name w:val="Normal (Web)"/>
    <w:basedOn w:val="Normal"/>
    <w:uiPriority w:val="99"/>
    <w:unhideWhenUsed/>
    <w:rsid w:val="00A31EF8"/>
    <w:pPr>
      <w:spacing w:before="100" w:beforeAutospacing="1" w:after="100" w:afterAutospacing="1"/>
    </w:pPr>
    <w:rPr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header" Target="header3.xml"/><Relationship Id="rId107" Type="http://schemas.openxmlformats.org/officeDocument/2006/relationships/image" Target="media/image95.png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microsoft.com/office/2007/relationships/stylesWithEffects" Target="stylesWithEffect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fontTable" Target="fontTable.xml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webSettings" Target="webSetting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theme" Target="theme/theme1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footnotes" Target="foot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A1604DD-5F64-41E4-A88D-F976EBB377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71</Pages>
  <Words>8253</Words>
  <Characters>47047</Characters>
  <Application>Microsoft Office Word</Application>
  <DocSecurity>0</DocSecurity>
  <Lines>392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Application</vt:lpstr>
    </vt:vector>
  </TitlesOfParts>
  <Company>IFMR RURAL FINANCE</Company>
  <LinksUpToDate>false</LinksUpToDate>
  <CharactersWithSpaces>55190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Application</dc:title>
  <dc:creator>IFMR Rural Finance</dc:creator>
  <cp:lastModifiedBy>Namita Sivasankaran</cp:lastModifiedBy>
  <cp:revision>6</cp:revision>
  <dcterms:created xsi:type="dcterms:W3CDTF">2016-11-23T12:19:00Z</dcterms:created>
  <dcterms:modified xsi:type="dcterms:W3CDTF">2016-11-26T11:48:00Z</dcterms:modified>
</cp:coreProperties>
</file>
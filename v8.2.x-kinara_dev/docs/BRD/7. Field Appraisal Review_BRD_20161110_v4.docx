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942461" w:rsidP="0094246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Field Appraisal</w:t>
                    </w:r>
                    <w:r w:rsidR="00E7030F"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 xml:space="preserve"> Review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11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2C190E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10/11/2016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0C6783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5414016" w:history="1">
            <w:r w:rsidR="000C6783" w:rsidRPr="00360975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_Toc465414016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3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17" w:history="1">
            <w:r w:rsidR="000C6783" w:rsidRPr="00360975">
              <w:rPr>
                <w:rStyle w:val="Hyperlink"/>
                <w:smallCaps/>
                <w:noProof/>
                <w:spacing w:val="5"/>
              </w:rPr>
              <w:t>1.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_Toc465414017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4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18" w:history="1">
            <w:r w:rsidR="000C6783" w:rsidRPr="00360975">
              <w:rPr>
                <w:rStyle w:val="Hyperlink"/>
                <w:smallCaps/>
                <w:noProof/>
                <w:spacing w:val="5"/>
              </w:rPr>
              <w:t>2.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_Toc465414018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4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19" w:history="1">
            <w:r w:rsidR="000C6783" w:rsidRPr="00360975">
              <w:rPr>
                <w:rStyle w:val="Hyperlink"/>
                <w:smallCaps/>
                <w:noProof/>
                <w:spacing w:val="5"/>
              </w:rPr>
              <w:t>3.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  <w:spacing w:val="5"/>
              </w:rPr>
              <w:t>Field Appraisal Queue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_Toc465414019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4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0" w:history="1">
            <w:r w:rsidR="000C6783" w:rsidRPr="00360975">
              <w:rPr>
                <w:rStyle w:val="Hyperlink"/>
                <w:smallCaps/>
                <w:noProof/>
              </w:rPr>
              <w:t>3.1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UI specification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_Toc465414020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4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1" w:history="1">
            <w:r w:rsidR="000C6783" w:rsidRPr="00360975">
              <w:rPr>
                <w:rStyle w:val="Hyperlink"/>
                <w:smallCaps/>
                <w:noProof/>
              </w:rPr>
              <w:t>3.2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Screenshot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_Toc465414021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2" w:history="1">
            <w:r w:rsidR="000C6783" w:rsidRPr="00360975">
              <w:rPr>
                <w:rStyle w:val="Hyperlink"/>
                <w:smallCaps/>
                <w:noProof/>
              </w:rPr>
              <w:t>3.3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Functional requirements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_Toc465414022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3" w:history="1">
            <w:r w:rsidR="000C6783" w:rsidRPr="00360975">
              <w:rPr>
                <w:rStyle w:val="Hyperlink"/>
                <w:smallCaps/>
                <w:noProof/>
              </w:rPr>
              <w:t>3.4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Upload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_Toc465414023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6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4" w:history="1">
            <w:r w:rsidR="000C6783" w:rsidRPr="00360975">
              <w:rPr>
                <w:rStyle w:val="Hyperlink"/>
                <w:smallCaps/>
                <w:noProof/>
              </w:rPr>
              <w:t>3.5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Download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_Toc465414024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6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5" w:history="1">
            <w:r w:rsidR="000C6783" w:rsidRPr="00360975">
              <w:rPr>
                <w:rStyle w:val="Hyperlink"/>
                <w:smallCaps/>
                <w:noProof/>
              </w:rPr>
              <w:t>3.6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Reports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_Toc465414025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6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6" w:history="1">
            <w:r w:rsidR="000C6783" w:rsidRPr="00360975">
              <w:rPr>
                <w:rStyle w:val="Hyperlink"/>
                <w:smallCaps/>
                <w:noProof/>
                <w:spacing w:val="5"/>
              </w:rPr>
              <w:t>4.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  <w:spacing w:val="5"/>
              </w:rPr>
              <w:t>Capturing Field Appraisal data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_Toc465414026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7" w:history="1">
            <w:r w:rsidR="000C6783" w:rsidRPr="00360975">
              <w:rPr>
                <w:rStyle w:val="Hyperlink"/>
                <w:smallCaps/>
                <w:noProof/>
              </w:rPr>
              <w:t>4.1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UI requirements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_Toc465414027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8" w:history="1">
            <w:r w:rsidR="000C6783" w:rsidRPr="00360975">
              <w:rPr>
                <w:rStyle w:val="Hyperlink"/>
                <w:smallCaps/>
                <w:noProof/>
              </w:rPr>
              <w:t>4.2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Screenshots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_Toc465414028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30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29" w:history="1">
            <w:r w:rsidR="000C6783" w:rsidRPr="00360975">
              <w:rPr>
                <w:rStyle w:val="Hyperlink"/>
                <w:smallCaps/>
                <w:noProof/>
              </w:rPr>
              <w:t>4.3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Functional requirements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_Toc465414029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0" w:history="1">
            <w:r w:rsidR="000C6783" w:rsidRPr="00360975">
              <w:rPr>
                <w:rStyle w:val="Hyperlink"/>
                <w:smallCaps/>
                <w:noProof/>
              </w:rPr>
              <w:t>4.4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Uploads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_Toc465414030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1" w:history="1">
            <w:r w:rsidR="000C6783" w:rsidRPr="00360975">
              <w:rPr>
                <w:rStyle w:val="Hyperlink"/>
                <w:smallCaps/>
                <w:noProof/>
              </w:rPr>
              <w:t>4.5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Downloads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_Toc465414031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2" w:history="1">
            <w:r w:rsidR="000C6783" w:rsidRPr="00360975">
              <w:rPr>
                <w:rStyle w:val="Hyperlink"/>
                <w:smallCaps/>
                <w:noProof/>
              </w:rPr>
              <w:t>4.6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Reports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_Toc465414032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3" w:history="1">
            <w:r w:rsidR="000C6783" w:rsidRPr="00360975">
              <w:rPr>
                <w:rStyle w:val="Hyperlink"/>
                <w:smallCaps/>
                <w:noProof/>
                <w:spacing w:val="5"/>
              </w:rPr>
              <w:t>5.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  <w:spacing w:val="5"/>
              </w:rPr>
              <w:t>Risk Score 2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_Toc465414033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4" w:history="1">
            <w:r w:rsidR="000C6783" w:rsidRPr="00360975">
              <w:rPr>
                <w:rStyle w:val="Hyperlink"/>
                <w:smallCaps/>
                <w:noProof/>
              </w:rPr>
              <w:t>5.1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UI specification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_Toc465414034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5" w:history="1">
            <w:r w:rsidR="000C6783" w:rsidRPr="00360975">
              <w:rPr>
                <w:rStyle w:val="Hyperlink"/>
                <w:smallCaps/>
                <w:noProof/>
              </w:rPr>
              <w:t>5.2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Screenshot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_Toc465414035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6" w:history="1">
            <w:r w:rsidR="000C6783" w:rsidRPr="00360975">
              <w:rPr>
                <w:rStyle w:val="Hyperlink"/>
                <w:smallCaps/>
                <w:noProof/>
              </w:rPr>
              <w:t>5.3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Functional requirements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_Toc465414036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7" w:history="1">
            <w:r w:rsidR="000C6783" w:rsidRPr="00360975">
              <w:rPr>
                <w:rStyle w:val="Hyperlink"/>
                <w:smallCaps/>
                <w:noProof/>
              </w:rPr>
              <w:t>5.4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Upload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_Toc465414037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8" w:history="1">
            <w:r w:rsidR="000C6783" w:rsidRPr="00360975">
              <w:rPr>
                <w:rStyle w:val="Hyperlink"/>
                <w:smallCaps/>
                <w:noProof/>
              </w:rPr>
              <w:t>5.5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Download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_Toc465414038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0C6783" w:rsidRDefault="009C6AFE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5414039" w:history="1">
            <w:r w:rsidR="000C6783" w:rsidRPr="00360975">
              <w:rPr>
                <w:rStyle w:val="Hyperlink"/>
                <w:smallCaps/>
                <w:noProof/>
              </w:rPr>
              <w:t>5.6</w:t>
            </w:r>
            <w:r w:rsidR="000C678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0C6783" w:rsidRPr="00360975">
              <w:rPr>
                <w:rStyle w:val="Hyperlink"/>
                <w:smallCaps/>
                <w:noProof/>
              </w:rPr>
              <w:t>Reports</w:t>
            </w:r>
            <w:r w:rsidR="000C6783">
              <w:rPr>
                <w:noProof/>
                <w:webHidden/>
              </w:rPr>
              <w:tab/>
            </w:r>
            <w:r w:rsidR="000C6783">
              <w:rPr>
                <w:noProof/>
                <w:webHidden/>
              </w:rPr>
              <w:fldChar w:fldCharType="begin"/>
            </w:r>
            <w:r w:rsidR="000C6783">
              <w:rPr>
                <w:noProof/>
                <w:webHidden/>
              </w:rPr>
              <w:instrText xml:space="preserve"> PAGEREF _Toc465414039 \h </w:instrText>
            </w:r>
            <w:r w:rsidR="000C6783">
              <w:rPr>
                <w:noProof/>
                <w:webHidden/>
              </w:rPr>
            </w:r>
            <w:r w:rsidR="000C6783">
              <w:rPr>
                <w:noProof/>
                <w:webHidden/>
              </w:rPr>
              <w:fldChar w:fldCharType="separate"/>
            </w:r>
            <w:r w:rsidR="000C6783">
              <w:rPr>
                <w:noProof/>
                <w:webHidden/>
              </w:rPr>
              <w:t>57</w:t>
            </w:r>
            <w:r w:rsidR="000C6783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29340D" w:rsidRDefault="00B42412">
      <w:pPr>
        <w:pStyle w:val="Heading1"/>
        <w:keepNext w:val="0"/>
        <w:numPr>
          <w:ilvl w:val="0"/>
          <w:numId w:val="43"/>
        </w:numPr>
        <w:spacing w:before="480" w:after="0" w:line="276" w:lineRule="auto"/>
        <w:contextualSpacing/>
        <w:rPr>
          <w:ins w:id="0" w:author="Sarthak Shah | IFMR Rural Finance" w:date="2016-11-10T21:17:00Z"/>
          <w:rFonts w:cs="Times New Roman"/>
          <w:b w:val="0"/>
          <w:bCs w:val="0"/>
          <w:smallCaps/>
          <w:spacing w:val="5"/>
          <w:kern w:val="0"/>
          <w:sz w:val="36"/>
          <w:szCs w:val="36"/>
        </w:rPr>
        <w:pPrChange w:id="1" w:author="Sarthak Shah | IFMR Rural Finance" w:date="2016-11-10T21:17:00Z">
          <w:pPr>
            <w:pStyle w:val="Heading1"/>
            <w:keepNext w:val="0"/>
            <w:spacing w:before="480" w:after="0" w:line="276" w:lineRule="auto"/>
            <w:contextualSpacing/>
          </w:pPr>
        </w:pPrChange>
      </w:pPr>
      <w:bookmarkStart w:id="2" w:name="_Toc465414016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Process </w:t>
      </w:r>
    </w:p>
    <w:p w:rsidR="00B42412" w:rsidRPr="00B92F01" w:rsidDel="00B92F01" w:rsidRDefault="00B92F01">
      <w:pPr>
        <w:pStyle w:val="Heading2"/>
        <w:ind w:left="360" w:firstLine="720"/>
        <w:rPr>
          <w:del w:id="3" w:author="Sarthak Shah | IFMR Rural Finance" w:date="2016-11-10T21:22:00Z"/>
          <w:b w:val="0"/>
          <w:color w:val="000000" w:themeColor="text1"/>
          <w:rPrChange w:id="4" w:author="Sarthak Shah | IFMR Rural Finance" w:date="2016-11-10T21:23:00Z">
            <w:rPr>
              <w:del w:id="5" w:author="Sarthak Shah | IFMR Rural Finance" w:date="2016-11-10T21:22:00Z"/>
            </w:rPr>
          </w:rPrChange>
        </w:rPr>
        <w:pPrChange w:id="6" w:author="Sarthak Shah | IFMR Rural Finance" w:date="2016-11-10T21:23:00Z">
          <w:pPr>
            <w:pStyle w:val="Heading1"/>
            <w:keepNext w:val="0"/>
            <w:spacing w:before="480" w:after="0" w:line="276" w:lineRule="auto"/>
            <w:contextualSpacing/>
          </w:pPr>
        </w:pPrChange>
      </w:pPr>
      <w:ins w:id="7" w:author="Sarthak Shah | IFMR Rural Finance" w:date="2016-11-10T21:22:00Z">
        <w:r w:rsidRPr="001061FB">
          <w:rPr>
            <w:bCs w:val="0"/>
            <w:color w:val="000000" w:themeColor="text1"/>
          </w:rPr>
          <w:t>1.</w:t>
        </w:r>
      </w:ins>
      <w:ins w:id="8" w:author="Sarthak Shah | IFMR Rural Finance" w:date="2016-11-10T21:23:00Z">
        <w:r>
          <w:rPr>
            <w:b w:val="0"/>
            <w:color w:val="000000" w:themeColor="text1"/>
          </w:rPr>
          <w:t>1</w:t>
        </w:r>
      </w:ins>
      <w:ins w:id="9" w:author="Sarthak Shah | IFMR Rural Finance" w:date="2016-11-10T21:22:00Z">
        <w:r w:rsidRPr="00B92F01">
          <w:rPr>
            <w:color w:val="000000" w:themeColor="text1"/>
            <w:rPrChange w:id="10" w:author="Sarthak Shah | IFMR Rural Finance" w:date="2016-11-10T21:23:00Z">
              <w:rPr/>
            </w:rPrChange>
          </w:rPr>
          <w:t xml:space="preserve"> PROCESS </w:t>
        </w:r>
      </w:ins>
      <w:ins w:id="11" w:author="Sarthak Shah | IFMR Rural Finance" w:date="2016-11-10T21:23:00Z">
        <w:r w:rsidRPr="00B92F01">
          <w:rPr>
            <w:color w:val="000000" w:themeColor="text1"/>
            <w:rPrChange w:id="12" w:author="Sarthak Shah | IFMR Rural Finance" w:date="2016-11-10T21:23:00Z">
              <w:rPr/>
            </w:rPrChange>
          </w:rPr>
          <w:t>F</w:t>
        </w:r>
      </w:ins>
      <w:ins w:id="13" w:author="Sarthak Shah | IFMR Rural Finance" w:date="2016-11-10T21:22:00Z">
        <w:r w:rsidRPr="00B92F01">
          <w:rPr>
            <w:color w:val="000000" w:themeColor="text1"/>
            <w:rPrChange w:id="14" w:author="Sarthak Shah | IFMR Rural Finance" w:date="2016-11-10T21:23:00Z">
              <w:rPr/>
            </w:rPrChange>
          </w:rPr>
          <w:t>LOWCHART</w:t>
        </w:r>
      </w:ins>
      <w:del w:id="15" w:author="Sarthak Shah | IFMR Rural Finance" w:date="2016-11-10T21:17:00Z">
        <w:r w:rsidR="00B42412" w:rsidRPr="00B92F01" w:rsidDel="0029340D">
          <w:rPr>
            <w:color w:val="000000" w:themeColor="text1"/>
            <w:rPrChange w:id="16" w:author="Sarthak Shah | IFMR Rural Finance" w:date="2016-11-10T21:23:00Z">
              <w:rPr/>
            </w:rPrChange>
          </w:rPr>
          <w:delText>Diagram</w:delText>
        </w:r>
      </w:del>
      <w:bookmarkEnd w:id="2"/>
    </w:p>
    <w:p w:rsidR="00C8540F" w:rsidRPr="00C8540F" w:rsidDel="00B92F01" w:rsidRDefault="00C8540F">
      <w:pPr>
        <w:pStyle w:val="Heading2"/>
        <w:ind w:left="360" w:firstLine="720"/>
        <w:rPr>
          <w:del w:id="17" w:author="Sarthak Shah | IFMR Rural Finance" w:date="2016-11-10T21:22:00Z"/>
        </w:rPr>
        <w:pPrChange w:id="18" w:author="Sarthak Shah | IFMR Rural Finance" w:date="2016-11-10T21:23:00Z">
          <w:pPr/>
        </w:pPrChange>
      </w:pPr>
    </w:p>
    <w:p w:rsidR="00645805" w:rsidRDefault="00925318">
      <w:pPr>
        <w:pStyle w:val="Heading2"/>
        <w:ind w:left="360" w:firstLine="720"/>
        <w:rPr>
          <w:ins w:id="19" w:author="Sarthak Shah | IFMR Rural Finance" w:date="2016-11-10T18:07:00Z"/>
        </w:rPr>
        <w:pPrChange w:id="20" w:author="Sarthak Shah | IFMR Rural Finance" w:date="2016-11-10T21:23:00Z">
          <w:pPr/>
        </w:pPrChange>
      </w:pPr>
      <w:del w:id="21" w:author="Sarthak Shah | IFMR Rural Finance" w:date="2016-11-10T18:07:00Z">
        <w:r w:rsidDel="002C190E">
          <w:rPr>
            <w:noProof/>
            <w:lang w:val="en-GB" w:eastAsia="en-GB"/>
          </w:rPr>
          <w:drawing>
            <wp:inline distT="0" distB="0" distL="0" distR="0" wp14:anchorId="01DEBB9B" wp14:editId="58CFE134">
              <wp:extent cx="9777730" cy="4135120"/>
              <wp:effectExtent l="0" t="0" r="0" b="0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Field Appraisal Review v2.1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777730" cy="4135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2C190E" w:rsidRDefault="002C190E" w:rsidP="00645805">
      <w:pPr>
        <w:rPr>
          <w:ins w:id="22" w:author="Sarthak Shah | IFMR Rural Finance" w:date="2016-11-10T18:07:00Z"/>
        </w:rPr>
      </w:pPr>
    </w:p>
    <w:p w:rsidR="002C190E" w:rsidRPr="00C8540F" w:rsidRDefault="002C190E" w:rsidP="00645805">
      <w:ins w:id="23" w:author="Sarthak Shah | IFMR Rural Finance" w:date="2016-11-10T18:07:00Z">
        <w:r>
          <w:rPr>
            <w:noProof/>
            <w:lang w:val="en-GB" w:eastAsia="en-GB"/>
          </w:rPr>
          <w:lastRenderedPageBreak/>
          <w:drawing>
            <wp:inline distT="0" distB="0" distL="0" distR="0">
              <wp:extent cx="9777730" cy="4135009"/>
              <wp:effectExtent l="0" t="0" r="0" b="0"/>
              <wp:docPr id="2" name="Picture 2" descr="E:\sarthak.shah\Desktop\Field Appraisal Review 3.0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E:\sarthak.shah\Desktop\Field Appraisal Review 3.0.png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777730" cy="41350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2C2ABC" w:rsidRDefault="002C2ABC" w:rsidP="002C2ABC">
      <w:pPr>
        <w:rPr>
          <w:ins w:id="24" w:author="Sarthak Shah | IFMR Rural Finance" w:date="2016-11-10T21:14:00Z"/>
        </w:rPr>
      </w:pPr>
    </w:p>
    <w:p w:rsidR="0029340D" w:rsidRDefault="0029340D" w:rsidP="002C2ABC">
      <w:pPr>
        <w:rPr>
          <w:ins w:id="25" w:author="Sarthak Shah | IFMR Rural Finance" w:date="2016-11-10T21:17:00Z"/>
        </w:rPr>
      </w:pPr>
    </w:p>
    <w:p w:rsidR="0029340D" w:rsidRDefault="0029340D" w:rsidP="002C2ABC">
      <w:pPr>
        <w:rPr>
          <w:ins w:id="26" w:author="Sarthak Shah | IFMR Rural Finance" w:date="2016-11-10T21:17:00Z"/>
        </w:rPr>
      </w:pPr>
    </w:p>
    <w:p w:rsidR="0029340D" w:rsidRDefault="0029340D" w:rsidP="002C2ABC">
      <w:pPr>
        <w:rPr>
          <w:ins w:id="27" w:author="Sarthak Shah | IFMR Rural Finance" w:date="2016-11-10T21:17:00Z"/>
        </w:rPr>
      </w:pPr>
    </w:p>
    <w:p w:rsidR="0029340D" w:rsidRPr="00B92F01" w:rsidRDefault="00B92F01">
      <w:pPr>
        <w:pStyle w:val="Heading2"/>
        <w:ind w:left="360" w:firstLine="720"/>
        <w:rPr>
          <w:ins w:id="28" w:author="Sarthak Shah | IFMR Rural Finance" w:date="2016-11-10T21:16:00Z"/>
          <w:color w:val="000000" w:themeColor="text1"/>
          <w:rPrChange w:id="29" w:author="Sarthak Shah | IFMR Rural Finance" w:date="2016-11-10T21:24:00Z">
            <w:rPr>
              <w:ins w:id="30" w:author="Sarthak Shah | IFMR Rural Finance" w:date="2016-11-10T21:16:00Z"/>
            </w:rPr>
          </w:rPrChange>
        </w:rPr>
        <w:pPrChange w:id="31" w:author="Sarthak Shah | IFMR Rural Finance" w:date="2016-11-10T21:24:00Z">
          <w:pPr/>
        </w:pPrChange>
      </w:pPr>
      <w:ins w:id="32" w:author="Sarthak Shah | IFMR Rural Finance" w:date="2016-11-10T21:24:00Z">
        <w:r w:rsidRPr="00B92F01">
          <w:rPr>
            <w:b w:val="0"/>
            <w:color w:val="000000" w:themeColor="text1"/>
            <w:rPrChange w:id="33" w:author="Sarthak Shah | IFMR Rural Finance" w:date="2016-11-10T21:24:00Z">
              <w:rPr>
                <w:b/>
                <w:color w:val="000000" w:themeColor="text1"/>
              </w:rPr>
            </w:rPrChange>
          </w:rPr>
          <w:t>1.2</w:t>
        </w:r>
      </w:ins>
      <w:ins w:id="34" w:author="Sarthak Shah | IFMR Rural Finance" w:date="2016-11-10T21:22:00Z">
        <w:r w:rsidRPr="00B92F01">
          <w:rPr>
            <w:b w:val="0"/>
            <w:color w:val="000000" w:themeColor="text1"/>
            <w:rPrChange w:id="35" w:author="Sarthak Shah | IFMR Rural Finance" w:date="2016-11-10T21:24:00Z">
              <w:rPr>
                <w:b/>
                <w:color w:val="000000" w:themeColor="text1"/>
              </w:rPr>
            </w:rPrChange>
          </w:rPr>
          <w:t xml:space="preserve"> </w:t>
        </w:r>
      </w:ins>
      <w:ins w:id="36" w:author="Sarthak Shah | IFMR Rural Finance" w:date="2016-11-10T21:16:00Z">
        <w:r w:rsidRPr="00B92F01">
          <w:rPr>
            <w:b w:val="0"/>
            <w:color w:val="000000" w:themeColor="text1"/>
            <w:rPrChange w:id="37" w:author="Sarthak Shah | IFMR Rural Finance" w:date="2016-11-10T21:24:00Z">
              <w:rPr>
                <w:b/>
                <w:color w:val="000000" w:themeColor="text1"/>
              </w:rPr>
            </w:rPrChange>
          </w:rPr>
          <w:t>PROCESS STEPS</w:t>
        </w:r>
      </w:ins>
    </w:p>
    <w:p w:rsidR="0029340D" w:rsidRDefault="0029340D" w:rsidP="002C2ABC">
      <w:pPr>
        <w:rPr>
          <w:ins w:id="38" w:author="Sarthak Shah | IFMR Rural Finance" w:date="2016-11-10T21:16:00Z"/>
        </w:rPr>
      </w:pPr>
    </w:p>
    <w:p w:rsidR="0029340D" w:rsidRDefault="0029340D" w:rsidP="0029340D">
      <w:pPr>
        <w:pStyle w:val="ListParagraph"/>
        <w:numPr>
          <w:ilvl w:val="0"/>
          <w:numId w:val="42"/>
        </w:numPr>
        <w:rPr>
          <w:ins w:id="39" w:author="Sarthak Shah | IFMR Rural Finance" w:date="2016-11-10T21:16:00Z"/>
          <w:rFonts w:ascii="Times New Roman" w:hAnsi="Times New Roman"/>
          <w:sz w:val="24"/>
          <w:szCs w:val="24"/>
        </w:rPr>
      </w:pPr>
      <w:ins w:id="40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Central Risk Officer logs in and is able to view all profiles that completed Application Stage.</w:t>
        </w:r>
      </w:ins>
    </w:p>
    <w:p w:rsidR="0029340D" w:rsidRPr="006315CD" w:rsidRDefault="0029340D" w:rsidP="0029340D">
      <w:pPr>
        <w:pStyle w:val="ListParagraph"/>
        <w:numPr>
          <w:ilvl w:val="0"/>
          <w:numId w:val="42"/>
        </w:numPr>
        <w:rPr>
          <w:ins w:id="41" w:author="Sarthak Shah | IFMR Rural Finance" w:date="2016-11-10T21:16:00Z"/>
          <w:rFonts w:ascii="Times New Roman" w:hAnsi="Times New Roman"/>
          <w:sz w:val="24"/>
          <w:szCs w:val="24"/>
        </w:rPr>
      </w:pPr>
      <w:ins w:id="42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CRO can search profiles based on the following criteria</w:t>
        </w:r>
      </w:ins>
    </w:p>
    <w:p w:rsidR="0029340D" w:rsidRDefault="0029340D" w:rsidP="0029340D">
      <w:pPr>
        <w:pStyle w:val="ListParagraph"/>
        <w:numPr>
          <w:ilvl w:val="2"/>
          <w:numId w:val="42"/>
        </w:numPr>
        <w:ind w:hanging="382"/>
        <w:rPr>
          <w:ins w:id="43" w:author="Sarthak Shah | IFMR Rural Finance" w:date="2016-11-10T21:16:00Z"/>
          <w:rFonts w:ascii="Times New Roman" w:hAnsi="Times New Roman"/>
          <w:sz w:val="24"/>
          <w:szCs w:val="24"/>
        </w:rPr>
      </w:pPr>
      <w:ins w:id="44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lastRenderedPageBreak/>
          <w:t>Applicant Name</w:t>
        </w:r>
      </w:ins>
    </w:p>
    <w:p w:rsidR="0029340D" w:rsidRDefault="0029340D" w:rsidP="0029340D">
      <w:pPr>
        <w:pStyle w:val="ListParagraph"/>
        <w:numPr>
          <w:ilvl w:val="2"/>
          <w:numId w:val="42"/>
        </w:numPr>
        <w:ind w:hanging="382"/>
        <w:rPr>
          <w:ins w:id="45" w:author="Sarthak Shah | IFMR Rural Finance" w:date="2016-11-10T21:16:00Z"/>
          <w:rFonts w:ascii="Times New Roman" w:hAnsi="Times New Roman"/>
          <w:sz w:val="24"/>
          <w:szCs w:val="24"/>
        </w:rPr>
      </w:pPr>
      <w:ins w:id="46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Business Name</w:t>
        </w:r>
      </w:ins>
    </w:p>
    <w:p w:rsidR="0029340D" w:rsidRDefault="0029340D" w:rsidP="0029340D">
      <w:pPr>
        <w:pStyle w:val="ListParagraph"/>
        <w:numPr>
          <w:ilvl w:val="2"/>
          <w:numId w:val="42"/>
        </w:numPr>
        <w:ind w:hanging="382"/>
        <w:rPr>
          <w:ins w:id="47" w:author="Sarthak Shah | IFMR Rural Finance" w:date="2016-11-10T21:16:00Z"/>
          <w:rFonts w:ascii="Times New Roman" w:hAnsi="Times New Roman"/>
          <w:sz w:val="24"/>
          <w:szCs w:val="24"/>
        </w:rPr>
      </w:pPr>
      <w:ins w:id="48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URN Number</w:t>
        </w:r>
      </w:ins>
    </w:p>
    <w:p w:rsidR="0029340D" w:rsidRDefault="0029340D" w:rsidP="0029340D">
      <w:pPr>
        <w:pStyle w:val="ListParagraph"/>
        <w:numPr>
          <w:ilvl w:val="2"/>
          <w:numId w:val="42"/>
        </w:numPr>
        <w:ind w:hanging="382"/>
        <w:rPr>
          <w:ins w:id="49" w:author="Sarthak Shah | IFMR Rural Finance" w:date="2016-11-10T21:16:00Z"/>
          <w:rFonts w:ascii="Times New Roman" w:hAnsi="Times New Roman"/>
          <w:sz w:val="24"/>
          <w:szCs w:val="24"/>
        </w:rPr>
      </w:pPr>
      <w:ins w:id="50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Area</w:t>
        </w:r>
      </w:ins>
    </w:p>
    <w:p w:rsidR="0029340D" w:rsidRDefault="0029340D" w:rsidP="0029340D">
      <w:pPr>
        <w:pStyle w:val="ListParagraph"/>
        <w:numPr>
          <w:ilvl w:val="2"/>
          <w:numId w:val="42"/>
        </w:numPr>
        <w:ind w:hanging="382"/>
        <w:rPr>
          <w:ins w:id="51" w:author="Sarthak Shah | IFMR Rural Finance" w:date="2016-11-10T21:16:00Z"/>
          <w:rFonts w:ascii="Times New Roman" w:hAnsi="Times New Roman"/>
          <w:sz w:val="24"/>
          <w:szCs w:val="24"/>
        </w:rPr>
      </w:pPr>
      <w:ins w:id="52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City /Village/Town</w:t>
        </w:r>
      </w:ins>
    </w:p>
    <w:p w:rsidR="0029340D" w:rsidRDefault="0029340D" w:rsidP="0029340D">
      <w:pPr>
        <w:pStyle w:val="ListParagraph"/>
        <w:numPr>
          <w:ilvl w:val="0"/>
          <w:numId w:val="42"/>
        </w:numPr>
        <w:rPr>
          <w:ins w:id="53" w:author="Sarthak Shah | IFMR Rural Finance" w:date="2016-11-10T21:16:00Z"/>
          <w:rFonts w:ascii="Times New Roman" w:hAnsi="Times New Roman"/>
          <w:sz w:val="24"/>
          <w:szCs w:val="24"/>
        </w:rPr>
      </w:pPr>
      <w:ins w:id="54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 xml:space="preserve">All search parameters except </w:t>
        </w:r>
        <w:proofErr w:type="spellStart"/>
        <w:r>
          <w:rPr>
            <w:rFonts w:ascii="Times New Roman" w:hAnsi="Times New Roman"/>
            <w:sz w:val="24"/>
            <w:szCs w:val="24"/>
          </w:rPr>
          <w:t>pincode</w:t>
        </w:r>
        <w:proofErr w:type="spellEnd"/>
        <w:r>
          <w:rPr>
            <w:rFonts w:ascii="Times New Roman" w:hAnsi="Times New Roman"/>
            <w:sz w:val="24"/>
            <w:szCs w:val="24"/>
          </w:rPr>
          <w:t xml:space="preserve"> will have a sort/arrange facility</w:t>
        </w:r>
      </w:ins>
    </w:p>
    <w:p w:rsidR="0029340D" w:rsidRDefault="0029340D" w:rsidP="0029340D">
      <w:pPr>
        <w:pStyle w:val="ListParagraph"/>
        <w:numPr>
          <w:ilvl w:val="0"/>
          <w:numId w:val="42"/>
        </w:numPr>
        <w:rPr>
          <w:ins w:id="55" w:author="Sarthak Shah | IFMR Rural Finance" w:date="2016-11-10T21:16:00Z"/>
          <w:rFonts w:ascii="Times New Roman" w:hAnsi="Times New Roman"/>
          <w:sz w:val="24"/>
          <w:szCs w:val="24"/>
        </w:rPr>
      </w:pPr>
      <w:ins w:id="56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CRO will click on the desired profile to select the customer. Data of that customer will be auto-populated and all the fields will be displayed.</w:t>
        </w:r>
      </w:ins>
    </w:p>
    <w:p w:rsidR="0029340D" w:rsidRPr="008B35CE" w:rsidRDefault="0029340D" w:rsidP="0029340D">
      <w:pPr>
        <w:pStyle w:val="ListParagraph"/>
        <w:numPr>
          <w:ilvl w:val="0"/>
          <w:numId w:val="42"/>
        </w:numPr>
        <w:rPr>
          <w:ins w:id="57" w:author="Sarthak Shah | IFMR Rural Finance" w:date="2016-11-10T21:16:00Z"/>
          <w:rFonts w:ascii="Times New Roman" w:hAnsi="Times New Roman"/>
          <w:sz w:val="24"/>
          <w:szCs w:val="24"/>
        </w:rPr>
      </w:pPr>
      <w:ins w:id="58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CRO can view summary of all details captured and also all details.</w:t>
        </w:r>
      </w:ins>
    </w:p>
    <w:p w:rsidR="0029340D" w:rsidRDefault="0029340D" w:rsidP="0029340D">
      <w:pPr>
        <w:pStyle w:val="ListParagraph"/>
        <w:numPr>
          <w:ilvl w:val="0"/>
          <w:numId w:val="42"/>
        </w:numPr>
        <w:rPr>
          <w:ins w:id="59" w:author="Sarthak Shah | IFMR Rural Finance" w:date="2016-11-10T21:16:00Z"/>
          <w:rFonts w:ascii="Times New Roman" w:hAnsi="Times New Roman"/>
          <w:sz w:val="24"/>
          <w:szCs w:val="24"/>
        </w:rPr>
      </w:pPr>
      <w:ins w:id="60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CRO is supposed to take decision on whether to accept/reject/send back/hold.</w:t>
        </w:r>
      </w:ins>
    </w:p>
    <w:p w:rsidR="0029340D" w:rsidRDefault="0029340D" w:rsidP="0029340D">
      <w:pPr>
        <w:pStyle w:val="ListParagraph"/>
        <w:numPr>
          <w:ilvl w:val="0"/>
          <w:numId w:val="42"/>
        </w:numPr>
        <w:rPr>
          <w:ins w:id="61" w:author="Sarthak Shah | IFMR Rural Finance" w:date="2016-11-10T21:16:00Z"/>
          <w:rFonts w:ascii="Times New Roman" w:hAnsi="Times New Roman"/>
          <w:sz w:val="24"/>
          <w:szCs w:val="24"/>
        </w:rPr>
      </w:pPr>
      <w:ins w:id="62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If accept then enter details about reference check. On Submit system will calculate risk score.</w:t>
        </w:r>
      </w:ins>
    </w:p>
    <w:p w:rsidR="0029340D" w:rsidRDefault="0029340D" w:rsidP="0029340D">
      <w:pPr>
        <w:pStyle w:val="ListParagraph"/>
        <w:numPr>
          <w:ilvl w:val="0"/>
          <w:numId w:val="42"/>
        </w:numPr>
        <w:rPr>
          <w:ins w:id="63" w:author="Sarthak Shah | IFMR Rural Finance" w:date="2016-11-10T21:16:00Z"/>
          <w:rFonts w:ascii="Times New Roman" w:hAnsi="Times New Roman"/>
          <w:sz w:val="24"/>
          <w:szCs w:val="24"/>
        </w:rPr>
      </w:pPr>
      <w:ins w:id="64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If Reject then system will reject the application after capturing rejection remarks.</w:t>
        </w:r>
      </w:ins>
    </w:p>
    <w:p w:rsidR="0029340D" w:rsidRDefault="0029340D" w:rsidP="0029340D">
      <w:pPr>
        <w:pStyle w:val="ListParagraph"/>
        <w:numPr>
          <w:ilvl w:val="0"/>
          <w:numId w:val="42"/>
        </w:numPr>
        <w:rPr>
          <w:ins w:id="65" w:author="Sarthak Shah | IFMR Rural Finance" w:date="2016-11-10T21:16:00Z"/>
          <w:rFonts w:ascii="Times New Roman" w:hAnsi="Times New Roman"/>
          <w:sz w:val="24"/>
          <w:szCs w:val="24"/>
        </w:rPr>
      </w:pPr>
      <w:ins w:id="66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If Hold the applicant will be added back to the Field Appraisal Review Queue.</w:t>
        </w:r>
      </w:ins>
    </w:p>
    <w:p w:rsidR="0029340D" w:rsidRDefault="0029340D" w:rsidP="0029340D">
      <w:pPr>
        <w:pStyle w:val="ListParagraph"/>
        <w:numPr>
          <w:ilvl w:val="0"/>
          <w:numId w:val="42"/>
        </w:numPr>
        <w:rPr>
          <w:ins w:id="67" w:author="Sarthak Shah | IFMR Rural Finance" w:date="2016-11-10T21:16:00Z"/>
          <w:rFonts w:ascii="Times New Roman" w:hAnsi="Times New Roman"/>
          <w:sz w:val="24"/>
          <w:szCs w:val="24"/>
        </w:rPr>
      </w:pPr>
      <w:ins w:id="68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If Send back then he is supposed to select screening/application/field appraisal stage where application has to be sent back.</w:t>
        </w:r>
      </w:ins>
    </w:p>
    <w:p w:rsidR="0029340D" w:rsidRDefault="0029340D" w:rsidP="0029340D">
      <w:pPr>
        <w:pStyle w:val="ListParagraph"/>
        <w:numPr>
          <w:ilvl w:val="0"/>
          <w:numId w:val="42"/>
        </w:numPr>
        <w:rPr>
          <w:ins w:id="69" w:author="Sarthak Shah | IFMR Rural Finance" w:date="2016-11-10T21:16:00Z"/>
          <w:rFonts w:ascii="Times New Roman" w:hAnsi="Times New Roman"/>
          <w:sz w:val="24"/>
          <w:szCs w:val="24"/>
        </w:rPr>
      </w:pPr>
      <w:ins w:id="70" w:author="Sarthak Shah | IFMR Rural Finance" w:date="2016-11-10T21:16:00Z">
        <w:r>
          <w:rPr>
            <w:rFonts w:ascii="Times New Roman" w:hAnsi="Times New Roman"/>
            <w:sz w:val="24"/>
            <w:szCs w:val="24"/>
          </w:rPr>
          <w:t>Stop.</w:t>
        </w:r>
      </w:ins>
    </w:p>
    <w:p w:rsidR="0029340D" w:rsidRPr="00C8540F" w:rsidRDefault="0029340D" w:rsidP="002C2ABC"/>
    <w:p w:rsidR="002C2ABC" w:rsidRPr="00C8540F" w:rsidRDefault="002C2ABC" w:rsidP="002C2ABC"/>
    <w:p w:rsidR="0051397D" w:rsidRPr="00C8540F" w:rsidRDefault="0051397D" w:rsidP="002C2ABC">
      <w:pPr>
        <w:sectPr w:rsidR="0051397D" w:rsidRPr="00C8540F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454C8" w:rsidRPr="00C8540F" w:rsidRDefault="0051397D">
      <w:pPr>
        <w:pStyle w:val="Heading1"/>
        <w:keepNext w:val="0"/>
        <w:numPr>
          <w:ilvl w:val="0"/>
          <w:numId w:val="43"/>
        </w:numPr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pPrChange w:id="71" w:author="Sarthak Shah | IFMR Rural Finance" w:date="2016-11-10T21:24:00Z">
          <w:pPr>
            <w:pStyle w:val="Heading1"/>
            <w:keepNext w:val="0"/>
            <w:numPr>
              <w:numId w:val="10"/>
            </w:numPr>
            <w:spacing w:before="480" w:after="0" w:line="276" w:lineRule="auto"/>
            <w:ind w:left="720" w:hanging="360"/>
            <w:contextualSpacing/>
          </w:pPr>
        </w:pPrChange>
      </w:pPr>
      <w:bookmarkStart w:id="72" w:name="_Toc465414017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72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518"/>
        <w:gridCol w:w="7582"/>
      </w:tblGrid>
      <w:tr w:rsidR="00FA2759" w:rsidRPr="00C8540F" w:rsidTr="00942461">
        <w:trPr>
          <w:trHeight w:val="300"/>
        </w:trPr>
        <w:tc>
          <w:tcPr>
            <w:tcW w:w="2518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582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942461">
        <w:trPr>
          <w:trHeight w:val="589"/>
        </w:trPr>
        <w:tc>
          <w:tcPr>
            <w:tcW w:w="2518" w:type="dxa"/>
            <w:noWrap/>
          </w:tcPr>
          <w:p w:rsidR="00FA2759" w:rsidRPr="00C8540F" w:rsidRDefault="00942461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Field Appraisal</w:t>
            </w:r>
            <w:r w:rsidR="00E7030F">
              <w:rPr>
                <w:color w:val="000000"/>
                <w:sz w:val="24"/>
                <w:szCs w:val="18"/>
                <w:lang w:val="en-IN" w:eastAsia="en-IN"/>
              </w:rPr>
              <w:t xml:space="preserve"> Review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582" w:type="dxa"/>
          </w:tcPr>
          <w:p w:rsidR="00FA2759" w:rsidRPr="00C8540F" w:rsidRDefault="001901C1" w:rsidP="00925318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E7030F">
              <w:rPr>
                <w:color w:val="000000"/>
                <w:sz w:val="24"/>
                <w:szCs w:val="18"/>
                <w:lang w:val="en-IN" w:eastAsia="en-IN"/>
              </w:rPr>
              <w:t>Credit Risk Officer</w:t>
            </w:r>
            <w:r w:rsidR="007C2423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</w:t>
            </w:r>
            <w:r w:rsidR="00925318">
              <w:rPr>
                <w:color w:val="000000"/>
                <w:sz w:val="24"/>
                <w:szCs w:val="18"/>
                <w:lang w:val="en-IN" w:eastAsia="en-IN"/>
              </w:rPr>
              <w:t>pending for field appraisal review queue (</w:t>
            </w:r>
            <w:r w:rsidR="003829DE">
              <w:rPr>
                <w:color w:val="000000"/>
                <w:sz w:val="24"/>
                <w:szCs w:val="18"/>
                <w:lang w:val="en-IN" w:eastAsia="en-IN"/>
              </w:rPr>
              <w:t>i.e.</w:t>
            </w:r>
            <w:r w:rsidR="00925318">
              <w:rPr>
                <w:color w:val="000000"/>
                <w:sz w:val="24"/>
                <w:szCs w:val="18"/>
                <w:lang w:val="en-IN" w:eastAsia="en-IN"/>
              </w:rPr>
              <w:t xml:space="preserve"> completed field appraisal)</w:t>
            </w:r>
          </w:p>
        </w:tc>
      </w:tr>
      <w:tr w:rsidR="00FA2759" w:rsidRPr="00C8540F" w:rsidTr="00942461">
        <w:trPr>
          <w:trHeight w:val="555"/>
        </w:trPr>
        <w:tc>
          <w:tcPr>
            <w:tcW w:w="2518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E7030F">
              <w:rPr>
                <w:color w:val="000000"/>
                <w:sz w:val="24"/>
                <w:szCs w:val="18"/>
                <w:lang w:val="en-IN" w:eastAsia="en-IN"/>
              </w:rPr>
              <w:t>Credit Risk Officer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</w:t>
            </w:r>
            <w:r w:rsidR="00925318">
              <w:rPr>
                <w:color w:val="000000"/>
                <w:sz w:val="24"/>
                <w:szCs w:val="18"/>
                <w:lang w:val="en-IN" w:eastAsia="en-IN"/>
              </w:rPr>
              <w:t xml:space="preserve"> same for calculation of risk score 3</w:t>
            </w:r>
          </w:p>
        </w:tc>
      </w:tr>
      <w:tr w:rsidR="00925318" w:rsidRPr="00C8540F" w:rsidTr="00925318">
        <w:trPr>
          <w:trHeight w:val="383"/>
        </w:trPr>
        <w:tc>
          <w:tcPr>
            <w:tcW w:w="2518" w:type="dxa"/>
            <w:noWrap/>
          </w:tcPr>
          <w:p w:rsidR="00925318" w:rsidRPr="00C8540F" w:rsidRDefault="00925318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Risk Score</w:t>
            </w:r>
          </w:p>
        </w:tc>
        <w:tc>
          <w:tcPr>
            <w:tcW w:w="7582" w:type="dxa"/>
          </w:tcPr>
          <w:p w:rsidR="00925318" w:rsidRPr="00C8540F" w:rsidRDefault="00925318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 xml:space="preserve">The system must calculate the consolidated risk score </w:t>
            </w:r>
          </w:p>
        </w:tc>
      </w:tr>
    </w:tbl>
    <w:p w:rsidR="00B454C8" w:rsidRPr="00C8540F" w:rsidRDefault="00B454C8">
      <w:pPr>
        <w:pStyle w:val="Heading1"/>
        <w:keepNext w:val="0"/>
        <w:numPr>
          <w:ilvl w:val="0"/>
          <w:numId w:val="43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pPrChange w:id="73" w:author="Sarthak Shah | IFMR Rural Finance" w:date="2016-11-10T21:24:00Z">
          <w:pPr>
            <w:pStyle w:val="Heading1"/>
            <w:keepNext w:val="0"/>
            <w:numPr>
              <w:numId w:val="10"/>
            </w:numPr>
            <w:spacing w:before="480" w:after="0" w:line="276" w:lineRule="auto"/>
            <w:ind w:left="720" w:hanging="360"/>
            <w:contextualSpacing/>
          </w:pPr>
        </w:pPrChange>
      </w:pPr>
      <w:bookmarkStart w:id="74" w:name="_Toc465414018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74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942461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Appraisal 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E7030F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Credit Risk Officer</w:t>
            </w:r>
          </w:p>
        </w:tc>
      </w:tr>
      <w:tr w:rsidR="000B5C2D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E7030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Credit Risk Officer</w:t>
            </w:r>
          </w:p>
        </w:tc>
      </w:tr>
      <w:tr w:rsidR="00925318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925318" w:rsidRPr="00C8540F" w:rsidRDefault="00925318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Risk Score 3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925318" w:rsidRDefault="00925318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-NA-</w:t>
            </w:r>
          </w:p>
        </w:tc>
      </w:tr>
    </w:tbl>
    <w:p w:rsidR="00B42412" w:rsidRPr="00C8540F" w:rsidRDefault="00942461">
      <w:pPr>
        <w:pStyle w:val="Heading1"/>
        <w:keepNext w:val="0"/>
        <w:numPr>
          <w:ilvl w:val="0"/>
          <w:numId w:val="43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pPrChange w:id="75" w:author="Sarthak Shah | IFMR Rural Finance" w:date="2016-11-10T21:24:00Z">
          <w:pPr>
            <w:pStyle w:val="Heading1"/>
            <w:keepNext w:val="0"/>
            <w:numPr>
              <w:numId w:val="10"/>
            </w:numPr>
            <w:spacing w:before="480" w:after="0" w:line="276" w:lineRule="auto"/>
            <w:ind w:left="720" w:hanging="360"/>
            <w:contextualSpacing/>
          </w:pPr>
        </w:pPrChange>
      </w:pPr>
      <w:bookmarkStart w:id="76" w:name="_Toc465414019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76"/>
    </w:p>
    <w:p w:rsidR="00B42412" w:rsidRPr="00C8540F" w:rsidRDefault="00B424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77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78" w:name="_Toc46541402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78"/>
    </w:p>
    <w:p w:rsidR="0084566F" w:rsidRPr="00C8540F" w:rsidRDefault="0084566F" w:rsidP="0084566F"/>
    <w:tbl>
      <w:tblPr>
        <w:tblStyle w:val="TableGrid"/>
        <w:tblW w:w="10740" w:type="dxa"/>
        <w:tblLayout w:type="fixed"/>
        <w:tblLook w:val="04A0" w:firstRow="1" w:lastRow="0" w:firstColumn="1" w:lastColumn="0" w:noHBand="0" w:noVBand="1"/>
      </w:tblPr>
      <w:tblGrid>
        <w:gridCol w:w="1809"/>
        <w:gridCol w:w="2977"/>
        <w:gridCol w:w="1701"/>
        <w:gridCol w:w="1418"/>
        <w:gridCol w:w="2835"/>
      </w:tblGrid>
      <w:tr w:rsidR="004061F7" w:rsidRPr="00C8540F" w:rsidTr="00925318">
        <w:tc>
          <w:tcPr>
            <w:tcW w:w="1809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2977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Data Type</w:t>
            </w:r>
          </w:p>
        </w:tc>
        <w:tc>
          <w:tcPr>
            <w:tcW w:w="1418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835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Del="00F94D39" w:rsidTr="00925318">
        <w:trPr>
          <w:del w:id="79" w:author="Sarthak Shah | IFMR Rural Finance" w:date="2016-11-10T18:29:00Z"/>
        </w:trPr>
        <w:tc>
          <w:tcPr>
            <w:tcW w:w="1809" w:type="dxa"/>
          </w:tcPr>
          <w:p w:rsidR="004061F7" w:rsidRPr="00C8540F" w:rsidDel="00F94D39" w:rsidRDefault="004061F7" w:rsidP="00925318">
            <w:pPr>
              <w:spacing w:after="200"/>
              <w:rPr>
                <w:del w:id="80" w:author="Sarthak Shah | IFMR Rural Finance" w:date="2016-11-10T18:29:00Z"/>
                <w:rFonts w:eastAsiaTheme="majorEastAsia"/>
                <w:color w:val="000000" w:themeColor="text1"/>
                <w:sz w:val="24"/>
                <w:szCs w:val="18"/>
              </w:rPr>
            </w:pPr>
            <w:del w:id="81" w:author="Sarthak Shah | IFMR Rural Finance" w:date="2016-11-10T18:29:00Z">
              <w:r w:rsidRPr="00C8540F" w:rsidDel="00F94D39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S. No.</w:delText>
              </w:r>
            </w:del>
          </w:p>
        </w:tc>
        <w:tc>
          <w:tcPr>
            <w:tcW w:w="2977" w:type="dxa"/>
          </w:tcPr>
          <w:p w:rsidR="004061F7" w:rsidRPr="00925318" w:rsidDel="00F94D39" w:rsidRDefault="00942461" w:rsidP="00925318">
            <w:pPr>
              <w:spacing w:after="200"/>
              <w:rPr>
                <w:del w:id="82" w:author="Sarthak Shah | IFMR Rural Finance" w:date="2016-11-10T18:29:00Z"/>
                <w:rFonts w:eastAsiaTheme="majorEastAsia"/>
                <w:color w:val="000000" w:themeColor="text1"/>
                <w:sz w:val="22"/>
                <w:szCs w:val="18"/>
              </w:rPr>
            </w:pPr>
            <w:del w:id="83" w:author="Sarthak Shah | IFMR Rural Finance" w:date="2016-11-10T18:29:00Z">
              <w:r w:rsidRPr="00925318" w:rsidDel="00F94D39">
                <w:rPr>
                  <w:rFonts w:eastAsiaTheme="majorEastAsia"/>
                  <w:color w:val="000000" w:themeColor="text1"/>
                  <w:sz w:val="22"/>
                  <w:szCs w:val="18"/>
                </w:rPr>
                <w:delText>Field Appraisal</w:delText>
              </w:r>
              <w:r w:rsidR="00925318" w:rsidRPr="00925318" w:rsidDel="00F94D39">
                <w:rPr>
                  <w:rFonts w:eastAsiaTheme="majorEastAsia"/>
                  <w:color w:val="000000" w:themeColor="text1"/>
                  <w:sz w:val="22"/>
                  <w:szCs w:val="18"/>
                </w:rPr>
                <w:delText xml:space="preserve"> Review</w:delText>
              </w:r>
              <w:r w:rsidR="00410927" w:rsidRPr="00925318" w:rsidDel="00F94D39">
                <w:rPr>
                  <w:rFonts w:eastAsiaTheme="majorEastAsia"/>
                  <w:color w:val="000000" w:themeColor="text1"/>
                  <w:sz w:val="22"/>
                  <w:szCs w:val="18"/>
                </w:rPr>
                <w:delText xml:space="preserve"> Queue</w:delText>
              </w:r>
            </w:del>
          </w:p>
        </w:tc>
        <w:tc>
          <w:tcPr>
            <w:tcW w:w="1701" w:type="dxa"/>
          </w:tcPr>
          <w:p w:rsidR="004061F7" w:rsidRPr="00C8540F" w:rsidDel="00F94D39" w:rsidRDefault="004061F7" w:rsidP="00925318">
            <w:pPr>
              <w:spacing w:after="200"/>
              <w:rPr>
                <w:del w:id="84" w:author="Sarthak Shah | IFMR Rural Finance" w:date="2016-11-10T18:29:00Z"/>
                <w:rFonts w:eastAsiaTheme="majorEastAsia"/>
                <w:color w:val="000000" w:themeColor="text1"/>
                <w:sz w:val="24"/>
                <w:szCs w:val="18"/>
              </w:rPr>
            </w:pPr>
            <w:del w:id="85" w:author="Sarthak Shah | IFMR Rural Finance" w:date="2016-11-10T18:29:00Z">
              <w:r w:rsidRPr="00C8540F" w:rsidDel="00F94D39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Numeric</w:delText>
              </w:r>
            </w:del>
          </w:p>
        </w:tc>
        <w:tc>
          <w:tcPr>
            <w:tcW w:w="1418" w:type="dxa"/>
          </w:tcPr>
          <w:p w:rsidR="004061F7" w:rsidRPr="00C8540F" w:rsidDel="00F94D39" w:rsidRDefault="004061F7" w:rsidP="00925318">
            <w:pPr>
              <w:spacing w:after="200"/>
              <w:rPr>
                <w:del w:id="86" w:author="Sarthak Shah | IFMR Rural Finance" w:date="2016-11-10T18:29:00Z"/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835" w:type="dxa"/>
          </w:tcPr>
          <w:p w:rsidR="004061F7" w:rsidRPr="00C8540F" w:rsidDel="00F94D39" w:rsidRDefault="004061F7" w:rsidP="00925318">
            <w:pPr>
              <w:spacing w:after="200"/>
              <w:rPr>
                <w:del w:id="87" w:author="Sarthak Shah | IFMR Rural Finance" w:date="2016-11-10T18:29:00Z"/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925318" w:rsidRPr="00C8540F" w:rsidTr="00925318">
        <w:tc>
          <w:tcPr>
            <w:tcW w:w="1809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2977" w:type="dxa"/>
          </w:tcPr>
          <w:p w:rsidR="00925318" w:rsidRPr="00925318" w:rsidRDefault="00925318" w:rsidP="00925318">
            <w:pPr>
              <w:rPr>
                <w:sz w:val="22"/>
              </w:rPr>
            </w:pPr>
            <w:r w:rsidRPr="00925318">
              <w:rPr>
                <w:rFonts w:eastAsiaTheme="majorEastAsia"/>
                <w:color w:val="000000" w:themeColor="text1"/>
                <w:sz w:val="22"/>
                <w:szCs w:val="18"/>
              </w:rPr>
              <w:t>Field Appraisal Review Queue</w:t>
            </w:r>
          </w:p>
        </w:tc>
        <w:tc>
          <w:tcPr>
            <w:tcW w:w="1701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835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field appraisal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  <w:tr w:rsidR="00925318" w:rsidRPr="00C8540F" w:rsidTr="00925318">
        <w:tc>
          <w:tcPr>
            <w:tcW w:w="1809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2977" w:type="dxa"/>
          </w:tcPr>
          <w:p w:rsidR="00925318" w:rsidRPr="00925318" w:rsidRDefault="00925318" w:rsidP="00925318">
            <w:pPr>
              <w:rPr>
                <w:sz w:val="22"/>
              </w:rPr>
            </w:pPr>
            <w:r w:rsidRPr="00925318">
              <w:rPr>
                <w:rFonts w:eastAsiaTheme="majorEastAsia"/>
                <w:color w:val="000000" w:themeColor="text1"/>
                <w:sz w:val="22"/>
                <w:szCs w:val="18"/>
              </w:rPr>
              <w:t>Field Appraisal Review Queue</w:t>
            </w:r>
          </w:p>
        </w:tc>
        <w:tc>
          <w:tcPr>
            <w:tcW w:w="1701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835" w:type="dxa"/>
          </w:tcPr>
          <w:p w:rsidR="00925318" w:rsidRDefault="00925318" w:rsidP="00925318">
            <w:r w:rsidRPr="00D23D19">
              <w:rPr>
                <w:rFonts w:eastAsiaTheme="majorEastAsia"/>
                <w:color w:val="000000" w:themeColor="text1"/>
                <w:sz w:val="24"/>
                <w:szCs w:val="18"/>
              </w:rPr>
              <w:t>From field appraisal stage</w:t>
            </w:r>
          </w:p>
        </w:tc>
      </w:tr>
      <w:tr w:rsidR="00925318" w:rsidRPr="00C8540F" w:rsidTr="00925318">
        <w:tc>
          <w:tcPr>
            <w:tcW w:w="1809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2977" w:type="dxa"/>
          </w:tcPr>
          <w:p w:rsidR="00925318" w:rsidRPr="00925318" w:rsidRDefault="00925318" w:rsidP="00925318">
            <w:pPr>
              <w:rPr>
                <w:sz w:val="22"/>
              </w:rPr>
            </w:pPr>
            <w:r w:rsidRPr="00925318">
              <w:rPr>
                <w:rFonts w:eastAsiaTheme="majorEastAsia"/>
                <w:color w:val="000000" w:themeColor="text1"/>
                <w:sz w:val="22"/>
                <w:szCs w:val="18"/>
              </w:rPr>
              <w:t>Field Appraisal Review Queue</w:t>
            </w:r>
          </w:p>
        </w:tc>
        <w:tc>
          <w:tcPr>
            <w:tcW w:w="1701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8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835" w:type="dxa"/>
          </w:tcPr>
          <w:p w:rsidR="00925318" w:rsidRDefault="00925318" w:rsidP="00925318">
            <w:r w:rsidRPr="00D23D19">
              <w:rPr>
                <w:rFonts w:eastAsiaTheme="majorEastAsia"/>
                <w:color w:val="000000" w:themeColor="text1"/>
                <w:sz w:val="24"/>
                <w:szCs w:val="18"/>
              </w:rPr>
              <w:t>From field appraisal stage</w:t>
            </w:r>
          </w:p>
        </w:tc>
      </w:tr>
      <w:tr w:rsidR="00925318" w:rsidRPr="00C8540F" w:rsidTr="00925318">
        <w:tc>
          <w:tcPr>
            <w:tcW w:w="1809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2977" w:type="dxa"/>
          </w:tcPr>
          <w:p w:rsidR="00925318" w:rsidRPr="00925318" w:rsidRDefault="00925318" w:rsidP="00925318">
            <w:pPr>
              <w:rPr>
                <w:sz w:val="22"/>
              </w:rPr>
            </w:pPr>
            <w:r w:rsidRPr="00925318">
              <w:rPr>
                <w:rFonts w:eastAsiaTheme="majorEastAsia"/>
                <w:color w:val="000000" w:themeColor="text1"/>
                <w:sz w:val="22"/>
                <w:szCs w:val="18"/>
              </w:rPr>
              <w:t>Field Appraisal Review Queue</w:t>
            </w:r>
          </w:p>
        </w:tc>
        <w:tc>
          <w:tcPr>
            <w:tcW w:w="1701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835" w:type="dxa"/>
          </w:tcPr>
          <w:p w:rsidR="00925318" w:rsidRDefault="00925318" w:rsidP="00925318">
            <w:r w:rsidRPr="00D23D19">
              <w:rPr>
                <w:rFonts w:eastAsiaTheme="majorEastAsia"/>
                <w:color w:val="000000" w:themeColor="text1"/>
                <w:sz w:val="24"/>
                <w:szCs w:val="18"/>
              </w:rPr>
              <w:t>From field appraisal stage</w:t>
            </w:r>
          </w:p>
        </w:tc>
      </w:tr>
      <w:tr w:rsidR="00925318" w:rsidRPr="00C8540F" w:rsidTr="00925318">
        <w:tc>
          <w:tcPr>
            <w:tcW w:w="1809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2977" w:type="dxa"/>
          </w:tcPr>
          <w:p w:rsidR="00925318" w:rsidRPr="00925318" w:rsidRDefault="00925318" w:rsidP="00925318">
            <w:pPr>
              <w:rPr>
                <w:sz w:val="22"/>
              </w:rPr>
            </w:pPr>
            <w:r w:rsidRPr="00925318">
              <w:rPr>
                <w:rFonts w:eastAsiaTheme="majorEastAsia"/>
                <w:color w:val="000000" w:themeColor="text1"/>
                <w:sz w:val="22"/>
                <w:szCs w:val="18"/>
              </w:rPr>
              <w:t>Field Appraisal Review Queue</w:t>
            </w:r>
          </w:p>
        </w:tc>
        <w:tc>
          <w:tcPr>
            <w:tcW w:w="1701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8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835" w:type="dxa"/>
          </w:tcPr>
          <w:p w:rsidR="00925318" w:rsidRDefault="00925318" w:rsidP="00925318">
            <w:r w:rsidRPr="00D23D19">
              <w:rPr>
                <w:rFonts w:eastAsiaTheme="majorEastAsia"/>
                <w:color w:val="000000" w:themeColor="text1"/>
                <w:sz w:val="24"/>
                <w:szCs w:val="18"/>
              </w:rPr>
              <w:t>From field appraisal stage</w:t>
            </w:r>
          </w:p>
        </w:tc>
      </w:tr>
      <w:tr w:rsidR="00925318" w:rsidRPr="00C8540F" w:rsidTr="00925318">
        <w:tc>
          <w:tcPr>
            <w:tcW w:w="1809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2977" w:type="dxa"/>
          </w:tcPr>
          <w:p w:rsidR="00925318" w:rsidRPr="00925318" w:rsidRDefault="00925318" w:rsidP="00925318">
            <w:pPr>
              <w:rPr>
                <w:sz w:val="22"/>
              </w:rPr>
            </w:pPr>
            <w:r w:rsidRPr="00925318">
              <w:rPr>
                <w:rFonts w:eastAsiaTheme="majorEastAsia"/>
                <w:color w:val="000000" w:themeColor="text1"/>
                <w:sz w:val="22"/>
                <w:szCs w:val="18"/>
              </w:rPr>
              <w:t>Field Appraisal Review Queue</w:t>
            </w:r>
          </w:p>
        </w:tc>
        <w:tc>
          <w:tcPr>
            <w:tcW w:w="1701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8" w:type="dxa"/>
          </w:tcPr>
          <w:p w:rsidR="00925318" w:rsidRPr="00C8540F" w:rsidRDefault="00925318" w:rsidP="00925318">
            <w:pPr>
              <w:spacing w:after="200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835" w:type="dxa"/>
          </w:tcPr>
          <w:p w:rsidR="00925318" w:rsidRDefault="00925318" w:rsidP="00925318">
            <w:r w:rsidRPr="00D23D19">
              <w:rPr>
                <w:rFonts w:eastAsiaTheme="majorEastAsia"/>
                <w:color w:val="000000" w:themeColor="text1"/>
                <w:sz w:val="24"/>
                <w:szCs w:val="18"/>
              </w:rPr>
              <w:t>From field appraisal 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B424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88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89" w:name="_Toc4654140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89"/>
    </w:p>
    <w:p w:rsidR="00A741CD" w:rsidRPr="00C8540F" w:rsidRDefault="00A741CD" w:rsidP="00A741CD"/>
    <w:p w:rsidR="00A741CD" w:rsidRPr="00C8540F" w:rsidRDefault="00A741CD">
      <w:pPr>
        <w:pStyle w:val="ListParagraph"/>
        <w:numPr>
          <w:ilvl w:val="2"/>
          <w:numId w:val="44"/>
        </w:numPr>
        <w:rPr>
          <w:rFonts w:ascii="Times New Roman" w:hAnsi="Times New Roman"/>
          <w:sz w:val="24"/>
          <w:szCs w:val="28"/>
        </w:rPr>
        <w:pPrChange w:id="90" w:author="Sarthak Shah | IFMR Rural Finance" w:date="2016-11-10T21:25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142260" w:rsidP="00A741CD">
      <w:pPr>
        <w:ind w:left="1080"/>
      </w:pPr>
      <w:r>
        <w:rPr>
          <w:noProof/>
          <w:lang w:val="en-GB" w:eastAsia="en-GB"/>
        </w:rPr>
        <w:drawing>
          <wp:inline distT="0" distB="0" distL="0" distR="0" wp14:anchorId="65282718" wp14:editId="5070AFB1">
            <wp:extent cx="2124075" cy="33813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BA" w:rsidRPr="00C8540F" w:rsidRDefault="003F3C68">
      <w:pPr>
        <w:pStyle w:val="ListParagraph"/>
        <w:numPr>
          <w:ilvl w:val="2"/>
          <w:numId w:val="44"/>
        </w:numPr>
        <w:rPr>
          <w:rFonts w:ascii="Times New Roman" w:hAnsi="Times New Roman"/>
          <w:sz w:val="24"/>
          <w:szCs w:val="28"/>
        </w:rPr>
        <w:pPrChange w:id="91" w:author="Sarthak Shah | IFMR Rural Finance" w:date="2016-11-10T21:25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  <w:r>
        <w:rPr>
          <w:rFonts w:ascii="Times New Roman" w:hAnsi="Times New Roman"/>
          <w:sz w:val="24"/>
          <w:szCs w:val="28"/>
        </w:rPr>
        <w:t>Field Appraisal</w:t>
      </w:r>
      <w:r w:rsidR="00840BBA" w:rsidRPr="00C8540F">
        <w:rPr>
          <w:rFonts w:ascii="Times New Roman" w:hAnsi="Times New Roman"/>
          <w:sz w:val="24"/>
          <w:szCs w:val="28"/>
        </w:rPr>
        <w:t xml:space="preserve"> </w:t>
      </w:r>
      <w:r w:rsidR="00142260">
        <w:rPr>
          <w:rFonts w:ascii="Times New Roman" w:hAnsi="Times New Roman"/>
          <w:sz w:val="24"/>
          <w:szCs w:val="28"/>
        </w:rPr>
        <w:t xml:space="preserve">Review </w:t>
      </w:r>
      <w:r w:rsidR="00840BBA" w:rsidRPr="00C8540F">
        <w:rPr>
          <w:rFonts w:ascii="Times New Roman" w:hAnsi="Times New Roman"/>
          <w:sz w:val="24"/>
          <w:szCs w:val="28"/>
        </w:rPr>
        <w:t>Queue</w:t>
      </w:r>
    </w:p>
    <w:p w:rsidR="000C6783" w:rsidRDefault="00142260" w:rsidP="00A741CD">
      <w:pPr>
        <w:ind w:left="1080"/>
        <w:rPr>
          <w:rFonts w:eastAsia="Calibri"/>
          <w:sz w:val="24"/>
          <w:szCs w:val="28"/>
          <w:lang w:val="en-IN"/>
        </w:rPr>
        <w:sectPr w:rsidR="000C6783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  <w:r>
        <w:rPr>
          <w:rFonts w:eastAsia="Calibri"/>
          <w:noProof/>
          <w:sz w:val="24"/>
          <w:szCs w:val="28"/>
          <w:lang w:val="en-GB" w:eastAsia="en-GB"/>
        </w:rPr>
        <w:drawing>
          <wp:inline distT="0" distB="0" distL="0" distR="0" wp14:anchorId="1278D877" wp14:editId="411510BE">
            <wp:extent cx="2152650" cy="34385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1C1" w:rsidRPr="00C8540F" w:rsidRDefault="001901C1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92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93" w:name="_Toc46541402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93"/>
    </w:p>
    <w:p w:rsidR="000B5C2D" w:rsidRPr="00C8540F" w:rsidRDefault="000B5C2D" w:rsidP="000B5C2D"/>
    <w:p w:rsidR="00B62F8C" w:rsidRPr="00C8540F" w:rsidRDefault="00E7030F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t>Credit Risk Officer</w:t>
      </w:r>
      <w:r w:rsidR="000C6783">
        <w:rPr>
          <w:rFonts w:ascii="Times New Roman" w:hAnsi="Times New Roman"/>
          <w:b/>
          <w:sz w:val="24"/>
          <w:szCs w:val="28"/>
        </w:rPr>
        <w:t xml:space="preserve"> (C</w:t>
      </w:r>
      <w:r w:rsidR="00051FAB">
        <w:rPr>
          <w:rFonts w:ascii="Times New Roman" w:hAnsi="Times New Roman"/>
          <w:b/>
          <w:sz w:val="24"/>
          <w:szCs w:val="28"/>
        </w:rPr>
        <w:t>RO)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142260">
        <w:rPr>
          <w:rFonts w:ascii="Times New Roman" w:hAnsi="Times New Roman"/>
          <w:sz w:val="24"/>
          <w:szCs w:val="28"/>
        </w:rPr>
        <w:t>C</w:t>
      </w:r>
      <w:r w:rsidR="006E4472">
        <w:rPr>
          <w:rFonts w:ascii="Times New Roman" w:hAnsi="Times New Roman"/>
          <w:sz w:val="24"/>
          <w:szCs w:val="28"/>
        </w:rPr>
        <w:t>RO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142260">
        <w:rPr>
          <w:rFonts w:ascii="Times New Roman" w:hAnsi="Times New Roman"/>
          <w:sz w:val="24"/>
          <w:szCs w:val="28"/>
        </w:rPr>
        <w:t xml:space="preserve">Field Appraisal Review </w:t>
      </w:r>
      <w:r w:rsidR="00867B90" w:rsidRPr="00C8540F">
        <w:rPr>
          <w:rFonts w:ascii="Times New Roman" w:hAnsi="Times New Roman"/>
          <w:sz w:val="24"/>
          <w:szCs w:val="28"/>
        </w:rPr>
        <w:t>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142260">
        <w:rPr>
          <w:rFonts w:ascii="Times New Roman" w:hAnsi="Times New Roman"/>
          <w:sz w:val="24"/>
          <w:szCs w:val="28"/>
        </w:rPr>
        <w:t>C</w:t>
      </w:r>
      <w:r w:rsidR="006E4472">
        <w:rPr>
          <w:rFonts w:ascii="Times New Roman" w:hAnsi="Times New Roman"/>
          <w:sz w:val="24"/>
          <w:szCs w:val="28"/>
        </w:rPr>
        <w:t>RO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6E4472">
        <w:rPr>
          <w:rFonts w:ascii="Times New Roman" w:hAnsi="Times New Roman"/>
          <w:sz w:val="24"/>
          <w:szCs w:val="28"/>
        </w:rPr>
        <w:t>Field Appraisal</w:t>
      </w:r>
      <w:r w:rsidR="00142260">
        <w:rPr>
          <w:rFonts w:ascii="Times New Roman" w:hAnsi="Times New Roman"/>
          <w:sz w:val="24"/>
          <w:szCs w:val="28"/>
        </w:rPr>
        <w:t xml:space="preserve"> Review</w:t>
      </w:r>
      <w:r w:rsidR="006E4472">
        <w:rPr>
          <w:rFonts w:ascii="Times New Roman" w:hAnsi="Times New Roman"/>
          <w:sz w:val="24"/>
          <w:szCs w:val="28"/>
        </w:rPr>
        <w:t>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142260">
        <w:rPr>
          <w:rFonts w:ascii="Times New Roman" w:hAnsi="Times New Roman"/>
          <w:sz w:val="24"/>
          <w:szCs w:val="28"/>
        </w:rPr>
        <w:t>C</w:t>
      </w:r>
      <w:r w:rsidR="006E4472">
        <w:rPr>
          <w:rFonts w:ascii="Times New Roman" w:hAnsi="Times New Roman"/>
          <w:sz w:val="24"/>
          <w:szCs w:val="28"/>
        </w:rPr>
        <w:t>RO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</w:t>
      </w:r>
      <w:r w:rsidR="006E4472" w:rsidRPr="00C8540F">
        <w:rPr>
          <w:rFonts w:ascii="Times New Roman" w:hAnsi="Times New Roman"/>
          <w:sz w:val="24"/>
          <w:szCs w:val="28"/>
        </w:rPr>
        <w:t xml:space="preserve">for </w:t>
      </w:r>
      <w:r w:rsidR="006E4472">
        <w:rPr>
          <w:rFonts w:ascii="Times New Roman" w:hAnsi="Times New Roman"/>
          <w:sz w:val="24"/>
          <w:szCs w:val="28"/>
        </w:rPr>
        <w:t>Field Appraisal</w:t>
      </w:r>
      <w:r w:rsidR="00142260">
        <w:rPr>
          <w:rFonts w:ascii="Times New Roman" w:hAnsi="Times New Roman"/>
          <w:sz w:val="24"/>
          <w:szCs w:val="28"/>
        </w:rPr>
        <w:t xml:space="preserve"> Review</w:t>
      </w:r>
      <w:r w:rsidR="006E4472">
        <w:rPr>
          <w:rFonts w:ascii="Times New Roman" w:hAnsi="Times New Roman"/>
          <w:sz w:val="24"/>
          <w:szCs w:val="28"/>
        </w:rPr>
        <w:t>’</w:t>
      </w:r>
      <w:r w:rsidR="006E4472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142260">
        <w:rPr>
          <w:rFonts w:ascii="Times New Roman" w:hAnsi="Times New Roman"/>
          <w:sz w:val="24"/>
          <w:szCs w:val="28"/>
        </w:rPr>
        <w:t>C</w:t>
      </w:r>
      <w:r w:rsidR="004A5B63">
        <w:rPr>
          <w:rFonts w:ascii="Times New Roman" w:hAnsi="Times New Roman"/>
          <w:sz w:val="24"/>
          <w:szCs w:val="28"/>
        </w:rPr>
        <w:t xml:space="preserve">RO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>, Area, City/Village/Town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142260">
        <w:rPr>
          <w:rFonts w:ascii="Times New Roman" w:hAnsi="Times New Roman"/>
          <w:sz w:val="24"/>
          <w:szCs w:val="28"/>
        </w:rPr>
        <w:t>C</w:t>
      </w:r>
      <w:r w:rsidR="004A5B63">
        <w:rPr>
          <w:rFonts w:ascii="Times New Roman" w:hAnsi="Times New Roman"/>
          <w:sz w:val="24"/>
          <w:szCs w:val="28"/>
        </w:rPr>
        <w:t xml:space="preserve">RO </w:t>
      </w:r>
      <w:r w:rsidRPr="00C8540F">
        <w:rPr>
          <w:rFonts w:ascii="Times New Roman" w:hAnsi="Times New Roman"/>
          <w:sz w:val="24"/>
          <w:szCs w:val="28"/>
        </w:rPr>
        <w:t xml:space="preserve">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4A5B63">
        <w:rPr>
          <w:rFonts w:ascii="Times New Roman" w:hAnsi="Times New Roman"/>
          <w:sz w:val="24"/>
          <w:szCs w:val="28"/>
        </w:rPr>
        <w:t>field appraisal</w:t>
      </w:r>
      <w:r w:rsidR="00142260">
        <w:rPr>
          <w:rFonts w:ascii="Times New Roman" w:hAnsi="Times New Roman"/>
          <w:sz w:val="24"/>
          <w:szCs w:val="28"/>
        </w:rPr>
        <w:t xml:space="preserve"> review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94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95" w:name="_Toc46541402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95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96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97" w:name="_Toc46541402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97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98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99" w:name="_Toc46541402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99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>
      <w:pPr>
        <w:pStyle w:val="Heading1"/>
        <w:keepNext w:val="0"/>
        <w:numPr>
          <w:ilvl w:val="0"/>
          <w:numId w:val="44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pPrChange w:id="100" w:author="Sarthak Shah | IFMR Rural Finance" w:date="2016-11-10T21:25:00Z">
          <w:pPr>
            <w:pStyle w:val="Heading1"/>
            <w:keepNext w:val="0"/>
            <w:numPr>
              <w:numId w:val="10"/>
            </w:numPr>
            <w:spacing w:before="480" w:after="0" w:line="276" w:lineRule="auto"/>
            <w:ind w:left="720" w:hanging="360"/>
            <w:contextualSpacing/>
          </w:pPr>
        </w:pPrChange>
      </w:pPr>
      <w:bookmarkStart w:id="101" w:name="_Toc465414026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Capturing data</w:t>
      </w:r>
      <w:bookmarkEnd w:id="101"/>
    </w:p>
    <w:p w:rsidR="002523C6" w:rsidRPr="00C8540F" w:rsidRDefault="00B424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102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103" w:name="_Toc46541402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03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668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6"/>
        <w:gridCol w:w="1108"/>
        <w:gridCol w:w="1084"/>
        <w:gridCol w:w="1243"/>
        <w:gridCol w:w="2478"/>
        <w:gridCol w:w="1683"/>
        <w:gridCol w:w="1280"/>
        <w:gridCol w:w="1383"/>
        <w:gridCol w:w="3443"/>
      </w:tblGrid>
      <w:tr w:rsidR="00142260" w:rsidRPr="00142260" w:rsidTr="000C6783">
        <w:trPr>
          <w:trHeight w:val="585"/>
        </w:trPr>
        <w:tc>
          <w:tcPr>
            <w:tcW w:w="966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1108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84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9C6AFE" w:rsidRPr="00142260" w:rsidTr="000C6783">
        <w:trPr>
          <w:trHeight w:val="615"/>
        </w:trPr>
        <w:tc>
          <w:tcPr>
            <w:tcW w:w="966" w:type="dxa"/>
            <w:vMerge w:val="restart"/>
            <w:shd w:val="clear" w:color="auto" w:fill="auto"/>
            <w:textDirection w:val="btLr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  <w:t>Field App</w:t>
            </w:r>
            <w: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  <w:t>raisal</w:t>
            </w:r>
            <w:r w:rsidRPr="00142260"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  <w:t xml:space="preserve"> Review</w:t>
            </w:r>
          </w:p>
        </w:tc>
        <w:tc>
          <w:tcPr>
            <w:tcW w:w="1108" w:type="dxa"/>
            <w:vMerge w:val="restart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Summary</w:t>
            </w:r>
          </w:p>
        </w:tc>
        <w:tc>
          <w:tcPr>
            <w:tcW w:w="1084" w:type="dxa"/>
            <w:vMerge w:val="restart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Risk Score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Risk Score 1 (Screening Score)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</w:t>
            </w:r>
          </w:p>
        </w:tc>
      </w:tr>
      <w:tr w:rsidR="009C6AFE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9C6AFE" w:rsidRPr="00142260" w:rsidRDefault="009C6AFE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Risk Score 2 </w:t>
            </w:r>
            <w:ins w:id="104" w:author="Sarthak Shah | IFMR Rural Finance" w:date="2016-11-11T10:45:00Z">
              <w:r>
                <w:rPr>
                  <w:color w:val="000000"/>
                  <w:sz w:val="22"/>
                  <w:szCs w:val="22"/>
                  <w:lang w:val="en-IN" w:eastAsia="en-IN"/>
                </w:rPr>
                <w:t>(</w:t>
              </w:r>
            </w:ins>
            <w:ins w:id="105" w:author="Sarthak Shah | IFMR Rural Finance" w:date="2016-11-11T10:44:00Z">
              <w:r>
                <w:rPr>
                  <w:color w:val="000000"/>
                  <w:sz w:val="22"/>
                  <w:szCs w:val="22"/>
                  <w:lang w:val="en-IN" w:eastAsia="en-IN"/>
                </w:rPr>
                <w:t>Application Score)</w:t>
              </w:r>
            </w:ins>
            <w:del w:id="106" w:author="Sarthak Shah | IFMR Rural Finance" w:date="2016-11-11T10:44:00Z">
              <w:r w:rsidRPr="00142260" w:rsidDel="001061FB">
                <w:rPr>
                  <w:color w:val="000000"/>
                  <w:sz w:val="22"/>
                  <w:szCs w:val="22"/>
                  <w:lang w:val="en-IN" w:eastAsia="en-IN"/>
                </w:rPr>
                <w:delText>(Field Appraisal Score)</w:delText>
              </w:r>
            </w:del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</w:t>
            </w:r>
          </w:p>
        </w:tc>
      </w:tr>
      <w:tr w:rsidR="009C6AFE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9C6AFE" w:rsidRPr="00142260" w:rsidRDefault="009C6AFE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Psychometric Score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9C6AFE" w:rsidRPr="00142260" w:rsidRDefault="009C6AFE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</w:t>
            </w:r>
          </w:p>
        </w:tc>
      </w:tr>
      <w:tr w:rsidR="009C6AFE" w:rsidRPr="00142260" w:rsidTr="000C6783">
        <w:trPr>
          <w:trHeight w:val="315"/>
          <w:ins w:id="107" w:author="Sarthak Shah | IFMR Rural Finance" w:date="2016-11-11T10:45:00Z"/>
        </w:trPr>
        <w:tc>
          <w:tcPr>
            <w:tcW w:w="966" w:type="dxa"/>
            <w:vMerge/>
            <w:vAlign w:val="center"/>
          </w:tcPr>
          <w:p w:rsidR="009C6AFE" w:rsidRPr="00142260" w:rsidRDefault="009C6AFE" w:rsidP="00142260">
            <w:pPr>
              <w:rPr>
                <w:ins w:id="108" w:author="Sarthak Shah | IFMR Rural Finance" w:date="2016-11-11T10:45:00Z"/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</w:tcPr>
          <w:p w:rsidR="009C6AFE" w:rsidRPr="00142260" w:rsidRDefault="009C6AFE" w:rsidP="00142260">
            <w:pPr>
              <w:rPr>
                <w:ins w:id="109" w:author="Sarthak Shah | IFMR Rural Finance" w:date="2016-11-11T10:4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</w:tcPr>
          <w:p w:rsidR="009C6AFE" w:rsidRPr="00142260" w:rsidRDefault="009C6AFE" w:rsidP="00142260">
            <w:pPr>
              <w:rPr>
                <w:ins w:id="110" w:author="Sarthak Shah | IFMR Rural Finance" w:date="2016-11-11T10:4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</w:tcPr>
          <w:p w:rsidR="009C6AFE" w:rsidRPr="00142260" w:rsidRDefault="009C6AFE" w:rsidP="00142260">
            <w:pPr>
              <w:rPr>
                <w:ins w:id="111" w:author="Sarthak Shah | IFMR Rural Finance" w:date="2016-11-11T10:4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</w:tcPr>
          <w:p w:rsidR="009C6AFE" w:rsidRPr="001061FB" w:rsidRDefault="009C6AFE" w:rsidP="00142260">
            <w:pPr>
              <w:rPr>
                <w:ins w:id="112" w:author="Sarthak Shah | IFMR Rural Finance" w:date="2016-11-11T10:45:00Z"/>
                <w:color w:val="000000"/>
                <w:sz w:val="22"/>
                <w:szCs w:val="22"/>
                <w:highlight w:val="yellow"/>
                <w:lang w:val="en-IN" w:eastAsia="en-IN"/>
                <w:rPrChange w:id="113" w:author="Sarthak Shah | IFMR Rural Finance" w:date="2016-11-11T10:49:00Z">
                  <w:rPr>
                    <w:ins w:id="114" w:author="Sarthak Shah | IFMR Rural Finance" w:date="2016-11-11T10:45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115" w:author="Sarthak Shah | IFMR Rural Finance" w:date="2016-11-11T10:47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116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Risk Score 3</w:t>
              </w:r>
            </w:ins>
          </w:p>
        </w:tc>
        <w:tc>
          <w:tcPr>
            <w:tcW w:w="1683" w:type="dxa"/>
            <w:shd w:val="clear" w:color="auto" w:fill="auto"/>
            <w:vAlign w:val="center"/>
          </w:tcPr>
          <w:p w:rsidR="009C6AFE" w:rsidRPr="001061FB" w:rsidRDefault="009C6AFE" w:rsidP="00142260">
            <w:pPr>
              <w:jc w:val="center"/>
              <w:rPr>
                <w:ins w:id="117" w:author="Sarthak Shah | IFMR Rural Finance" w:date="2016-11-11T10:45:00Z"/>
                <w:color w:val="000000"/>
                <w:sz w:val="22"/>
                <w:szCs w:val="22"/>
                <w:highlight w:val="yellow"/>
                <w:lang w:val="en-IN" w:eastAsia="en-IN"/>
                <w:rPrChange w:id="118" w:author="Sarthak Shah | IFMR Rural Finance" w:date="2016-11-11T10:49:00Z">
                  <w:rPr>
                    <w:ins w:id="119" w:author="Sarthak Shah | IFMR Rural Finance" w:date="2016-11-11T10:45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120" w:author="Sarthak Shah | IFMR Rural Finance" w:date="2016-11-11T10:47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121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Alphanumeric</w:t>
              </w:r>
            </w:ins>
          </w:p>
        </w:tc>
        <w:tc>
          <w:tcPr>
            <w:tcW w:w="1280" w:type="dxa"/>
            <w:shd w:val="clear" w:color="auto" w:fill="auto"/>
            <w:vAlign w:val="center"/>
          </w:tcPr>
          <w:p w:rsidR="009C6AFE" w:rsidRPr="001061FB" w:rsidRDefault="009C6AFE" w:rsidP="00142260">
            <w:pPr>
              <w:jc w:val="center"/>
              <w:rPr>
                <w:ins w:id="122" w:author="Sarthak Shah | IFMR Rural Finance" w:date="2016-11-11T10:45:00Z"/>
                <w:color w:val="000000"/>
                <w:sz w:val="22"/>
                <w:szCs w:val="22"/>
                <w:highlight w:val="yellow"/>
                <w:lang w:val="en-IN" w:eastAsia="en-IN"/>
                <w:rPrChange w:id="123" w:author="Sarthak Shah | IFMR Rural Finance" w:date="2016-11-11T10:49:00Z">
                  <w:rPr>
                    <w:ins w:id="124" w:author="Sarthak Shah | IFMR Rural Finance" w:date="2016-11-11T10:45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125" w:author="Sarthak Shah | IFMR Rural Finance" w:date="2016-11-11T10:47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126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Yes</w:t>
              </w:r>
            </w:ins>
          </w:p>
        </w:tc>
        <w:tc>
          <w:tcPr>
            <w:tcW w:w="1383" w:type="dxa"/>
            <w:shd w:val="clear" w:color="auto" w:fill="auto"/>
            <w:vAlign w:val="center"/>
          </w:tcPr>
          <w:p w:rsidR="009C6AFE" w:rsidRPr="001061FB" w:rsidRDefault="009C6AFE" w:rsidP="00142260">
            <w:pPr>
              <w:jc w:val="center"/>
              <w:rPr>
                <w:ins w:id="127" w:author="Sarthak Shah | IFMR Rural Finance" w:date="2016-11-11T10:45:00Z"/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128" w:author="Sarthak Shah | IFMR Rural Finance" w:date="2016-11-11T10:49:00Z">
                  <w:rPr>
                    <w:ins w:id="129" w:author="Sarthak Shah | IFMR Rural Finance" w:date="2016-11-11T10:45:00Z"/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443" w:type="dxa"/>
            <w:shd w:val="clear" w:color="auto" w:fill="auto"/>
            <w:vAlign w:val="center"/>
          </w:tcPr>
          <w:p w:rsidR="009C6AFE" w:rsidRPr="001061FB" w:rsidRDefault="009C6AFE" w:rsidP="00142260">
            <w:pPr>
              <w:rPr>
                <w:ins w:id="130" w:author="Sarthak Shah | IFMR Rural Finance" w:date="2016-11-11T10:45:00Z"/>
                <w:color w:val="000000"/>
                <w:sz w:val="22"/>
                <w:szCs w:val="22"/>
                <w:highlight w:val="yellow"/>
                <w:lang w:val="en-IN" w:eastAsia="en-IN"/>
                <w:rPrChange w:id="131" w:author="Sarthak Shah | IFMR Rural Finance" w:date="2016-11-11T10:49:00Z">
                  <w:rPr>
                    <w:ins w:id="132" w:author="Sarthak Shah | IFMR Rural Finance" w:date="2016-11-11T10:45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133" w:author="Sarthak Shah | IFMR Rural Finance" w:date="2016-11-11T10:47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134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Auto Populate</w:t>
              </w:r>
            </w:ins>
          </w:p>
        </w:tc>
      </w:tr>
      <w:tr w:rsidR="009C6AFE" w:rsidRPr="00142260" w:rsidTr="000C6783">
        <w:trPr>
          <w:trHeight w:val="315"/>
          <w:ins w:id="135" w:author="Sarthak Shah | IFMR Rural Finance" w:date="2016-11-11T15:03:00Z"/>
        </w:trPr>
        <w:tc>
          <w:tcPr>
            <w:tcW w:w="966" w:type="dxa"/>
            <w:vMerge/>
            <w:vAlign w:val="center"/>
          </w:tcPr>
          <w:p w:rsidR="009C6AFE" w:rsidRPr="00142260" w:rsidRDefault="009C6AFE" w:rsidP="00142260">
            <w:pPr>
              <w:rPr>
                <w:ins w:id="136" w:author="Sarthak Shah | IFMR Rural Finance" w:date="2016-11-11T15:03:00Z"/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</w:tcPr>
          <w:p w:rsidR="009C6AFE" w:rsidRPr="00142260" w:rsidRDefault="009C6AFE" w:rsidP="00142260">
            <w:pPr>
              <w:rPr>
                <w:ins w:id="137" w:author="Sarthak Shah | IFMR Rural Finance" w:date="2016-11-11T15:0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</w:tcPr>
          <w:p w:rsidR="009C6AFE" w:rsidRPr="00142260" w:rsidRDefault="009C6AFE" w:rsidP="00142260">
            <w:pPr>
              <w:rPr>
                <w:ins w:id="138" w:author="Sarthak Shah | IFMR Rural Finance" w:date="2016-11-11T15:0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Align w:val="center"/>
          </w:tcPr>
          <w:p w:rsidR="009C6AFE" w:rsidRPr="00142260" w:rsidRDefault="009C6AFE" w:rsidP="00142260">
            <w:pPr>
              <w:rPr>
                <w:ins w:id="139" w:author="Sarthak Shah | IFMR Rural Finance" w:date="2016-11-11T15:03:00Z"/>
                <w:color w:val="000000"/>
                <w:sz w:val="22"/>
                <w:szCs w:val="22"/>
                <w:lang w:val="en-IN" w:eastAsia="en-IN"/>
              </w:rPr>
            </w:pPr>
            <w:ins w:id="140" w:author="Sarthak Shah | IFMR Rural Finance" w:date="2016-11-11T15:04:00Z">
              <w:r>
                <w:rPr>
                  <w:color w:val="000000"/>
                  <w:sz w:val="22"/>
                  <w:szCs w:val="22"/>
                  <w:lang w:val="en-IN" w:eastAsia="en-IN"/>
                </w:rPr>
                <w:t>Ratios</w:t>
              </w:r>
            </w:ins>
          </w:p>
        </w:tc>
        <w:tc>
          <w:tcPr>
            <w:tcW w:w="2478" w:type="dxa"/>
            <w:shd w:val="clear" w:color="auto" w:fill="auto"/>
            <w:vAlign w:val="center"/>
          </w:tcPr>
          <w:p w:rsidR="009C6AFE" w:rsidRPr="009C6AFE" w:rsidRDefault="009C6AFE" w:rsidP="00142260">
            <w:pPr>
              <w:rPr>
                <w:ins w:id="141" w:author="Sarthak Shah | IFMR Rural Finance" w:date="2016-11-11T15:03:00Z"/>
                <w:color w:val="000000"/>
                <w:sz w:val="22"/>
                <w:szCs w:val="22"/>
                <w:highlight w:val="yellow"/>
                <w:lang w:val="en-IN" w:eastAsia="en-IN"/>
              </w:rPr>
            </w:pPr>
          </w:p>
        </w:tc>
        <w:tc>
          <w:tcPr>
            <w:tcW w:w="1683" w:type="dxa"/>
            <w:shd w:val="clear" w:color="auto" w:fill="auto"/>
            <w:vAlign w:val="center"/>
          </w:tcPr>
          <w:p w:rsidR="009C6AFE" w:rsidRPr="009C6AFE" w:rsidRDefault="009C6AFE" w:rsidP="00142260">
            <w:pPr>
              <w:jc w:val="center"/>
              <w:rPr>
                <w:ins w:id="142" w:author="Sarthak Shah | IFMR Rural Finance" w:date="2016-11-11T15:03:00Z"/>
                <w:color w:val="000000"/>
                <w:sz w:val="22"/>
                <w:szCs w:val="22"/>
                <w:highlight w:val="yellow"/>
                <w:lang w:val="en-IN" w:eastAsia="en-IN"/>
              </w:rPr>
            </w:pPr>
          </w:p>
        </w:tc>
        <w:tc>
          <w:tcPr>
            <w:tcW w:w="1280" w:type="dxa"/>
            <w:shd w:val="clear" w:color="auto" w:fill="auto"/>
            <w:vAlign w:val="center"/>
          </w:tcPr>
          <w:p w:rsidR="009C6AFE" w:rsidRPr="009C6AFE" w:rsidRDefault="009C6AFE" w:rsidP="00142260">
            <w:pPr>
              <w:jc w:val="center"/>
              <w:rPr>
                <w:ins w:id="143" w:author="Sarthak Shah | IFMR Rural Finance" w:date="2016-11-11T15:03:00Z"/>
                <w:color w:val="000000"/>
                <w:sz w:val="22"/>
                <w:szCs w:val="22"/>
                <w:highlight w:val="yellow"/>
                <w:lang w:val="en-IN" w:eastAsia="en-IN"/>
              </w:rPr>
            </w:pPr>
          </w:p>
        </w:tc>
        <w:tc>
          <w:tcPr>
            <w:tcW w:w="1383" w:type="dxa"/>
            <w:shd w:val="clear" w:color="auto" w:fill="auto"/>
            <w:vAlign w:val="center"/>
          </w:tcPr>
          <w:p w:rsidR="009C6AFE" w:rsidRPr="00054548" w:rsidRDefault="009C6AFE" w:rsidP="00142260">
            <w:pPr>
              <w:jc w:val="center"/>
              <w:rPr>
                <w:ins w:id="144" w:author="Sarthak Shah | IFMR Rural Finance" w:date="2016-11-11T15:03:00Z"/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</w:rPr>
            </w:pPr>
          </w:p>
        </w:tc>
        <w:tc>
          <w:tcPr>
            <w:tcW w:w="3443" w:type="dxa"/>
            <w:shd w:val="clear" w:color="auto" w:fill="auto"/>
            <w:vAlign w:val="center"/>
          </w:tcPr>
          <w:p w:rsidR="009C6AFE" w:rsidRPr="001061FB" w:rsidRDefault="009C6AFE" w:rsidP="00142260">
            <w:pPr>
              <w:rPr>
                <w:ins w:id="145" w:author="Sarthak Shah | IFMR Rural Finance" w:date="2016-11-11T15:03:00Z"/>
                <w:color w:val="000000"/>
                <w:sz w:val="22"/>
                <w:szCs w:val="22"/>
                <w:highlight w:val="yellow"/>
                <w:lang w:val="en-IN" w:eastAsia="en-IN"/>
                <w:rPrChange w:id="146" w:author="Sarthak Shah | IFMR Rural Finance" w:date="2016-11-11T10:49:00Z">
                  <w:rPr>
                    <w:ins w:id="147" w:author="Sarthak Shah | IFMR Rural Finance" w:date="2016-11-11T15:03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</w:p>
        </w:tc>
      </w:tr>
      <w:tr w:rsidR="009C6AFE" w:rsidRPr="00142260" w:rsidTr="000C6783">
        <w:trPr>
          <w:trHeight w:val="315"/>
          <w:ins w:id="148" w:author="Sarthak Shah | IFMR Rural Finance" w:date="2016-11-11T15:04:00Z"/>
        </w:trPr>
        <w:tc>
          <w:tcPr>
            <w:tcW w:w="966" w:type="dxa"/>
            <w:vMerge/>
            <w:vAlign w:val="center"/>
          </w:tcPr>
          <w:p w:rsidR="009C6AFE" w:rsidRPr="00142260" w:rsidRDefault="009C6AFE" w:rsidP="00142260">
            <w:pPr>
              <w:rPr>
                <w:ins w:id="149" w:author="Sarthak Shah | IFMR Rural Finance" w:date="2016-11-11T15:04:00Z"/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</w:tcPr>
          <w:p w:rsidR="009C6AFE" w:rsidRPr="00142260" w:rsidRDefault="009C6AFE" w:rsidP="00142260">
            <w:pPr>
              <w:rPr>
                <w:ins w:id="150" w:author="Sarthak Shah | IFMR Rural Finance" w:date="2016-11-11T15:04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</w:tcPr>
          <w:p w:rsidR="009C6AFE" w:rsidRPr="00142260" w:rsidRDefault="009C6AFE" w:rsidP="00142260">
            <w:pPr>
              <w:rPr>
                <w:ins w:id="151" w:author="Sarthak Shah | IFMR Rural Finance" w:date="2016-11-11T15:04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Align w:val="center"/>
          </w:tcPr>
          <w:p w:rsidR="009C6AFE" w:rsidRDefault="009C6AFE" w:rsidP="00142260">
            <w:pPr>
              <w:rPr>
                <w:ins w:id="152" w:author="Sarthak Shah | IFMR Rural Finance" w:date="2016-11-11T15:04:00Z"/>
                <w:color w:val="000000"/>
                <w:sz w:val="22"/>
                <w:szCs w:val="22"/>
                <w:lang w:val="en-IN" w:eastAsia="en-IN"/>
              </w:rPr>
            </w:pPr>
            <w:ins w:id="153" w:author="Sarthak Shah | IFMR Rural Finance" w:date="2016-11-11T15:04:00Z">
              <w:r>
                <w:rPr>
                  <w:color w:val="000000"/>
                  <w:sz w:val="22"/>
                  <w:szCs w:val="22"/>
                  <w:lang w:val="en-IN" w:eastAsia="en-IN"/>
                </w:rPr>
                <w:t>Scenarios</w:t>
              </w:r>
            </w:ins>
          </w:p>
        </w:tc>
        <w:tc>
          <w:tcPr>
            <w:tcW w:w="2478" w:type="dxa"/>
            <w:shd w:val="clear" w:color="auto" w:fill="auto"/>
            <w:vAlign w:val="center"/>
          </w:tcPr>
          <w:p w:rsidR="009C6AFE" w:rsidRPr="009C6AFE" w:rsidRDefault="009C6AFE" w:rsidP="00142260">
            <w:pPr>
              <w:rPr>
                <w:ins w:id="154" w:author="Sarthak Shah | IFMR Rural Finance" w:date="2016-11-11T15:04:00Z"/>
                <w:color w:val="000000"/>
                <w:sz w:val="22"/>
                <w:szCs w:val="22"/>
                <w:highlight w:val="yellow"/>
                <w:lang w:val="en-IN" w:eastAsia="en-IN"/>
              </w:rPr>
            </w:pPr>
          </w:p>
        </w:tc>
        <w:tc>
          <w:tcPr>
            <w:tcW w:w="1683" w:type="dxa"/>
            <w:shd w:val="clear" w:color="auto" w:fill="auto"/>
            <w:vAlign w:val="center"/>
          </w:tcPr>
          <w:p w:rsidR="009C6AFE" w:rsidRPr="009C6AFE" w:rsidRDefault="009C6AFE" w:rsidP="00142260">
            <w:pPr>
              <w:jc w:val="center"/>
              <w:rPr>
                <w:ins w:id="155" w:author="Sarthak Shah | IFMR Rural Finance" w:date="2016-11-11T15:04:00Z"/>
                <w:color w:val="000000"/>
                <w:sz w:val="22"/>
                <w:szCs w:val="22"/>
                <w:highlight w:val="yellow"/>
                <w:lang w:val="en-IN" w:eastAsia="en-IN"/>
              </w:rPr>
            </w:pPr>
          </w:p>
        </w:tc>
        <w:tc>
          <w:tcPr>
            <w:tcW w:w="1280" w:type="dxa"/>
            <w:shd w:val="clear" w:color="auto" w:fill="auto"/>
            <w:vAlign w:val="center"/>
          </w:tcPr>
          <w:p w:rsidR="009C6AFE" w:rsidRPr="009C6AFE" w:rsidRDefault="009C6AFE" w:rsidP="00142260">
            <w:pPr>
              <w:jc w:val="center"/>
              <w:rPr>
                <w:ins w:id="156" w:author="Sarthak Shah | IFMR Rural Finance" w:date="2016-11-11T15:04:00Z"/>
                <w:color w:val="000000"/>
                <w:sz w:val="22"/>
                <w:szCs w:val="22"/>
                <w:highlight w:val="yellow"/>
                <w:lang w:val="en-IN" w:eastAsia="en-IN"/>
              </w:rPr>
            </w:pPr>
          </w:p>
        </w:tc>
        <w:tc>
          <w:tcPr>
            <w:tcW w:w="1383" w:type="dxa"/>
            <w:shd w:val="clear" w:color="auto" w:fill="auto"/>
            <w:vAlign w:val="center"/>
          </w:tcPr>
          <w:p w:rsidR="009C6AFE" w:rsidRPr="009C6AFE" w:rsidRDefault="009C6AFE" w:rsidP="00142260">
            <w:pPr>
              <w:jc w:val="center"/>
              <w:rPr>
                <w:ins w:id="157" w:author="Sarthak Shah | IFMR Rural Finance" w:date="2016-11-11T15:04:00Z"/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</w:rPr>
            </w:pPr>
          </w:p>
        </w:tc>
        <w:tc>
          <w:tcPr>
            <w:tcW w:w="3443" w:type="dxa"/>
            <w:shd w:val="clear" w:color="auto" w:fill="auto"/>
            <w:vAlign w:val="center"/>
          </w:tcPr>
          <w:p w:rsidR="009C6AFE" w:rsidRPr="00054548" w:rsidRDefault="009C6AFE" w:rsidP="00142260">
            <w:pPr>
              <w:rPr>
                <w:ins w:id="158" w:author="Sarthak Shah | IFMR Rural Finance" w:date="2016-11-11T15:04:00Z"/>
                <w:color w:val="000000"/>
                <w:sz w:val="22"/>
                <w:szCs w:val="22"/>
                <w:highlight w:val="yellow"/>
                <w:lang w:val="en-IN" w:eastAsia="en-IN"/>
              </w:rPr>
            </w:pPr>
          </w:p>
        </w:tc>
      </w:tr>
      <w:tr w:rsidR="00142260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CB Check Report</w:t>
            </w:r>
          </w:p>
        </w:tc>
        <w:tc>
          <w:tcPr>
            <w:tcW w:w="1084" w:type="dxa"/>
            <w:vMerge w:val="restart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bookmarkStart w:id="159" w:name="_GoBack"/>
            <w:bookmarkEnd w:id="159"/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Applicant 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CB Score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vMerge w:val="restart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screening stage</w:t>
            </w:r>
          </w:p>
        </w:tc>
      </w:tr>
      <w:tr w:rsidR="00142260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Co-applicant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CB Score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142260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CB Score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142260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Reference Check</w:t>
            </w:r>
          </w:p>
        </w:tc>
        <w:tc>
          <w:tcPr>
            <w:tcW w:w="1084" w:type="dxa"/>
            <w:vMerge w:val="restart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Applicant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0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1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Full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2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3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4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5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166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167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443" w:type="dxa"/>
            <w:vMerge w:val="restart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8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69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Auto-populate from reference under Applicant - Field Appraisal</w:t>
            </w:r>
          </w:p>
        </w:tc>
      </w:tr>
      <w:tr w:rsidR="00142260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0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1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Mobile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2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3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4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5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176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177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443" w:type="dxa"/>
            <w:vMerge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8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</w:tr>
      <w:tr w:rsidR="00142260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79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0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Occupation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1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2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3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4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185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186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443" w:type="dxa"/>
            <w:vMerge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187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</w:tr>
      <w:tr w:rsidR="0029340D" w:rsidRPr="00142260" w:rsidTr="000C6783">
        <w:trPr>
          <w:trHeight w:val="315"/>
          <w:ins w:id="188" w:author="Sarthak Shah | IFMR Rural Finance" w:date="2016-11-10T21:13:00Z"/>
        </w:trPr>
        <w:tc>
          <w:tcPr>
            <w:tcW w:w="966" w:type="dxa"/>
            <w:vMerge/>
            <w:vAlign w:val="center"/>
          </w:tcPr>
          <w:p w:rsidR="0029340D" w:rsidRPr="00142260" w:rsidRDefault="0029340D" w:rsidP="00142260">
            <w:pPr>
              <w:rPr>
                <w:ins w:id="189" w:author="Sarthak Shah | IFMR Rural Finance" w:date="2016-11-10T21:13:00Z"/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</w:tcPr>
          <w:p w:rsidR="0029340D" w:rsidRPr="00142260" w:rsidRDefault="0029340D" w:rsidP="00142260">
            <w:pPr>
              <w:rPr>
                <w:ins w:id="190" w:author="Sarthak Shah | IFMR Rural Finance" w:date="2016-11-10T21:1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</w:tcPr>
          <w:p w:rsidR="0029340D" w:rsidRPr="00142260" w:rsidRDefault="0029340D" w:rsidP="00142260">
            <w:pPr>
              <w:rPr>
                <w:ins w:id="191" w:author="Sarthak Shah | IFMR Rural Finance" w:date="2016-11-10T21:1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</w:tcPr>
          <w:p w:rsidR="0029340D" w:rsidRPr="00142260" w:rsidRDefault="0029340D" w:rsidP="00142260">
            <w:pPr>
              <w:rPr>
                <w:ins w:id="192" w:author="Sarthak Shah | IFMR Rural Finance" w:date="2016-11-10T21:13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</w:tcPr>
          <w:p w:rsidR="0029340D" w:rsidRPr="001061FB" w:rsidRDefault="0029340D" w:rsidP="00142260">
            <w:pPr>
              <w:rPr>
                <w:ins w:id="193" w:author="Sarthak Shah | IFMR Rural Finance" w:date="2016-11-10T21:13:00Z"/>
                <w:color w:val="000000"/>
                <w:sz w:val="22"/>
                <w:szCs w:val="22"/>
                <w:highlight w:val="yellow"/>
                <w:lang w:val="en-IN" w:eastAsia="en-IN"/>
                <w:rPrChange w:id="194" w:author="Sarthak Shah | IFMR Rural Finance" w:date="2016-11-11T10:49:00Z">
                  <w:rPr>
                    <w:ins w:id="195" w:author="Sarthak Shah | IFMR Rural Finance" w:date="2016-11-10T21:13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196" w:author="Sarthak Shah | IFMR Rural Finance" w:date="2016-11-10T21:13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197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Response For Customer</w:t>
              </w:r>
            </w:ins>
          </w:p>
        </w:tc>
        <w:tc>
          <w:tcPr>
            <w:tcW w:w="1683" w:type="dxa"/>
            <w:shd w:val="clear" w:color="auto" w:fill="auto"/>
            <w:vAlign w:val="center"/>
          </w:tcPr>
          <w:p w:rsidR="0029340D" w:rsidRPr="001061FB" w:rsidRDefault="0029340D" w:rsidP="00142260">
            <w:pPr>
              <w:jc w:val="center"/>
              <w:rPr>
                <w:ins w:id="198" w:author="Sarthak Shah | IFMR Rural Finance" w:date="2016-11-10T21:13:00Z"/>
                <w:color w:val="000000"/>
                <w:sz w:val="22"/>
                <w:szCs w:val="22"/>
                <w:highlight w:val="yellow"/>
                <w:lang w:val="en-IN" w:eastAsia="en-IN"/>
                <w:rPrChange w:id="199" w:author="Sarthak Shah | IFMR Rural Finance" w:date="2016-11-11T10:49:00Z">
                  <w:rPr>
                    <w:ins w:id="200" w:author="Sarthak Shah | IFMR Rural Finance" w:date="2016-11-10T21:13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201" w:author="Sarthak Shah | IFMR Rural Finance" w:date="2016-11-10T21:13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202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Radio Buttons</w:t>
              </w:r>
            </w:ins>
          </w:p>
        </w:tc>
        <w:tc>
          <w:tcPr>
            <w:tcW w:w="1280" w:type="dxa"/>
            <w:shd w:val="clear" w:color="auto" w:fill="auto"/>
            <w:vAlign w:val="center"/>
          </w:tcPr>
          <w:p w:rsidR="0029340D" w:rsidRPr="001061FB" w:rsidRDefault="0029340D" w:rsidP="00142260">
            <w:pPr>
              <w:jc w:val="center"/>
              <w:rPr>
                <w:ins w:id="203" w:author="Sarthak Shah | IFMR Rural Finance" w:date="2016-11-10T21:13:00Z"/>
                <w:color w:val="000000"/>
                <w:sz w:val="22"/>
                <w:szCs w:val="22"/>
                <w:highlight w:val="yellow"/>
                <w:lang w:val="en-IN" w:eastAsia="en-IN"/>
                <w:rPrChange w:id="204" w:author="Sarthak Shah | IFMR Rural Finance" w:date="2016-11-11T10:49:00Z">
                  <w:rPr>
                    <w:ins w:id="205" w:author="Sarthak Shah | IFMR Rural Finance" w:date="2016-11-10T21:13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206" w:author="Sarthak Shah | IFMR Rural Finance" w:date="2016-11-10T21:13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207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Yes</w:t>
              </w:r>
            </w:ins>
          </w:p>
        </w:tc>
        <w:tc>
          <w:tcPr>
            <w:tcW w:w="1383" w:type="dxa"/>
            <w:shd w:val="clear" w:color="auto" w:fill="auto"/>
            <w:vAlign w:val="center"/>
          </w:tcPr>
          <w:p w:rsidR="0029340D" w:rsidRPr="001061FB" w:rsidRDefault="0029340D" w:rsidP="00142260">
            <w:pPr>
              <w:jc w:val="center"/>
              <w:rPr>
                <w:ins w:id="208" w:author="Sarthak Shah | IFMR Rural Finance" w:date="2016-11-10T21:13:00Z"/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09" w:author="Sarthak Shah | IFMR Rural Finance" w:date="2016-11-11T10:49:00Z">
                  <w:rPr>
                    <w:ins w:id="210" w:author="Sarthak Shah | IFMR Rural Finance" w:date="2016-11-10T21:13:00Z"/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443" w:type="dxa"/>
            <w:vAlign w:val="center"/>
          </w:tcPr>
          <w:p w:rsidR="0029340D" w:rsidRPr="001061FB" w:rsidRDefault="0029340D" w:rsidP="00142260">
            <w:pPr>
              <w:rPr>
                <w:ins w:id="211" w:author="Sarthak Shah | IFMR Rural Finance" w:date="2016-11-10T21:13:00Z"/>
                <w:color w:val="000000"/>
                <w:sz w:val="22"/>
                <w:szCs w:val="22"/>
                <w:highlight w:val="yellow"/>
                <w:lang w:val="en-IN" w:eastAsia="en-IN"/>
                <w:rPrChange w:id="212" w:author="Sarthak Shah | IFMR Rural Finance" w:date="2016-11-11T10:49:00Z">
                  <w:rPr>
                    <w:ins w:id="213" w:author="Sarthak Shah | IFMR Rural Finance" w:date="2016-11-10T21:13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214" w:author="Sarthak Shah | IFMR Rural Finance" w:date="2016-11-10T21:13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215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Positive/Negative</w:t>
              </w:r>
            </w:ins>
          </w:p>
        </w:tc>
      </w:tr>
      <w:tr w:rsidR="00142260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6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7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Remarks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8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19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0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1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22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23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4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5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Text box with 50 word limit</w:t>
            </w:r>
          </w:p>
        </w:tc>
      </w:tr>
      <w:tr w:rsidR="00142260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 w:val="restart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142260" w:rsidRPr="00142260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6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7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Business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8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29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0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1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32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33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443" w:type="dxa"/>
            <w:vMerge w:val="restart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4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5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Auto-populate from Reference under Business - Field Appraisal</w:t>
            </w:r>
          </w:p>
        </w:tc>
      </w:tr>
      <w:tr w:rsidR="00142260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6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7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Business Sector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8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39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0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1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42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43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443" w:type="dxa"/>
            <w:vMerge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4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</w:tr>
      <w:tr w:rsidR="00142260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5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6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Full Name of POC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7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8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49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0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51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52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443" w:type="dxa"/>
            <w:vMerge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3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</w:tr>
      <w:tr w:rsidR="00142260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142260" w:rsidRPr="00142260" w:rsidRDefault="00142260" w:rsidP="0014226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4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5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Mobile Number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6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7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8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9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142260" w:rsidRPr="001061FB" w:rsidRDefault="00142260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60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61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443" w:type="dxa"/>
            <w:vMerge/>
            <w:vAlign w:val="center"/>
            <w:hideMark/>
          </w:tcPr>
          <w:p w:rsidR="00142260" w:rsidRPr="001061FB" w:rsidRDefault="00142260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2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</w:tr>
      <w:tr w:rsidR="0029340D" w:rsidRPr="00142260" w:rsidTr="000C6783">
        <w:trPr>
          <w:trHeight w:val="315"/>
          <w:ins w:id="263" w:author="Sarthak Shah | IFMR Rural Finance" w:date="2016-11-10T21:13:00Z"/>
        </w:trPr>
        <w:tc>
          <w:tcPr>
            <w:tcW w:w="966" w:type="dxa"/>
            <w:vMerge/>
            <w:vAlign w:val="center"/>
          </w:tcPr>
          <w:p w:rsidR="0029340D" w:rsidRPr="00142260" w:rsidRDefault="0029340D" w:rsidP="00142260">
            <w:pPr>
              <w:rPr>
                <w:ins w:id="264" w:author="Sarthak Shah | IFMR Rural Finance" w:date="2016-11-10T21:13:00Z"/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</w:tcPr>
          <w:p w:rsidR="0029340D" w:rsidRPr="00142260" w:rsidRDefault="0029340D" w:rsidP="00142260">
            <w:pPr>
              <w:rPr>
                <w:ins w:id="265" w:author="Sarthak Shah | IFMR Rural Finance" w:date="2016-11-10T21:1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</w:tcPr>
          <w:p w:rsidR="0029340D" w:rsidRPr="00142260" w:rsidRDefault="0029340D" w:rsidP="00142260">
            <w:pPr>
              <w:rPr>
                <w:ins w:id="266" w:author="Sarthak Shah | IFMR Rural Finance" w:date="2016-11-10T21:1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</w:tcPr>
          <w:p w:rsidR="0029340D" w:rsidRPr="00142260" w:rsidRDefault="0029340D" w:rsidP="00142260">
            <w:pPr>
              <w:rPr>
                <w:ins w:id="267" w:author="Sarthak Shah | IFMR Rural Finance" w:date="2016-11-10T21:13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</w:tcPr>
          <w:p w:rsidR="0029340D" w:rsidRPr="001061FB" w:rsidRDefault="0029340D" w:rsidP="00142260">
            <w:pPr>
              <w:rPr>
                <w:ins w:id="268" w:author="Sarthak Shah | IFMR Rural Finance" w:date="2016-11-10T21:13:00Z"/>
                <w:color w:val="000000"/>
                <w:sz w:val="22"/>
                <w:szCs w:val="22"/>
                <w:highlight w:val="yellow"/>
                <w:lang w:val="en-IN" w:eastAsia="en-IN"/>
                <w:rPrChange w:id="269" w:author="Sarthak Shah | IFMR Rural Finance" w:date="2016-11-11T10:49:00Z">
                  <w:rPr>
                    <w:ins w:id="270" w:author="Sarthak Shah | IFMR Rural Finance" w:date="2016-11-10T21:13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271" w:author="Sarthak Shah | IFMR Rural Finance" w:date="2016-11-10T21:14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272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Response For Customer</w:t>
              </w:r>
            </w:ins>
          </w:p>
        </w:tc>
        <w:tc>
          <w:tcPr>
            <w:tcW w:w="1683" w:type="dxa"/>
            <w:shd w:val="clear" w:color="auto" w:fill="auto"/>
            <w:vAlign w:val="center"/>
          </w:tcPr>
          <w:p w:rsidR="0029340D" w:rsidRPr="001061FB" w:rsidRDefault="0029340D" w:rsidP="00142260">
            <w:pPr>
              <w:jc w:val="center"/>
              <w:rPr>
                <w:ins w:id="273" w:author="Sarthak Shah | IFMR Rural Finance" w:date="2016-11-10T21:13:00Z"/>
                <w:color w:val="000000"/>
                <w:sz w:val="22"/>
                <w:szCs w:val="22"/>
                <w:highlight w:val="yellow"/>
                <w:lang w:val="en-IN" w:eastAsia="en-IN"/>
                <w:rPrChange w:id="274" w:author="Sarthak Shah | IFMR Rural Finance" w:date="2016-11-11T10:49:00Z">
                  <w:rPr>
                    <w:ins w:id="275" w:author="Sarthak Shah | IFMR Rural Finance" w:date="2016-11-10T21:13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276" w:author="Sarthak Shah | IFMR Rural Finance" w:date="2016-11-10T21:14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277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Radio Buttons</w:t>
              </w:r>
            </w:ins>
          </w:p>
        </w:tc>
        <w:tc>
          <w:tcPr>
            <w:tcW w:w="1280" w:type="dxa"/>
            <w:shd w:val="clear" w:color="auto" w:fill="auto"/>
            <w:vAlign w:val="center"/>
          </w:tcPr>
          <w:p w:rsidR="0029340D" w:rsidRPr="001061FB" w:rsidRDefault="0029340D" w:rsidP="00142260">
            <w:pPr>
              <w:jc w:val="center"/>
              <w:rPr>
                <w:ins w:id="278" w:author="Sarthak Shah | IFMR Rural Finance" w:date="2016-11-10T21:13:00Z"/>
                <w:color w:val="000000"/>
                <w:sz w:val="22"/>
                <w:szCs w:val="22"/>
                <w:highlight w:val="yellow"/>
                <w:lang w:val="en-IN" w:eastAsia="en-IN"/>
                <w:rPrChange w:id="279" w:author="Sarthak Shah | IFMR Rural Finance" w:date="2016-11-11T10:49:00Z">
                  <w:rPr>
                    <w:ins w:id="280" w:author="Sarthak Shah | IFMR Rural Finance" w:date="2016-11-10T21:13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281" w:author="Sarthak Shah | IFMR Rural Finance" w:date="2016-11-10T21:14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282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Yes</w:t>
              </w:r>
            </w:ins>
          </w:p>
        </w:tc>
        <w:tc>
          <w:tcPr>
            <w:tcW w:w="1383" w:type="dxa"/>
            <w:shd w:val="clear" w:color="auto" w:fill="auto"/>
            <w:vAlign w:val="center"/>
          </w:tcPr>
          <w:p w:rsidR="0029340D" w:rsidRPr="001061FB" w:rsidRDefault="0029340D" w:rsidP="00142260">
            <w:pPr>
              <w:jc w:val="center"/>
              <w:rPr>
                <w:ins w:id="283" w:author="Sarthak Shah | IFMR Rural Finance" w:date="2016-11-10T21:13:00Z"/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84" w:author="Sarthak Shah | IFMR Rural Finance" w:date="2016-11-11T10:49:00Z">
                  <w:rPr>
                    <w:ins w:id="285" w:author="Sarthak Shah | IFMR Rural Finance" w:date="2016-11-10T21:13:00Z"/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</w:p>
        </w:tc>
        <w:tc>
          <w:tcPr>
            <w:tcW w:w="3443" w:type="dxa"/>
            <w:vAlign w:val="center"/>
          </w:tcPr>
          <w:p w:rsidR="0029340D" w:rsidRPr="001061FB" w:rsidRDefault="0029340D" w:rsidP="00142260">
            <w:pPr>
              <w:rPr>
                <w:ins w:id="286" w:author="Sarthak Shah | IFMR Rural Finance" w:date="2016-11-10T21:13:00Z"/>
                <w:color w:val="000000"/>
                <w:sz w:val="22"/>
                <w:szCs w:val="22"/>
                <w:highlight w:val="yellow"/>
                <w:lang w:val="en-IN" w:eastAsia="en-IN"/>
                <w:rPrChange w:id="287" w:author="Sarthak Shah | IFMR Rural Finance" w:date="2016-11-11T10:49:00Z">
                  <w:rPr>
                    <w:ins w:id="288" w:author="Sarthak Shah | IFMR Rural Finance" w:date="2016-11-10T21:13:00Z"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289" w:author="Sarthak Shah | IFMR Rural Finance" w:date="2016-11-10T21:14:00Z">
              <w:r w:rsidRPr="001061FB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290" w:author="Sarthak Shah | IFMR Rural Finance" w:date="2016-11-11T10:49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Positive/Negative</w:t>
              </w:r>
            </w:ins>
          </w:p>
        </w:tc>
      </w:tr>
      <w:tr w:rsidR="0029340D" w:rsidRPr="00142260" w:rsidTr="000C6783">
        <w:trPr>
          <w:trHeight w:val="46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28"/>
                <w:szCs w:val="28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061FB" w:rsidRDefault="0029340D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1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2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Remarks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061FB" w:rsidRDefault="0029340D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3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4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061FB" w:rsidRDefault="0029340D" w:rsidP="00142260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5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6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061FB" w:rsidRDefault="0029340D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97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b/>
                <w:bCs/>
                <w:color w:val="000000"/>
                <w:sz w:val="22"/>
                <w:szCs w:val="22"/>
                <w:highlight w:val="yellow"/>
                <w:lang w:val="en-IN" w:eastAsia="en-IN"/>
                <w:rPrChange w:id="298" w:author="Sarthak Shah | IFMR Rural Finance" w:date="2016-11-11T10:49:00Z">
                  <w:rPr>
                    <w:b/>
                    <w:bCs/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061FB" w:rsidRDefault="0029340D" w:rsidP="00142260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99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1061F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00" w:author="Sarthak Shah | IFMR Rural Finance" w:date="2016-11-11T10:49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Text box with 50 word limit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shd w:val="clear" w:color="000000" w:fill="FFFF00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48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301" w:author="Sarthak Shah | IFMR Rural Finance" w:date="2016-11-10T19:06:00Z">
              <w:r w:rsidDel="009C7F5D">
                <w:rPr>
                  <w:color w:val="000000"/>
                  <w:sz w:val="22"/>
                  <w:szCs w:val="22"/>
                  <w:lang w:val="en-IN" w:eastAsia="en-IN"/>
                </w:rPr>
                <w:delText>Radio Buttons</w:delText>
              </w:r>
            </w:del>
            <w:ins w:id="302" w:author="Sarthak Shah | IFMR Rural Finance" w:date="2016-11-10T19:06:00Z">
              <w:r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Alphanumeric, </w:t>
            </w:r>
            <w:r w:rsidRPr="00142260">
              <w:rPr>
                <w:color w:val="000000"/>
                <w:sz w:val="22"/>
                <w:szCs w:val="22"/>
                <w:lang w:val="en-IN" w:eastAsia="en-IN"/>
              </w:rPr>
              <w:br/>
              <w:t>special characters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68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68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0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0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2260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90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71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82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9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the Communication Address same as Permanent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CCC0DA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0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6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IFSC Code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Balance as on 15</w:t>
            </w:r>
            <w:r w:rsidRPr="00192A47">
              <w:rPr>
                <w:color w:val="000000"/>
                <w:sz w:val="22"/>
                <w:szCs w:val="22"/>
                <w:vertAlign w:val="superscript"/>
                <w:lang w:val="en-IN" w:eastAsia="en-IN"/>
                <w:rPrChange w:id="303" w:author="Sarthak Shah | IFMR Rural Finance" w:date="2016-11-10T19:00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th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7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Full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43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2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51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502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Proxy Indicators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Proper &amp; Matching Signboard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Bribe Offered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Shop/Shed Organized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17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In Industrial Area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47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Customer Attitude to Kinara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Book-keeping Quality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77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Challenging cheque bounce/fee charge/policies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41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All Machines operational?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2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Employee Satisfaction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416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Political/Police Connections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0C6783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46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Multiple Products (more than 3)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51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Multiple Buyers (more than 3)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26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Seasonal Business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Income Stability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8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Utilization of business premises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43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Approach for the business premises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556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Safety measures for employees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19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Child labourers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494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the business in effecting environment?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21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b/>
                <w:bCs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Stock/ Material Management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2260">
              <w:rPr>
                <w:color w:val="000000"/>
                <w:sz w:val="40"/>
                <w:szCs w:val="40"/>
                <w:lang w:val="en-IN" w:eastAsia="en-IN"/>
              </w:rPr>
              <w:t>CO-APPLICANT</w:t>
            </w: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 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 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5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4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304" w:author="Sarthak Shah | IFMR Rural Finance" w:date="2016-11-10T19:07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Numeric </w:t>
              </w:r>
            </w:ins>
            <w:del w:id="305" w:author="Sarthak Shah | IFMR Rural Finance" w:date="2016-11-10T19:07:00Z">
              <w:r w:rsidDel="009C7F5D">
                <w:rPr>
                  <w:color w:val="000000"/>
                  <w:sz w:val="22"/>
                  <w:szCs w:val="22"/>
                  <w:lang w:val="en-IN" w:eastAsia="en-IN"/>
                </w:rPr>
                <w:delText>Ra</w:delText>
              </w:r>
            </w:del>
            <w:del w:id="306" w:author="Sarthak Shah | IFMR Rural Finance" w:date="2016-11-10T19:06:00Z">
              <w:r w:rsidDel="009C7F5D">
                <w:rPr>
                  <w:color w:val="000000"/>
                  <w:sz w:val="22"/>
                  <w:szCs w:val="22"/>
                  <w:lang w:val="en-IN" w:eastAsia="en-IN"/>
                </w:rPr>
                <w:delText>dio buttons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42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43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49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83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</w:tcPr>
          <w:p w:rsidR="0029340D" w:rsidRPr="00142260" w:rsidRDefault="0029340D" w:rsidP="002C190E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2260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1683" w:type="dxa"/>
            <w:shd w:val="clear" w:color="auto" w:fill="auto"/>
            <w:vAlign w:val="center"/>
          </w:tcPr>
          <w:p w:rsidR="0029340D" w:rsidRPr="00142260" w:rsidRDefault="0029340D" w:rsidP="002C190E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</w:tcPr>
          <w:p w:rsidR="0029340D" w:rsidRPr="00142260" w:rsidRDefault="0029340D" w:rsidP="002C190E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</w:tcPr>
          <w:p w:rsidR="0029340D" w:rsidRPr="00142260" w:rsidRDefault="0029340D" w:rsidP="002C190E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</w:tcPr>
          <w:p w:rsidR="0029340D" w:rsidRPr="00142260" w:rsidRDefault="0029340D" w:rsidP="002C190E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12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9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40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9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9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9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the Communication Address same as Permanent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73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CCC0DA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IFSC Code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68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vMerge w:val="restart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68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502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1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0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14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52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Balance as on 15</w:t>
            </w:r>
            <w:r w:rsidRPr="00192A47">
              <w:rPr>
                <w:color w:val="000000"/>
                <w:sz w:val="22"/>
                <w:szCs w:val="22"/>
                <w:vertAlign w:val="superscript"/>
                <w:lang w:val="en-IN" w:eastAsia="en-IN"/>
                <w:rPrChange w:id="307" w:author="Sarthak Shah | IFMR Rural Finance" w:date="2016-11-10T19:02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th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75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68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99"/>
        </w:trPr>
        <w:tc>
          <w:tcPr>
            <w:tcW w:w="966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2260">
              <w:rPr>
                <w:color w:val="000000"/>
                <w:sz w:val="40"/>
                <w:szCs w:val="40"/>
                <w:lang w:val="en-IN" w:eastAsia="en-IN"/>
              </w:rPr>
              <w:t>GUARANTOR</w:t>
            </w: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54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26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9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54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2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56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0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33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0842E7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308" w:author="Sarthak Shah | IFMR Rural Finance" w:date="2016-11-10T19:02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Numeric </w:t>
              </w:r>
            </w:ins>
            <w:del w:id="309" w:author="Sarthak Shah | IFMR Rural Finance" w:date="2016-11-10T19:02:00Z">
              <w:r w:rsidDel="009C7F5D">
                <w:rPr>
                  <w:color w:val="000000"/>
                  <w:sz w:val="22"/>
                  <w:szCs w:val="22"/>
                  <w:lang w:val="en-IN" w:eastAsia="en-IN"/>
                </w:rPr>
                <w:delText>Radio Buttons</w:delText>
              </w:r>
            </w:del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57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28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27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83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0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502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50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55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966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98"/>
        </w:trPr>
        <w:tc>
          <w:tcPr>
            <w:tcW w:w="966" w:type="dxa"/>
            <w:vMerge/>
            <w:vAlign w:val="center"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</w:tcPr>
          <w:p w:rsidR="0029340D" w:rsidRPr="00142260" w:rsidRDefault="0029340D" w:rsidP="002C190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2260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1683" w:type="dxa"/>
            <w:shd w:val="clear" w:color="auto" w:fill="auto"/>
            <w:vAlign w:val="center"/>
          </w:tcPr>
          <w:p w:rsidR="0029340D" w:rsidRPr="00142260" w:rsidRDefault="0029340D" w:rsidP="002C190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</w:tcPr>
          <w:p w:rsidR="0029340D" w:rsidRPr="00142260" w:rsidRDefault="0029340D" w:rsidP="002C190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</w:tcPr>
          <w:p w:rsidR="0029340D" w:rsidRPr="00142260" w:rsidRDefault="0029340D" w:rsidP="002C190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</w:tcPr>
          <w:p w:rsidR="0029340D" w:rsidRPr="00142260" w:rsidRDefault="0029340D" w:rsidP="002C190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49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12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0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5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4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7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5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56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5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5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46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5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9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829DE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646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5E0F49">
        <w:trPr>
          <w:trHeight w:val="102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the Communication Address same as Permanent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2260">
              <w:rPr>
                <w:color w:val="000000"/>
                <w:sz w:val="40"/>
                <w:szCs w:val="40"/>
                <w:lang w:val="en-IN" w:eastAsia="en-IN"/>
              </w:rPr>
              <w:t>BUSINESS</w:t>
            </w:r>
          </w:p>
        </w:tc>
        <w:tc>
          <w:tcPr>
            <w:tcW w:w="1108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84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44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4611A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Yes 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hRule="exact" w:val="284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shd w:val="clear" w:color="000000" w:fill="FFFFFF"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1683" w:type="dxa"/>
            <w:vMerge w:val="restart"/>
            <w:shd w:val="clear" w:color="000000" w:fill="FFFFFF"/>
            <w:vAlign w:val="center"/>
            <w:hideMark/>
          </w:tcPr>
          <w:p w:rsidR="0029340D" w:rsidRPr="00142260" w:rsidRDefault="0029340D" w:rsidP="004611A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shd w:val="clear" w:color="000000" w:fill="FFFFFF"/>
            <w:vAlign w:val="center"/>
            <w:hideMark/>
          </w:tcPr>
          <w:p w:rsidR="0029340D" w:rsidRPr="00142260" w:rsidRDefault="0029340D" w:rsidP="004611A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vMerge w:val="restart"/>
            <w:shd w:val="clear" w:color="000000" w:fill="FFFFFF"/>
            <w:vAlign w:val="center"/>
            <w:hideMark/>
          </w:tcPr>
          <w:p w:rsidR="0029340D" w:rsidRPr="00142260" w:rsidRDefault="0029340D" w:rsidP="004611A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vMerge w:val="restart"/>
            <w:shd w:val="clear" w:color="000000" w:fill="FFFFFF"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hRule="exact" w:val="284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683" w:type="dxa"/>
            <w:vMerge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3" w:type="dxa"/>
            <w:vMerge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43" w:type="dxa"/>
            <w:vMerge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29340D" w:rsidRPr="00142260" w:rsidTr="004611AC">
        <w:trPr>
          <w:trHeight w:hRule="exact" w:val="284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168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4611A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4611AC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4611AC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46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68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49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57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43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78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4611AC">
        <w:trPr>
          <w:trHeight w:val="76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84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Pin Code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State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35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25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Landline Phone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20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59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70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34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84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43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414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Average Monthly Salary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84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34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36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84" w:type="dxa"/>
            <w:vMerge w:val="restart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2260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2260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 w:val="restart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2260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42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36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53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8F635D">
        <w:trPr>
          <w:trHeight w:val="54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66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9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313F25">
        <w:trPr>
          <w:trHeight w:val="18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313F25">
        <w:trPr>
          <w:trHeight w:val="246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1683" w:type="dxa"/>
            <w:shd w:val="clear" w:color="000000" w:fill="FFFFFF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Supplier's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313F25">
        <w:trPr>
          <w:trHeight w:val="24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313F25">
        <w:trPr>
          <w:trHeight w:val="26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313F25">
        <w:trPr>
          <w:trHeight w:val="12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Auto-populate from Field Appraisal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82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84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72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6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IFSC Code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7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84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1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68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62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000000" w:fill="FFFFFF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7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7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8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4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12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32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6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84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3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52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3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3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3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64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313F2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218"/>
        </w:trPr>
        <w:tc>
          <w:tcPr>
            <w:tcW w:w="966" w:type="dxa"/>
            <w:vMerge w:val="restart"/>
            <w:shd w:val="clear" w:color="auto" w:fill="auto"/>
            <w:noWrap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2260">
              <w:rPr>
                <w:color w:val="000000"/>
                <w:sz w:val="40"/>
                <w:szCs w:val="40"/>
                <w:lang w:val="en-IN" w:eastAsia="en-IN"/>
              </w:rPr>
              <w:t>LOAN DETAILS</w:t>
            </w: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84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20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637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484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28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116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Term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40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48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279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Frequency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64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Estimated date of Completion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30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2260">
              <w:rPr>
                <w:color w:val="000000"/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 w:val="restart"/>
            <w:shd w:val="clear" w:color="auto" w:fill="auto"/>
            <w:textDirection w:val="btLr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84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0C6783">
        <w:trPr>
          <w:trHeight w:val="315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242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501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8F635D">
        <w:trPr>
          <w:trHeight w:val="403"/>
        </w:trPr>
        <w:tc>
          <w:tcPr>
            <w:tcW w:w="966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1108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84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Hypothecated to Kinara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3" w:type="dxa"/>
            <w:shd w:val="clear" w:color="auto" w:fill="auto"/>
            <w:noWrap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142260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2260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315"/>
        </w:trPr>
        <w:tc>
          <w:tcPr>
            <w:tcW w:w="4401" w:type="dxa"/>
            <w:gridSpan w:val="4"/>
            <w:shd w:val="clear" w:color="auto" w:fill="auto"/>
            <w:noWrap/>
            <w:vAlign w:val="bottom"/>
            <w:hideMark/>
          </w:tcPr>
          <w:p w:rsidR="0029340D" w:rsidRPr="00313F25" w:rsidRDefault="0029340D" w:rsidP="0014226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313F25">
              <w:rPr>
                <w:color w:val="000000"/>
                <w:sz w:val="22"/>
                <w:szCs w:val="22"/>
                <w:lang w:val="en-IN" w:eastAsia="en-IN"/>
              </w:rPr>
              <w:t xml:space="preserve"> Remarks</w:t>
            </w:r>
          </w:p>
        </w:tc>
        <w:tc>
          <w:tcPr>
            <w:tcW w:w="2478" w:type="dxa"/>
            <w:shd w:val="clear" w:color="auto" w:fill="auto"/>
            <w:vAlign w:val="center"/>
            <w:hideMark/>
          </w:tcPr>
          <w:p w:rsidR="0029340D" w:rsidRPr="00313F25" w:rsidRDefault="005D168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310" w:author="Sarthak Shah | IFMR Rural Finance" w:date="2016-11-11T10:54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All </w:t>
              </w:r>
            </w:ins>
            <w:del w:id="311" w:author="Sarthak Shah | IFMR Rural Finance" w:date="2016-11-11T10:54:00Z">
              <w:r w:rsidR="0029340D" w:rsidRPr="00313F25" w:rsidDel="005D168D">
                <w:rPr>
                  <w:color w:val="000000"/>
                  <w:sz w:val="22"/>
                  <w:szCs w:val="22"/>
                  <w:lang w:val="en-IN" w:eastAsia="en-IN"/>
                </w:rPr>
                <w:delText>FRO</w:delText>
              </w:r>
            </w:del>
            <w:r w:rsidR="0029340D" w:rsidRPr="00313F25">
              <w:rPr>
                <w:color w:val="000000"/>
                <w:sz w:val="22"/>
                <w:szCs w:val="22"/>
                <w:lang w:val="en-IN" w:eastAsia="en-IN"/>
              </w:rPr>
              <w:t xml:space="preserve"> Remarks</w:t>
            </w:r>
          </w:p>
        </w:tc>
        <w:tc>
          <w:tcPr>
            <w:tcW w:w="1683" w:type="dxa"/>
            <w:shd w:val="clear" w:color="auto" w:fill="auto"/>
            <w:vAlign w:val="center"/>
            <w:hideMark/>
          </w:tcPr>
          <w:p w:rsidR="0029340D" w:rsidRPr="00313F25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313F25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:rsidR="0029340D" w:rsidRPr="00313F25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313F2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bottom"/>
            <w:hideMark/>
          </w:tcPr>
          <w:p w:rsidR="0029340D" w:rsidRPr="00313F25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313F25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3443" w:type="dxa"/>
            <w:shd w:val="clear" w:color="auto" w:fill="auto"/>
            <w:vAlign w:val="center"/>
            <w:hideMark/>
          </w:tcPr>
          <w:p w:rsidR="0029340D" w:rsidRPr="00313F25" w:rsidRDefault="0029340D" w:rsidP="00142260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313F25">
              <w:rPr>
                <w:color w:val="000000"/>
                <w:sz w:val="22"/>
                <w:szCs w:val="22"/>
                <w:lang w:val="en-IN" w:eastAsia="en-IN"/>
              </w:rPr>
              <w:t xml:space="preserve">Auto-populate from Field Appraisal </w:t>
            </w:r>
          </w:p>
        </w:tc>
      </w:tr>
      <w:tr w:rsidR="0029340D" w:rsidRPr="00142260" w:rsidTr="00313F25">
        <w:trPr>
          <w:trHeight w:val="2653"/>
        </w:trPr>
        <w:tc>
          <w:tcPr>
            <w:tcW w:w="4401" w:type="dxa"/>
            <w:gridSpan w:val="4"/>
            <w:shd w:val="clear" w:color="auto" w:fill="auto"/>
            <w:noWrap/>
            <w:vAlign w:val="center"/>
          </w:tcPr>
          <w:p w:rsidR="0029340D" w:rsidRPr="00313F25" w:rsidRDefault="0029340D" w:rsidP="002C190E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313F25">
              <w:rPr>
                <w:color w:val="000000"/>
                <w:sz w:val="22"/>
                <w:szCs w:val="22"/>
                <w:lang w:val="en-IN" w:eastAsia="en-IN"/>
              </w:rPr>
              <w:t>Accept/ Reject/ Hold/ Send Back</w:t>
            </w:r>
          </w:p>
        </w:tc>
        <w:tc>
          <w:tcPr>
            <w:tcW w:w="2478" w:type="dxa"/>
            <w:shd w:val="clear" w:color="auto" w:fill="auto"/>
            <w:vAlign w:val="bottom"/>
          </w:tcPr>
          <w:p w:rsidR="0029340D" w:rsidRPr="00313F25" w:rsidRDefault="0029340D" w:rsidP="002C190E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683" w:type="dxa"/>
            <w:shd w:val="clear" w:color="auto" w:fill="auto"/>
            <w:vAlign w:val="bottom"/>
          </w:tcPr>
          <w:p w:rsidR="0029340D" w:rsidRPr="00313F25" w:rsidRDefault="0029340D" w:rsidP="002C190E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shd w:val="clear" w:color="auto" w:fill="auto"/>
            <w:noWrap/>
            <w:vAlign w:val="center"/>
          </w:tcPr>
          <w:p w:rsidR="0029340D" w:rsidRPr="00313F25" w:rsidRDefault="0029340D" w:rsidP="00313F2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313F25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3" w:type="dxa"/>
            <w:shd w:val="clear" w:color="auto" w:fill="auto"/>
            <w:noWrap/>
            <w:vAlign w:val="bottom"/>
          </w:tcPr>
          <w:p w:rsidR="0029340D" w:rsidRPr="00313F25" w:rsidRDefault="0029340D" w:rsidP="002C190E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3443" w:type="dxa"/>
            <w:shd w:val="clear" w:color="auto" w:fill="auto"/>
            <w:vAlign w:val="center"/>
          </w:tcPr>
          <w:p w:rsidR="0029340D" w:rsidRPr="00313F25" w:rsidRDefault="0029340D" w:rsidP="002C190E">
            <w:pPr>
              <w:pStyle w:val="ListParagraph"/>
              <w:numPr>
                <w:ilvl w:val="0"/>
                <w:numId w:val="41"/>
              </w:numPr>
              <w:ind w:left="318"/>
              <w:rPr>
                <w:rFonts w:ascii="Times New Roman" w:hAnsi="Times New Roman"/>
                <w:color w:val="000000"/>
                <w:lang w:eastAsia="en-IN"/>
              </w:rPr>
            </w:pPr>
            <w:r w:rsidRPr="00313F25">
              <w:rPr>
                <w:rFonts w:ascii="Times New Roman" w:hAnsi="Times New Roman"/>
                <w:color w:val="000000"/>
                <w:lang w:eastAsia="en-IN"/>
              </w:rPr>
              <w:t xml:space="preserve">Accept will send the application to ‘pending for </w:t>
            </w:r>
            <w:r>
              <w:rPr>
                <w:rFonts w:ascii="Times New Roman" w:hAnsi="Times New Roman"/>
                <w:color w:val="000000"/>
                <w:lang w:eastAsia="en-IN"/>
              </w:rPr>
              <w:t>central risk review</w:t>
            </w:r>
            <w:r w:rsidRPr="00313F25">
              <w:rPr>
                <w:rFonts w:ascii="Times New Roman" w:hAnsi="Times New Roman"/>
                <w:color w:val="000000"/>
                <w:lang w:eastAsia="en-IN"/>
              </w:rPr>
              <w:t>’.</w:t>
            </w:r>
          </w:p>
          <w:p w:rsidR="0029340D" w:rsidRPr="00313F25" w:rsidRDefault="0029340D" w:rsidP="002C190E">
            <w:pPr>
              <w:pStyle w:val="ListParagraph"/>
              <w:numPr>
                <w:ilvl w:val="0"/>
                <w:numId w:val="41"/>
              </w:numPr>
              <w:ind w:left="318"/>
              <w:rPr>
                <w:rFonts w:ascii="Times New Roman" w:hAnsi="Times New Roman"/>
                <w:color w:val="000000"/>
                <w:lang w:eastAsia="en-IN"/>
              </w:rPr>
            </w:pPr>
            <w:r w:rsidRPr="00313F25">
              <w:rPr>
                <w:rFonts w:ascii="Times New Roman" w:hAnsi="Times New Roman"/>
                <w:color w:val="000000"/>
                <w:lang w:eastAsia="en-IN"/>
              </w:rPr>
              <w:t xml:space="preserve">Reject will send it to rejected </w:t>
            </w:r>
            <w:r>
              <w:rPr>
                <w:rFonts w:ascii="Times New Roman" w:hAnsi="Times New Roman"/>
                <w:color w:val="000000"/>
                <w:lang w:eastAsia="en-IN"/>
              </w:rPr>
              <w:t>application</w:t>
            </w:r>
            <w:r w:rsidRPr="00313F25">
              <w:rPr>
                <w:rFonts w:ascii="Times New Roman" w:hAnsi="Times New Roman"/>
                <w:color w:val="000000"/>
                <w:lang w:eastAsia="en-IN"/>
              </w:rPr>
              <w:t xml:space="preserve"> queue.</w:t>
            </w:r>
          </w:p>
          <w:p w:rsidR="0029340D" w:rsidRPr="00313F25" w:rsidRDefault="0029340D" w:rsidP="002C190E">
            <w:pPr>
              <w:pStyle w:val="ListParagraph"/>
              <w:numPr>
                <w:ilvl w:val="0"/>
                <w:numId w:val="41"/>
              </w:numPr>
              <w:ind w:left="318"/>
              <w:rPr>
                <w:rFonts w:ascii="Times New Roman" w:hAnsi="Times New Roman"/>
                <w:color w:val="000000"/>
                <w:lang w:eastAsia="en-IN"/>
              </w:rPr>
            </w:pPr>
            <w:r w:rsidRPr="00313F25">
              <w:rPr>
                <w:rFonts w:ascii="Times New Roman" w:hAnsi="Times New Roman"/>
                <w:color w:val="000000"/>
                <w:lang w:eastAsia="en-IN"/>
              </w:rPr>
              <w:t xml:space="preserve">Hold will put the application in the ‘Hold queue’ in the same stage with comments. </w:t>
            </w:r>
          </w:p>
          <w:p w:rsidR="0029340D" w:rsidRPr="00313F25" w:rsidRDefault="0029340D" w:rsidP="002C190E">
            <w:pPr>
              <w:pStyle w:val="ListParagraph"/>
              <w:numPr>
                <w:ilvl w:val="0"/>
                <w:numId w:val="41"/>
              </w:numPr>
              <w:ind w:left="318"/>
              <w:rPr>
                <w:rFonts w:ascii="Times New Roman" w:hAnsi="Times New Roman"/>
                <w:color w:val="000000"/>
                <w:lang w:eastAsia="en-IN"/>
              </w:rPr>
            </w:pPr>
            <w:r w:rsidRPr="00313F25">
              <w:rPr>
                <w:rFonts w:ascii="Times New Roman" w:hAnsi="Times New Roman"/>
                <w:color w:val="000000"/>
                <w:lang w:eastAsia="en-IN"/>
              </w:rPr>
              <w:t xml:space="preserve">User can choose which stage to </w:t>
            </w:r>
            <w:r w:rsidRPr="00313F25">
              <w:rPr>
                <w:rFonts w:ascii="Times New Roman" w:hAnsi="Times New Roman"/>
                <w:color w:val="000000"/>
                <w:lang w:eastAsia="en-IN"/>
              </w:rPr>
              <w:lastRenderedPageBreak/>
              <w:t>send back</w:t>
            </w:r>
          </w:p>
        </w:tc>
      </w:tr>
    </w:tbl>
    <w:p w:rsidR="00D22280" w:rsidRPr="00C8540F" w:rsidRDefault="00D22280" w:rsidP="003829DE">
      <w:pPr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925CF6" w:rsidRPr="00CD0572" w:rsidRDefault="00B424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312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313" w:name="_Toc465414028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313"/>
    </w:p>
    <w:p w:rsidR="00CC7692" w:rsidRPr="00C8540F" w:rsidRDefault="00CC7692" w:rsidP="00CC7692"/>
    <w:p w:rsidR="00E35CFF" w:rsidRPr="00867C49" w:rsidRDefault="00E35CFF" w:rsidP="00E35CFF">
      <w:pPr>
        <w:rPr>
          <w:sz w:val="24"/>
        </w:rPr>
      </w:pPr>
      <w:r w:rsidRPr="00C8540F">
        <w:rPr>
          <w:sz w:val="24"/>
        </w:rPr>
        <w:t>UI layout:</w:t>
      </w:r>
      <w:r>
        <w:rPr>
          <w:sz w:val="24"/>
        </w:rPr>
        <w:t xml:space="preserve"> When Field Appraisal Review is clicked the following screen will be displayed. This is also the first screen that will be displayed when a particular customer URN is clicked.</w:t>
      </w:r>
    </w:p>
    <w:p w:rsidR="009115DB" w:rsidRDefault="00E35CFF" w:rsidP="00CC7692">
      <w:pPr>
        <w:rPr>
          <w:sz w:val="28"/>
        </w:rPr>
      </w:pPr>
      <w:r>
        <w:rPr>
          <w:noProof/>
          <w:lang w:val="en-GB" w:eastAsia="en-GB"/>
        </w:rPr>
        <w:drawing>
          <wp:inline distT="0" distB="0" distL="0" distR="0" wp14:anchorId="57A2B44D" wp14:editId="17EBE137">
            <wp:extent cx="2981325" cy="33413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962" r="23878"/>
                    <a:stretch/>
                  </pic:blipFill>
                  <pic:spPr bwMode="auto">
                    <a:xfrm>
                      <a:off x="0" y="0"/>
                      <a:ext cx="29813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CFF" w:rsidRPr="00C8540F" w:rsidRDefault="00E35CFF" w:rsidP="00CC7692">
      <w:pPr>
        <w:rPr>
          <w:sz w:val="28"/>
        </w:rPr>
      </w:pPr>
    </w:p>
    <w:p w:rsidR="00E35CFF" w:rsidRDefault="00E35CFF" w:rsidP="00E35CFF">
      <w:pPr>
        <w:pStyle w:val="ListParagraph"/>
        <w:ind w:left="567"/>
        <w:jc w:val="both"/>
        <w:rPr>
          <w:rFonts w:ascii="Times New Roman" w:hAnsi="Times New Roman"/>
          <w:sz w:val="24"/>
        </w:rPr>
      </w:pPr>
      <w:r w:rsidRPr="00867C49">
        <w:rPr>
          <w:rFonts w:ascii="Times New Roman" w:hAnsi="Times New Roman"/>
          <w:sz w:val="24"/>
        </w:rPr>
        <w:t>4.2(A) Summary</w:t>
      </w:r>
    </w:p>
    <w:p w:rsidR="00E35CFF" w:rsidRDefault="00E35CFF" w:rsidP="00E35CFF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 initial Summary screen will look as below- with 1 sub-tab</w:t>
      </w:r>
    </w:p>
    <w:p w:rsidR="00E35CFF" w:rsidRDefault="00E35CFF" w:rsidP="00E35CFF">
      <w:pPr>
        <w:pStyle w:val="ListParagraph"/>
        <w:ind w:left="567"/>
        <w:jc w:val="both"/>
        <w:rPr>
          <w:sz w:val="28"/>
        </w:rPr>
        <w:sectPr w:rsidR="00E35CF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val="en-GB" w:eastAsia="en-GB"/>
        </w:rPr>
        <w:drawing>
          <wp:inline distT="0" distB="0" distL="0" distR="0" wp14:anchorId="4F2BBC64" wp14:editId="5BE7381F">
            <wp:extent cx="29718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6282" r="23718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ABD" w:rsidRDefault="00CC6ABD" w:rsidP="00E35CFF">
      <w:pPr>
        <w:pStyle w:val="ListParagraph"/>
        <w:ind w:left="567"/>
        <w:jc w:val="both"/>
        <w:rPr>
          <w:sz w:val="28"/>
        </w:rPr>
      </w:pPr>
    </w:p>
    <w:p w:rsidR="00E35CFF" w:rsidRDefault="00E35CFF" w:rsidP="00E35CFF">
      <w:pPr>
        <w:pStyle w:val="ListParagraph"/>
        <w:ind w:left="567"/>
        <w:jc w:val="both"/>
        <w:rPr>
          <w:rFonts w:ascii="Times New Roman" w:hAnsi="Times New Roman"/>
          <w:sz w:val="24"/>
        </w:rPr>
      </w:pPr>
      <w:r w:rsidRPr="00867C49">
        <w:rPr>
          <w:rFonts w:ascii="Times New Roman" w:hAnsi="Times New Roman"/>
          <w:sz w:val="24"/>
        </w:rPr>
        <w:t>4.2(A</w:t>
      </w:r>
      <w:r>
        <w:rPr>
          <w:rFonts w:ascii="Times New Roman" w:hAnsi="Times New Roman"/>
          <w:sz w:val="24"/>
        </w:rPr>
        <w:t>1</w:t>
      </w:r>
      <w:r w:rsidRPr="00867C49">
        <w:rPr>
          <w:rFonts w:ascii="Times New Roman" w:hAnsi="Times New Roman"/>
          <w:sz w:val="24"/>
        </w:rPr>
        <w:t xml:space="preserve">) </w:t>
      </w:r>
      <w:r>
        <w:rPr>
          <w:rFonts w:ascii="Times New Roman" w:hAnsi="Times New Roman"/>
          <w:sz w:val="24"/>
        </w:rPr>
        <w:t>Risk Score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160"/>
        <w:gridCol w:w="5100"/>
      </w:tblGrid>
      <w:tr w:rsidR="00E35CFF" w:rsidTr="00E35CFF">
        <w:tc>
          <w:tcPr>
            <w:tcW w:w="5413" w:type="dxa"/>
          </w:tcPr>
          <w:p w:rsidR="00E35CFF" w:rsidRDefault="00E35CFF" w:rsidP="00E35CFF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Page 1</w:t>
            </w:r>
          </w:p>
          <w:p w:rsidR="00E35CFF" w:rsidRDefault="00E35CFF" w:rsidP="00E35CFF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060D766" wp14:editId="2E34519A">
                  <wp:extent cx="2990850" cy="334137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E35CFF" w:rsidRDefault="00E35CFF" w:rsidP="00E35CFF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Page 2</w:t>
            </w:r>
          </w:p>
          <w:p w:rsidR="00E35CFF" w:rsidRDefault="00E35CFF" w:rsidP="00E35CFF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</w:rPr>
            </w:pPr>
            <w:del w:id="314" w:author="Sarthak Shah | IFMR Rural Finance" w:date="2016-11-10T20:44:00Z">
              <w:r w:rsidDel="009734F3">
                <w:rPr>
                  <w:noProof/>
                  <w:lang w:val="en-GB" w:eastAsia="en-GB"/>
                </w:rPr>
                <w:drawing>
                  <wp:inline distT="0" distB="0" distL="0" distR="0" wp14:anchorId="282B49DA" wp14:editId="1FBCFFEC">
                    <wp:extent cx="3009900" cy="3341370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19"/>
                            <a:srcRect l="25962" t="57" r="23397" b="-57"/>
                            <a:stretch/>
                          </pic:blipFill>
                          <pic:spPr bwMode="auto">
                            <a:xfrm>
                              <a:off x="0" y="0"/>
                              <a:ext cx="30099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315" w:author="Sarthak Shah | IFMR Rural Finance" w:date="2016-11-10T20:45:00Z">
              <w:r w:rsidR="009734F3" w:rsidRPr="009734F3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734F3" w:rsidRPr="009734F3">
                <w:rPr>
                  <w:rFonts w:ascii="Times New Roman" w:hAnsi="Times New Roman"/>
                  <w:noProof/>
                  <w:sz w:val="24"/>
                  <w:lang w:val="en-GB" w:eastAsia="en-GB"/>
                </w:rPr>
                <w:drawing>
                  <wp:inline distT="0" distB="0" distL="0" distR="0" wp14:anchorId="30B2BE67" wp14:editId="543F3BB3">
                    <wp:extent cx="3114675" cy="3429000"/>
                    <wp:effectExtent l="0" t="0" r="9525" b="0"/>
                    <wp:docPr id="3" name="Picture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0"/>
                            <a:srcRect l="17709" r="14166"/>
                            <a:stretch/>
                          </pic:blipFill>
                          <pic:spPr bwMode="auto">
                            <a:xfrm>
                              <a:off x="0" y="0"/>
                              <a:ext cx="3115110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E35CFF" w:rsidTr="00E35CFF">
        <w:tc>
          <w:tcPr>
            <w:tcW w:w="5413" w:type="dxa"/>
          </w:tcPr>
          <w:p w:rsidR="00E35CFF" w:rsidRDefault="00E35CFF" w:rsidP="00E35CFF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Page 3</w:t>
            </w:r>
          </w:p>
          <w:p w:rsidR="00E35CFF" w:rsidRDefault="00E35CFF" w:rsidP="00E35CFF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</w:rPr>
            </w:pPr>
            <w:del w:id="316" w:author="Sarthak Shah | IFMR Rural Finance" w:date="2016-11-10T20:45:00Z">
              <w:r w:rsidDel="009734F3">
                <w:rPr>
                  <w:noProof/>
                  <w:lang w:val="en-GB" w:eastAsia="en-GB"/>
                </w:rPr>
                <w:lastRenderedPageBreak/>
                <w:drawing>
                  <wp:inline distT="0" distB="0" distL="0" distR="0" wp14:anchorId="18E22A68" wp14:editId="37818C3B">
                    <wp:extent cx="3000375" cy="3341370"/>
                    <wp:effectExtent l="0" t="0" r="9525" b="0"/>
                    <wp:docPr id="33" name="Pictur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1"/>
                            <a:srcRect l="25641" r="23878"/>
                            <a:stretch/>
                          </pic:blipFill>
                          <pic:spPr bwMode="auto">
                            <a:xfrm>
                              <a:off x="0" y="0"/>
                              <a:ext cx="30003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317" w:author="Sarthak Shah | IFMR Rural Finance" w:date="2016-11-10T20:45:00Z">
              <w:r w:rsidR="009734F3" w:rsidRPr="009734F3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734F3" w:rsidRPr="009734F3">
                <w:rPr>
                  <w:rFonts w:ascii="Times New Roman" w:hAnsi="Times New Roman"/>
                  <w:noProof/>
                  <w:sz w:val="24"/>
                  <w:lang w:val="en-GB" w:eastAsia="en-GB"/>
                </w:rPr>
                <w:drawing>
                  <wp:inline distT="0" distB="0" distL="0" distR="0" wp14:anchorId="7FED92F7" wp14:editId="582BFE46">
                    <wp:extent cx="3152775" cy="3429000"/>
                    <wp:effectExtent l="0" t="0" r="9525" b="0"/>
                    <wp:docPr id="5" name="Picture 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2"/>
                            <a:srcRect l="16875" r="14166"/>
                            <a:stretch/>
                          </pic:blipFill>
                          <pic:spPr bwMode="auto">
                            <a:xfrm>
                              <a:off x="0" y="0"/>
                              <a:ext cx="3153215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414" w:type="dxa"/>
          </w:tcPr>
          <w:p w:rsidR="00E35CFF" w:rsidRDefault="00E35CFF" w:rsidP="00E35CFF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lastRenderedPageBreak/>
              <w:t>Page 4</w:t>
            </w:r>
          </w:p>
          <w:p w:rsidR="00E35CFF" w:rsidRDefault="00E35CFF" w:rsidP="00E35CFF">
            <w:pPr>
              <w:pStyle w:val="ListParagraph"/>
              <w:ind w:left="0"/>
              <w:jc w:val="both"/>
              <w:rPr>
                <w:ins w:id="318" w:author="Sarthak Shah | IFMR Rural Finance" w:date="2016-11-10T20:46:00Z"/>
                <w:rFonts w:ascii="Times New Roman" w:hAnsi="Times New Roman"/>
                <w:sz w:val="24"/>
              </w:rPr>
            </w:pPr>
            <w:del w:id="319" w:author="Sarthak Shah | IFMR Rural Finance" w:date="2016-11-10T20:46:00Z">
              <w:r w:rsidDel="009734F3">
                <w:rPr>
                  <w:noProof/>
                  <w:lang w:val="en-GB" w:eastAsia="en-GB"/>
                </w:rPr>
                <w:lastRenderedPageBreak/>
                <w:drawing>
                  <wp:inline distT="0" distB="0" distL="0" distR="0" wp14:anchorId="2AC696AD" wp14:editId="1F8F3D1F">
                    <wp:extent cx="3000375" cy="3341370"/>
                    <wp:effectExtent l="0" t="0" r="9525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3"/>
                            <a:srcRect l="26121" t="57" r="23398" b="-57"/>
                            <a:stretch/>
                          </pic:blipFill>
                          <pic:spPr bwMode="auto">
                            <a:xfrm>
                              <a:off x="0" y="0"/>
                              <a:ext cx="30003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:rsidR="009734F3" w:rsidRDefault="009734F3" w:rsidP="00E35CFF">
            <w:pPr>
              <w:pStyle w:val="ListParagraph"/>
              <w:ind w:left="0"/>
              <w:jc w:val="both"/>
              <w:rPr>
                <w:rFonts w:ascii="Times New Roman" w:hAnsi="Times New Roman"/>
                <w:sz w:val="24"/>
              </w:rPr>
            </w:pPr>
            <w:ins w:id="320" w:author="Sarthak Shah | IFMR Rural Finance" w:date="2016-11-10T20:46:00Z">
              <w:r w:rsidRPr="009734F3">
                <w:rPr>
                  <w:rFonts w:ascii="Times New Roman" w:hAnsi="Times New Roman"/>
                  <w:noProof/>
                  <w:sz w:val="24"/>
                  <w:lang w:val="en-GB" w:eastAsia="en-GB"/>
                </w:rPr>
                <w:drawing>
                  <wp:inline distT="0" distB="0" distL="0" distR="0" wp14:anchorId="552892AC" wp14:editId="108FA41C">
                    <wp:extent cx="3114675" cy="3429000"/>
                    <wp:effectExtent l="0" t="0" r="9525" b="0"/>
                    <wp:docPr id="6" name="Picture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4"/>
                            <a:srcRect l="17291" r="14584"/>
                            <a:stretch/>
                          </pic:blipFill>
                          <pic:spPr bwMode="auto">
                            <a:xfrm>
                              <a:off x="0" y="0"/>
                              <a:ext cx="3115110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1A7B82" w:rsidRDefault="001A7B82" w:rsidP="00E35CFF">
      <w:pPr>
        <w:pStyle w:val="ListParagraph"/>
        <w:ind w:left="567"/>
        <w:jc w:val="both"/>
        <w:rPr>
          <w:rFonts w:ascii="Times New Roman" w:hAnsi="Times New Roman"/>
          <w:sz w:val="24"/>
        </w:rPr>
        <w:sectPr w:rsidR="001A7B82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35CFF" w:rsidRDefault="00E35CFF" w:rsidP="00E35CFF">
      <w:pPr>
        <w:pStyle w:val="ListParagraph"/>
        <w:ind w:left="567"/>
        <w:jc w:val="both"/>
        <w:rPr>
          <w:rFonts w:ascii="Times New Roman" w:hAnsi="Times New Roman"/>
          <w:sz w:val="24"/>
        </w:rPr>
      </w:pPr>
    </w:p>
    <w:p w:rsidR="00E35CFF" w:rsidRDefault="001A7B82" w:rsidP="00E35CFF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4.2(B</w:t>
      </w:r>
      <w:r w:rsidR="00E35CFF" w:rsidRPr="00867C49">
        <w:rPr>
          <w:rFonts w:ascii="Times New Roman" w:hAnsi="Times New Roman"/>
          <w:sz w:val="24"/>
        </w:rPr>
        <w:t xml:space="preserve">) </w:t>
      </w:r>
      <w:r w:rsidR="00E35CFF">
        <w:rPr>
          <w:rFonts w:ascii="Times New Roman" w:hAnsi="Times New Roman"/>
          <w:sz w:val="24"/>
        </w:rPr>
        <w:t>CB Check Report</w:t>
      </w:r>
    </w:p>
    <w:p w:rsidR="001A7B82" w:rsidRDefault="001A7B82" w:rsidP="001A7B82">
      <w:pPr>
        <w:pStyle w:val="ListParagraph"/>
        <w:ind w:left="12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CB report for each entity will be displayed under their respective tabs, as below.</w:t>
      </w:r>
    </w:p>
    <w:p w:rsidR="00E35CFF" w:rsidRDefault="001A7B82" w:rsidP="00E35CFF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71976E8E" wp14:editId="59793A1E">
            <wp:extent cx="30099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5962" r="23397"/>
                    <a:stretch/>
                  </pic:blipFill>
                  <pic:spPr bwMode="auto">
                    <a:xfrm>
                      <a:off x="0" y="0"/>
                      <a:ext cx="3009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AE0" w:rsidRDefault="009E5AE0" w:rsidP="00E35CFF">
      <w:pPr>
        <w:pStyle w:val="ListParagraph"/>
        <w:ind w:left="567"/>
        <w:jc w:val="both"/>
        <w:rPr>
          <w:rFonts w:ascii="Times New Roman" w:hAnsi="Times New Roman"/>
          <w:sz w:val="24"/>
        </w:rPr>
      </w:pPr>
    </w:p>
    <w:p w:rsidR="009E5AE0" w:rsidRDefault="009E5AE0" w:rsidP="009E5AE0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4.2(C</w:t>
      </w:r>
      <w:r w:rsidRPr="00867C49">
        <w:rPr>
          <w:rFonts w:ascii="Times New Roman" w:hAnsi="Times New Roman"/>
          <w:sz w:val="24"/>
        </w:rPr>
        <w:t xml:space="preserve">) </w:t>
      </w:r>
      <w:r>
        <w:rPr>
          <w:rFonts w:ascii="Times New Roman" w:hAnsi="Times New Roman"/>
          <w:sz w:val="24"/>
        </w:rPr>
        <w:t>Reference Details</w:t>
      </w:r>
    </w:p>
    <w:p w:rsidR="009E5AE0" w:rsidRDefault="009E5AE0" w:rsidP="009E5AE0">
      <w:pPr>
        <w:pStyle w:val="ListParagraph"/>
        <w:ind w:left="567"/>
        <w:jc w:val="both"/>
        <w:rPr>
          <w:rFonts w:ascii="Times New Roman" w:hAnsi="Times New Roman"/>
          <w:sz w:val="24"/>
        </w:rPr>
      </w:pPr>
    </w:p>
    <w:p w:rsidR="001A7B82" w:rsidRDefault="001A7B82" w:rsidP="00E35CFF">
      <w:pPr>
        <w:pStyle w:val="ListParagraph"/>
        <w:ind w:left="567"/>
        <w:jc w:val="both"/>
        <w:rPr>
          <w:rFonts w:ascii="Times New Roman" w:hAnsi="Times New Roman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1AB7668B" wp14:editId="08E5AD94">
            <wp:extent cx="302895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5961" r="2307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ABD" w:rsidRPr="00CC6ABD" w:rsidRDefault="00CC6ABD" w:rsidP="00CC7692">
      <w:pPr>
        <w:rPr>
          <w:sz w:val="28"/>
        </w:rPr>
      </w:pPr>
    </w:p>
    <w:p w:rsidR="009E5AE0" w:rsidRDefault="009E5AE0" w:rsidP="00CC7692">
      <w:pPr>
        <w:rPr>
          <w:sz w:val="28"/>
        </w:rPr>
        <w:sectPr w:rsidR="009E5AE0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E5AE0" w:rsidP="00CC7692">
      <w:pPr>
        <w:rPr>
          <w:sz w:val="28"/>
        </w:rPr>
      </w:pPr>
      <w:r>
        <w:rPr>
          <w:sz w:val="28"/>
        </w:rPr>
        <w:lastRenderedPageBreak/>
        <w:t>4.2(C1) Reference –sub tabs</w:t>
      </w:r>
    </w:p>
    <w:p w:rsidR="009E5AE0" w:rsidRDefault="009E5AE0" w:rsidP="00CC7692">
      <w:pPr>
        <w:rPr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96"/>
        <w:gridCol w:w="5244"/>
      </w:tblGrid>
      <w:tr w:rsidR="009E5AE0" w:rsidTr="009E5AE0">
        <w:tc>
          <w:tcPr>
            <w:tcW w:w="5070" w:type="dxa"/>
          </w:tcPr>
          <w:p w:rsidR="009E5AE0" w:rsidRDefault="009E5AE0" w:rsidP="00CC7692">
            <w:pPr>
              <w:rPr>
                <w:sz w:val="28"/>
              </w:rPr>
            </w:pPr>
            <w:r>
              <w:rPr>
                <w:sz w:val="28"/>
              </w:rPr>
              <w:t>Page 1</w:t>
            </w:r>
          </w:p>
          <w:p w:rsidR="009E5AE0" w:rsidRDefault="009E5AE0" w:rsidP="00CC7692">
            <w:pPr>
              <w:rPr>
                <w:sz w:val="28"/>
              </w:rPr>
            </w:pPr>
            <w:del w:id="321" w:author="Sarthak Shah | IFMR Rural Finance" w:date="2016-11-10T20:46:00Z">
              <w:r w:rsidDel="009734F3">
                <w:rPr>
                  <w:noProof/>
                  <w:lang w:val="en-GB" w:eastAsia="en-GB"/>
                </w:rPr>
                <w:drawing>
                  <wp:inline distT="0" distB="0" distL="0" distR="0" wp14:anchorId="6E40BA64" wp14:editId="443B6DF0">
                    <wp:extent cx="3000375" cy="3341370"/>
                    <wp:effectExtent l="0" t="0" r="9525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7"/>
                            <a:srcRect l="25802" r="23718"/>
                            <a:stretch/>
                          </pic:blipFill>
                          <pic:spPr bwMode="auto">
                            <a:xfrm>
                              <a:off x="0" y="0"/>
                              <a:ext cx="30003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322" w:author="Sarthak Shah | IFMR Rural Finance" w:date="2016-11-10T20:47:00Z">
              <w:r w:rsidR="009734F3" w:rsidRPr="009734F3">
                <w:rPr>
                  <w:noProof/>
                  <w:lang w:val="en-GB" w:eastAsia="en-GB"/>
                </w:rPr>
                <w:t xml:space="preserve"> </w:t>
              </w:r>
              <w:r w:rsidR="009734F3" w:rsidRPr="009734F3">
                <w:rPr>
                  <w:noProof/>
                  <w:sz w:val="28"/>
                  <w:lang w:val="en-GB" w:eastAsia="en-GB"/>
                </w:rPr>
                <w:drawing>
                  <wp:inline distT="0" distB="0" distL="0" distR="0" wp14:anchorId="36F56156" wp14:editId="7EA3EF37">
                    <wp:extent cx="3162300" cy="3429000"/>
                    <wp:effectExtent l="0" t="0" r="0" b="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8"/>
                            <a:srcRect l="16875" r="13958"/>
                            <a:stretch/>
                          </pic:blipFill>
                          <pic:spPr bwMode="auto">
                            <a:xfrm>
                              <a:off x="0" y="0"/>
                              <a:ext cx="3162741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244" w:type="dxa"/>
          </w:tcPr>
          <w:p w:rsidR="009E5AE0" w:rsidRDefault="009E5AE0" w:rsidP="00CC7692">
            <w:pPr>
              <w:rPr>
                <w:sz w:val="28"/>
              </w:rPr>
            </w:pPr>
            <w:r>
              <w:rPr>
                <w:sz w:val="28"/>
              </w:rPr>
              <w:t>Page 2</w:t>
            </w:r>
          </w:p>
          <w:p w:rsidR="009E5AE0" w:rsidRDefault="009E5AE0" w:rsidP="00CC7692">
            <w:pPr>
              <w:rPr>
                <w:sz w:val="28"/>
              </w:rPr>
            </w:pPr>
            <w:del w:id="323" w:author="Sarthak Shah | IFMR Rural Finance" w:date="2016-11-10T20:47:00Z">
              <w:r w:rsidDel="009734F3">
                <w:rPr>
                  <w:noProof/>
                  <w:lang w:val="en-GB" w:eastAsia="en-GB"/>
                </w:rPr>
                <w:drawing>
                  <wp:inline distT="0" distB="0" distL="0" distR="0" wp14:anchorId="721CFC0D" wp14:editId="5CFE6E4A">
                    <wp:extent cx="3009900" cy="3341370"/>
                    <wp:effectExtent l="0" t="0" r="0" b="0"/>
                    <wp:docPr id="38" name="Picture 3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9"/>
                            <a:srcRect l="25641" t="513" r="23718" b="-513"/>
                            <a:stretch/>
                          </pic:blipFill>
                          <pic:spPr bwMode="auto">
                            <a:xfrm>
                              <a:off x="0" y="0"/>
                              <a:ext cx="30099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324" w:author="Sarthak Shah | IFMR Rural Finance" w:date="2016-11-10T20:47:00Z">
              <w:r w:rsidR="009734F3" w:rsidRPr="009734F3">
                <w:rPr>
                  <w:noProof/>
                  <w:lang w:val="en-GB" w:eastAsia="en-GB"/>
                </w:rPr>
                <w:t xml:space="preserve"> </w:t>
              </w:r>
              <w:r w:rsidR="009734F3" w:rsidRPr="009734F3">
                <w:rPr>
                  <w:noProof/>
                  <w:sz w:val="28"/>
                  <w:lang w:val="en-GB" w:eastAsia="en-GB"/>
                </w:rPr>
                <w:drawing>
                  <wp:inline distT="0" distB="0" distL="0" distR="0" wp14:anchorId="27D9F88E" wp14:editId="70213A19">
                    <wp:extent cx="3114675" cy="3429558"/>
                    <wp:effectExtent l="0" t="0" r="0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30"/>
                            <a:srcRect l="17289" r="14597"/>
                            <a:stretch/>
                          </pic:blipFill>
                          <pic:spPr bwMode="auto">
                            <a:xfrm>
                              <a:off x="0" y="0"/>
                              <a:ext cx="3114603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9E5AE0" w:rsidRDefault="009E5AE0" w:rsidP="00CC7692">
      <w:pPr>
        <w:rPr>
          <w:sz w:val="28"/>
        </w:rPr>
      </w:pPr>
    </w:p>
    <w:p w:rsidR="009E5AE0" w:rsidRPr="000C6A14" w:rsidRDefault="009E5AE0" w:rsidP="009E5AE0">
      <w:pPr>
        <w:rPr>
          <w:b/>
          <w:sz w:val="24"/>
        </w:rPr>
      </w:pPr>
      <w:bookmarkStart w:id="325" w:name="_Toc465414033"/>
      <w:r w:rsidRPr="000C6A14">
        <w:rPr>
          <w:b/>
          <w:sz w:val="24"/>
        </w:rPr>
        <w:t>4.2.1 Applicant</w:t>
      </w:r>
    </w:p>
    <w:p w:rsidR="009E5AE0" w:rsidRPr="00D5517C" w:rsidRDefault="009E5AE0" w:rsidP="009E5AE0">
      <w:pPr>
        <w:rPr>
          <w:sz w:val="24"/>
        </w:rPr>
      </w:pPr>
    </w:p>
    <w:p w:rsidR="009E5AE0" w:rsidRPr="00D5517C" w:rsidRDefault="009E5AE0" w:rsidP="009E5AE0">
      <w:pPr>
        <w:rPr>
          <w:sz w:val="24"/>
        </w:rPr>
      </w:pPr>
      <w:r w:rsidRPr="00D5517C">
        <w:rPr>
          <w:sz w:val="24"/>
        </w:rPr>
        <w:t xml:space="preserve">Entity wise data </w:t>
      </w:r>
      <w:r>
        <w:rPr>
          <w:sz w:val="24"/>
        </w:rPr>
        <w:t xml:space="preserve">display </w:t>
      </w:r>
      <w:r w:rsidRPr="00D5517C">
        <w:rPr>
          <w:sz w:val="24"/>
        </w:rPr>
        <w:t>will start with Applicant</w:t>
      </w:r>
    </w:p>
    <w:p w:rsidR="009E5AE0" w:rsidRPr="00C8540F" w:rsidRDefault="009E5AE0" w:rsidP="009E5AE0">
      <w:pPr>
        <w:rPr>
          <w:sz w:val="28"/>
        </w:rPr>
      </w:pPr>
    </w:p>
    <w:p w:rsidR="009E5AE0" w:rsidRDefault="00480C71" w:rsidP="009E5AE0">
      <w:pPr>
        <w:rPr>
          <w:sz w:val="28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5BEBB1B" wp14:editId="411CD58C">
            <wp:extent cx="3305175" cy="3543016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54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Default="009E5AE0" w:rsidP="009E5AE0">
      <w:pPr>
        <w:rPr>
          <w:sz w:val="28"/>
        </w:rPr>
        <w:sectPr w:rsidR="009E5AE0" w:rsidSect="002C190E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E5AE0" w:rsidRPr="0011599A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  <w:szCs w:val="24"/>
        </w:rPr>
        <w:pPrChange w:id="326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11599A">
        <w:rPr>
          <w:rFonts w:ascii="Times New Roman" w:hAnsi="Times New Roman"/>
          <w:sz w:val="24"/>
          <w:szCs w:val="24"/>
        </w:rPr>
        <w:lastRenderedPageBreak/>
        <w:t>KYC Details:</w:t>
      </w:r>
    </w:p>
    <w:p w:rsidR="009E5AE0" w:rsidRPr="0011599A" w:rsidRDefault="009E5AE0" w:rsidP="009E5AE0">
      <w:pPr>
        <w:pStyle w:val="ListParagraph"/>
        <w:ind w:left="1440"/>
        <w:rPr>
          <w:rFonts w:ascii="Times New Roman" w:hAnsi="Times New Roman"/>
          <w:sz w:val="24"/>
          <w:szCs w:val="24"/>
        </w:rPr>
      </w:pPr>
      <w:r w:rsidRPr="0011599A">
        <w:rPr>
          <w:rFonts w:ascii="Times New Roman" w:hAnsi="Times New Roman"/>
          <w:sz w:val="24"/>
          <w:szCs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  <w:szCs w:val="24"/>
        </w:rPr>
        <w:t>field appraisal stage</w:t>
      </w:r>
    </w:p>
    <w:p w:rsidR="009E5AE0" w:rsidRPr="00C8540F" w:rsidRDefault="00480C71" w:rsidP="009E5AE0">
      <w:pPr>
        <w:rPr>
          <w:sz w:val="28"/>
        </w:rPr>
      </w:pPr>
      <w:r>
        <w:rPr>
          <w:noProof/>
          <w:lang w:val="en-GB" w:eastAsia="en-GB"/>
        </w:rPr>
        <w:drawing>
          <wp:inline distT="0" distB="0" distL="0" distR="0" wp14:anchorId="0A39346E" wp14:editId="4F9D07E6">
            <wp:extent cx="3134471" cy="352425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4471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Pr="00C8540F" w:rsidRDefault="009E5AE0" w:rsidP="009E5AE0">
      <w:pPr>
        <w:jc w:val="center"/>
        <w:rPr>
          <w:sz w:val="28"/>
        </w:rPr>
        <w:sectPr w:rsidR="009E5AE0" w:rsidRPr="00C8540F" w:rsidSect="002C190E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27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BB14A3">
        <w:rPr>
          <w:rFonts w:ascii="Times New Roman" w:hAnsi="Times New Roman"/>
          <w:sz w:val="24"/>
        </w:rPr>
        <w:lastRenderedPageBreak/>
        <w:t>Applicant Details</w:t>
      </w:r>
    </w:p>
    <w:p w:rsidR="009E5AE0" w:rsidRPr="00BB14A3" w:rsidRDefault="009E5AE0" w:rsidP="009E5AE0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Pr="00C8540F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03"/>
        <w:gridCol w:w="5001"/>
        <w:gridCol w:w="5090"/>
      </w:tblGrid>
      <w:tr w:rsidR="009E5AE0" w:rsidRPr="00C8540F" w:rsidTr="002C190E">
        <w:trPr>
          <w:trHeight w:val="5994"/>
        </w:trPr>
        <w:tc>
          <w:tcPr>
            <w:tcW w:w="4959" w:type="dxa"/>
          </w:tcPr>
          <w:p w:rsidR="009E5AE0" w:rsidRPr="00BB14A3" w:rsidRDefault="009E5AE0" w:rsidP="002C190E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lang w:eastAsia="en-IN"/>
              </w:rPr>
            </w:pPr>
            <w:r w:rsidRPr="00BB14A3">
              <w:rPr>
                <w:rFonts w:ascii="Times New Roman" w:hAnsi="Times New Roman"/>
                <w:sz w:val="24"/>
              </w:rPr>
              <w:t>Page 1</w:t>
            </w:r>
          </w:p>
          <w:p w:rsidR="009E5AE0" w:rsidRPr="00BB14A3" w:rsidRDefault="00480C71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644D546" wp14:editId="29B6CCA7">
                  <wp:extent cx="2940843" cy="325755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843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9" w:type="dxa"/>
          </w:tcPr>
          <w:p w:rsidR="009E5AE0" w:rsidRPr="00BB14A3" w:rsidRDefault="009E5AE0" w:rsidP="002C190E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lang w:eastAsia="en-IN"/>
              </w:rPr>
            </w:pPr>
            <w:r w:rsidRPr="00BB14A3">
              <w:rPr>
                <w:rFonts w:ascii="Times New Roman" w:hAnsi="Times New Roman"/>
                <w:sz w:val="24"/>
              </w:rPr>
              <w:t>Page 2</w:t>
            </w:r>
          </w:p>
          <w:p w:rsidR="009E5AE0" w:rsidRPr="00BB14A3" w:rsidRDefault="00480C71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4D5DD8F" wp14:editId="7BA1AE4F">
                  <wp:extent cx="3067050" cy="338137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6" w:type="dxa"/>
          </w:tcPr>
          <w:p w:rsidR="009E5AE0" w:rsidRPr="00BB14A3" w:rsidRDefault="009E5AE0" w:rsidP="002C190E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lang w:eastAsia="en-IN"/>
              </w:rPr>
            </w:pPr>
            <w:r w:rsidRPr="00BB14A3">
              <w:rPr>
                <w:rFonts w:ascii="Times New Roman" w:hAnsi="Times New Roman"/>
                <w:sz w:val="24"/>
              </w:rPr>
              <w:t>Page 3</w:t>
            </w:r>
          </w:p>
          <w:p w:rsidR="009E5AE0" w:rsidRPr="00BB14A3" w:rsidRDefault="00480C71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4A8F41B" wp14:editId="60A95665">
                  <wp:extent cx="3114675" cy="3429000"/>
                  <wp:effectExtent l="0" t="0" r="952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Pr="00C8540F" w:rsidRDefault="009E5AE0" w:rsidP="009E5AE0">
      <w:pPr>
        <w:pStyle w:val="ListParagraph"/>
        <w:rPr>
          <w:rFonts w:ascii="Times New Roman" w:hAnsi="Times New Roman"/>
          <w:sz w:val="28"/>
        </w:rPr>
      </w:pPr>
    </w:p>
    <w:p w:rsidR="009E5AE0" w:rsidRPr="00C8540F" w:rsidRDefault="009E5AE0" w:rsidP="009E5AE0">
      <w:pPr>
        <w:pStyle w:val="ListParagraph"/>
        <w:rPr>
          <w:rFonts w:ascii="Times New Roman" w:hAnsi="Times New Roman"/>
          <w:sz w:val="28"/>
        </w:rPr>
      </w:pPr>
    </w:p>
    <w:p w:rsidR="009E5AE0" w:rsidRPr="00C8540F" w:rsidRDefault="009E5AE0" w:rsidP="009E5AE0">
      <w:pPr>
        <w:pStyle w:val="ListParagraph"/>
        <w:rPr>
          <w:rFonts w:ascii="Times New Roman" w:hAnsi="Times New Roman"/>
          <w:sz w:val="28"/>
        </w:rPr>
        <w:sectPr w:rsidR="009E5AE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28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BB14A3">
        <w:rPr>
          <w:rFonts w:ascii="Times New Roman" w:hAnsi="Times New Roman"/>
          <w:sz w:val="24"/>
        </w:rPr>
        <w:lastRenderedPageBreak/>
        <w:t>Address Details</w:t>
      </w:r>
    </w:p>
    <w:p w:rsidR="009E5AE0" w:rsidRPr="00BB14A3" w:rsidRDefault="009E5AE0" w:rsidP="009E5AE0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245"/>
      </w:tblGrid>
      <w:tr w:rsidR="009E5AE0" w:rsidRPr="00C8540F" w:rsidTr="002C190E">
        <w:trPr>
          <w:trHeight w:val="5690"/>
        </w:trPr>
        <w:tc>
          <w:tcPr>
            <w:tcW w:w="5353" w:type="dxa"/>
          </w:tcPr>
          <w:p w:rsidR="009E5AE0" w:rsidRDefault="009E5AE0" w:rsidP="002C190E">
            <w:pPr>
              <w:rPr>
                <w:sz w:val="24"/>
              </w:rPr>
            </w:pPr>
            <w:r w:rsidRPr="00BB14A3">
              <w:rPr>
                <w:sz w:val="24"/>
              </w:rPr>
              <w:t>Page 1</w:t>
            </w:r>
          </w:p>
          <w:p w:rsidR="009E5AE0" w:rsidRPr="00BB14A3" w:rsidRDefault="009E5AE0" w:rsidP="002C190E">
            <w:pPr>
              <w:rPr>
                <w:sz w:val="24"/>
              </w:rPr>
            </w:pPr>
          </w:p>
          <w:p w:rsidR="009E5AE0" w:rsidRDefault="00480C71" w:rsidP="002C190E">
            <w:pPr>
              <w:rPr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B644F6F" wp14:editId="324840FF">
                  <wp:extent cx="3000375" cy="331620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316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Pr="00BB14A3" w:rsidRDefault="009E5AE0" w:rsidP="002C190E">
            <w:pPr>
              <w:rPr>
                <w:sz w:val="24"/>
              </w:rPr>
            </w:pPr>
          </w:p>
        </w:tc>
        <w:tc>
          <w:tcPr>
            <w:tcW w:w="5245" w:type="dxa"/>
          </w:tcPr>
          <w:p w:rsidR="009E5AE0" w:rsidRDefault="009E5AE0" w:rsidP="002C190E">
            <w:pPr>
              <w:rPr>
                <w:noProof/>
                <w:sz w:val="24"/>
                <w:lang w:val="en-IN" w:eastAsia="en-IN"/>
              </w:rPr>
            </w:pPr>
            <w:r w:rsidRPr="00BB14A3">
              <w:rPr>
                <w:sz w:val="24"/>
              </w:rPr>
              <w:t>Page 2</w:t>
            </w:r>
            <w:r w:rsidRPr="00BB14A3">
              <w:rPr>
                <w:noProof/>
                <w:sz w:val="24"/>
                <w:lang w:val="en-IN" w:eastAsia="en-IN"/>
              </w:rPr>
              <w:t xml:space="preserve">         </w:t>
            </w:r>
          </w:p>
          <w:p w:rsidR="009E5AE0" w:rsidRPr="00BB14A3" w:rsidRDefault="009E5AE0" w:rsidP="002C190E">
            <w:pPr>
              <w:rPr>
                <w:sz w:val="24"/>
              </w:rPr>
            </w:pPr>
            <w:r w:rsidRPr="00BB14A3">
              <w:rPr>
                <w:noProof/>
                <w:sz w:val="24"/>
                <w:lang w:val="en-IN" w:eastAsia="en-IN"/>
              </w:rPr>
              <w:t xml:space="preserve">    </w:t>
            </w:r>
          </w:p>
          <w:p w:rsidR="009E5AE0" w:rsidRDefault="00480C71" w:rsidP="002C190E">
            <w:pPr>
              <w:rPr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8F25127" wp14:editId="232008D5">
                  <wp:extent cx="2991540" cy="33147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54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Pr="00BB14A3" w:rsidRDefault="009E5AE0" w:rsidP="002C190E">
            <w:pPr>
              <w:rPr>
                <w:sz w:val="24"/>
              </w:rPr>
            </w:pPr>
          </w:p>
        </w:tc>
      </w:tr>
      <w:tr w:rsidR="009E5AE0" w:rsidRPr="00C8540F" w:rsidTr="002C190E">
        <w:trPr>
          <w:trHeight w:val="5733"/>
        </w:trPr>
        <w:tc>
          <w:tcPr>
            <w:tcW w:w="5353" w:type="dxa"/>
          </w:tcPr>
          <w:p w:rsidR="009E5AE0" w:rsidRDefault="009E5AE0" w:rsidP="002C190E">
            <w:pPr>
              <w:rPr>
                <w:sz w:val="24"/>
              </w:rPr>
            </w:pPr>
            <w:r w:rsidRPr="00BB14A3">
              <w:rPr>
                <w:sz w:val="24"/>
              </w:rPr>
              <w:t>Page 3</w:t>
            </w:r>
          </w:p>
          <w:p w:rsidR="009E5AE0" w:rsidRDefault="009E5AE0" w:rsidP="002C190E">
            <w:pPr>
              <w:rPr>
                <w:sz w:val="24"/>
              </w:rPr>
            </w:pPr>
          </w:p>
          <w:p w:rsidR="009E5AE0" w:rsidRPr="00BB14A3" w:rsidRDefault="00480C71" w:rsidP="002C190E">
            <w:pPr>
              <w:rPr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EFF87AE" wp14:editId="4C04EFCF">
                  <wp:extent cx="2956295" cy="330517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29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Pr="00C8540F" w:rsidRDefault="009E5AE0" w:rsidP="002C190E">
            <w:pPr>
              <w:rPr>
                <w:sz w:val="28"/>
              </w:rPr>
            </w:pPr>
          </w:p>
        </w:tc>
        <w:tc>
          <w:tcPr>
            <w:tcW w:w="5245" w:type="dxa"/>
          </w:tcPr>
          <w:p w:rsidR="009E5AE0" w:rsidRPr="00BB14A3" w:rsidRDefault="009E5AE0" w:rsidP="002C190E">
            <w:pPr>
              <w:rPr>
                <w:sz w:val="24"/>
              </w:rPr>
            </w:pPr>
            <w:r w:rsidRPr="00BB14A3">
              <w:rPr>
                <w:sz w:val="24"/>
              </w:rPr>
              <w:t>Page 4</w:t>
            </w:r>
          </w:p>
          <w:p w:rsidR="009E5AE0" w:rsidRDefault="009E5AE0" w:rsidP="002C190E">
            <w:pPr>
              <w:rPr>
                <w:noProof/>
                <w:lang w:val="en-IN" w:eastAsia="en-IN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</w:p>
          <w:p w:rsidR="009E5AE0" w:rsidRPr="00C8540F" w:rsidRDefault="00480C71" w:rsidP="002C190E">
            <w:pPr>
              <w:rPr>
                <w:sz w:val="28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470AA9E" wp14:editId="214E681C">
                  <wp:extent cx="2943225" cy="324392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324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Default="009E5AE0" w:rsidP="009E5AE0">
      <w:pPr>
        <w:rPr>
          <w:sz w:val="28"/>
        </w:rPr>
      </w:pPr>
    </w:p>
    <w:p w:rsidR="009E5AE0" w:rsidRDefault="009E5AE0" w:rsidP="009E5AE0">
      <w:pPr>
        <w:rPr>
          <w:sz w:val="28"/>
        </w:rPr>
      </w:pPr>
    </w:p>
    <w:p w:rsidR="009E5AE0" w:rsidRPr="00C8540F" w:rsidRDefault="009E5AE0" w:rsidP="009E5AE0">
      <w:pPr>
        <w:rPr>
          <w:sz w:val="28"/>
        </w:rPr>
      </w:pPr>
    </w:p>
    <w:p w:rsidR="009E5AE0" w:rsidRPr="00BB14A3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29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BB14A3">
        <w:rPr>
          <w:rFonts w:ascii="Times New Roman" w:hAnsi="Times New Roman"/>
          <w:sz w:val="24"/>
        </w:rPr>
        <w:lastRenderedPageBreak/>
        <w:t>Family Member Details</w:t>
      </w:r>
    </w:p>
    <w:p w:rsidR="009E5AE0" w:rsidRPr="00BB14A3" w:rsidRDefault="009E5AE0" w:rsidP="009E5AE0">
      <w:pPr>
        <w:pStyle w:val="ListParagraph"/>
        <w:ind w:left="141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Pr="00505FAC" w:rsidRDefault="00171A9B" w:rsidP="009E5AE0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val="en-GB" w:eastAsia="en-GB"/>
        </w:rPr>
        <w:drawing>
          <wp:inline distT="0" distB="0" distL="0" distR="0" wp14:anchorId="57FCC5A0" wp14:editId="17366198">
            <wp:extent cx="2752725" cy="3043386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7460" cy="304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Pr="00BB14A3" w:rsidRDefault="009E5AE0" w:rsidP="009E5AE0">
      <w:pPr>
        <w:pStyle w:val="ListParagraph"/>
        <w:ind w:left="1440"/>
        <w:rPr>
          <w:rFonts w:ascii="Times New Roman" w:hAnsi="Times New Roman"/>
          <w:sz w:val="24"/>
        </w:r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30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BB14A3">
        <w:rPr>
          <w:rFonts w:ascii="Times New Roman" w:hAnsi="Times New Roman"/>
          <w:sz w:val="24"/>
        </w:rPr>
        <w:t>Household Financials</w:t>
      </w:r>
    </w:p>
    <w:p w:rsidR="009E5AE0" w:rsidRPr="00BB14A3" w:rsidRDefault="009E5AE0" w:rsidP="009E5AE0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77"/>
        <w:gridCol w:w="5190"/>
      </w:tblGrid>
      <w:tr w:rsidR="009E5AE0" w:rsidRPr="00BB14A3" w:rsidTr="002C190E">
        <w:trPr>
          <w:trHeight w:val="5866"/>
        </w:trPr>
        <w:tc>
          <w:tcPr>
            <w:tcW w:w="5277" w:type="dxa"/>
          </w:tcPr>
          <w:p w:rsidR="009E5AE0" w:rsidRDefault="009E5AE0" w:rsidP="002C190E">
            <w:pPr>
              <w:rPr>
                <w:sz w:val="24"/>
              </w:rPr>
            </w:pPr>
            <w:r w:rsidRPr="00BB14A3">
              <w:rPr>
                <w:sz w:val="24"/>
              </w:rPr>
              <w:t>Page 1</w:t>
            </w:r>
          </w:p>
          <w:p w:rsidR="009E5AE0" w:rsidRPr="00BB14A3" w:rsidRDefault="00DA7070" w:rsidP="002C190E">
            <w:pPr>
              <w:rPr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C4ACF39" wp14:editId="7CFC90B9">
                  <wp:extent cx="3095625" cy="340995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</w:tcPr>
          <w:p w:rsidR="009E5AE0" w:rsidRDefault="009E5AE0" w:rsidP="002C190E">
            <w:pPr>
              <w:rPr>
                <w:sz w:val="24"/>
              </w:rPr>
            </w:pPr>
            <w:r w:rsidRPr="00BB14A3">
              <w:rPr>
                <w:sz w:val="24"/>
              </w:rPr>
              <w:t>Page 2</w:t>
            </w:r>
          </w:p>
          <w:p w:rsidR="009E5AE0" w:rsidRPr="00BB14A3" w:rsidRDefault="00DA7070" w:rsidP="002C190E">
            <w:pPr>
              <w:rPr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049134E" wp14:editId="0E7641D3">
                  <wp:extent cx="3067050" cy="341947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Pr="00C8540F" w:rsidRDefault="009E5AE0" w:rsidP="009E5AE0">
      <w:pPr>
        <w:ind w:left="360"/>
        <w:rPr>
          <w:sz w:val="28"/>
        </w:rPr>
      </w:pPr>
    </w:p>
    <w:p w:rsidR="00DA7070" w:rsidRDefault="00DA707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sectPr w:rsidR="00DA7070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331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9E5AE0" w:rsidRPr="00820B02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32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820B02">
        <w:rPr>
          <w:rFonts w:ascii="Times New Roman" w:hAnsi="Times New Roman"/>
          <w:sz w:val="24"/>
        </w:rPr>
        <w:lastRenderedPageBreak/>
        <w:t>Liabilities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DA7070" w:rsidP="009E5AE0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val="en-GB" w:eastAsia="en-GB"/>
        </w:rPr>
        <w:drawing>
          <wp:inline distT="0" distB="0" distL="0" distR="0" wp14:anchorId="69C7EEC1" wp14:editId="361F45AD">
            <wp:extent cx="3076575" cy="34385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Pr="00517E18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33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820B02">
        <w:rPr>
          <w:rFonts w:ascii="Times New Roman" w:hAnsi="Times New Roman"/>
          <w:sz w:val="24"/>
        </w:rPr>
        <w:t>Bank Statement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Pr="00820B02" w:rsidRDefault="009E5AE0" w:rsidP="009E5AE0">
      <w:pPr>
        <w:pStyle w:val="ListParagraph"/>
        <w:ind w:left="144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5256"/>
        <w:gridCol w:w="5136"/>
      </w:tblGrid>
      <w:tr w:rsidR="009E5AE0" w:rsidRPr="00820B02" w:rsidTr="00DA7070">
        <w:trPr>
          <w:trHeight w:val="5952"/>
        </w:trPr>
        <w:tc>
          <w:tcPr>
            <w:tcW w:w="5256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820B02">
              <w:rPr>
                <w:rFonts w:ascii="Times New Roman" w:hAnsi="Times New Roman"/>
                <w:sz w:val="24"/>
              </w:rPr>
              <w:t>Page 1</w:t>
            </w:r>
          </w:p>
          <w:p w:rsidR="00DA7070" w:rsidRPr="00820B02" w:rsidRDefault="00DA707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CF6A641" wp14:editId="5D54DF28">
                  <wp:extent cx="3057525" cy="3400425"/>
                  <wp:effectExtent l="0" t="0" r="9525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9E5AE0" w:rsidRPr="00820B02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820B02">
              <w:rPr>
                <w:rFonts w:ascii="Times New Roman" w:hAnsi="Times New Roman"/>
                <w:sz w:val="24"/>
              </w:rPr>
              <w:t>Page 2</w:t>
            </w:r>
          </w:p>
          <w:p w:rsidR="009E5AE0" w:rsidRPr="00820B02" w:rsidRDefault="00DA707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del w:id="334" w:author="Sarthak Shah | IFMR Rural Finance" w:date="2016-11-11T12:40:00Z">
              <w:r w:rsidDel="0068072C">
                <w:rPr>
                  <w:noProof/>
                  <w:lang w:val="en-GB" w:eastAsia="en-GB"/>
                </w:rPr>
                <w:drawing>
                  <wp:inline distT="0" distB="0" distL="0" distR="0" wp14:anchorId="1C01EFAE" wp14:editId="11549A24">
                    <wp:extent cx="3057525" cy="3429000"/>
                    <wp:effectExtent l="0" t="0" r="9525" b="0"/>
                    <wp:docPr id="54" name="Picture 5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57525" cy="3429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35" w:author="Sarthak Shah | IFMR Rural Finance" w:date="2016-11-11T12:40:00Z">
              <w:r w:rsidR="0068072C" w:rsidRPr="0068072C">
                <w:rPr>
                  <w:rFonts w:ascii="Times New Roman" w:hAnsi="Times New Roman"/>
                  <w:noProof/>
                  <w:sz w:val="24"/>
                  <w:lang w:val="en-GB" w:eastAsia="en-GB"/>
                </w:rPr>
                <w:lastRenderedPageBreak/>
                <w:drawing>
                  <wp:inline distT="0" distB="0" distL="0" distR="0" wp14:anchorId="4070677D" wp14:editId="333F0D5D">
                    <wp:extent cx="3124200" cy="3429000"/>
                    <wp:effectExtent l="0" t="0" r="0" b="0"/>
                    <wp:docPr id="14" name="Picture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46"/>
                            <a:srcRect l="17500" r="14166"/>
                            <a:stretch/>
                          </pic:blipFill>
                          <pic:spPr bwMode="auto">
                            <a:xfrm>
                              <a:off x="0" y="0"/>
                              <a:ext cx="3124636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sectPr w:rsidR="009E5AE0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336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37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820B02">
        <w:rPr>
          <w:rFonts w:ascii="Times New Roman" w:hAnsi="Times New Roman"/>
          <w:sz w:val="24"/>
        </w:rPr>
        <w:lastRenderedPageBreak/>
        <w:t>References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DA7070" w:rsidRDefault="00DA7070" w:rsidP="009E5AE0">
      <w:pPr>
        <w:pStyle w:val="ListParagraph"/>
        <w:ind w:left="1440"/>
        <w:rPr>
          <w:rFonts w:ascii="Times New Roman" w:hAnsi="Times New Roman"/>
          <w:sz w:val="28"/>
        </w:rPr>
        <w:sectPr w:rsidR="00DA7070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val="en-GB" w:eastAsia="en-GB"/>
        </w:rPr>
        <w:drawing>
          <wp:inline distT="0" distB="0" distL="0" distR="0" wp14:anchorId="4FA244D9" wp14:editId="1F3817EB">
            <wp:extent cx="3038475" cy="3400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70" w:rsidRDefault="00DA707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38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>
        <w:rPr>
          <w:rFonts w:ascii="Times New Roman" w:hAnsi="Times New Roman"/>
          <w:sz w:val="24"/>
        </w:rPr>
        <w:lastRenderedPageBreak/>
        <w:t>Proxy Indicators</w:t>
      </w:r>
    </w:p>
    <w:p w:rsidR="00DA7070" w:rsidRDefault="00DA7070" w:rsidP="00DA707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field appraisal stage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053"/>
        <w:gridCol w:w="5054"/>
      </w:tblGrid>
      <w:tr w:rsidR="00DA7070" w:rsidTr="00DA7070">
        <w:tc>
          <w:tcPr>
            <w:tcW w:w="5053" w:type="dxa"/>
          </w:tcPr>
          <w:p w:rsidR="00DA7070" w:rsidRDefault="00DA7070" w:rsidP="00DA7070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Page 1</w:t>
            </w:r>
          </w:p>
          <w:p w:rsidR="00DA7070" w:rsidRDefault="00DA7070" w:rsidP="00DA7070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5FA591A" wp14:editId="30392645">
                  <wp:extent cx="3028950" cy="343852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4" w:type="dxa"/>
          </w:tcPr>
          <w:p w:rsidR="00DA7070" w:rsidRDefault="00DA7070" w:rsidP="00DA7070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Page 2</w:t>
            </w:r>
          </w:p>
          <w:p w:rsidR="00DA7070" w:rsidRDefault="00DA7070" w:rsidP="00DA7070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B7DE728" wp14:editId="4819A4F3">
                  <wp:extent cx="3038475" cy="3400425"/>
                  <wp:effectExtent l="0" t="0" r="9525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070" w:rsidTr="00DA7070">
        <w:tc>
          <w:tcPr>
            <w:tcW w:w="5053" w:type="dxa"/>
          </w:tcPr>
          <w:p w:rsidR="00DA7070" w:rsidRDefault="00DA7070" w:rsidP="00DA7070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Page 3</w:t>
            </w:r>
          </w:p>
          <w:p w:rsidR="00DA7070" w:rsidRDefault="002B7940" w:rsidP="00DA7070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AD9D9B1" wp14:editId="328125DB">
                  <wp:extent cx="3038475" cy="3371850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4" w:type="dxa"/>
          </w:tcPr>
          <w:p w:rsidR="00DA7070" w:rsidRDefault="00DA7070" w:rsidP="00DA7070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Page 4</w:t>
            </w:r>
          </w:p>
          <w:p w:rsidR="002B7940" w:rsidRDefault="002B7940" w:rsidP="00DA7070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F961222" wp14:editId="5B427871">
                  <wp:extent cx="3067050" cy="34290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070" w:rsidRPr="00BB14A3" w:rsidRDefault="00DA7070" w:rsidP="00DA7070">
      <w:pPr>
        <w:pStyle w:val="ListParagraph"/>
        <w:ind w:firstLine="720"/>
        <w:rPr>
          <w:rFonts w:ascii="Times New Roman" w:hAnsi="Times New Roman"/>
          <w:sz w:val="24"/>
        </w:rPr>
      </w:pPr>
    </w:p>
    <w:p w:rsidR="002B7940" w:rsidRDefault="002B7940" w:rsidP="009E5AE0">
      <w:pPr>
        <w:pStyle w:val="ListParagraph"/>
        <w:ind w:left="1440"/>
        <w:rPr>
          <w:rFonts w:ascii="Times New Roman" w:hAnsi="Times New Roman"/>
          <w:sz w:val="28"/>
        </w:rPr>
        <w:sectPr w:rsidR="002B7940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E5AE0" w:rsidRPr="002B7940" w:rsidRDefault="002B7940">
      <w:pPr>
        <w:pStyle w:val="ListParagraph"/>
        <w:numPr>
          <w:ilvl w:val="2"/>
          <w:numId w:val="44"/>
        </w:numPr>
        <w:rPr>
          <w:rFonts w:ascii="Times New Roman" w:hAnsi="Times New Roman"/>
          <w:b/>
          <w:sz w:val="28"/>
        </w:rPr>
        <w:pPrChange w:id="339" w:author="Sarthak Shah | IFMR Rural Finance" w:date="2016-11-10T21:25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  <w:r>
        <w:rPr>
          <w:rFonts w:ascii="Times New Roman" w:hAnsi="Times New Roman"/>
          <w:b/>
          <w:sz w:val="24"/>
        </w:rPr>
        <w:lastRenderedPageBreak/>
        <w:t>Co-applicant</w:t>
      </w:r>
    </w:p>
    <w:p w:rsidR="009E5AE0" w:rsidRPr="002B7940" w:rsidRDefault="002B7940" w:rsidP="002B7940">
      <w:pPr>
        <w:pStyle w:val="ListParagraph"/>
        <w:rPr>
          <w:rFonts w:ascii="Times New Roman" w:hAnsi="Times New Roman"/>
          <w:b/>
          <w:sz w:val="28"/>
        </w:rPr>
      </w:pPr>
      <w:r>
        <w:rPr>
          <w:noProof/>
          <w:lang w:val="en-GB" w:eastAsia="en-GB"/>
        </w:rPr>
        <w:drawing>
          <wp:inline distT="0" distB="0" distL="0" distR="0" wp14:anchorId="20137BF1" wp14:editId="26868DD1">
            <wp:extent cx="3095625" cy="33813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pPrChange w:id="340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820B02">
        <w:rPr>
          <w:rFonts w:ascii="Times New Roman" w:hAnsi="Times New Roman"/>
          <w:sz w:val="24"/>
        </w:rPr>
        <w:t>KYC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Default="002B7940" w:rsidP="009E5AE0">
      <w:pPr>
        <w:pStyle w:val="ListParagraph"/>
        <w:ind w:left="1440"/>
        <w:rPr>
          <w:rFonts w:ascii="Times New Roman" w:hAnsi="Times New Roman"/>
          <w:sz w:val="28"/>
        </w:rPr>
        <w:sectPr w:rsidR="009E5AE0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val="en-GB" w:eastAsia="en-GB"/>
        </w:rPr>
        <w:drawing>
          <wp:inline distT="0" distB="0" distL="0" distR="0" wp14:anchorId="12FB466C" wp14:editId="4CC95940">
            <wp:extent cx="3038475" cy="33813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pPrChange w:id="341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tbl>
      <w:tblPr>
        <w:tblStyle w:val="TableGrid"/>
        <w:tblW w:w="0" w:type="auto"/>
        <w:tblInd w:w="675" w:type="dxa"/>
        <w:tblLayout w:type="fixed"/>
        <w:tblLook w:val="04A0" w:firstRow="1" w:lastRow="0" w:firstColumn="1" w:lastColumn="0" w:noHBand="0" w:noVBand="1"/>
      </w:tblPr>
      <w:tblGrid>
        <w:gridCol w:w="4820"/>
        <w:gridCol w:w="4889"/>
        <w:gridCol w:w="4892"/>
      </w:tblGrid>
      <w:tr w:rsidR="009E5AE0" w:rsidTr="002B7940">
        <w:trPr>
          <w:trHeight w:val="5898"/>
        </w:trPr>
        <w:tc>
          <w:tcPr>
            <w:tcW w:w="4820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9E5AE0" w:rsidRDefault="002B794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371D90B" wp14:editId="21A0714F">
                  <wp:extent cx="2828925" cy="3400425"/>
                  <wp:effectExtent l="0" t="0" r="9525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9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9E5AE0" w:rsidRDefault="002B794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327B646" wp14:editId="45885559">
                  <wp:extent cx="2876550" cy="3381375"/>
                  <wp:effectExtent l="0" t="0" r="0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2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9E5AE0" w:rsidRDefault="002B794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A3F20D5" wp14:editId="02DB5BA2">
                  <wp:extent cx="2914650" cy="3343275"/>
                  <wp:effectExtent l="0" t="0" r="0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</w:tr>
    </w:tbl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  <w:sectPr w:rsidR="009E5AE0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pPrChange w:id="342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0A2FA0">
        <w:rPr>
          <w:rFonts w:ascii="Times New Roman" w:hAnsi="Times New Roman"/>
          <w:sz w:val="24"/>
        </w:rPr>
        <w:lastRenderedPageBreak/>
        <w:t>Address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49"/>
        <w:gridCol w:w="4877"/>
      </w:tblGrid>
      <w:tr w:rsidR="009E5AE0" w:rsidTr="002C190E">
        <w:tc>
          <w:tcPr>
            <w:tcW w:w="4834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1</w:t>
            </w:r>
          </w:p>
          <w:p w:rsidR="009E5AE0" w:rsidRPr="000A2FA0" w:rsidRDefault="00FB7B38" w:rsidP="00FB7B38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456F792" wp14:editId="07646BD8">
                  <wp:extent cx="3067050" cy="33909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2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2</w:t>
            </w:r>
          </w:p>
          <w:p w:rsidR="009E5AE0" w:rsidRPr="000A2FA0" w:rsidRDefault="00FB7B38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289F2BE" wp14:editId="7132427B">
                  <wp:extent cx="3057525" cy="3400425"/>
                  <wp:effectExtent l="0" t="0" r="9525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AE0" w:rsidTr="002C190E">
        <w:tc>
          <w:tcPr>
            <w:tcW w:w="4834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2B7940">
              <w:rPr>
                <w:rFonts w:ascii="Times New Roman" w:hAnsi="Times New Roman"/>
                <w:sz w:val="24"/>
              </w:rPr>
              <w:t>Page 3</w:t>
            </w:r>
          </w:p>
          <w:p w:rsidR="009E5AE0" w:rsidRPr="002B7940" w:rsidRDefault="00FB7B38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02D5242" wp14:editId="55B98544">
                  <wp:extent cx="3000375" cy="3362325"/>
                  <wp:effectExtent l="0" t="0" r="9525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2" w:type="dxa"/>
          </w:tcPr>
          <w:p w:rsidR="009E5AE0" w:rsidRPr="002B794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2B7940">
              <w:rPr>
                <w:rFonts w:ascii="Times New Roman" w:hAnsi="Times New Roman"/>
                <w:sz w:val="24"/>
              </w:rPr>
              <w:t>Page 4</w:t>
            </w:r>
          </w:p>
          <w:p w:rsidR="009E5AE0" w:rsidRPr="002B7940" w:rsidRDefault="00FB7B38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93A72FF" wp14:editId="625A6CB0">
                  <wp:extent cx="3076575" cy="342900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Pr="002B794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</w:p>
        </w:tc>
      </w:tr>
    </w:tbl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  <w:sectPr w:rsidR="009E5AE0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pPrChange w:id="343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BE5677" w:rsidP="009E5AE0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val="en-GB" w:eastAsia="en-GB"/>
        </w:rPr>
        <w:drawing>
          <wp:inline distT="0" distB="0" distL="0" distR="0" wp14:anchorId="420883CA" wp14:editId="5BB4ACC8">
            <wp:extent cx="3086100" cy="34004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Pr="000A2FA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  <w:szCs w:val="24"/>
        </w:rPr>
        <w:pPrChange w:id="344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0A2FA0">
        <w:rPr>
          <w:rFonts w:ascii="Times New Roman" w:hAnsi="Times New Roman"/>
          <w:sz w:val="24"/>
          <w:szCs w:val="24"/>
        </w:rPr>
        <w:t>Household Financials</w:t>
      </w:r>
      <w:r w:rsidRPr="000A2FA0">
        <w:rPr>
          <w:rFonts w:ascii="Times New Roman" w:hAnsi="Times New Roman"/>
          <w:sz w:val="24"/>
          <w:szCs w:val="24"/>
        </w:rPr>
        <w:br/>
        <w:t xml:space="preserve">All details will be auto-populated from </w:t>
      </w:r>
      <w:r w:rsidR="00480C71">
        <w:rPr>
          <w:rFonts w:ascii="Times New Roman" w:hAnsi="Times New Roman"/>
          <w:sz w:val="24"/>
          <w:szCs w:val="24"/>
        </w:rPr>
        <w:t>field appraisal stage</w:t>
      </w:r>
    </w:p>
    <w:p w:rsidR="009E5AE0" w:rsidRPr="000A2FA0" w:rsidRDefault="009E5AE0" w:rsidP="009E5AE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920"/>
        <w:gridCol w:w="4948"/>
      </w:tblGrid>
      <w:tr w:rsidR="009E5AE0" w:rsidRPr="000A2FA0" w:rsidTr="00BE5677">
        <w:trPr>
          <w:trHeight w:val="5668"/>
        </w:trPr>
        <w:tc>
          <w:tcPr>
            <w:tcW w:w="4693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9E5AE0" w:rsidRPr="000A2FA0" w:rsidRDefault="00BE5677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D554AAD" wp14:editId="0C1E9668">
                  <wp:extent cx="3124200" cy="3400425"/>
                  <wp:effectExtent l="0" t="0" r="0" b="952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BE5677" w:rsidRPr="000A2FA0" w:rsidRDefault="00BE5677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C7CD92B" wp14:editId="2CA401BE">
                  <wp:extent cx="3133725" cy="34004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  <w:sectPr w:rsidR="009E5AE0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pPrChange w:id="345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>
        <w:rPr>
          <w:rFonts w:ascii="Times New Roman" w:hAnsi="Times New Roman"/>
          <w:sz w:val="28"/>
        </w:rPr>
        <w:lastRenderedPageBreak/>
        <w:t>Bank Statement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9780" w:type="dxa"/>
        <w:tblInd w:w="959" w:type="dxa"/>
        <w:tblLook w:val="04A0" w:firstRow="1" w:lastRow="0" w:firstColumn="1" w:lastColumn="0" w:noHBand="0" w:noVBand="1"/>
      </w:tblPr>
      <w:tblGrid>
        <w:gridCol w:w="4890"/>
        <w:gridCol w:w="4978"/>
      </w:tblGrid>
      <w:tr w:rsidR="009E5AE0" w:rsidTr="00BE5677">
        <w:tc>
          <w:tcPr>
            <w:tcW w:w="4536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9E5AE0" w:rsidRDefault="00BE5677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AE39590" wp14:editId="77ED9059">
                  <wp:extent cx="3067050" cy="340995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5244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BE5677" w:rsidRDefault="00BE5677" w:rsidP="002C190E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346" w:author="Sarthak Shah | IFMR Rural Finance" w:date="2016-11-11T12:55:00Z">
              <w:r w:rsidDel="00CF7C44">
                <w:rPr>
                  <w:noProof/>
                  <w:lang w:val="en-GB" w:eastAsia="en-GB"/>
                </w:rPr>
                <w:drawing>
                  <wp:inline distT="0" distB="0" distL="0" distR="0" wp14:anchorId="2EE90825" wp14:editId="3CEA4D0E">
                    <wp:extent cx="3086100" cy="3390900"/>
                    <wp:effectExtent l="0" t="0" r="0" b="0"/>
                    <wp:docPr id="73" name="Picture 7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86100" cy="33909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47" w:author="Sarthak Shah | IFMR Rural Finance" w:date="2016-11-11T12:55:00Z">
              <w:r w:rsidR="00CF7C44" w:rsidRPr="00CF7C44">
                <w:rPr>
                  <w:rFonts w:ascii="Times New Roman" w:hAnsi="Times New Roman"/>
                  <w:noProof/>
                  <w:sz w:val="28"/>
                  <w:lang w:val="en-GB" w:eastAsia="en-GB"/>
                </w:rPr>
                <w:drawing>
                  <wp:inline distT="0" distB="0" distL="0" distR="0" wp14:anchorId="19D2D860" wp14:editId="48C397F1">
                    <wp:extent cx="3114675" cy="3429000"/>
                    <wp:effectExtent l="0" t="0" r="9525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6"/>
                            <a:srcRect l="17709" r="14166"/>
                            <a:stretch/>
                          </pic:blipFill>
                          <pic:spPr bwMode="auto">
                            <a:xfrm>
                              <a:off x="0" y="0"/>
                              <a:ext cx="3115110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9E5AE0" w:rsidRPr="004520A8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Pr="000A2FA0" w:rsidRDefault="009E5AE0">
      <w:pPr>
        <w:pStyle w:val="ListParagraph"/>
        <w:numPr>
          <w:ilvl w:val="2"/>
          <w:numId w:val="44"/>
        </w:numPr>
        <w:rPr>
          <w:rFonts w:ascii="Times New Roman" w:hAnsi="Times New Roman"/>
          <w:b/>
          <w:sz w:val="24"/>
        </w:rPr>
        <w:pPrChange w:id="348" w:author="Sarthak Shah | IFMR Rural Finance" w:date="2016-11-10T21:25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  <w:r w:rsidRPr="000A2FA0">
        <w:rPr>
          <w:rFonts w:ascii="Times New Roman" w:hAnsi="Times New Roman"/>
          <w:b/>
          <w:sz w:val="24"/>
        </w:rPr>
        <w:t>Guarantor</w:t>
      </w:r>
    </w:p>
    <w:p w:rsidR="009E5AE0" w:rsidRDefault="009E5AE0" w:rsidP="009E5AE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9E5AE0" w:rsidRDefault="00BE5677" w:rsidP="009E5AE0">
      <w:pPr>
        <w:pStyle w:val="ListParagraph"/>
        <w:ind w:left="1080"/>
        <w:rPr>
          <w:rFonts w:ascii="Times New Roman" w:hAnsi="Times New Roman"/>
          <w:b/>
          <w:sz w:val="28"/>
        </w:rPr>
        <w:sectPr w:rsidR="009E5AE0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val="en-GB" w:eastAsia="en-GB"/>
        </w:rPr>
        <w:lastRenderedPageBreak/>
        <w:drawing>
          <wp:inline distT="0" distB="0" distL="0" distR="0" wp14:anchorId="4B97426C" wp14:editId="04DC0819">
            <wp:extent cx="3095625" cy="3333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pPrChange w:id="349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>
        <w:rPr>
          <w:rFonts w:ascii="Times New Roman" w:hAnsi="Times New Roman"/>
          <w:sz w:val="28"/>
        </w:rPr>
        <w:lastRenderedPageBreak/>
        <w:t>KYC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9E5AE0" w:rsidP="009E5AE0">
      <w:pPr>
        <w:pStyle w:val="ListParagraph"/>
        <w:ind w:left="1440"/>
        <w:rPr>
          <w:noProof/>
          <w:lang w:eastAsia="en-IN"/>
        </w:rPr>
      </w:pPr>
    </w:p>
    <w:p w:rsidR="00BE5677" w:rsidRDefault="00BE5677" w:rsidP="009E5AE0">
      <w:pPr>
        <w:pStyle w:val="ListParagraph"/>
        <w:ind w:left="1440"/>
        <w:rPr>
          <w:rFonts w:ascii="Times New Roman" w:hAnsi="Times New Roman"/>
          <w:sz w:val="28"/>
        </w:rPr>
        <w:sectPr w:rsidR="00BE567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val="en-GB" w:eastAsia="en-GB"/>
        </w:rPr>
        <w:drawing>
          <wp:inline distT="0" distB="0" distL="0" distR="0" wp14:anchorId="082F58EA" wp14:editId="1B72B478">
            <wp:extent cx="3171825" cy="34194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Pr="000A2FA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  <w:szCs w:val="24"/>
        </w:rPr>
        <w:pPrChange w:id="350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0A2FA0">
        <w:rPr>
          <w:rFonts w:ascii="Times New Roman" w:hAnsi="Times New Roman"/>
          <w:sz w:val="24"/>
          <w:szCs w:val="24"/>
        </w:rPr>
        <w:lastRenderedPageBreak/>
        <w:t>Guarantor Details</w:t>
      </w:r>
    </w:p>
    <w:p w:rsidR="009E5AE0" w:rsidRPr="000A2FA0" w:rsidRDefault="009E5AE0" w:rsidP="009E5AE0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  <w:szCs w:val="24"/>
        </w:rPr>
        <w:t>field appraisal stage</w:t>
      </w:r>
    </w:p>
    <w:p w:rsidR="009E5AE0" w:rsidRPr="000A2FA0" w:rsidRDefault="009E5AE0" w:rsidP="009E5AE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1101" w:type="dxa"/>
        <w:tblLayout w:type="fixed"/>
        <w:tblLook w:val="04A0" w:firstRow="1" w:lastRow="0" w:firstColumn="1" w:lastColumn="0" w:noHBand="0" w:noVBand="1"/>
      </w:tblPr>
      <w:tblGrid>
        <w:gridCol w:w="4961"/>
        <w:gridCol w:w="4819"/>
        <w:gridCol w:w="4733"/>
      </w:tblGrid>
      <w:tr w:rsidR="009E5AE0" w:rsidRPr="000A2FA0" w:rsidTr="00BE5677">
        <w:tc>
          <w:tcPr>
            <w:tcW w:w="4961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9E5AE0" w:rsidRPr="000A2FA0" w:rsidRDefault="00BE5677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A82208F" wp14:editId="0D27D3F0">
                  <wp:extent cx="2933700" cy="340995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9E5AE0" w:rsidRPr="000A2FA0" w:rsidRDefault="00BE5677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BFA4453" wp14:editId="5B1C0F73">
                  <wp:extent cx="2905125" cy="340995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3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3</w:t>
            </w:r>
          </w:p>
          <w:p w:rsidR="009E5AE0" w:rsidRPr="000A2FA0" w:rsidRDefault="00BE5677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E898CD0" wp14:editId="5DEBDFD4">
                  <wp:extent cx="2895600" cy="34004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  <w:sectPr w:rsidR="009E5AE0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9E5AE0" w:rsidRPr="000A2FA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  <w:szCs w:val="24"/>
        </w:rPr>
        <w:pPrChange w:id="351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0A2FA0">
        <w:rPr>
          <w:rFonts w:ascii="Times New Roman" w:hAnsi="Times New Roman"/>
          <w:sz w:val="24"/>
          <w:szCs w:val="24"/>
        </w:rPr>
        <w:lastRenderedPageBreak/>
        <w:t>Address Details</w:t>
      </w:r>
    </w:p>
    <w:p w:rsidR="009E5AE0" w:rsidRPr="000A2FA0" w:rsidRDefault="009E5AE0" w:rsidP="009E5AE0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  <w:szCs w:val="24"/>
        </w:rPr>
        <w:t>field appraisal stage</w:t>
      </w:r>
    </w:p>
    <w:p w:rsidR="009E5AE0" w:rsidRPr="000A2FA0" w:rsidRDefault="009E5AE0" w:rsidP="009E5AE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90"/>
        <w:gridCol w:w="5020"/>
      </w:tblGrid>
      <w:tr w:rsidR="009E5AE0" w:rsidRPr="000A2FA0" w:rsidTr="002C190E">
        <w:tc>
          <w:tcPr>
            <w:tcW w:w="4820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9E5AE0" w:rsidRPr="000A2FA0" w:rsidRDefault="004E3B63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CF6A0CE" wp14:editId="5C83E20A">
                  <wp:extent cx="3076575" cy="3371850"/>
                  <wp:effectExtent l="0" t="0" r="9525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9E5AE0" w:rsidRPr="000A2FA0" w:rsidRDefault="004E3B63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A83865A" wp14:editId="32C61A0A">
                  <wp:extent cx="3086100" cy="340995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E5AE0" w:rsidTr="002C190E">
        <w:tc>
          <w:tcPr>
            <w:tcW w:w="4820" w:type="dxa"/>
          </w:tcPr>
          <w:p w:rsidR="009E5AE0" w:rsidRPr="004E3B63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4E3B63">
              <w:rPr>
                <w:rFonts w:ascii="Times New Roman" w:hAnsi="Times New Roman"/>
                <w:sz w:val="24"/>
              </w:rPr>
              <w:t>Page 3</w:t>
            </w:r>
          </w:p>
          <w:p w:rsidR="009E5AE0" w:rsidRPr="004E3B63" w:rsidRDefault="004E3B63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4E1C852" wp14:editId="14CEF810">
                  <wp:extent cx="3038475" cy="3371850"/>
                  <wp:effectExtent l="0" t="0" r="9525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Pr="004E3B63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4961" w:type="dxa"/>
          </w:tcPr>
          <w:p w:rsidR="009E5AE0" w:rsidRPr="004E3B63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4E3B63">
              <w:rPr>
                <w:rFonts w:ascii="Times New Roman" w:hAnsi="Times New Roman"/>
                <w:sz w:val="24"/>
              </w:rPr>
              <w:t>Page 4</w:t>
            </w:r>
          </w:p>
          <w:p w:rsidR="009E5AE0" w:rsidRPr="004E3B63" w:rsidRDefault="004E3B63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30F4478" wp14:editId="5BC29472">
                  <wp:extent cx="3095625" cy="3381375"/>
                  <wp:effectExtent l="0" t="0" r="9525" b="952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Pr="004E3B63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</w:p>
        </w:tc>
      </w:tr>
    </w:tbl>
    <w:p w:rsidR="009E5AE0" w:rsidRPr="00EF487C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Default="009E5AE0">
      <w:pPr>
        <w:pStyle w:val="ListParagraph"/>
        <w:numPr>
          <w:ilvl w:val="2"/>
          <w:numId w:val="44"/>
        </w:numPr>
        <w:rPr>
          <w:rFonts w:ascii="Times New Roman" w:hAnsi="Times New Roman"/>
          <w:b/>
          <w:sz w:val="28"/>
        </w:rPr>
        <w:sectPr w:rsidR="009E5AE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352" w:author="Sarthak Shah | IFMR Rural Finance" w:date="2016-11-10T21:25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</w:p>
    <w:p w:rsidR="009E5AE0" w:rsidRDefault="009E5AE0">
      <w:pPr>
        <w:pStyle w:val="ListParagraph"/>
        <w:numPr>
          <w:ilvl w:val="2"/>
          <w:numId w:val="44"/>
        </w:numPr>
        <w:rPr>
          <w:rFonts w:ascii="Times New Roman" w:hAnsi="Times New Roman"/>
          <w:b/>
          <w:sz w:val="28"/>
        </w:rPr>
        <w:pPrChange w:id="353" w:author="Sarthak Shah | IFMR Rural Finance" w:date="2016-11-10T21:25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9E5AE0" w:rsidRDefault="004E3B63" w:rsidP="009E5AE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val="en-GB" w:eastAsia="en-GB"/>
        </w:rPr>
        <w:drawing>
          <wp:inline distT="0" distB="0" distL="0" distR="0" wp14:anchorId="52C5C5FC" wp14:editId="084935F5">
            <wp:extent cx="3076575" cy="33051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Default="009E5AE0" w:rsidP="009E5AE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sectPr w:rsidR="009E5AE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354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pPrChange w:id="355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ayout w:type="fixed"/>
        <w:tblLook w:val="04A0" w:firstRow="1" w:lastRow="0" w:firstColumn="1" w:lastColumn="0" w:noHBand="0" w:noVBand="1"/>
      </w:tblPr>
      <w:tblGrid>
        <w:gridCol w:w="4819"/>
        <w:gridCol w:w="4962"/>
        <w:gridCol w:w="4874"/>
      </w:tblGrid>
      <w:tr w:rsidR="009E5AE0" w:rsidTr="00FF4A7F">
        <w:tc>
          <w:tcPr>
            <w:tcW w:w="4819" w:type="dxa"/>
          </w:tcPr>
          <w:p w:rsidR="009E5AE0" w:rsidRPr="00FF4A7F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FF4A7F">
              <w:rPr>
                <w:rFonts w:ascii="Times New Roman" w:hAnsi="Times New Roman"/>
                <w:sz w:val="24"/>
              </w:rPr>
              <w:t>Page 1</w:t>
            </w:r>
          </w:p>
          <w:p w:rsidR="009E5AE0" w:rsidRPr="00FF4A7F" w:rsidRDefault="00FF4A7F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BA7B092" wp14:editId="6B2DD68F">
                  <wp:extent cx="2971800" cy="3362325"/>
                  <wp:effectExtent l="0" t="0" r="0" b="952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:rsidR="009E5AE0" w:rsidRPr="00FF4A7F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FF4A7F">
              <w:rPr>
                <w:rFonts w:ascii="Times New Roman" w:hAnsi="Times New Roman"/>
                <w:sz w:val="24"/>
              </w:rPr>
              <w:t>Page 2</w:t>
            </w:r>
          </w:p>
          <w:p w:rsidR="009E5AE0" w:rsidRPr="00FF4A7F" w:rsidRDefault="00FF4A7F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88D2029" wp14:editId="3917BA9C">
                  <wp:extent cx="3028315" cy="3371850"/>
                  <wp:effectExtent l="0" t="0" r="635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31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4" w:type="dxa"/>
          </w:tcPr>
          <w:p w:rsidR="009E5AE0" w:rsidRPr="00FF4A7F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FF4A7F">
              <w:rPr>
                <w:rFonts w:ascii="Times New Roman" w:hAnsi="Times New Roman"/>
                <w:sz w:val="24"/>
              </w:rPr>
              <w:t>Page 3</w:t>
            </w:r>
          </w:p>
          <w:p w:rsidR="009E5AE0" w:rsidRPr="00FF4A7F" w:rsidRDefault="00FF4A7F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E5EB3DC" wp14:editId="7226D9CF">
                  <wp:extent cx="3009900" cy="3343275"/>
                  <wp:effectExtent l="0" t="0" r="0" b="952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Default="009E5AE0" w:rsidP="009E5AE0">
      <w:pPr>
        <w:pStyle w:val="ListParagraph"/>
        <w:ind w:left="1080"/>
        <w:rPr>
          <w:rFonts w:ascii="Times New Roman" w:hAnsi="Times New Roman"/>
          <w:sz w:val="28"/>
        </w:rPr>
      </w:pPr>
    </w:p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sectPr w:rsidR="009E5AE0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  <w:pPrChange w:id="356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9E5AE0" w:rsidRPr="000A2FA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  <w:szCs w:val="24"/>
        </w:rPr>
        <w:pPrChange w:id="357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0A2FA0">
        <w:rPr>
          <w:rFonts w:ascii="Times New Roman" w:hAnsi="Times New Roman"/>
          <w:sz w:val="24"/>
          <w:szCs w:val="24"/>
        </w:rPr>
        <w:lastRenderedPageBreak/>
        <w:t>Address Details</w:t>
      </w:r>
    </w:p>
    <w:p w:rsidR="009E5AE0" w:rsidRPr="000A2FA0" w:rsidRDefault="009E5AE0" w:rsidP="009E5AE0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  <w:r w:rsidRPr="000A2FA0">
        <w:rPr>
          <w:rFonts w:ascii="Times New Roman" w:hAnsi="Times New Roman"/>
          <w:sz w:val="24"/>
          <w:szCs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  <w:szCs w:val="24"/>
        </w:rPr>
        <w:t>field appraisal stage</w:t>
      </w:r>
    </w:p>
    <w:p w:rsidR="009E5AE0" w:rsidRPr="000A2FA0" w:rsidRDefault="009E5AE0" w:rsidP="009E5AE0">
      <w:pPr>
        <w:pStyle w:val="ListParagraph"/>
        <w:ind w:left="1440"/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48"/>
        <w:gridCol w:w="4878"/>
      </w:tblGrid>
      <w:tr w:rsidR="009E5AE0" w:rsidRPr="000A2FA0" w:rsidTr="002C190E">
        <w:tc>
          <w:tcPr>
            <w:tcW w:w="4819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1</w:t>
            </w:r>
          </w:p>
          <w:p w:rsidR="009E5AE0" w:rsidRPr="000A2FA0" w:rsidRDefault="00FF4A7F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77EC0B3" wp14:editId="34B37F73">
                  <wp:extent cx="3028950" cy="3343275"/>
                  <wp:effectExtent l="0" t="0" r="0" b="9525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0A2FA0">
              <w:rPr>
                <w:rFonts w:ascii="Times New Roman" w:hAnsi="Times New Roman"/>
                <w:sz w:val="24"/>
                <w:szCs w:val="24"/>
              </w:rPr>
              <w:t>Page 2</w:t>
            </w:r>
          </w:p>
          <w:p w:rsidR="009E5AE0" w:rsidRPr="000A2FA0" w:rsidRDefault="00FF4A7F" w:rsidP="002C190E">
            <w:pPr>
              <w:pStyle w:val="ListParagraph"/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52D323F" wp14:editId="11ED8211">
                  <wp:extent cx="3048000" cy="3343275"/>
                  <wp:effectExtent l="0" t="0" r="0" b="952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pPrChange w:id="358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>
        <w:rPr>
          <w:rFonts w:ascii="Times New Roman" w:hAnsi="Times New Roman"/>
          <w:sz w:val="28"/>
        </w:rPr>
        <w:t>Employee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9E5AE0" w:rsidP="009E5AE0">
      <w:pPr>
        <w:pStyle w:val="ListParagraph"/>
        <w:ind w:left="1440"/>
        <w:rPr>
          <w:noProof/>
          <w:lang w:eastAsia="en-IN"/>
        </w:rPr>
      </w:pPr>
    </w:p>
    <w:p w:rsidR="00FF4A7F" w:rsidRDefault="00FF4A7F" w:rsidP="009E5AE0">
      <w:pPr>
        <w:pStyle w:val="ListParagraph"/>
        <w:ind w:left="1440"/>
        <w:rPr>
          <w:rFonts w:ascii="Times New Roman" w:hAnsi="Times New Roman"/>
          <w:sz w:val="28"/>
        </w:rPr>
        <w:sectPr w:rsidR="00FF4A7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val="en-GB" w:eastAsia="en-GB"/>
        </w:rPr>
        <w:drawing>
          <wp:inline distT="0" distB="0" distL="0" distR="0" wp14:anchorId="5FA37E38" wp14:editId="1E2E2574">
            <wp:extent cx="3124200" cy="33337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Pr="000A2FA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59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0A2FA0">
        <w:rPr>
          <w:rFonts w:ascii="Times New Roman" w:hAnsi="Times New Roman"/>
          <w:sz w:val="24"/>
        </w:rPr>
        <w:lastRenderedPageBreak/>
        <w:t>Buyer Details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FF4A7F" w:rsidP="009E5AE0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val="en-GB" w:eastAsia="en-GB"/>
        </w:rPr>
        <w:drawing>
          <wp:inline distT="0" distB="0" distL="0" distR="0" wp14:anchorId="6B5F9753" wp14:editId="4D3D303B">
            <wp:extent cx="3114675" cy="33813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Pr="000A2FA0" w:rsidRDefault="009E5AE0" w:rsidP="009E5AE0">
      <w:pPr>
        <w:pStyle w:val="ListParagraph"/>
        <w:ind w:left="1440"/>
        <w:rPr>
          <w:rFonts w:ascii="Times New Roman" w:hAnsi="Times New Roman"/>
          <w:sz w:val="24"/>
        </w:r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60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0A2FA0">
        <w:rPr>
          <w:rFonts w:ascii="Times New Roman" w:hAnsi="Times New Roman"/>
          <w:sz w:val="24"/>
        </w:rPr>
        <w:t>Business Financials</w:t>
      </w:r>
    </w:p>
    <w:p w:rsidR="00FF4A7F" w:rsidRPr="00BB14A3" w:rsidRDefault="00FF4A7F" w:rsidP="00FF4A7F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All details will be auto-populated from field appraisal stage</w:t>
      </w:r>
    </w:p>
    <w:p w:rsidR="00FF4A7F" w:rsidRDefault="00FF4A7F" w:rsidP="00FF4A7F">
      <w:pPr>
        <w:pStyle w:val="ListParagraph"/>
        <w:ind w:left="1440"/>
        <w:rPr>
          <w:rFonts w:ascii="Times New Roman" w:hAnsi="Times New Roman"/>
          <w:sz w:val="24"/>
        </w:rPr>
      </w:pPr>
    </w:p>
    <w:p w:rsidR="00FF4A7F" w:rsidRPr="00FF4A7F" w:rsidRDefault="00FF4A7F" w:rsidP="00FF4A7F">
      <w:pPr>
        <w:pStyle w:val="ListParagraph"/>
        <w:ind w:left="1440"/>
        <w:rPr>
          <w:rFonts w:ascii="Times New Roman" w:hAnsi="Times New Roman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3F70229F" wp14:editId="4BED09C6">
            <wp:extent cx="3038475" cy="34004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Default="009E5AE0">
      <w:pPr>
        <w:pStyle w:val="ListParagraph"/>
        <w:numPr>
          <w:ilvl w:val="4"/>
          <w:numId w:val="44"/>
        </w:numPr>
        <w:rPr>
          <w:rFonts w:ascii="Times New Roman" w:hAnsi="Times New Roman"/>
          <w:sz w:val="28"/>
        </w:rPr>
        <w:sectPr w:rsidR="009E5AE0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361" w:author="Sarthak Shah | IFMR Rural Finance" w:date="2016-11-10T21:25:00Z">
          <w:pPr>
            <w:pStyle w:val="ListParagraph"/>
            <w:numPr>
              <w:ilvl w:val="4"/>
              <w:numId w:val="10"/>
            </w:numPr>
            <w:ind w:left="1800" w:hanging="1440"/>
          </w:pPr>
        </w:pPrChange>
      </w:pPr>
    </w:p>
    <w:p w:rsidR="009E5AE0" w:rsidRDefault="009E5AE0">
      <w:pPr>
        <w:pStyle w:val="ListParagraph"/>
        <w:numPr>
          <w:ilvl w:val="4"/>
          <w:numId w:val="44"/>
        </w:numPr>
        <w:ind w:left="1560"/>
        <w:rPr>
          <w:rFonts w:ascii="Times New Roman" w:hAnsi="Times New Roman"/>
          <w:sz w:val="24"/>
        </w:rPr>
        <w:pPrChange w:id="362" w:author="Sarthak Shah | IFMR Rural Finance" w:date="2016-11-10T21:25:00Z">
          <w:pPr>
            <w:pStyle w:val="ListParagraph"/>
            <w:numPr>
              <w:ilvl w:val="4"/>
              <w:numId w:val="10"/>
            </w:numPr>
            <w:ind w:left="1560" w:hanging="1440"/>
          </w:pPr>
        </w:pPrChange>
      </w:pPr>
      <w:r w:rsidRPr="000A2FA0">
        <w:rPr>
          <w:rFonts w:ascii="Times New Roman" w:hAnsi="Times New Roman"/>
          <w:sz w:val="24"/>
        </w:rPr>
        <w:lastRenderedPageBreak/>
        <w:t>Income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Pr="000A2FA0" w:rsidRDefault="009E5AE0" w:rsidP="009E5AE0">
      <w:pPr>
        <w:pStyle w:val="ListParagraph"/>
        <w:ind w:left="180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6"/>
        <w:gridCol w:w="4632"/>
      </w:tblGrid>
      <w:tr w:rsidR="009E5AE0" w:rsidRPr="000A2FA0" w:rsidTr="002C190E">
        <w:tc>
          <w:tcPr>
            <w:tcW w:w="4395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1 – Through Sales</w:t>
            </w:r>
          </w:p>
          <w:p w:rsidR="009E5AE0" w:rsidRPr="000A2FA0" w:rsidRDefault="00041AA3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F9CCCDD" wp14:editId="1D6C359F">
                  <wp:extent cx="2876550" cy="337185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2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2 – Other Business Income</w:t>
            </w:r>
          </w:p>
          <w:p w:rsidR="009E5AE0" w:rsidRPr="000A2FA0" w:rsidRDefault="00041AA3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B51C77D" wp14:editId="6B5EDF1F">
                  <wp:extent cx="2800350" cy="3286125"/>
                  <wp:effectExtent l="0" t="0" r="0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Default="009E5AE0" w:rsidP="009E5AE0">
      <w:pPr>
        <w:pStyle w:val="ListParagraph"/>
        <w:ind w:left="1800"/>
        <w:rPr>
          <w:rFonts w:ascii="Times New Roman" w:hAnsi="Times New Roman"/>
          <w:sz w:val="28"/>
        </w:rPr>
      </w:pPr>
    </w:p>
    <w:p w:rsidR="009E5AE0" w:rsidRDefault="009E5AE0">
      <w:pPr>
        <w:pStyle w:val="ListParagraph"/>
        <w:numPr>
          <w:ilvl w:val="4"/>
          <w:numId w:val="44"/>
        </w:numPr>
        <w:rPr>
          <w:rFonts w:ascii="Times New Roman" w:hAnsi="Times New Roman"/>
          <w:sz w:val="28"/>
        </w:rPr>
        <w:sectPr w:rsidR="009E5AE0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363" w:author="Sarthak Shah | IFMR Rural Finance" w:date="2016-11-10T21:25:00Z">
          <w:pPr>
            <w:pStyle w:val="ListParagraph"/>
            <w:numPr>
              <w:ilvl w:val="4"/>
              <w:numId w:val="10"/>
            </w:numPr>
            <w:ind w:left="1800" w:hanging="1440"/>
          </w:pPr>
        </w:pPrChange>
      </w:pPr>
    </w:p>
    <w:p w:rsidR="009E5AE0" w:rsidRDefault="009E5AE0">
      <w:pPr>
        <w:pStyle w:val="ListParagraph"/>
        <w:numPr>
          <w:ilvl w:val="4"/>
          <w:numId w:val="44"/>
        </w:numPr>
        <w:ind w:left="1418" w:hanging="1058"/>
        <w:rPr>
          <w:rFonts w:ascii="Times New Roman" w:hAnsi="Times New Roman"/>
          <w:sz w:val="24"/>
        </w:rPr>
        <w:pPrChange w:id="364" w:author="Sarthak Shah | IFMR Rural Finance" w:date="2016-11-10T21:25:00Z">
          <w:pPr>
            <w:pStyle w:val="ListParagraph"/>
            <w:numPr>
              <w:ilvl w:val="4"/>
              <w:numId w:val="10"/>
            </w:numPr>
            <w:ind w:left="1418" w:hanging="1058"/>
          </w:pPr>
        </w:pPrChange>
      </w:pPr>
      <w:r w:rsidRPr="000A2FA0">
        <w:rPr>
          <w:rFonts w:ascii="Times New Roman" w:hAnsi="Times New Roman"/>
          <w:sz w:val="24"/>
        </w:rPr>
        <w:lastRenderedPageBreak/>
        <w:t>Expense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Pr="000A2FA0" w:rsidRDefault="009E5AE0" w:rsidP="009E5AE0">
      <w:pPr>
        <w:pStyle w:val="ListParagraph"/>
        <w:ind w:left="180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806"/>
      </w:tblGrid>
      <w:tr w:rsidR="009E5AE0" w:rsidRPr="000A2FA0" w:rsidTr="002C190E">
        <w:tc>
          <w:tcPr>
            <w:tcW w:w="4395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1- Raw material expense</w:t>
            </w:r>
          </w:p>
          <w:p w:rsidR="009E5AE0" w:rsidRPr="000A2FA0" w:rsidRDefault="000925BE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1A2AADD" wp14:editId="4881AAD7">
                  <wp:extent cx="2847975" cy="3371850"/>
                  <wp:effectExtent l="0" t="0" r="9525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2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2 – Salary and wages</w:t>
            </w:r>
          </w:p>
          <w:p w:rsidR="009E5AE0" w:rsidRPr="000A2FA0" w:rsidRDefault="000925BE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183C9AE" wp14:editId="27DCEE4E">
                  <wp:extent cx="2914650" cy="3324225"/>
                  <wp:effectExtent l="0" t="0" r="0" b="952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AE0" w:rsidTr="002C190E">
        <w:tc>
          <w:tcPr>
            <w:tcW w:w="4395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3 – Fixed Obligations</w:t>
            </w:r>
          </w:p>
          <w:p w:rsidR="009E5AE0" w:rsidRPr="000A2FA0" w:rsidRDefault="000925BE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1AEF4DC" wp14:editId="0FF4838D">
                  <wp:extent cx="2895600" cy="3362325"/>
                  <wp:effectExtent l="0" t="0" r="0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2" w:type="dxa"/>
          </w:tcPr>
          <w:p w:rsidR="009E5AE0" w:rsidRPr="000A2FA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2FA0">
              <w:rPr>
                <w:rFonts w:ascii="Times New Roman" w:hAnsi="Times New Roman"/>
                <w:sz w:val="24"/>
              </w:rPr>
              <w:t>Page 4 – Other Expenses</w:t>
            </w:r>
          </w:p>
          <w:p w:rsidR="009E5AE0" w:rsidRPr="000A2FA0" w:rsidRDefault="000925BE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26773B8" wp14:editId="45CF15DC">
                  <wp:extent cx="2914650" cy="333375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Default="009E5AE0" w:rsidP="009E5AE0">
      <w:pPr>
        <w:pStyle w:val="ListParagraph"/>
        <w:ind w:left="1800"/>
        <w:rPr>
          <w:rFonts w:ascii="Times New Roman" w:hAnsi="Times New Roman"/>
          <w:sz w:val="28"/>
        </w:rPr>
      </w:pPr>
    </w:p>
    <w:p w:rsidR="009E5AE0" w:rsidRDefault="009E5AE0" w:rsidP="009E5AE0">
      <w:pPr>
        <w:pStyle w:val="ListParagraph"/>
        <w:ind w:left="1800"/>
        <w:rPr>
          <w:rFonts w:ascii="Times New Roman" w:hAnsi="Times New Roman"/>
          <w:sz w:val="28"/>
        </w:rPr>
      </w:pPr>
    </w:p>
    <w:p w:rsidR="009E5AE0" w:rsidRDefault="009E5AE0">
      <w:pPr>
        <w:pStyle w:val="ListParagraph"/>
        <w:numPr>
          <w:ilvl w:val="4"/>
          <w:numId w:val="44"/>
        </w:numPr>
        <w:rPr>
          <w:rFonts w:ascii="Times New Roman" w:hAnsi="Times New Roman"/>
          <w:sz w:val="28"/>
        </w:rPr>
        <w:sectPr w:rsidR="009E5AE0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365" w:author="Sarthak Shah | IFMR Rural Finance" w:date="2016-11-10T21:25:00Z">
          <w:pPr>
            <w:pStyle w:val="ListParagraph"/>
            <w:numPr>
              <w:ilvl w:val="4"/>
              <w:numId w:val="10"/>
            </w:numPr>
            <w:ind w:left="1800" w:hanging="1440"/>
          </w:pPr>
        </w:pPrChange>
      </w:pPr>
    </w:p>
    <w:p w:rsidR="009E5AE0" w:rsidRDefault="009E5AE0">
      <w:pPr>
        <w:pStyle w:val="ListParagraph"/>
        <w:numPr>
          <w:ilvl w:val="4"/>
          <w:numId w:val="44"/>
        </w:numPr>
        <w:ind w:left="1418" w:hanging="1058"/>
        <w:rPr>
          <w:rFonts w:ascii="Times New Roman" w:hAnsi="Times New Roman"/>
          <w:sz w:val="24"/>
        </w:rPr>
        <w:pPrChange w:id="366" w:author="Sarthak Shah | IFMR Rural Finance" w:date="2016-11-10T21:25:00Z">
          <w:pPr>
            <w:pStyle w:val="ListParagraph"/>
            <w:numPr>
              <w:ilvl w:val="4"/>
              <w:numId w:val="10"/>
            </w:numPr>
            <w:ind w:left="1418" w:hanging="1058"/>
          </w:pPr>
        </w:pPrChange>
      </w:pPr>
      <w:r w:rsidRPr="000A4031">
        <w:rPr>
          <w:rFonts w:ascii="Times New Roman" w:hAnsi="Times New Roman"/>
          <w:sz w:val="24"/>
        </w:rPr>
        <w:lastRenderedPageBreak/>
        <w:t>Assets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4678"/>
        <w:gridCol w:w="4536"/>
      </w:tblGrid>
      <w:tr w:rsidR="009E5AE0" w:rsidRPr="000A4031" w:rsidTr="000925BE">
        <w:trPr>
          <w:trHeight w:val="4373"/>
        </w:trPr>
        <w:tc>
          <w:tcPr>
            <w:tcW w:w="4678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rFonts w:ascii="Times New Roman" w:hAnsi="Times New Roman"/>
                <w:sz w:val="24"/>
              </w:rPr>
              <w:t>Page 1 – Current Assets</w:t>
            </w:r>
          </w:p>
          <w:p w:rsidR="000925BE" w:rsidRPr="000A4031" w:rsidRDefault="000925BE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48685B8" wp14:editId="27C4B3CB">
                  <wp:extent cx="2838450" cy="333375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9E5AE0" w:rsidRDefault="009E5AE0" w:rsidP="000925B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rFonts w:ascii="Times New Roman" w:hAnsi="Times New Roman"/>
                <w:sz w:val="24"/>
              </w:rPr>
              <w:t>Page 2 – Inventory</w:t>
            </w:r>
          </w:p>
          <w:p w:rsidR="000925BE" w:rsidRPr="000A4031" w:rsidRDefault="000925BE" w:rsidP="000925B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0324551" wp14:editId="639A14B5">
                  <wp:extent cx="2695575" cy="3362325"/>
                  <wp:effectExtent l="0" t="0" r="9525" b="9525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AE0" w:rsidRPr="000A4031" w:rsidTr="000925BE">
        <w:trPr>
          <w:trHeight w:val="4373"/>
        </w:trPr>
        <w:tc>
          <w:tcPr>
            <w:tcW w:w="4678" w:type="dxa"/>
          </w:tcPr>
          <w:p w:rsidR="009E5AE0" w:rsidRPr="000A4031" w:rsidRDefault="009E5AE0" w:rsidP="002C190E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0A4031">
              <w:rPr>
                <w:rFonts w:ascii="Times New Roman" w:hAnsi="Times New Roman"/>
              </w:rPr>
              <w:t>Page 3 – Machinery (1)</w:t>
            </w:r>
          </w:p>
          <w:p w:rsidR="009E5AE0" w:rsidRPr="000A4031" w:rsidRDefault="000925BE" w:rsidP="002C190E">
            <w:pPr>
              <w:pStyle w:val="ListParagraph"/>
              <w:ind w:left="0"/>
              <w:rPr>
                <w:rFonts w:ascii="Times New Roman" w:hAnsi="Times New Roman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9194D41" wp14:editId="4AB586DC">
                  <wp:extent cx="2724150" cy="3362325"/>
                  <wp:effectExtent l="0" t="0" r="0" b="9525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9E5AE0" w:rsidRDefault="009E5AE0" w:rsidP="000925B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0A4031">
              <w:rPr>
                <w:rFonts w:ascii="Times New Roman" w:hAnsi="Times New Roman"/>
                <w:sz w:val="24"/>
              </w:rPr>
              <w:t>Page 4 – Machinery(2)</w:t>
            </w:r>
          </w:p>
          <w:p w:rsidR="000925BE" w:rsidRPr="000A4031" w:rsidRDefault="000925BE" w:rsidP="000925B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103945E" wp14:editId="715FA9F2">
                  <wp:extent cx="2743200" cy="3362325"/>
                  <wp:effectExtent l="0" t="0" r="0" b="9525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AE0" w:rsidTr="000925BE">
        <w:trPr>
          <w:trHeight w:val="3740"/>
        </w:trPr>
        <w:tc>
          <w:tcPr>
            <w:tcW w:w="9214" w:type="dxa"/>
            <w:gridSpan w:val="2"/>
          </w:tcPr>
          <w:p w:rsidR="009E5AE0" w:rsidRPr="000A4031" w:rsidRDefault="009E5AE0" w:rsidP="002C190E">
            <w:pPr>
              <w:pStyle w:val="ListParagraph"/>
              <w:ind w:left="0"/>
              <w:rPr>
                <w:rFonts w:ascii="Times New Roman" w:hAnsi="Times New Roman"/>
              </w:rPr>
            </w:pPr>
            <w:r w:rsidRPr="000A4031">
              <w:rPr>
                <w:rFonts w:ascii="Times New Roman" w:hAnsi="Times New Roman"/>
              </w:rPr>
              <w:lastRenderedPageBreak/>
              <w:t>Page 5 – Other Assets</w:t>
            </w:r>
          </w:p>
          <w:p w:rsidR="009E5AE0" w:rsidRPr="000A4031" w:rsidRDefault="000925BE" w:rsidP="002C190E">
            <w:pPr>
              <w:pStyle w:val="ListParagraph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E0793E8" wp14:editId="03C23A2C">
                  <wp:extent cx="3095625" cy="3371850"/>
                  <wp:effectExtent l="0" t="0" r="9525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Pr="00B57297" w:rsidRDefault="009E5AE0" w:rsidP="009E5AE0">
      <w:pPr>
        <w:pStyle w:val="ListParagraph"/>
        <w:ind w:left="1800"/>
        <w:rPr>
          <w:rFonts w:ascii="Times New Roman" w:hAnsi="Times New Roman"/>
          <w:sz w:val="24"/>
        </w:rPr>
      </w:pPr>
    </w:p>
    <w:p w:rsidR="009E5AE0" w:rsidRDefault="009E5AE0">
      <w:pPr>
        <w:pStyle w:val="ListParagraph"/>
        <w:numPr>
          <w:ilvl w:val="4"/>
          <w:numId w:val="44"/>
        </w:numPr>
        <w:ind w:left="1560"/>
        <w:rPr>
          <w:rFonts w:ascii="Times New Roman" w:hAnsi="Times New Roman"/>
          <w:sz w:val="24"/>
        </w:rPr>
        <w:pPrChange w:id="367" w:author="Sarthak Shah | IFMR Rural Finance" w:date="2016-11-10T21:25:00Z">
          <w:pPr>
            <w:pStyle w:val="ListParagraph"/>
            <w:numPr>
              <w:ilvl w:val="4"/>
              <w:numId w:val="10"/>
            </w:numPr>
            <w:ind w:left="1560" w:hanging="1440"/>
          </w:pPr>
        </w:pPrChange>
      </w:pPr>
      <w:r w:rsidRPr="00B57297">
        <w:rPr>
          <w:rFonts w:ascii="Times New Roman" w:hAnsi="Times New Roman"/>
          <w:sz w:val="24"/>
        </w:rPr>
        <w:t>Liabilities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Pr="00B57297" w:rsidRDefault="009E5AE0" w:rsidP="009E5AE0">
      <w:pPr>
        <w:pStyle w:val="ListParagraph"/>
        <w:ind w:left="180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866"/>
        <w:gridCol w:w="4836"/>
      </w:tblGrid>
      <w:tr w:rsidR="009E5AE0" w:rsidRPr="00B57297" w:rsidTr="000925BE">
        <w:tc>
          <w:tcPr>
            <w:tcW w:w="4792" w:type="dxa"/>
          </w:tcPr>
          <w:p w:rsidR="009E5AE0" w:rsidRPr="00B57297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 – Fixed</w:t>
            </w:r>
          </w:p>
          <w:p w:rsidR="009E5AE0" w:rsidRPr="00B57297" w:rsidRDefault="000925BE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D3E6C72" wp14:editId="6ED32FAC">
                  <wp:extent cx="2943225" cy="3381375"/>
                  <wp:effectExtent l="0" t="0" r="9525" b="952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9E5AE0" w:rsidRPr="00B57297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 – Current</w:t>
            </w:r>
          </w:p>
          <w:p w:rsidR="009E5AE0" w:rsidRPr="00B57297" w:rsidRDefault="000925BE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6D8C6A8" wp14:editId="3549E789">
                  <wp:extent cx="2933700" cy="339090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Pr="00B57297" w:rsidRDefault="009E5AE0" w:rsidP="009E5AE0">
      <w:pPr>
        <w:pStyle w:val="ListParagraph"/>
        <w:ind w:left="1800"/>
        <w:rPr>
          <w:rFonts w:ascii="Times New Roman" w:hAnsi="Times New Roman"/>
          <w:sz w:val="24"/>
        </w:rPr>
      </w:pPr>
    </w:p>
    <w:p w:rsidR="000925BE" w:rsidRDefault="000925BE">
      <w:pPr>
        <w:pStyle w:val="ListParagraph"/>
        <w:numPr>
          <w:ilvl w:val="4"/>
          <w:numId w:val="44"/>
        </w:numPr>
        <w:ind w:left="1418"/>
        <w:rPr>
          <w:rFonts w:ascii="Times New Roman" w:hAnsi="Times New Roman"/>
          <w:sz w:val="24"/>
        </w:rPr>
        <w:sectPr w:rsidR="000925BE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368" w:author="Sarthak Shah | IFMR Rural Finance" w:date="2016-11-10T21:25:00Z">
          <w:pPr>
            <w:pStyle w:val="ListParagraph"/>
            <w:numPr>
              <w:ilvl w:val="4"/>
              <w:numId w:val="10"/>
            </w:numPr>
            <w:ind w:left="1418" w:hanging="1440"/>
          </w:pPr>
        </w:pPrChange>
      </w:pPr>
    </w:p>
    <w:p w:rsidR="009E5AE0" w:rsidRDefault="009E5AE0">
      <w:pPr>
        <w:pStyle w:val="ListParagraph"/>
        <w:numPr>
          <w:ilvl w:val="4"/>
          <w:numId w:val="44"/>
        </w:numPr>
        <w:ind w:left="1418"/>
        <w:rPr>
          <w:rFonts w:ascii="Times New Roman" w:hAnsi="Times New Roman"/>
          <w:sz w:val="24"/>
        </w:rPr>
        <w:pPrChange w:id="369" w:author="Sarthak Shah | IFMR Rural Finance" w:date="2016-11-10T21:25:00Z">
          <w:pPr>
            <w:pStyle w:val="ListParagraph"/>
            <w:numPr>
              <w:ilvl w:val="4"/>
              <w:numId w:val="10"/>
            </w:numPr>
            <w:ind w:left="1418" w:hanging="1440"/>
          </w:pPr>
        </w:pPrChange>
      </w:pPr>
      <w:r w:rsidRPr="00B57297">
        <w:rPr>
          <w:rFonts w:ascii="Times New Roman" w:hAnsi="Times New Roman"/>
          <w:sz w:val="24"/>
        </w:rPr>
        <w:lastRenderedPageBreak/>
        <w:t>Financial Summary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Pr="00B57297" w:rsidRDefault="009E5AE0" w:rsidP="009E5AE0">
      <w:pPr>
        <w:pStyle w:val="ListParagraph"/>
        <w:ind w:left="1800"/>
        <w:rPr>
          <w:rFonts w:ascii="Times New Roman" w:hAnsi="Times New Roman"/>
          <w:sz w:val="24"/>
        </w:rPr>
      </w:pPr>
    </w:p>
    <w:p w:rsidR="009E5AE0" w:rsidRPr="00B57297" w:rsidRDefault="000925BE" w:rsidP="000925BE">
      <w:pPr>
        <w:pStyle w:val="ListParagraph"/>
        <w:ind w:left="1800"/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F4437B3" wp14:editId="2719D26D">
            <wp:extent cx="3067050" cy="33813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70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B57297">
        <w:rPr>
          <w:rFonts w:ascii="Times New Roman" w:hAnsi="Times New Roman"/>
          <w:sz w:val="24"/>
        </w:rPr>
        <w:t xml:space="preserve">Bank Statement 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Pr="00B57297" w:rsidRDefault="009E5AE0" w:rsidP="009E5AE0">
      <w:pPr>
        <w:pStyle w:val="ListParagraph"/>
        <w:ind w:left="144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47"/>
        <w:gridCol w:w="4979"/>
      </w:tblGrid>
      <w:tr w:rsidR="009E5AE0" w:rsidRPr="00B57297" w:rsidTr="002C190E">
        <w:tc>
          <w:tcPr>
            <w:tcW w:w="4866" w:type="dxa"/>
          </w:tcPr>
          <w:p w:rsidR="009E5AE0" w:rsidRPr="00B57297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</w:t>
            </w:r>
          </w:p>
          <w:p w:rsidR="009E5AE0" w:rsidRPr="00B57297" w:rsidRDefault="000925BE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4AA77F1" wp14:editId="3AC811F2">
                  <wp:extent cx="2971800" cy="337185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9E5AE0" w:rsidRPr="00B57297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</w:t>
            </w:r>
          </w:p>
          <w:p w:rsidR="009E5AE0" w:rsidRPr="00B57297" w:rsidRDefault="000925BE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del w:id="371" w:author="Sarthak Shah | IFMR Rural Finance" w:date="2016-11-11T12:56:00Z">
              <w:r w:rsidDel="00CF7C44">
                <w:rPr>
                  <w:noProof/>
                  <w:lang w:val="en-GB" w:eastAsia="en-GB"/>
                </w:rPr>
                <w:drawing>
                  <wp:inline distT="0" distB="0" distL="0" distR="0" wp14:anchorId="71D2B58A" wp14:editId="3B8B6D50">
                    <wp:extent cx="2971165" cy="3409950"/>
                    <wp:effectExtent l="0" t="0" r="635" b="0"/>
                    <wp:docPr id="178" name="Picture 17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71165" cy="34099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72" w:author="Sarthak Shah | IFMR Rural Finance" w:date="2016-11-11T12:56:00Z">
              <w:r w:rsidR="00CF7C44" w:rsidRPr="00CF7C44">
                <w:rPr>
                  <w:rFonts w:ascii="Times New Roman" w:hAnsi="Times New Roman"/>
                  <w:noProof/>
                  <w:sz w:val="24"/>
                  <w:lang w:val="en-GB" w:eastAsia="en-GB"/>
                </w:rPr>
                <w:lastRenderedPageBreak/>
                <w:drawing>
                  <wp:inline distT="0" distB="0" distL="0" distR="0" wp14:anchorId="49C4D6B0" wp14:editId="1F6CF4EE">
                    <wp:extent cx="3114675" cy="3429000"/>
                    <wp:effectExtent l="0" t="0" r="9525" b="0"/>
                    <wp:docPr id="16" name="Pictur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101"/>
                            <a:srcRect l="17291" r="14584"/>
                            <a:stretch/>
                          </pic:blipFill>
                          <pic:spPr bwMode="auto">
                            <a:xfrm>
                              <a:off x="0" y="0"/>
                              <a:ext cx="3115110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2A5879" w:rsidRDefault="002A5879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sectPr w:rsidR="002A5879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  <w:pPrChange w:id="373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</w:p>
    <w:p w:rsidR="009E5AE0" w:rsidRPr="000A2FA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8"/>
        </w:rPr>
        <w:pPrChange w:id="374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B57297">
        <w:rPr>
          <w:rFonts w:ascii="Times New Roman" w:hAnsi="Times New Roman"/>
          <w:sz w:val="24"/>
        </w:rPr>
        <w:lastRenderedPageBreak/>
        <w:t>References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2A5879" w:rsidRDefault="002A5879" w:rsidP="002A5879">
      <w:pPr>
        <w:pStyle w:val="ListParagraph"/>
        <w:ind w:left="1440"/>
        <w:rPr>
          <w:rFonts w:ascii="Times New Roman" w:hAnsi="Times New Roman"/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07CCAFC2" wp14:editId="527F6790">
            <wp:extent cx="3076575" cy="340042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79" w:rsidRDefault="002A5879" w:rsidP="002A5879">
      <w:pPr>
        <w:pStyle w:val="ListParagraph"/>
        <w:ind w:left="709"/>
        <w:rPr>
          <w:rFonts w:ascii="Times New Roman" w:hAnsi="Times New Roman"/>
          <w:b/>
          <w:sz w:val="24"/>
        </w:rPr>
      </w:pPr>
    </w:p>
    <w:p w:rsidR="009E5AE0" w:rsidRDefault="009E5AE0">
      <w:pPr>
        <w:pStyle w:val="ListParagraph"/>
        <w:numPr>
          <w:ilvl w:val="2"/>
          <w:numId w:val="44"/>
        </w:numPr>
        <w:rPr>
          <w:rFonts w:ascii="Times New Roman" w:hAnsi="Times New Roman"/>
          <w:b/>
          <w:sz w:val="24"/>
        </w:rPr>
        <w:pPrChange w:id="375" w:author="Sarthak Shah | IFMR Rural Finance" w:date="2016-11-10T21:25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  <w:r w:rsidRPr="00B57297">
        <w:rPr>
          <w:rFonts w:ascii="Times New Roman" w:hAnsi="Times New Roman"/>
          <w:b/>
          <w:sz w:val="24"/>
        </w:rPr>
        <w:t>Loan Request</w:t>
      </w:r>
    </w:p>
    <w:p w:rsidR="002A5879" w:rsidRDefault="002A5879" w:rsidP="009E5AE0">
      <w:pPr>
        <w:pStyle w:val="ListParagraph"/>
        <w:ind w:left="1080"/>
        <w:rPr>
          <w:rFonts w:ascii="Times New Roman" w:hAnsi="Times New Roman"/>
          <w:b/>
          <w:sz w:val="28"/>
        </w:rPr>
        <w:sectPr w:rsidR="002A5879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val="en-GB" w:eastAsia="en-GB"/>
        </w:rPr>
        <w:drawing>
          <wp:inline distT="0" distB="0" distL="0" distR="0" wp14:anchorId="7CB4E117" wp14:editId="422C3122">
            <wp:extent cx="3067050" cy="33337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76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B57297">
        <w:rPr>
          <w:rFonts w:ascii="Times New Roman" w:hAnsi="Times New Roman"/>
          <w:sz w:val="24"/>
        </w:rPr>
        <w:lastRenderedPageBreak/>
        <w:t>Loan Proposal</w:t>
      </w:r>
    </w:p>
    <w:p w:rsidR="009E5AE0" w:rsidRPr="00BB14A3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86"/>
        <w:gridCol w:w="4799"/>
      </w:tblGrid>
      <w:tr w:rsidR="009E5AE0" w:rsidRPr="00B57297" w:rsidTr="002C190E">
        <w:tc>
          <w:tcPr>
            <w:tcW w:w="4836" w:type="dxa"/>
          </w:tcPr>
          <w:p w:rsidR="009E5AE0" w:rsidRPr="00B57297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</w:t>
            </w:r>
          </w:p>
          <w:p w:rsidR="009E5AE0" w:rsidRPr="00B57297" w:rsidRDefault="002A5879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465AFE8" wp14:editId="3C1A26DB">
                  <wp:extent cx="2943225" cy="3352800"/>
                  <wp:effectExtent l="0" t="0" r="9525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9" w:type="dxa"/>
          </w:tcPr>
          <w:p w:rsidR="009E5AE0" w:rsidRPr="00B57297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</w:t>
            </w:r>
          </w:p>
          <w:p w:rsidR="009E5AE0" w:rsidRPr="00B57297" w:rsidRDefault="002A5879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25175A7" wp14:editId="1A1B5632">
                  <wp:extent cx="2961640" cy="33528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64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Pr="003422AF" w:rsidRDefault="009E5AE0" w:rsidP="009E5AE0">
      <w:pPr>
        <w:pStyle w:val="ListParagraph"/>
        <w:ind w:left="1440"/>
        <w:rPr>
          <w:rFonts w:ascii="Times New Roman" w:hAnsi="Times New Roman"/>
          <w:sz w:val="28"/>
        </w:rPr>
      </w:pPr>
    </w:p>
    <w:p w:rsidR="009E5AE0" w:rsidRDefault="009E5AE0">
      <w:pPr>
        <w:pStyle w:val="ListParagraph"/>
        <w:numPr>
          <w:ilvl w:val="3"/>
          <w:numId w:val="44"/>
        </w:numPr>
        <w:rPr>
          <w:rFonts w:ascii="Times New Roman" w:hAnsi="Times New Roman"/>
          <w:sz w:val="24"/>
        </w:rPr>
        <w:pPrChange w:id="377" w:author="Sarthak Shah | IFMR Rural Finance" w:date="2016-11-10T21:25:00Z">
          <w:pPr>
            <w:pStyle w:val="ListParagraph"/>
            <w:numPr>
              <w:ilvl w:val="3"/>
              <w:numId w:val="10"/>
            </w:numPr>
            <w:ind w:left="1440" w:hanging="1080"/>
          </w:pPr>
        </w:pPrChange>
      </w:pPr>
      <w:r w:rsidRPr="00B57297">
        <w:rPr>
          <w:rFonts w:ascii="Times New Roman" w:hAnsi="Times New Roman"/>
          <w:sz w:val="24"/>
        </w:rPr>
        <w:t>New Asset Details</w:t>
      </w:r>
    </w:p>
    <w:p w:rsidR="009E5AE0" w:rsidRPr="000A2FA0" w:rsidRDefault="009E5AE0" w:rsidP="009E5AE0">
      <w:pPr>
        <w:pStyle w:val="ListParagraph"/>
        <w:ind w:firstLine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93"/>
        <w:gridCol w:w="4833"/>
      </w:tblGrid>
      <w:tr w:rsidR="009E5AE0" w:rsidRPr="00B57297" w:rsidTr="002C190E">
        <w:tc>
          <w:tcPr>
            <w:tcW w:w="4893" w:type="dxa"/>
          </w:tcPr>
          <w:p w:rsidR="009E5AE0" w:rsidRPr="00B57297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1</w:t>
            </w:r>
          </w:p>
          <w:p w:rsidR="009E5AE0" w:rsidRPr="00B57297" w:rsidRDefault="002A5879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5C67D6E" wp14:editId="4AC6A074">
                  <wp:extent cx="2924175" cy="3371850"/>
                  <wp:effectExtent l="0" t="0" r="9525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AE0" w:rsidRPr="00B57297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4833" w:type="dxa"/>
          </w:tcPr>
          <w:p w:rsidR="009E5AE0" w:rsidRPr="00B57297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 w:rsidRPr="00B57297">
              <w:rPr>
                <w:rFonts w:ascii="Times New Roman" w:hAnsi="Times New Roman"/>
                <w:sz w:val="24"/>
              </w:rPr>
              <w:t>Page 2</w:t>
            </w:r>
          </w:p>
          <w:p w:rsidR="009E5AE0" w:rsidRPr="00B57297" w:rsidRDefault="002A5879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1066486" wp14:editId="2D4B2F1D">
                  <wp:extent cx="2867025" cy="3333750"/>
                  <wp:effectExtent l="0" t="0" r="9525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5AE0" w:rsidRDefault="009E5AE0" w:rsidP="009E5AE0">
      <w:pPr>
        <w:pStyle w:val="ListParagraph"/>
        <w:ind w:left="1080"/>
        <w:rPr>
          <w:rFonts w:ascii="Times New Roman" w:hAnsi="Times New Roman"/>
          <w:sz w:val="24"/>
        </w:rPr>
      </w:pPr>
    </w:p>
    <w:p w:rsidR="009E5AE0" w:rsidRPr="000A2FA0" w:rsidRDefault="009E5AE0">
      <w:pPr>
        <w:pStyle w:val="ListParagraph"/>
        <w:numPr>
          <w:ilvl w:val="2"/>
          <w:numId w:val="44"/>
        </w:numPr>
        <w:rPr>
          <w:rFonts w:ascii="Times New Roman" w:hAnsi="Times New Roman"/>
          <w:sz w:val="24"/>
        </w:rPr>
        <w:pPrChange w:id="378" w:author="Sarthak Shah | IFMR Rural Finance" w:date="2016-11-10T21:25:00Z">
          <w:pPr>
            <w:pStyle w:val="ListParagraph"/>
            <w:numPr>
              <w:ilvl w:val="2"/>
              <w:numId w:val="10"/>
            </w:numPr>
            <w:ind w:left="1080" w:hanging="720"/>
          </w:pPr>
        </w:pPrChange>
      </w:pPr>
      <w:r w:rsidRPr="0000058E">
        <w:rPr>
          <w:rFonts w:ascii="Times New Roman" w:hAnsi="Times New Roman"/>
          <w:sz w:val="24"/>
        </w:rPr>
        <w:lastRenderedPageBreak/>
        <w:t>Remarks</w:t>
      </w:r>
      <w:r>
        <w:rPr>
          <w:rFonts w:ascii="Times New Roman" w:hAnsi="Times New Roman"/>
          <w:sz w:val="24"/>
        </w:rPr>
        <w:br/>
      </w:r>
      <w:r w:rsidRPr="000A2FA0">
        <w:rPr>
          <w:rFonts w:ascii="Times New Roman" w:hAnsi="Times New Roman"/>
          <w:sz w:val="24"/>
        </w:rPr>
        <w:t xml:space="preserve">All details will be auto-populated from </w:t>
      </w:r>
      <w:r w:rsidR="00480C71">
        <w:rPr>
          <w:rFonts w:ascii="Times New Roman" w:hAnsi="Times New Roman"/>
          <w:sz w:val="24"/>
        </w:rPr>
        <w:t>field appraisal stage</w:t>
      </w:r>
    </w:p>
    <w:p w:rsidR="009E5AE0" w:rsidRDefault="009E5AE0" w:rsidP="009E5AE0">
      <w:pPr>
        <w:pStyle w:val="ListParagraph"/>
        <w:ind w:left="1080"/>
        <w:rPr>
          <w:rFonts w:ascii="Times New Roman" w:hAnsi="Times New Roman"/>
          <w:sz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866"/>
        <w:gridCol w:w="4881"/>
      </w:tblGrid>
      <w:tr w:rsidR="009E5AE0" w:rsidTr="002C190E">
        <w:tc>
          <w:tcPr>
            <w:tcW w:w="4982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</w:pPr>
            <w:r w:rsidRPr="000A2FA0"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  <w:t xml:space="preserve">Page 1- Click + to </w:t>
            </w:r>
            <w:r w:rsidR="002A5879"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  <w:t>view</w:t>
            </w:r>
            <w:r w:rsidRPr="000A2FA0"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  <w:t xml:space="preserve"> remarks </w:t>
            </w:r>
          </w:p>
          <w:p w:rsidR="002A5879" w:rsidRPr="000A2FA0" w:rsidRDefault="002A5879" w:rsidP="002C190E">
            <w:pPr>
              <w:pStyle w:val="ListParagraph"/>
              <w:ind w:left="0"/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</w:pPr>
          </w:p>
          <w:p w:rsidR="009E5AE0" w:rsidRDefault="002A5879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del w:id="379" w:author="Sarthak Shah | IFMR Rural Finance" w:date="2016-11-10T21:06:00Z">
              <w:r w:rsidDel="00E733C5">
                <w:rPr>
                  <w:noProof/>
                  <w:lang w:val="en-GB" w:eastAsia="en-GB"/>
                </w:rPr>
                <w:drawing>
                  <wp:inline distT="0" distB="0" distL="0" distR="0" wp14:anchorId="00D4E662" wp14:editId="0296F308">
                    <wp:extent cx="3048000" cy="3362325"/>
                    <wp:effectExtent l="0" t="0" r="0" b="9525"/>
                    <wp:docPr id="185" name="Picture 18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0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48000" cy="33623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80" w:author="Sarthak Shah | IFMR Rural Finance" w:date="2016-11-10T21:06:00Z">
              <w:r w:rsidR="00E733C5" w:rsidRPr="00E733C5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E733C5" w:rsidRPr="00E733C5">
                <w:rPr>
                  <w:rFonts w:ascii="Times New Roman" w:hAnsi="Times New Roman"/>
                  <w:noProof/>
                  <w:sz w:val="24"/>
                  <w:lang w:val="en-GB" w:eastAsia="en-GB"/>
                </w:rPr>
                <w:drawing>
                  <wp:inline distT="0" distB="0" distL="0" distR="0" wp14:anchorId="73F61A93" wp14:editId="4366663C">
                    <wp:extent cx="3124200" cy="3429000"/>
                    <wp:effectExtent l="0" t="0" r="0" b="0"/>
                    <wp:docPr id="9" name="Picture 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109"/>
                            <a:srcRect l="17500" r="14166"/>
                            <a:stretch/>
                          </pic:blipFill>
                          <pic:spPr bwMode="auto">
                            <a:xfrm>
                              <a:off x="0" y="0"/>
                              <a:ext cx="3124636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765" w:type="dxa"/>
          </w:tcPr>
          <w:p w:rsidR="009E5AE0" w:rsidRDefault="009E5AE0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Page 2 – </w:t>
            </w:r>
            <w:r w:rsidR="002A5879">
              <w:rPr>
                <w:rFonts w:ascii="Times New Roman" w:hAnsi="Times New Roman"/>
                <w:sz w:val="24"/>
              </w:rPr>
              <w:t>Remarks entered at different stages can be viewed here with time stamps</w:t>
            </w:r>
          </w:p>
          <w:p w:rsidR="009E5AE0" w:rsidRDefault="002A5879" w:rsidP="002C190E">
            <w:pPr>
              <w:pStyle w:val="ListParagraph"/>
              <w:ind w:left="0"/>
              <w:rPr>
                <w:rFonts w:ascii="Times New Roman" w:hAnsi="Times New Roman"/>
                <w:sz w:val="24"/>
              </w:rPr>
            </w:pPr>
            <w:del w:id="381" w:author="Sarthak Shah | IFMR Rural Finance" w:date="2016-11-10T21:07:00Z">
              <w:r w:rsidDel="00E733C5">
                <w:rPr>
                  <w:noProof/>
                  <w:lang w:val="en-GB" w:eastAsia="en-GB"/>
                </w:rPr>
                <w:drawing>
                  <wp:inline distT="0" distB="0" distL="0" distR="0" wp14:anchorId="4A6CDB72" wp14:editId="4D2B8179">
                    <wp:extent cx="2990215" cy="3400425"/>
                    <wp:effectExtent l="0" t="0" r="635" b="9525"/>
                    <wp:docPr id="186" name="Picture 18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1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90215" cy="34004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  <w:ins w:id="382" w:author="Sarthak Shah | IFMR Rural Finance" w:date="2016-11-10T21:07:00Z">
              <w:r w:rsidR="00E733C5" w:rsidRPr="00E733C5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</w:ins>
            <w:ins w:id="383" w:author="Sarthak Shah | IFMR Rural Finance" w:date="2016-11-11T11:00:00Z">
              <w:r w:rsidR="005D168D" w:rsidRPr="005D168D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drawing>
                  <wp:inline distT="0" distB="0" distL="0" distR="0" wp14:anchorId="39B2D04F" wp14:editId="1BEE32FB">
                    <wp:extent cx="3133725" cy="3429001"/>
                    <wp:effectExtent l="0" t="0" r="0" b="0"/>
                    <wp:docPr id="13" name="Picture 1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111"/>
                            <a:srcRect l="17083" r="14375"/>
                            <a:stretch/>
                          </pic:blipFill>
                          <pic:spPr bwMode="auto">
                            <a:xfrm>
                              <a:off x="0" y="0"/>
                              <a:ext cx="3134162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9E5AE0" w:rsidRPr="008A170E" w:rsidRDefault="009E5AE0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384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385" w:name="_Toc465273030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385"/>
      <w:r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9E5AE0" w:rsidRDefault="009E5AE0" w:rsidP="009E5AE0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 w:rsidRPr="0000058E">
        <w:rPr>
          <w:rFonts w:ascii="Times New Roman" w:hAnsi="Times New Roman"/>
          <w:sz w:val="24"/>
          <w:szCs w:val="28"/>
        </w:rPr>
        <w:lastRenderedPageBreak/>
        <w:t xml:space="preserve">Once the profile is selected from the </w:t>
      </w:r>
      <w:r>
        <w:rPr>
          <w:rFonts w:ascii="Times New Roman" w:hAnsi="Times New Roman"/>
          <w:sz w:val="24"/>
          <w:szCs w:val="28"/>
        </w:rPr>
        <w:t>Field Appraisal</w:t>
      </w:r>
      <w:r w:rsidRPr="0000058E">
        <w:rPr>
          <w:rFonts w:ascii="Times New Roman" w:hAnsi="Times New Roman"/>
          <w:sz w:val="24"/>
          <w:szCs w:val="28"/>
        </w:rPr>
        <w:t xml:space="preserve"> Review Queue, the </w:t>
      </w:r>
      <w:r>
        <w:rPr>
          <w:rFonts w:ascii="Times New Roman" w:hAnsi="Times New Roman"/>
          <w:sz w:val="24"/>
          <w:szCs w:val="28"/>
        </w:rPr>
        <w:t>CRO</w:t>
      </w:r>
      <w:r w:rsidRPr="0000058E">
        <w:rPr>
          <w:rFonts w:ascii="Times New Roman" w:hAnsi="Times New Roman"/>
          <w:sz w:val="24"/>
          <w:szCs w:val="28"/>
        </w:rPr>
        <w:t xml:space="preserve"> can view all the data captured and scores tabulated up to the </w:t>
      </w:r>
      <w:r>
        <w:rPr>
          <w:rFonts w:ascii="Times New Roman" w:hAnsi="Times New Roman"/>
          <w:sz w:val="24"/>
          <w:szCs w:val="28"/>
        </w:rPr>
        <w:t>field appraisal</w:t>
      </w:r>
      <w:r w:rsidRPr="0000058E">
        <w:rPr>
          <w:rFonts w:ascii="Times New Roman" w:hAnsi="Times New Roman"/>
          <w:sz w:val="24"/>
          <w:szCs w:val="28"/>
        </w:rPr>
        <w:t xml:space="preserve"> stage. </w:t>
      </w:r>
    </w:p>
    <w:p w:rsidR="009E5AE0" w:rsidRDefault="009E5AE0" w:rsidP="009E5AE0">
      <w:pPr>
        <w:pStyle w:val="ListParagraph"/>
        <w:numPr>
          <w:ilvl w:val="1"/>
          <w:numId w:val="9"/>
        </w:numPr>
        <w:rPr>
          <w:ins w:id="386" w:author="Sarthak Shah | IFMR Rural Finance" w:date="2016-11-11T11:03:00Z"/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 xml:space="preserve">CRO will view all data and </w:t>
      </w:r>
      <w:r w:rsidR="00480C71">
        <w:rPr>
          <w:rFonts w:ascii="Times New Roman" w:hAnsi="Times New Roman"/>
          <w:sz w:val="24"/>
          <w:szCs w:val="28"/>
        </w:rPr>
        <w:t>capture reference remarks</w:t>
      </w:r>
    </w:p>
    <w:p w:rsidR="005D168D" w:rsidRDefault="005D168D" w:rsidP="009E5AE0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ins w:id="387" w:author="Sarthak Shah | IFMR Rural Finance" w:date="2016-11-11T11:03:00Z">
        <w:r>
          <w:rPr>
            <w:rFonts w:ascii="Times New Roman" w:hAnsi="Times New Roman"/>
            <w:sz w:val="24"/>
            <w:szCs w:val="28"/>
          </w:rPr>
          <w:t>CRO will have four options. Accept/Reject/Hold/Send Back.</w:t>
        </w:r>
      </w:ins>
    </w:p>
    <w:p w:rsidR="009E5AE0" w:rsidRDefault="009E5AE0" w:rsidP="009E5AE0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 xml:space="preserve">In case of any deviations, the </w:t>
      </w:r>
      <w:r w:rsidR="00480C71">
        <w:rPr>
          <w:rFonts w:ascii="Times New Roman" w:hAnsi="Times New Roman"/>
          <w:sz w:val="24"/>
          <w:szCs w:val="28"/>
        </w:rPr>
        <w:t>CRO</w:t>
      </w:r>
      <w:r>
        <w:rPr>
          <w:rFonts w:ascii="Times New Roman" w:hAnsi="Times New Roman"/>
          <w:sz w:val="24"/>
          <w:szCs w:val="28"/>
        </w:rPr>
        <w:t xml:space="preserve"> can send the loan back to any previous stage, or submit.</w:t>
      </w:r>
    </w:p>
    <w:p w:rsidR="009E5AE0" w:rsidRDefault="009E5AE0" w:rsidP="009E5AE0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On clicking ‘send back’ there should be option to choose which stage to send back to</w:t>
      </w:r>
    </w:p>
    <w:p w:rsidR="002A5879" w:rsidRDefault="009E5AE0" w:rsidP="009E5AE0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When submitted</w:t>
      </w:r>
      <w:r w:rsidR="002A5879">
        <w:rPr>
          <w:rFonts w:ascii="Times New Roman" w:hAnsi="Times New Roman"/>
          <w:sz w:val="24"/>
          <w:szCs w:val="28"/>
        </w:rPr>
        <w:t xml:space="preserve">, system will calculate </w:t>
      </w:r>
      <w:ins w:id="388" w:author="Sarthak Shah | IFMR Rural Finance" w:date="2016-11-11T11:02:00Z">
        <w:r w:rsidR="005D168D">
          <w:rPr>
            <w:rFonts w:ascii="Times New Roman" w:hAnsi="Times New Roman"/>
            <w:sz w:val="24"/>
            <w:szCs w:val="28"/>
          </w:rPr>
          <w:t>Consolidated Risk Score.</w:t>
        </w:r>
      </w:ins>
      <w:del w:id="389" w:author="Sarthak Shah | IFMR Rural Finance" w:date="2016-11-11T11:02:00Z">
        <w:r w:rsidR="002A5879" w:rsidDel="005D168D">
          <w:rPr>
            <w:rFonts w:ascii="Times New Roman" w:hAnsi="Times New Roman"/>
            <w:sz w:val="24"/>
            <w:szCs w:val="28"/>
          </w:rPr>
          <w:delText>risk score 3</w:delText>
        </w:r>
      </w:del>
    </w:p>
    <w:p w:rsidR="009E5AE0" w:rsidRPr="0000058E" w:rsidRDefault="002A5879" w:rsidP="009E5AE0">
      <w:pPr>
        <w:pStyle w:val="ListParagraph"/>
        <w:numPr>
          <w:ilvl w:val="1"/>
          <w:numId w:val="9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 xml:space="preserve">Loan application will </w:t>
      </w:r>
      <w:r w:rsidR="009E5AE0">
        <w:rPr>
          <w:rFonts w:ascii="Times New Roman" w:hAnsi="Times New Roman"/>
          <w:sz w:val="24"/>
          <w:szCs w:val="28"/>
        </w:rPr>
        <w:t xml:space="preserve">automatically move to pending for </w:t>
      </w:r>
      <w:r w:rsidR="00480C71">
        <w:rPr>
          <w:rFonts w:ascii="Times New Roman" w:hAnsi="Times New Roman"/>
          <w:sz w:val="24"/>
          <w:szCs w:val="28"/>
        </w:rPr>
        <w:t>Credit Committee Review</w:t>
      </w:r>
      <w:r w:rsidR="009E5AE0">
        <w:rPr>
          <w:rFonts w:ascii="Times New Roman" w:hAnsi="Times New Roman"/>
          <w:sz w:val="24"/>
          <w:szCs w:val="28"/>
        </w:rPr>
        <w:t xml:space="preserve"> queue</w:t>
      </w:r>
      <w:r w:rsidR="009E5AE0" w:rsidRPr="0000058E">
        <w:rPr>
          <w:rFonts w:ascii="Times New Roman" w:hAnsi="Times New Roman"/>
          <w:sz w:val="24"/>
          <w:szCs w:val="28"/>
        </w:rPr>
        <w:t xml:space="preserve"> </w:t>
      </w:r>
    </w:p>
    <w:p w:rsidR="009E5AE0" w:rsidRPr="00C8540F" w:rsidRDefault="009E5AE0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390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391" w:name="_Toc46527303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391"/>
    </w:p>
    <w:p w:rsidR="009E5AE0" w:rsidRPr="00C8540F" w:rsidRDefault="009E5AE0" w:rsidP="009E5AE0">
      <w:pPr>
        <w:ind w:left="1080"/>
      </w:pPr>
      <w:r w:rsidRPr="00C8540F">
        <w:t>-NA-</w:t>
      </w:r>
    </w:p>
    <w:p w:rsidR="009E5AE0" w:rsidRPr="00C8540F" w:rsidRDefault="009E5AE0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392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393" w:name="_Toc465273032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393"/>
    </w:p>
    <w:p w:rsidR="009E5AE0" w:rsidRPr="00C8540F" w:rsidRDefault="009E5AE0" w:rsidP="009E5AE0">
      <w:pPr>
        <w:ind w:left="1080"/>
      </w:pPr>
      <w:r w:rsidRPr="00C8540F">
        <w:t>-NA-</w:t>
      </w:r>
    </w:p>
    <w:p w:rsidR="009E5AE0" w:rsidRPr="00C8540F" w:rsidRDefault="009E5AE0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pPrChange w:id="394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395" w:name="_Toc46527303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395"/>
    </w:p>
    <w:p w:rsidR="009E5AE0" w:rsidRPr="00C8540F" w:rsidRDefault="009E5AE0" w:rsidP="009E5AE0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2A5879" w:rsidRDefault="002A5879" w:rsidP="009E5AE0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  <w:sectPr w:rsidR="002A5879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677A12" w:rsidRPr="00C8540F" w:rsidRDefault="00764CB8">
      <w:pPr>
        <w:pStyle w:val="Heading1"/>
        <w:keepNext w:val="0"/>
        <w:numPr>
          <w:ilvl w:val="0"/>
          <w:numId w:val="44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pPrChange w:id="396" w:author="Sarthak Shah | IFMR Rural Finance" w:date="2016-11-10T21:25:00Z">
          <w:pPr>
            <w:pStyle w:val="Heading1"/>
            <w:keepNext w:val="0"/>
            <w:numPr>
              <w:numId w:val="10"/>
            </w:numPr>
            <w:spacing w:before="480" w:after="0" w:line="276" w:lineRule="auto"/>
            <w:ind w:left="720" w:hanging="360"/>
            <w:contextualSpacing/>
          </w:pPr>
        </w:pPrChange>
      </w:pPr>
      <w:r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lastRenderedPageBreak/>
        <w:t>Risk Score 2</w:t>
      </w:r>
      <w:bookmarkEnd w:id="325"/>
    </w:p>
    <w:p w:rsidR="00677A12" w:rsidRPr="00C8540F" w:rsidRDefault="00677A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pPrChange w:id="397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398" w:name="_Toc465414034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UI specification</w:t>
      </w:r>
      <w:bookmarkEnd w:id="398"/>
    </w:p>
    <w:p w:rsidR="00677A12" w:rsidRPr="00C8540F" w:rsidRDefault="00677A12" w:rsidP="00677A12">
      <w:pPr>
        <w:rPr>
          <w:color w:val="FF0000"/>
        </w:rPr>
      </w:pPr>
    </w:p>
    <w:p w:rsidR="007349D1" w:rsidRPr="00C8540F" w:rsidRDefault="00677A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pPrChange w:id="399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400" w:name="_Toc465414035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Screenshot</w:t>
      </w:r>
      <w:bookmarkEnd w:id="400"/>
    </w:p>
    <w:p w:rsidR="00677A12" w:rsidRPr="00C8540F" w:rsidRDefault="00677A12" w:rsidP="00677A12">
      <w:pPr>
        <w:rPr>
          <w:color w:val="FF0000"/>
        </w:rPr>
      </w:pPr>
    </w:p>
    <w:p w:rsidR="00B2195D" w:rsidRPr="00C8540F" w:rsidRDefault="00677A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pPrChange w:id="401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402" w:name="_Toc465414036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Functional requirements</w:t>
      </w:r>
      <w:bookmarkEnd w:id="402"/>
    </w:p>
    <w:p w:rsidR="00677A12" w:rsidRPr="00C8540F" w:rsidRDefault="00677A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pPrChange w:id="403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404" w:name="_Toc465414037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Upload</w:t>
      </w:r>
      <w:bookmarkEnd w:id="404"/>
    </w:p>
    <w:p w:rsidR="00677A12" w:rsidRPr="00C8540F" w:rsidRDefault="00677A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pPrChange w:id="405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406" w:name="_Toc465414038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Download</w:t>
      </w:r>
      <w:bookmarkEnd w:id="406"/>
    </w:p>
    <w:p w:rsidR="00677A12" w:rsidRPr="00C8540F" w:rsidRDefault="00677A12">
      <w:pPr>
        <w:pStyle w:val="Heading2"/>
        <w:keepNext w:val="0"/>
        <w:keepLines w:val="0"/>
        <w:numPr>
          <w:ilvl w:val="1"/>
          <w:numId w:val="44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pPrChange w:id="407" w:author="Sarthak Shah | IFMR Rural Finance" w:date="2016-11-10T21:25:00Z">
          <w:pPr>
            <w:pStyle w:val="Heading2"/>
            <w:keepNext w:val="0"/>
            <w:keepLines w:val="0"/>
            <w:numPr>
              <w:ilvl w:val="1"/>
              <w:numId w:val="10"/>
            </w:numPr>
            <w:spacing w:line="271" w:lineRule="auto"/>
            <w:ind w:left="1080" w:hanging="720"/>
          </w:pPr>
        </w:pPrChange>
      </w:pPr>
      <w:bookmarkStart w:id="408" w:name="_Toc465414039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Reports</w:t>
      </w:r>
      <w:bookmarkEnd w:id="408"/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D414D2">
      <w:pgSz w:w="11899" w:h="16838"/>
      <w:pgMar w:top="720" w:right="568" w:bottom="720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24EC" w:rsidRDefault="009224EC">
      <w:r>
        <w:separator/>
      </w:r>
    </w:p>
  </w:endnote>
  <w:endnote w:type="continuationSeparator" w:id="0">
    <w:p w:rsidR="009224EC" w:rsidRDefault="009224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C6AFE" w:rsidRDefault="009C6AF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54548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9C6AFE" w:rsidRPr="004E49BF" w:rsidRDefault="009C6AFE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24EC" w:rsidRDefault="009224EC">
      <w:r>
        <w:separator/>
      </w:r>
    </w:p>
  </w:footnote>
  <w:footnote w:type="continuationSeparator" w:id="0">
    <w:p w:rsidR="009224EC" w:rsidRDefault="009224E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AFE" w:rsidRDefault="009C6AFE" w:rsidP="0037061C">
    <w:pPr>
      <w:pStyle w:val="Header"/>
      <w:ind w:hanging="567"/>
    </w:pPr>
    <w:r>
      <w:rPr>
        <w:noProof/>
        <w:lang w:val="en-GB" w:eastAsia="en-GB"/>
      </w:rPr>
      <w:drawing>
        <wp:anchor distT="0" distB="0" distL="114300" distR="114300" simplePos="0" relativeHeight="251661312" behindDoc="1" locked="0" layoutInCell="1" allowOverlap="1" wp14:anchorId="4860200B" wp14:editId="2ABA2F6C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BA0B84" wp14:editId="53589328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6882D1B"/>
    <w:multiLevelType w:val="multilevel"/>
    <w:tmpl w:val="4CD0216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0F6BBC"/>
    <w:multiLevelType w:val="hybridMultilevel"/>
    <w:tmpl w:val="91DABB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1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1C04CC8"/>
    <w:multiLevelType w:val="multilevel"/>
    <w:tmpl w:val="C2C82F8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</w:lvl>
    <w:lvl w:ilvl="4">
      <w:start w:val="1"/>
      <w:numFmt w:val="bullet"/>
      <w:lvlText w:val=""/>
      <w:lvlJc w:val="left"/>
      <w:pPr>
        <w:ind w:left="2520" w:hanging="144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</w:lvl>
    <w:lvl w:ilvl="6">
      <w:start w:val="1"/>
      <w:numFmt w:val="decimal"/>
      <w:isLgl/>
      <w:lvlText w:val="%1.%2.%3.%4.%5.%6.%7"/>
      <w:lvlJc w:val="left"/>
      <w:pPr>
        <w:ind w:left="2880" w:hanging="1800"/>
      </w:p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</w:lvl>
  </w:abstractNum>
  <w:abstractNum w:abstractNumId="17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2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>
    <w:nsid w:val="7D0B66F0"/>
    <w:multiLevelType w:val="hybridMultilevel"/>
    <w:tmpl w:val="E822F1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7"/>
  </w:num>
  <w:num w:numId="3">
    <w:abstractNumId w:val="29"/>
  </w:num>
  <w:num w:numId="4">
    <w:abstractNumId w:val="0"/>
  </w:num>
  <w:num w:numId="5">
    <w:abstractNumId w:val="4"/>
  </w:num>
  <w:num w:numId="6">
    <w:abstractNumId w:val="31"/>
  </w:num>
  <w:num w:numId="7">
    <w:abstractNumId w:val="19"/>
  </w:num>
  <w:num w:numId="8">
    <w:abstractNumId w:val="12"/>
  </w:num>
  <w:num w:numId="9">
    <w:abstractNumId w:val="9"/>
  </w:num>
  <w:num w:numId="10">
    <w:abstractNumId w:val="14"/>
  </w:num>
  <w:num w:numId="11">
    <w:abstractNumId w:val="18"/>
  </w:num>
  <w:num w:numId="12">
    <w:abstractNumId w:val="26"/>
  </w:num>
  <w:num w:numId="13">
    <w:abstractNumId w:val="34"/>
  </w:num>
  <w:num w:numId="14">
    <w:abstractNumId w:val="38"/>
  </w:num>
  <w:num w:numId="15">
    <w:abstractNumId w:val="13"/>
  </w:num>
  <w:num w:numId="16">
    <w:abstractNumId w:val="11"/>
  </w:num>
  <w:num w:numId="17">
    <w:abstractNumId w:val="35"/>
  </w:num>
  <w:num w:numId="18">
    <w:abstractNumId w:val="39"/>
  </w:num>
  <w:num w:numId="19">
    <w:abstractNumId w:val="32"/>
  </w:num>
  <w:num w:numId="20">
    <w:abstractNumId w:val="2"/>
  </w:num>
  <w:num w:numId="21">
    <w:abstractNumId w:val="25"/>
  </w:num>
  <w:num w:numId="22">
    <w:abstractNumId w:val="15"/>
  </w:num>
  <w:num w:numId="23">
    <w:abstractNumId w:val="40"/>
  </w:num>
  <w:num w:numId="24">
    <w:abstractNumId w:val="5"/>
  </w:num>
  <w:num w:numId="25">
    <w:abstractNumId w:val="21"/>
  </w:num>
  <w:num w:numId="26">
    <w:abstractNumId w:val="6"/>
  </w:num>
  <w:num w:numId="27">
    <w:abstractNumId w:val="3"/>
  </w:num>
  <w:num w:numId="28">
    <w:abstractNumId w:val="37"/>
  </w:num>
  <w:num w:numId="29">
    <w:abstractNumId w:val="17"/>
  </w:num>
  <w:num w:numId="30">
    <w:abstractNumId w:val="27"/>
  </w:num>
  <w:num w:numId="31">
    <w:abstractNumId w:val="28"/>
  </w:num>
  <w:num w:numId="32">
    <w:abstractNumId w:val="33"/>
  </w:num>
  <w:num w:numId="33">
    <w:abstractNumId w:val="20"/>
  </w:num>
  <w:num w:numId="34">
    <w:abstractNumId w:val="43"/>
  </w:num>
  <w:num w:numId="35">
    <w:abstractNumId w:val="36"/>
  </w:num>
  <w:num w:numId="36">
    <w:abstractNumId w:val="22"/>
  </w:num>
  <w:num w:numId="37">
    <w:abstractNumId w:val="10"/>
  </w:num>
  <w:num w:numId="38">
    <w:abstractNumId w:val="42"/>
  </w:num>
  <w:num w:numId="39">
    <w:abstractNumId w:val="23"/>
  </w:num>
  <w:num w:numId="40">
    <w:abstractNumId w:val="30"/>
  </w:num>
  <w:num w:numId="41">
    <w:abstractNumId w:val="8"/>
  </w:num>
  <w:num w:numId="42">
    <w:abstractNumId w:val="16"/>
  </w:num>
  <w:num w:numId="43">
    <w:abstractNumId w:val="41"/>
  </w:num>
  <w:num w:numId="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23CC3"/>
    <w:rsid w:val="00032AEA"/>
    <w:rsid w:val="00032E64"/>
    <w:rsid w:val="00041AA3"/>
    <w:rsid w:val="00051FAB"/>
    <w:rsid w:val="00054548"/>
    <w:rsid w:val="000565E7"/>
    <w:rsid w:val="00082537"/>
    <w:rsid w:val="000842E7"/>
    <w:rsid w:val="00090202"/>
    <w:rsid w:val="000925BE"/>
    <w:rsid w:val="000B2BA5"/>
    <w:rsid w:val="000B5C2D"/>
    <w:rsid w:val="000C13F9"/>
    <w:rsid w:val="000C6783"/>
    <w:rsid w:val="000E19AD"/>
    <w:rsid w:val="000E55C9"/>
    <w:rsid w:val="000F097A"/>
    <w:rsid w:val="000F410E"/>
    <w:rsid w:val="000F78E5"/>
    <w:rsid w:val="00100EAD"/>
    <w:rsid w:val="001013E2"/>
    <w:rsid w:val="001061FB"/>
    <w:rsid w:val="00111742"/>
    <w:rsid w:val="00112852"/>
    <w:rsid w:val="001159FE"/>
    <w:rsid w:val="00116762"/>
    <w:rsid w:val="001369A1"/>
    <w:rsid w:val="00142260"/>
    <w:rsid w:val="00147A46"/>
    <w:rsid w:val="00161966"/>
    <w:rsid w:val="001712C8"/>
    <w:rsid w:val="00171A9B"/>
    <w:rsid w:val="001901C1"/>
    <w:rsid w:val="00192A47"/>
    <w:rsid w:val="001A3DD3"/>
    <w:rsid w:val="001A7B82"/>
    <w:rsid w:val="001B3692"/>
    <w:rsid w:val="001B5516"/>
    <w:rsid w:val="001C3668"/>
    <w:rsid w:val="001E0B4F"/>
    <w:rsid w:val="001E6877"/>
    <w:rsid w:val="001E7FE2"/>
    <w:rsid w:val="0020538F"/>
    <w:rsid w:val="00213B79"/>
    <w:rsid w:val="00222F8F"/>
    <w:rsid w:val="00234D3E"/>
    <w:rsid w:val="00236920"/>
    <w:rsid w:val="0024414A"/>
    <w:rsid w:val="002523C6"/>
    <w:rsid w:val="00253E6F"/>
    <w:rsid w:val="00265C7F"/>
    <w:rsid w:val="00267C66"/>
    <w:rsid w:val="0027001E"/>
    <w:rsid w:val="002712E0"/>
    <w:rsid w:val="0028448C"/>
    <w:rsid w:val="0029340D"/>
    <w:rsid w:val="002A0F46"/>
    <w:rsid w:val="002A1A41"/>
    <w:rsid w:val="002A5879"/>
    <w:rsid w:val="002A7E10"/>
    <w:rsid w:val="002B2E57"/>
    <w:rsid w:val="002B37F7"/>
    <w:rsid w:val="002B7940"/>
    <w:rsid w:val="002C18C3"/>
    <w:rsid w:val="002C190E"/>
    <w:rsid w:val="002C2ABC"/>
    <w:rsid w:val="002C5CC8"/>
    <w:rsid w:val="002D53AA"/>
    <w:rsid w:val="002D5D60"/>
    <w:rsid w:val="002E3D37"/>
    <w:rsid w:val="002E52C8"/>
    <w:rsid w:val="002E63D7"/>
    <w:rsid w:val="002F3286"/>
    <w:rsid w:val="002F60D9"/>
    <w:rsid w:val="003014A3"/>
    <w:rsid w:val="00306D88"/>
    <w:rsid w:val="00313F25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32D6"/>
    <w:rsid w:val="00377F6E"/>
    <w:rsid w:val="003829DE"/>
    <w:rsid w:val="003A5B95"/>
    <w:rsid w:val="003B5665"/>
    <w:rsid w:val="003B6DFB"/>
    <w:rsid w:val="003C5EAD"/>
    <w:rsid w:val="003D2EF3"/>
    <w:rsid w:val="003D4E74"/>
    <w:rsid w:val="003D530E"/>
    <w:rsid w:val="003D7909"/>
    <w:rsid w:val="003E6BD6"/>
    <w:rsid w:val="003F3C68"/>
    <w:rsid w:val="004009AD"/>
    <w:rsid w:val="00405D2E"/>
    <w:rsid w:val="004061F7"/>
    <w:rsid w:val="00406526"/>
    <w:rsid w:val="00410047"/>
    <w:rsid w:val="00410927"/>
    <w:rsid w:val="004113D3"/>
    <w:rsid w:val="00420B5A"/>
    <w:rsid w:val="00431FFE"/>
    <w:rsid w:val="00434C10"/>
    <w:rsid w:val="00445D65"/>
    <w:rsid w:val="004520A8"/>
    <w:rsid w:val="004525DF"/>
    <w:rsid w:val="004611AC"/>
    <w:rsid w:val="00464EF6"/>
    <w:rsid w:val="0047703A"/>
    <w:rsid w:val="00480C71"/>
    <w:rsid w:val="0049186D"/>
    <w:rsid w:val="00493EB9"/>
    <w:rsid w:val="00497BFC"/>
    <w:rsid w:val="004A5B63"/>
    <w:rsid w:val="004A65D9"/>
    <w:rsid w:val="004C265B"/>
    <w:rsid w:val="004C2B0F"/>
    <w:rsid w:val="004D4640"/>
    <w:rsid w:val="004D5419"/>
    <w:rsid w:val="004E3B63"/>
    <w:rsid w:val="004F125D"/>
    <w:rsid w:val="00504823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603C"/>
    <w:rsid w:val="00562FC9"/>
    <w:rsid w:val="00564EE0"/>
    <w:rsid w:val="00565078"/>
    <w:rsid w:val="00566D73"/>
    <w:rsid w:val="0057119A"/>
    <w:rsid w:val="00571EAD"/>
    <w:rsid w:val="00572826"/>
    <w:rsid w:val="0057440C"/>
    <w:rsid w:val="005856F5"/>
    <w:rsid w:val="00590C40"/>
    <w:rsid w:val="005925B8"/>
    <w:rsid w:val="00595233"/>
    <w:rsid w:val="005A1F4B"/>
    <w:rsid w:val="005B1F89"/>
    <w:rsid w:val="005D168D"/>
    <w:rsid w:val="005D2FA6"/>
    <w:rsid w:val="005D3FC5"/>
    <w:rsid w:val="005E0F49"/>
    <w:rsid w:val="005E16A6"/>
    <w:rsid w:val="005E2107"/>
    <w:rsid w:val="005E72A8"/>
    <w:rsid w:val="005E7E1A"/>
    <w:rsid w:val="00602154"/>
    <w:rsid w:val="00610753"/>
    <w:rsid w:val="00641168"/>
    <w:rsid w:val="00645805"/>
    <w:rsid w:val="0065496F"/>
    <w:rsid w:val="00656DB2"/>
    <w:rsid w:val="006608A4"/>
    <w:rsid w:val="00662D95"/>
    <w:rsid w:val="00677A12"/>
    <w:rsid w:val="0068072C"/>
    <w:rsid w:val="00690645"/>
    <w:rsid w:val="00691650"/>
    <w:rsid w:val="006A414E"/>
    <w:rsid w:val="006A5795"/>
    <w:rsid w:val="006C3FBD"/>
    <w:rsid w:val="006D648F"/>
    <w:rsid w:val="006E22C5"/>
    <w:rsid w:val="006E4472"/>
    <w:rsid w:val="00700F0A"/>
    <w:rsid w:val="007057E3"/>
    <w:rsid w:val="007349D1"/>
    <w:rsid w:val="00741D91"/>
    <w:rsid w:val="00745BD1"/>
    <w:rsid w:val="007516D7"/>
    <w:rsid w:val="00764CB8"/>
    <w:rsid w:val="0077621A"/>
    <w:rsid w:val="00777E05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53F7"/>
    <w:rsid w:val="007D5B15"/>
    <w:rsid w:val="007E768B"/>
    <w:rsid w:val="007F0C78"/>
    <w:rsid w:val="008339DB"/>
    <w:rsid w:val="00840BBA"/>
    <w:rsid w:val="0084223C"/>
    <w:rsid w:val="0084566F"/>
    <w:rsid w:val="008632D6"/>
    <w:rsid w:val="00866D3C"/>
    <w:rsid w:val="00867B90"/>
    <w:rsid w:val="0087788E"/>
    <w:rsid w:val="00893AB0"/>
    <w:rsid w:val="00894426"/>
    <w:rsid w:val="00894979"/>
    <w:rsid w:val="008A170E"/>
    <w:rsid w:val="008A1AEE"/>
    <w:rsid w:val="008A703E"/>
    <w:rsid w:val="008B644A"/>
    <w:rsid w:val="008C3AB0"/>
    <w:rsid w:val="008C52CC"/>
    <w:rsid w:val="008D30F2"/>
    <w:rsid w:val="008E5979"/>
    <w:rsid w:val="008E7208"/>
    <w:rsid w:val="008F635D"/>
    <w:rsid w:val="00905A1F"/>
    <w:rsid w:val="009115DB"/>
    <w:rsid w:val="009118D9"/>
    <w:rsid w:val="0091501D"/>
    <w:rsid w:val="009224EC"/>
    <w:rsid w:val="00925318"/>
    <w:rsid w:val="00925CF6"/>
    <w:rsid w:val="00937337"/>
    <w:rsid w:val="00942461"/>
    <w:rsid w:val="00947C88"/>
    <w:rsid w:val="00951464"/>
    <w:rsid w:val="0095531A"/>
    <w:rsid w:val="009707EF"/>
    <w:rsid w:val="009734F3"/>
    <w:rsid w:val="009848E6"/>
    <w:rsid w:val="00996B58"/>
    <w:rsid w:val="009B72CB"/>
    <w:rsid w:val="009C1965"/>
    <w:rsid w:val="009C4769"/>
    <w:rsid w:val="009C6AFE"/>
    <w:rsid w:val="009C7F5D"/>
    <w:rsid w:val="009D122F"/>
    <w:rsid w:val="009E5AE0"/>
    <w:rsid w:val="009F784E"/>
    <w:rsid w:val="00A05C6F"/>
    <w:rsid w:val="00A1018D"/>
    <w:rsid w:val="00A12F1F"/>
    <w:rsid w:val="00A17689"/>
    <w:rsid w:val="00A2591F"/>
    <w:rsid w:val="00A26B05"/>
    <w:rsid w:val="00A41486"/>
    <w:rsid w:val="00A42940"/>
    <w:rsid w:val="00A504B7"/>
    <w:rsid w:val="00A52CB2"/>
    <w:rsid w:val="00A61445"/>
    <w:rsid w:val="00A62575"/>
    <w:rsid w:val="00A64C3F"/>
    <w:rsid w:val="00A65E15"/>
    <w:rsid w:val="00A669D8"/>
    <w:rsid w:val="00A67AF8"/>
    <w:rsid w:val="00A741CD"/>
    <w:rsid w:val="00A750FA"/>
    <w:rsid w:val="00A803B5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1184"/>
    <w:rsid w:val="00AC2257"/>
    <w:rsid w:val="00AC5905"/>
    <w:rsid w:val="00AD2A73"/>
    <w:rsid w:val="00AD7154"/>
    <w:rsid w:val="00AD786A"/>
    <w:rsid w:val="00AE4FEE"/>
    <w:rsid w:val="00AF6325"/>
    <w:rsid w:val="00B022CC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76EDD"/>
    <w:rsid w:val="00B90B56"/>
    <w:rsid w:val="00B92F01"/>
    <w:rsid w:val="00B95D85"/>
    <w:rsid w:val="00B975AB"/>
    <w:rsid w:val="00BA0D3E"/>
    <w:rsid w:val="00BB2743"/>
    <w:rsid w:val="00BC1BBE"/>
    <w:rsid w:val="00BC4BF0"/>
    <w:rsid w:val="00BD58C0"/>
    <w:rsid w:val="00BD5B0B"/>
    <w:rsid w:val="00BD5C3E"/>
    <w:rsid w:val="00BD7D8A"/>
    <w:rsid w:val="00BE0594"/>
    <w:rsid w:val="00BE5677"/>
    <w:rsid w:val="00BE7F80"/>
    <w:rsid w:val="00C02487"/>
    <w:rsid w:val="00C12B61"/>
    <w:rsid w:val="00C21411"/>
    <w:rsid w:val="00C258A1"/>
    <w:rsid w:val="00C311B8"/>
    <w:rsid w:val="00C471A1"/>
    <w:rsid w:val="00C541E5"/>
    <w:rsid w:val="00C576F9"/>
    <w:rsid w:val="00C64365"/>
    <w:rsid w:val="00C71282"/>
    <w:rsid w:val="00C722C4"/>
    <w:rsid w:val="00C77CD9"/>
    <w:rsid w:val="00C8540F"/>
    <w:rsid w:val="00C96BD5"/>
    <w:rsid w:val="00CA4FB7"/>
    <w:rsid w:val="00CB6A34"/>
    <w:rsid w:val="00CC6ABD"/>
    <w:rsid w:val="00CC7692"/>
    <w:rsid w:val="00CD0572"/>
    <w:rsid w:val="00CD1E75"/>
    <w:rsid w:val="00CD4C69"/>
    <w:rsid w:val="00CD6FB2"/>
    <w:rsid w:val="00CD7F47"/>
    <w:rsid w:val="00CE5EA9"/>
    <w:rsid w:val="00CF1FC3"/>
    <w:rsid w:val="00CF7C44"/>
    <w:rsid w:val="00D05D6C"/>
    <w:rsid w:val="00D22280"/>
    <w:rsid w:val="00D27D00"/>
    <w:rsid w:val="00D34EF0"/>
    <w:rsid w:val="00D3630F"/>
    <w:rsid w:val="00D414D2"/>
    <w:rsid w:val="00D504B4"/>
    <w:rsid w:val="00D5318A"/>
    <w:rsid w:val="00D534DE"/>
    <w:rsid w:val="00D5517C"/>
    <w:rsid w:val="00D64A8D"/>
    <w:rsid w:val="00D73F58"/>
    <w:rsid w:val="00D77F4A"/>
    <w:rsid w:val="00D82647"/>
    <w:rsid w:val="00D8436F"/>
    <w:rsid w:val="00DA4FC6"/>
    <w:rsid w:val="00DA51C5"/>
    <w:rsid w:val="00DA7070"/>
    <w:rsid w:val="00DC2EC9"/>
    <w:rsid w:val="00DD0A1F"/>
    <w:rsid w:val="00DD5213"/>
    <w:rsid w:val="00DF776C"/>
    <w:rsid w:val="00E150DA"/>
    <w:rsid w:val="00E250B5"/>
    <w:rsid w:val="00E25392"/>
    <w:rsid w:val="00E3516A"/>
    <w:rsid w:val="00E35CFF"/>
    <w:rsid w:val="00E47229"/>
    <w:rsid w:val="00E4790D"/>
    <w:rsid w:val="00E47D42"/>
    <w:rsid w:val="00E7030F"/>
    <w:rsid w:val="00E70811"/>
    <w:rsid w:val="00E733C5"/>
    <w:rsid w:val="00E87460"/>
    <w:rsid w:val="00EB36D8"/>
    <w:rsid w:val="00EB54AA"/>
    <w:rsid w:val="00EC0EE8"/>
    <w:rsid w:val="00EC336F"/>
    <w:rsid w:val="00EC4485"/>
    <w:rsid w:val="00ED142D"/>
    <w:rsid w:val="00EE0ED4"/>
    <w:rsid w:val="00EF0FCD"/>
    <w:rsid w:val="00EF487C"/>
    <w:rsid w:val="00F2440F"/>
    <w:rsid w:val="00F24568"/>
    <w:rsid w:val="00F27736"/>
    <w:rsid w:val="00F3001E"/>
    <w:rsid w:val="00F3228C"/>
    <w:rsid w:val="00F372A2"/>
    <w:rsid w:val="00F42BF5"/>
    <w:rsid w:val="00F5161D"/>
    <w:rsid w:val="00F533B8"/>
    <w:rsid w:val="00F673AB"/>
    <w:rsid w:val="00F67C83"/>
    <w:rsid w:val="00F73F46"/>
    <w:rsid w:val="00F77634"/>
    <w:rsid w:val="00F81E0A"/>
    <w:rsid w:val="00F94D39"/>
    <w:rsid w:val="00F973C5"/>
    <w:rsid w:val="00FA25FF"/>
    <w:rsid w:val="00FA2759"/>
    <w:rsid w:val="00FA3E69"/>
    <w:rsid w:val="00FB7B38"/>
    <w:rsid w:val="00FC5755"/>
    <w:rsid w:val="00FC7906"/>
    <w:rsid w:val="00FD0D52"/>
    <w:rsid w:val="00FD0F97"/>
    <w:rsid w:val="00FD4391"/>
    <w:rsid w:val="00FD49CD"/>
    <w:rsid w:val="00FE0591"/>
    <w:rsid w:val="00FF4714"/>
    <w:rsid w:val="00FF4A7F"/>
    <w:rsid w:val="00FF693A"/>
    <w:rsid w:val="00FF7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ED5EB60-537F-4540-83CE-881481AFC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69</Pages>
  <Words>6384</Words>
  <Characters>36393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Field Appraisal Review</vt:lpstr>
    </vt:vector>
  </TitlesOfParts>
  <Company>IFMR RURAL FINANCE</Company>
  <LinksUpToDate>false</LinksUpToDate>
  <CharactersWithSpaces>42692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Field Appraisal Review</dc:title>
  <dc:creator>IFMR Rural Finance</dc:creator>
  <cp:lastModifiedBy>Sarthak Shah | IFMR Rural Finance</cp:lastModifiedBy>
  <cp:revision>7</cp:revision>
  <dcterms:created xsi:type="dcterms:W3CDTF">2016-11-02T13:22:00Z</dcterms:created>
  <dcterms:modified xsi:type="dcterms:W3CDTF">2016-11-14T05:24:00Z</dcterms:modified>
</cp:coreProperties>
</file>
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C64365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Application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10/19/2016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C8540F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81013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3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2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1.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3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2.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4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3.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Application Queue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5" w:history="1">
            <w:r w:rsidR="00C8540F" w:rsidRPr="005F04FB">
              <w:rPr>
                <w:rStyle w:val="Hyperlink"/>
                <w:smallCaps/>
                <w:noProof/>
              </w:rPr>
              <w:t>3.1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6" w:history="1">
            <w:r w:rsidR="00C8540F" w:rsidRPr="005F04FB">
              <w:rPr>
                <w:rStyle w:val="Hyperlink"/>
                <w:smallCaps/>
                <w:noProof/>
              </w:rPr>
              <w:t>3.2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7" w:history="1">
            <w:r w:rsidR="00C8540F" w:rsidRPr="005F04FB">
              <w:rPr>
                <w:rStyle w:val="Hyperlink"/>
                <w:smallCaps/>
                <w:noProof/>
              </w:rPr>
              <w:t>3.3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8" w:history="1">
            <w:r w:rsidR="00C8540F" w:rsidRPr="005F04FB">
              <w:rPr>
                <w:rStyle w:val="Hyperlink"/>
                <w:smallCaps/>
                <w:noProof/>
              </w:rPr>
              <w:t>3.4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9" w:history="1">
            <w:r w:rsidR="00C8540F" w:rsidRPr="005F04FB">
              <w:rPr>
                <w:rStyle w:val="Hyperlink"/>
                <w:smallCaps/>
                <w:noProof/>
              </w:rPr>
              <w:t>3.5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0" w:history="1">
            <w:r w:rsidR="00C8540F" w:rsidRPr="005F04FB">
              <w:rPr>
                <w:rStyle w:val="Hyperlink"/>
                <w:smallCaps/>
                <w:noProof/>
              </w:rPr>
              <w:t>3.6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4.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Capturing Application data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2" w:history="1">
            <w:r w:rsidR="00C8540F" w:rsidRPr="005F04FB">
              <w:rPr>
                <w:rStyle w:val="Hyperlink"/>
                <w:smallCaps/>
                <w:noProof/>
              </w:rPr>
              <w:t>4.1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3" w:history="1">
            <w:r w:rsidR="00C8540F" w:rsidRPr="005F04FB">
              <w:rPr>
                <w:rStyle w:val="Hyperlink"/>
                <w:smallCaps/>
                <w:noProof/>
              </w:rPr>
              <w:t>4.2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40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4" w:history="1">
            <w:r w:rsidR="00C8540F" w:rsidRPr="005F04FB">
              <w:rPr>
                <w:rStyle w:val="Hyperlink"/>
                <w:smallCaps/>
                <w:noProof/>
              </w:rPr>
              <w:t>4.3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5" w:history="1">
            <w:r w:rsidR="00C8540F" w:rsidRPr="005F04FB">
              <w:rPr>
                <w:rStyle w:val="Hyperlink"/>
                <w:smallCaps/>
                <w:noProof/>
              </w:rPr>
              <w:t>4.4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6" w:history="1">
            <w:r w:rsidR="00C8540F" w:rsidRPr="005F04FB">
              <w:rPr>
                <w:rStyle w:val="Hyperlink"/>
                <w:smallCaps/>
                <w:noProof/>
              </w:rPr>
              <w:t>4.5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7" w:history="1">
            <w:r w:rsidR="00C8540F" w:rsidRPr="005F04FB">
              <w:rPr>
                <w:rStyle w:val="Hyperlink"/>
                <w:smallCaps/>
                <w:noProof/>
              </w:rPr>
              <w:t>4.6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8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5.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PSYCHOMETRIC TEST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9" w:history="1">
            <w:r w:rsidR="00C8540F" w:rsidRPr="005F04FB">
              <w:rPr>
                <w:rStyle w:val="Hyperlink"/>
                <w:smallCaps/>
                <w:noProof/>
              </w:rPr>
              <w:t>5.1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0" w:history="1">
            <w:r w:rsidR="00C8540F" w:rsidRPr="005F04FB">
              <w:rPr>
                <w:rStyle w:val="Hyperlink"/>
                <w:smallCaps/>
                <w:noProof/>
              </w:rPr>
              <w:t>5.2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1" w:history="1">
            <w:r w:rsidR="00C8540F" w:rsidRPr="005F04FB">
              <w:rPr>
                <w:rStyle w:val="Hyperlink"/>
                <w:smallCaps/>
                <w:noProof/>
              </w:rPr>
              <w:t>5.3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2" w:history="1">
            <w:r w:rsidR="00C8540F" w:rsidRPr="005F04FB">
              <w:rPr>
                <w:rStyle w:val="Hyperlink"/>
                <w:smallCaps/>
                <w:noProof/>
              </w:rPr>
              <w:t>5.4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3" w:history="1">
            <w:r w:rsidR="00C8540F" w:rsidRPr="005F04FB">
              <w:rPr>
                <w:rStyle w:val="Hyperlink"/>
                <w:smallCaps/>
                <w:noProof/>
              </w:rPr>
              <w:t>5.5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5410D2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4" w:history="1">
            <w:r w:rsidR="00C8540F" w:rsidRPr="005F04FB">
              <w:rPr>
                <w:rStyle w:val="Hyperlink"/>
                <w:smallCaps/>
                <w:noProof/>
              </w:rPr>
              <w:t>5.6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Default="00B42412" w:rsidP="00BC718F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81013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</w:t>
      </w:r>
      <w:bookmarkEnd w:id="0"/>
    </w:p>
    <w:p w:rsidR="00BC718F" w:rsidRPr="00BC718F" w:rsidRDefault="00BC718F" w:rsidP="00BC718F">
      <w:pPr>
        <w:pStyle w:val="ListParagraph"/>
        <w:numPr>
          <w:ilvl w:val="0"/>
          <w:numId w:val="41"/>
        </w:numPr>
        <w:ind w:hanging="770"/>
        <w:rPr>
          <w:rFonts w:ascii="Times New Roman" w:hAnsi="Times New Roman"/>
          <w:sz w:val="28"/>
        </w:rPr>
      </w:pPr>
      <w:r w:rsidRPr="00BC718F">
        <w:rPr>
          <w:rFonts w:ascii="Times New Roman" w:hAnsi="Times New Roman"/>
          <w:sz w:val="28"/>
        </w:rPr>
        <w:t>Process Flowchart</w:t>
      </w:r>
    </w:p>
    <w:p w:rsidR="00C8540F" w:rsidRPr="00C8540F" w:rsidRDefault="00C8540F" w:rsidP="00C8540F"/>
    <w:p w:rsidR="00645805" w:rsidRPr="00C8540F" w:rsidRDefault="00C51D31" w:rsidP="00645805">
      <w:r>
        <w:rPr>
          <w:noProof/>
          <w:lang w:val="en-IN" w:eastAsia="en-IN"/>
        </w:rPr>
        <w:drawing>
          <wp:inline distT="0" distB="0" distL="0" distR="0">
            <wp:extent cx="9777730" cy="34340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 v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C7EC5" w:rsidRDefault="005C7EC5" w:rsidP="002C2ABC"/>
    <w:p w:rsidR="005C7EC5" w:rsidRPr="005C7EC5" w:rsidRDefault="005C7EC5" w:rsidP="005C7EC5"/>
    <w:p w:rsidR="005C7EC5" w:rsidRPr="005C7EC5" w:rsidRDefault="005C7EC5" w:rsidP="005C7EC5"/>
    <w:p w:rsidR="005C7EC5" w:rsidRPr="005C7EC5" w:rsidRDefault="005C7EC5" w:rsidP="005C7EC5"/>
    <w:p w:rsidR="005C7EC5" w:rsidRDefault="005C7EC5" w:rsidP="005C7EC5">
      <w:pPr>
        <w:tabs>
          <w:tab w:val="left" w:pos="12927"/>
        </w:tabs>
      </w:pPr>
      <w:r>
        <w:tab/>
      </w:r>
    </w:p>
    <w:p w:rsidR="005C7EC5" w:rsidRDefault="005C7EC5" w:rsidP="005C7EC5"/>
    <w:p w:rsidR="0051397D" w:rsidRPr="005C7EC5" w:rsidRDefault="0051397D" w:rsidP="005C7EC5">
      <w:pPr>
        <w:sectPr w:rsidR="0051397D" w:rsidRPr="005C7EC5" w:rsidSect="0055603C">
          <w:headerReference w:type="default" r:id="rId13"/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C718F" w:rsidRDefault="00BC718F" w:rsidP="00BC718F">
      <w:pPr>
        <w:pStyle w:val="ListParagraph"/>
        <w:ind w:left="770"/>
        <w:rPr>
          <w:rFonts w:ascii="Times New Roman" w:hAnsi="Times New Roman"/>
          <w:sz w:val="28"/>
        </w:rPr>
      </w:pPr>
      <w:bookmarkStart w:id="1" w:name="_Toc464810132"/>
    </w:p>
    <w:p w:rsidR="00BC718F" w:rsidRDefault="00BC718F" w:rsidP="00BC718F">
      <w:pPr>
        <w:pStyle w:val="ListParagraph"/>
        <w:numPr>
          <w:ilvl w:val="0"/>
          <w:numId w:val="41"/>
        </w:numPr>
        <w:ind w:hanging="770"/>
        <w:rPr>
          <w:rFonts w:ascii="Times New Roman" w:hAnsi="Times New Roman"/>
          <w:sz w:val="28"/>
        </w:rPr>
      </w:pPr>
      <w:r w:rsidRPr="00BC718F">
        <w:rPr>
          <w:rFonts w:ascii="Times New Roman" w:hAnsi="Times New Roman"/>
          <w:sz w:val="28"/>
        </w:rPr>
        <w:t>Process Steps</w:t>
      </w:r>
    </w:p>
    <w:p w:rsidR="00BC718F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Loan Officer log</w:t>
      </w:r>
      <w:r w:rsidR="007A6B11">
        <w:rPr>
          <w:rFonts w:ascii="Times New Roman" w:hAnsi="Times New Roman"/>
          <w:sz w:val="24"/>
        </w:rPr>
        <w:t>s</w:t>
      </w:r>
      <w:r w:rsidRPr="00A31EF8">
        <w:rPr>
          <w:rFonts w:ascii="Times New Roman" w:hAnsi="Times New Roman"/>
          <w:sz w:val="24"/>
        </w:rPr>
        <w:t xml:space="preserve"> in and will be able to view all profiles accepted in Screening review process or are auto approved during screening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Lo can search/sort based on following parameters</w:t>
      </w:r>
    </w:p>
    <w:p w:rsidR="00A31EF8" w:rsidRDefault="00A31EF8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Applicant Name</w:t>
      </w:r>
    </w:p>
    <w:p w:rsidR="00A31EF8" w:rsidRDefault="00A31EF8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Business Name</w:t>
      </w:r>
    </w:p>
    <w:p w:rsidR="00A31EF8" w:rsidRPr="00705C6F" w:rsidRDefault="00705C6F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color w:val="000000"/>
        </w:rPr>
      </w:pPr>
      <w:r w:rsidRPr="00705C6F">
        <w:rPr>
          <w:color w:val="000000"/>
        </w:rPr>
        <w:t>URN</w:t>
      </w:r>
    </w:p>
    <w:p w:rsidR="00A31EF8" w:rsidRPr="00705C6F" w:rsidRDefault="00A31EF8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Area</w:t>
      </w:r>
    </w:p>
    <w:p w:rsidR="00705C6F" w:rsidRPr="00705C6F" w:rsidRDefault="00705C6F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City/Village/Town</w:t>
      </w:r>
    </w:p>
    <w:p w:rsidR="00705C6F" w:rsidRPr="00A31EF8" w:rsidRDefault="00705C6F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proofErr w:type="spellStart"/>
      <w:r>
        <w:rPr>
          <w:color w:val="000000"/>
        </w:rPr>
        <w:t>Pincode</w:t>
      </w:r>
      <w:proofErr w:type="spellEnd"/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All search parameters will have a sort/arrange facility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LO will click on the desired profile to select the customer. </w:t>
      </w:r>
      <w:r>
        <w:rPr>
          <w:rFonts w:ascii="Times New Roman" w:hAnsi="Times New Roman"/>
          <w:sz w:val="24"/>
        </w:rPr>
        <w:t>Screening data</w:t>
      </w:r>
      <w:r w:rsidRPr="00A31EF8">
        <w:rPr>
          <w:rFonts w:ascii="Times New Roman" w:hAnsi="Times New Roman"/>
          <w:sz w:val="24"/>
        </w:rPr>
        <w:t xml:space="preserve"> of that customer will be auto-populated and screening fields will be displayed.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LO will enter details to capture </w:t>
      </w:r>
      <w:r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data.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On clicking ‘submit’ the system will</w:t>
      </w:r>
      <w:r w:rsidR="004B6AC4">
        <w:rPr>
          <w:rFonts w:ascii="Times New Roman" w:hAnsi="Times New Roman"/>
          <w:sz w:val="24"/>
        </w:rPr>
        <w:t xml:space="preserve"> generate URN and</w:t>
      </w:r>
      <w:r w:rsidRPr="00A31EF8">
        <w:rPr>
          <w:rFonts w:ascii="Times New Roman" w:hAnsi="Times New Roman"/>
          <w:sz w:val="24"/>
        </w:rPr>
        <w:t xml:space="preserve"> compute Risk Score </w:t>
      </w:r>
      <w:r>
        <w:rPr>
          <w:rFonts w:ascii="Times New Roman" w:hAnsi="Times New Roman"/>
          <w:sz w:val="24"/>
        </w:rPr>
        <w:t>2</w:t>
      </w:r>
      <w:r w:rsidRPr="00A31EF8">
        <w:rPr>
          <w:rFonts w:ascii="Times New Roman" w:hAnsi="Times New Roman"/>
          <w:sz w:val="24"/>
        </w:rPr>
        <w:t xml:space="preserve"> (Screening Score)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If Risk </w:t>
      </w:r>
      <w:r>
        <w:rPr>
          <w:rFonts w:ascii="Times New Roman" w:hAnsi="Times New Roman"/>
          <w:sz w:val="24"/>
        </w:rPr>
        <w:t>Score 2</w:t>
      </w:r>
      <w:r w:rsidRPr="00A31EF8">
        <w:rPr>
          <w:rFonts w:ascii="Times New Roman" w:hAnsi="Times New Roman"/>
          <w:sz w:val="24"/>
        </w:rPr>
        <w:t xml:space="preserve"> fulfils the auto-approval criteria, the profile is directly sent to the </w:t>
      </w:r>
      <w:r>
        <w:rPr>
          <w:rFonts w:ascii="Times New Roman" w:hAnsi="Times New Roman"/>
          <w:sz w:val="24"/>
        </w:rPr>
        <w:t>Field appraisal</w:t>
      </w:r>
      <w:r w:rsidRPr="00A31EF8">
        <w:rPr>
          <w:rFonts w:ascii="Times New Roman" w:hAnsi="Times New Roman"/>
          <w:sz w:val="24"/>
        </w:rPr>
        <w:t xml:space="preserve"> stage, and will b</w:t>
      </w:r>
      <w:r>
        <w:rPr>
          <w:rFonts w:ascii="Times New Roman" w:hAnsi="Times New Roman"/>
          <w:sz w:val="24"/>
        </w:rPr>
        <w:t>e displayed in the pending for field appraisal</w:t>
      </w:r>
      <w:r w:rsidRPr="00A31EF8">
        <w:rPr>
          <w:rFonts w:ascii="Times New Roman" w:hAnsi="Times New Roman"/>
          <w:sz w:val="24"/>
        </w:rPr>
        <w:t xml:space="preserve"> queue.</w:t>
      </w:r>
    </w:p>
    <w:p w:rsid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Risk Score 2</w:t>
      </w:r>
      <w:r w:rsidRPr="00A31EF8">
        <w:rPr>
          <w:rFonts w:ascii="Times New Roman" w:hAnsi="Times New Roman"/>
          <w:sz w:val="24"/>
        </w:rPr>
        <w:t xml:space="preserve"> does not fulfil the auto-approval criteria, the profile is sent to the </w:t>
      </w:r>
      <w:r w:rsidR="00CE76AB"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review stage</w:t>
      </w:r>
      <w:r w:rsidR="00CE76AB">
        <w:rPr>
          <w:rFonts w:ascii="Times New Roman" w:hAnsi="Times New Roman"/>
          <w:sz w:val="24"/>
        </w:rPr>
        <w:t xml:space="preserve"> if </w:t>
      </w:r>
      <w:r w:rsidR="007A6B11">
        <w:rPr>
          <w:rFonts w:ascii="Times New Roman" w:hAnsi="Times New Roman"/>
          <w:sz w:val="24"/>
        </w:rPr>
        <w:t>LO chooses Accept option</w:t>
      </w:r>
      <w:r w:rsidR="007A6B11" w:rsidRPr="00A31EF8">
        <w:rPr>
          <w:rFonts w:ascii="Times New Roman" w:hAnsi="Times New Roman"/>
          <w:sz w:val="24"/>
        </w:rPr>
        <w:t xml:space="preserve">, </w:t>
      </w:r>
      <w:r w:rsidRPr="00A31EF8">
        <w:rPr>
          <w:rFonts w:ascii="Times New Roman" w:hAnsi="Times New Roman"/>
          <w:sz w:val="24"/>
        </w:rPr>
        <w:t>and will be displayed in the pending for screening review queue.</w:t>
      </w:r>
      <w:r w:rsidR="00CE76AB">
        <w:rPr>
          <w:rFonts w:ascii="Times New Roman" w:hAnsi="Times New Roman"/>
          <w:sz w:val="24"/>
        </w:rPr>
        <w:t xml:space="preserve"> Lo will have the option to Hold/Reject/</w:t>
      </w:r>
      <w:proofErr w:type="spellStart"/>
      <w:r w:rsidR="00846307">
        <w:rPr>
          <w:rFonts w:ascii="Times New Roman" w:hAnsi="Times New Roman"/>
          <w:sz w:val="24"/>
        </w:rPr>
        <w:t>S</w:t>
      </w:r>
      <w:r w:rsidR="00CE76AB">
        <w:rPr>
          <w:rFonts w:ascii="Times New Roman" w:hAnsi="Times New Roman"/>
          <w:sz w:val="24"/>
        </w:rPr>
        <w:t>endback</w:t>
      </w:r>
      <w:proofErr w:type="spellEnd"/>
      <w:r w:rsidR="00CE76AB">
        <w:rPr>
          <w:rFonts w:ascii="Times New Roman" w:hAnsi="Times New Roman"/>
          <w:sz w:val="24"/>
        </w:rPr>
        <w:t xml:space="preserve"> in addition to Accept.</w:t>
      </w:r>
    </w:p>
    <w:p w:rsidR="00CE76AB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LO holds the application, it will remain in queue with “on Hold” tag.</w:t>
      </w:r>
    </w:p>
    <w:p w:rsidR="00CE76AB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LO Rejects the application, it will go to Rejected application queue</w:t>
      </w:r>
    </w:p>
    <w:p w:rsidR="00CE76AB" w:rsidRPr="00A31EF8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LO </w:t>
      </w:r>
      <w:proofErr w:type="spellStart"/>
      <w:r>
        <w:rPr>
          <w:rFonts w:ascii="Times New Roman" w:hAnsi="Times New Roman"/>
          <w:sz w:val="24"/>
        </w:rPr>
        <w:t>Sendback</w:t>
      </w:r>
      <w:proofErr w:type="spellEnd"/>
      <w:r>
        <w:rPr>
          <w:rFonts w:ascii="Times New Roman" w:hAnsi="Times New Roman"/>
          <w:sz w:val="24"/>
        </w:rPr>
        <w:t>, he should get option to select one of the past stages (Screening/screening review in this case) and the application should move to that stage with “Sent Back from Application stage” tag.</w:t>
      </w: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376"/>
        <w:gridCol w:w="7724"/>
      </w:tblGrid>
      <w:tr w:rsidR="00FA2759" w:rsidRPr="00C8540F" w:rsidTr="003257A4">
        <w:trPr>
          <w:trHeight w:val="300"/>
        </w:trPr>
        <w:tc>
          <w:tcPr>
            <w:tcW w:w="2376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724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05C6F">
        <w:trPr>
          <w:trHeight w:val="589"/>
        </w:trPr>
        <w:tc>
          <w:tcPr>
            <w:tcW w:w="2376" w:type="dxa"/>
            <w:noWrap/>
          </w:tcPr>
          <w:p w:rsidR="00FA2759" w:rsidRPr="00C8540F" w:rsidRDefault="00645805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>Application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724" w:type="dxa"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>Loan Officer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screening completed list</w:t>
            </w:r>
          </w:p>
        </w:tc>
      </w:tr>
      <w:tr w:rsidR="00FA2759" w:rsidRPr="00C8540F" w:rsidTr="00A05C6F">
        <w:trPr>
          <w:trHeight w:val="555"/>
        </w:trPr>
        <w:tc>
          <w:tcPr>
            <w:tcW w:w="2376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724" w:type="dxa"/>
          </w:tcPr>
          <w:p w:rsidR="00FA2759" w:rsidRPr="00C8540F" w:rsidRDefault="001901C1" w:rsidP="001013E2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loan officer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4810133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A05C6F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Application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A669D8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A669D8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</w:tbl>
    <w:p w:rsidR="00705C6F" w:rsidRDefault="00705C6F" w:rsidP="00705C6F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810134"/>
    </w:p>
    <w:p w:rsidR="00B42412" w:rsidRPr="00C8540F" w:rsidRDefault="00A05C6F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Application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481013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1809"/>
        <w:gridCol w:w="1701"/>
        <w:gridCol w:w="1701"/>
        <w:gridCol w:w="1418"/>
        <w:gridCol w:w="2693"/>
      </w:tblGrid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ED0B64" w:rsidP="00410927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ED0B64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ED0B64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Customer ID</w:t>
            </w:r>
            <w:r w:rsidR="00D34EF0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ED0B64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ED0B64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</w:t>
            </w:r>
            <w:r w:rsidR="001013E2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Town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ED0B64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proofErr w:type="spellStart"/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  <w:proofErr w:type="spellEnd"/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D34EF0" w:rsidRPr="00C8540F" w:rsidRDefault="00ED0B64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705C6F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810136"/>
      <w:r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br w:type="column"/>
      </w:r>
      <w:r w:rsidR="00B42412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ED0B64" w:rsidP="00A741CD">
      <w:pPr>
        <w:ind w:left="1080"/>
      </w:pPr>
      <w:r>
        <w:t xml:space="preserve">     </w:t>
      </w:r>
      <w:r>
        <w:rPr>
          <w:noProof/>
          <w:lang w:val="en-IN" w:eastAsia="en-IN"/>
        </w:rPr>
        <w:drawing>
          <wp:inline distT="0" distB="0" distL="0" distR="0" wp14:anchorId="79E6DD83" wp14:editId="28CCDBBC">
            <wp:extent cx="1956435" cy="3402330"/>
            <wp:effectExtent l="0" t="0" r="571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CD" w:rsidRPr="00C8540F" w:rsidRDefault="00A741CD" w:rsidP="00A741CD">
      <w:pPr>
        <w:ind w:left="1080"/>
      </w:pPr>
    </w:p>
    <w:p w:rsidR="00840BBA" w:rsidRPr="00C8540F" w:rsidRDefault="00840BBA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Application Queue</w:t>
      </w:r>
    </w:p>
    <w:p w:rsidR="00A741CD" w:rsidRDefault="00ED0B64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 wp14:anchorId="56167990" wp14:editId="374260FB">
            <wp:extent cx="1860550" cy="3391535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64" w:rsidRPr="00C8540F" w:rsidRDefault="00ED0B64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81013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A669D8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b/>
          <w:sz w:val="24"/>
          <w:szCs w:val="28"/>
        </w:rPr>
        <w:t>Loan Officer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>clicks on Application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867B90" w:rsidRPr="00C8540F">
        <w:rPr>
          <w:rFonts w:ascii="Times New Roman" w:hAnsi="Times New Roman"/>
          <w:sz w:val="24"/>
          <w:szCs w:val="28"/>
        </w:rPr>
        <w:t>Application’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for Application’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81013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81013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81014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headerReference w:type="default" r:id="rId16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481014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951464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481014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800" w:type="dxa"/>
        <w:tblInd w:w="98" w:type="dxa"/>
        <w:tblLook w:val="04A0" w:firstRow="1" w:lastRow="0" w:firstColumn="1" w:lastColumn="0" w:noHBand="0" w:noVBand="1"/>
        <w:tblPrChange w:id="12" w:author="Swapnil Agrawal | IFMR Rural Finance" w:date="2016-11-10T17:11:00Z">
          <w:tblPr>
            <w:tblW w:w="14800" w:type="dxa"/>
            <w:tblInd w:w="98" w:type="dxa"/>
            <w:tblLook w:val="04A0" w:firstRow="1" w:lastRow="0" w:firstColumn="1" w:lastColumn="0" w:noHBand="0" w:noVBand="1"/>
          </w:tblPr>
        </w:tblPrChange>
      </w:tblPr>
      <w:tblGrid>
        <w:gridCol w:w="941"/>
        <w:gridCol w:w="929"/>
        <w:gridCol w:w="1072"/>
        <w:gridCol w:w="1243"/>
        <w:gridCol w:w="2478"/>
        <w:gridCol w:w="1839"/>
        <w:gridCol w:w="1345"/>
        <w:gridCol w:w="1518"/>
        <w:gridCol w:w="3435"/>
        <w:tblGridChange w:id="13">
          <w:tblGrid>
            <w:gridCol w:w="941"/>
            <w:gridCol w:w="929"/>
            <w:gridCol w:w="1072"/>
            <w:gridCol w:w="1243"/>
            <w:gridCol w:w="2478"/>
            <w:gridCol w:w="1839"/>
            <w:gridCol w:w="1345"/>
            <w:gridCol w:w="1518"/>
            <w:gridCol w:w="3435"/>
          </w:tblGrid>
        </w:tblGridChange>
      </w:tblGrid>
      <w:tr w:rsidR="0047703A" w:rsidRPr="0047703A" w:rsidTr="00E51A36">
        <w:trPr>
          <w:trHeight w:val="20"/>
          <w:trPrChange w:id="14" w:author="Swapnil Agrawal | IFMR Rural Finance" w:date="2016-11-10T17:11:00Z">
            <w:trPr>
              <w:trHeight w:val="585"/>
            </w:trPr>
          </w:trPrChange>
        </w:trPr>
        <w:tc>
          <w:tcPr>
            <w:tcW w:w="9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" w:author="Swapnil Agrawal | IFMR Rural Finance" w:date="2016-11-10T17:11:00Z">
              <w:tcPr>
                <w:tcW w:w="941" w:type="dxa"/>
                <w:tcBorders>
                  <w:top w:val="single" w:sz="8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9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" w:author="Swapnil Agrawal | IFMR Rural Finance" w:date="2016-11-10T17:11:00Z">
              <w:tcPr>
                <w:tcW w:w="92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" w:author="Swapnil Agrawal | IFMR Rural Finance" w:date="2016-11-10T17:11:00Z">
              <w:tcPr>
                <w:tcW w:w="1072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" w:author="Swapnil Agrawal | IFMR Rural Finance" w:date="2016-11-10T17:11:00Z">
              <w:tcPr>
                <w:tcW w:w="1243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" w:author="Swapnil Agrawal | IFMR Rural Finance" w:date="2016-11-10T17:11:00Z">
              <w:tcPr>
                <w:tcW w:w="2478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18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" w:author="Swapnil Agrawal | IFMR Rural Finance" w:date="2016-11-10T17:11:00Z">
              <w:tcPr>
                <w:tcW w:w="1839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3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" w:author="Swapnil Agrawal | IFMR Rural Finance" w:date="2016-11-10T17:11:00Z">
              <w:tcPr>
                <w:tcW w:w="1345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" w:author="Swapnil Agrawal | IFMR Rural Finance" w:date="2016-11-10T17:11:00Z">
              <w:tcPr>
                <w:tcW w:w="1518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34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" w:author="Swapnil Agrawal | IFMR Rural Finance" w:date="2016-11-10T17:11:00Z">
              <w:tcPr>
                <w:tcW w:w="3435" w:type="dxa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47703A" w:rsidRPr="0047703A" w:rsidTr="00E51A36">
        <w:trPr>
          <w:cantSplit/>
          <w:trHeight w:val="20"/>
          <w:trPrChange w:id="2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25" w:author="Swapnil Agrawal | IFMR Rural Finance" w:date="2016-11-10T17:11:00Z">
              <w:tcPr>
                <w:tcW w:w="941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26" w:author="Swapnil Agrawal | IFMR Rural Finance" w:date="2016-11-10T17:11:00Z">
              <w:tcPr>
                <w:tcW w:w="92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27" w:author="Swapnil Agrawal | IFMR Rural Finance" w:date="2016-11-10T17:11:00Z">
              <w:tcPr>
                <w:tcW w:w="107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8" w:author="Swapnil Agrawal | IFMR Rural Finance" w:date="2016-11-10T17:11:00Z">
              <w:tcPr>
                <w:tcW w:w="12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from screening but Editable </w:t>
            </w:r>
          </w:p>
        </w:tc>
      </w:tr>
      <w:tr w:rsidR="0047703A" w:rsidRPr="0047703A" w:rsidTr="00E51A36">
        <w:trPr>
          <w:cantSplit/>
          <w:trHeight w:val="20"/>
          <w:trPrChange w:id="3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3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3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3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cantSplit/>
          <w:trHeight w:val="20"/>
          <w:trPrChange w:id="4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cantSplit/>
          <w:trHeight w:val="20"/>
          <w:trPrChange w:id="5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cantSplit/>
          <w:trHeight w:val="20"/>
          <w:trPrChange w:id="6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  <w:tcPrChange w:id="7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cantSplit/>
          <w:trHeight w:val="20"/>
          <w:trPrChange w:id="7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cantSplit/>
          <w:trHeight w:val="20"/>
          <w:trPrChange w:id="8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8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8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8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cantSplit/>
          <w:trHeight w:val="20"/>
          <w:trPrChange w:id="9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04" w:author="Swapnil Agrawal | IFMR Rural Finance" w:date="2016-11-10T17:11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10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Add Button</w:t>
            </w:r>
            <w:r w:rsidR="001E60CD">
              <w:rPr>
                <w:sz w:val="22"/>
                <w:szCs w:val="22"/>
                <w:lang w:val="en-IN" w:eastAsia="en-IN"/>
              </w:rPr>
              <w:t xml:space="preserve"> for Additional KYC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E51A36">
        <w:trPr>
          <w:trHeight w:val="20"/>
          <w:trPrChange w:id="114" w:author="Swapnil Agrawal | IFMR Rural Finance" w:date="2016-11-10T17:11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1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6" w:author="Swapnil Agrawal | IFMR Rural Finance" w:date="2016-11-10T17:11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7" w:author="Swapnil Agrawal | IFMR Rural Finance" w:date="2016-11-10T17:11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8" w:author="Swapnil Agrawal | IFMR Rural Finance" w:date="2016-11-10T17:11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Title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24" w:author="Swapnil Agrawal | IFMR Rural Finance" w:date="2016-11-10T17:11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2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26" w:author="Swapnil Agrawal | IFMR Rural Finance" w:date="2016-11-10T17:11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27" w:author="Swapnil Agrawal | IFMR Rural Finance" w:date="2016-11-10T17:11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28" w:author="Swapnil Agrawal | IFMR Rural Finance" w:date="2016-11-10T17:11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Name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34" w:author="Swapnil Agrawal | IFMR Rural Finance" w:date="2016-11-10T17:11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3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36" w:author="Swapnil Agrawal | IFMR Rural Finance" w:date="2016-11-10T17:11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37" w:author="Swapnil Agrawal | IFMR Rural Finance" w:date="2016-11-10T17:11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38" w:author="Swapnil Agrawal | IFMR Rural Finance" w:date="2016-11-10T17:11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Gender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4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" w:author="Swapnil Agrawal | IFMR Rural Finance" w:date="2016-11-10T17:11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7" w:author="Swapnil Agrawal | IFMR Rural Finance" w:date="2016-11-10T17:11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8" w:author="Swapnil Agrawal | IFMR Rural Finance" w:date="2016-11-10T17:11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 Of birth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5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6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Father's Name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ED0B64" w:rsidRPr="0047703A" w:rsidTr="00E51A36">
        <w:trPr>
          <w:trHeight w:val="20"/>
          <w:trPrChange w:id="17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Educational Level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8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hideMark/>
              </w:tcPr>
            </w:tcPrChange>
          </w:tcPr>
          <w:p w:rsidR="00ED0B64" w:rsidRDefault="00ED0B64">
            <w:r w:rsidRPr="00C26CF3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ED0B64" w:rsidRPr="0047703A" w:rsidTr="00E51A36">
        <w:trPr>
          <w:trHeight w:val="20"/>
          <w:trPrChange w:id="18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Religion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9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hideMark/>
              </w:tcPr>
            </w:tcPrChange>
          </w:tcPr>
          <w:p w:rsidR="00ED0B64" w:rsidRDefault="00ED0B64">
            <w:r w:rsidRPr="00C26CF3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19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Mobile No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20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CC0D53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Alternat</w:t>
            </w:r>
            <w:r w:rsidR="0047703A" w:rsidRPr="00E250B5">
              <w:rPr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21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proofErr w:type="spellStart"/>
            <w:r w:rsidRPr="00E250B5">
              <w:rPr>
                <w:sz w:val="22"/>
                <w:szCs w:val="22"/>
                <w:lang w:val="en-IN" w:eastAsia="en-IN"/>
              </w:rPr>
              <w:t>Whatsapp</w:t>
            </w:r>
            <w:proofErr w:type="spellEnd"/>
            <w:r w:rsidRPr="00E250B5">
              <w:rPr>
                <w:sz w:val="22"/>
                <w:szCs w:val="22"/>
                <w:lang w:val="en-IN" w:eastAsia="en-IN"/>
              </w:rPr>
              <w:t xml:space="preserve">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Options – Mobile/Alternate Mobile/Others (If others, free text)from screening but Editable</w:t>
            </w:r>
          </w:p>
        </w:tc>
      </w:tr>
      <w:tr w:rsidR="0047703A" w:rsidRPr="0047703A" w:rsidTr="00E51A36">
        <w:trPr>
          <w:trHeight w:val="20"/>
          <w:trPrChange w:id="22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3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3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3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3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23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3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Preferred language of communication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4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4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54" w:author="Swapnil Agrawal | IFMR Rural Finance" w:date="2016-11-10T17:11:00Z">
            <w:trPr>
              <w:trHeight w:val="444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64" w:author="Swapnil Agrawal | IFMR Rural Finance" w:date="2016-11-10T17:11:00Z">
            <w:trPr>
              <w:trHeight w:val="408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74" w:author="Swapnil Agrawal | IFMR Rural Finance" w:date="2016-11-10T17:11:00Z">
            <w:trPr>
              <w:trHeight w:val="28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84" w:author="Swapnil Agrawal | IFMR Rural Finance" w:date="2016-11-10T17:11:00Z">
            <w:trPr>
              <w:trHeight w:val="491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Business Involvement</w:t>
            </w:r>
            <w:r w:rsidR="009771DB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ED0B6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294" w:author="Swapnil Agrawal | IFMR Rural Finance" w:date="2016-11-10T17:11:00Z">
            <w:trPr>
              <w:trHeight w:val="12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6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7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8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9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0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1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2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3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D0B64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del w:id="304" w:author="Swapnil Agrawal | IFMR Rural Finance" w:date="2016-11-10T11:17:00Z">
              <w:r w:rsidRPr="00E250B5" w:rsidDel="00ED0B64">
                <w:rPr>
                  <w:sz w:val="22"/>
                  <w:szCs w:val="22"/>
                  <w:lang w:val="en-IN" w:eastAsia="en-IN"/>
                </w:rPr>
                <w:delText>Yes/NO</w:delText>
              </w:r>
              <w:r w:rsidRPr="00E250B5" w:rsidDel="00ED0B64">
                <w:rPr>
                  <w:sz w:val="22"/>
                  <w:szCs w:val="22"/>
                  <w:lang w:val="en-IN" w:eastAsia="en-IN"/>
                </w:rPr>
                <w:br/>
              </w:r>
            </w:del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305" w:author="Swapnil Agrawal | IFMR Rural Finance" w:date="2016-11-10T17:11:00Z">
            <w:trPr>
              <w:trHeight w:val="768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7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8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9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0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1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2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3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4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del w:id="315" w:author="Swapnil Agrawal | IFMR Rural Finance" w:date="2016-11-10T11:17:00Z">
              <w:r w:rsidRPr="00E250B5" w:rsidDel="00ED0B64">
                <w:rPr>
                  <w:sz w:val="22"/>
                  <w:szCs w:val="22"/>
                  <w:lang w:val="en-IN" w:eastAsia="en-IN"/>
                </w:rPr>
                <w:delText>Yes/NO</w:delText>
              </w:r>
              <w:r w:rsidRPr="00E250B5" w:rsidDel="00ED0B64">
                <w:rPr>
                  <w:sz w:val="22"/>
                  <w:szCs w:val="22"/>
                  <w:lang w:val="en-IN" w:eastAsia="en-IN"/>
                </w:rPr>
                <w:br/>
              </w:r>
              <w:r w:rsidR="00ED0B64" w:rsidDel="00ED0B64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316" w:author="Swapnil Agrawal | IFMR Rural Finance" w:date="2016-11-10T17:11:00Z">
            <w:trPr>
              <w:trHeight w:val="847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17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318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319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320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1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2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3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4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5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del w:id="326" w:author="Swapnil Agrawal | IFMR Rural Finance" w:date="2016-11-10T11:17:00Z">
              <w:r w:rsidRPr="00E250B5" w:rsidDel="00ED0B64">
                <w:rPr>
                  <w:sz w:val="22"/>
                  <w:szCs w:val="22"/>
                  <w:lang w:val="en-IN" w:eastAsia="en-IN"/>
                </w:rPr>
                <w:delText xml:space="preserve">MM/YYYY Format </w:delText>
              </w:r>
            </w:del>
            <w:r w:rsidRPr="00E250B5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327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328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329" w:author="Swapnil Agrawal | IFMR Rural Finance" w:date="2016-11-10T17:11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330" w:author="Swapnil Agrawal | IFMR Rural Finance" w:date="2016-11-10T17:11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1" w:author="Swapnil Agrawal | IFMR Rural Finance" w:date="2016-11-10T17:11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2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3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4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5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6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337" w:author="Swapnil Agrawal | IFMR Rural Finance" w:date="2016-11-10T11:17:00Z">
              <w:r w:rsidRPr="0047703A" w:rsidDel="00ED0B64">
                <w:rPr>
                  <w:color w:val="000000"/>
                  <w:sz w:val="22"/>
                  <w:szCs w:val="22"/>
                  <w:lang w:val="en-IN" w:eastAsia="en-IN"/>
                </w:rPr>
                <w:delText>Permanent, Communication, As per Aadhar card-</w:delText>
              </w:r>
              <w:r w:rsidR="00ED0B64" w:rsidDel="00ED0B64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20"/>
          <w:trPrChange w:id="338" w:author="Swapnil Agrawal | IFMR Rural Finance" w:date="2016-11-10T17:1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3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0" w:author="Swapnil Agrawal | IFMR Rural Finance" w:date="2016-11-10T17:11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1" w:author="Swapnil Agrawal | IFMR Rural Finance" w:date="2016-11-10T17:11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2" w:author="Swapnil Agrawal | IFMR Rural Finance" w:date="2016-11-10T17:11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3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4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3B566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5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6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7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348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358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368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20"/>
          <w:trPrChange w:id="378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ED0B64" w:rsidRPr="0047703A" w:rsidTr="002D0C7D">
        <w:trPr>
          <w:trHeight w:val="315"/>
          <w:trPrChange w:id="388" w:author="Swapnil Agrawal | IFMR Rural Finance" w:date="2016-11-10T11:17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9" w:author="Swapnil Agrawal | IFMR Rural Finance" w:date="2016-11-10T11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0" w:author="Swapnil Agrawal | IFMR Rural Finance" w:date="2016-11-10T11:17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1" w:author="Swapnil Agrawal | IFMR Rural Finance" w:date="2016-11-10T11:17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2" w:author="Swapnil Agrawal | IFMR Rural Finance" w:date="2016-11-10T11:17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3" w:author="Swapnil Agrawal | IFMR Rural Finance" w:date="2016-11-10T11:17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47703A" w:rsidRDefault="00ED0B64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4" w:author="Swapnil Agrawal | IFMR Rural Finance" w:date="2016-11-10T11:17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5" w:author="Swapnil Agrawal | IFMR Rural Finance" w:date="2016-11-10T11:17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6" w:author="Swapnil Agrawal | IFMR Rural Finance" w:date="2016-11-10T11:17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397" w:author="Swapnil Agrawal | IFMR Rural Finance" w:date="2016-11-10T11:17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398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399" w:author="Swapnil Agrawal | IFMR Rural Finance" w:date="2016-11-10T11:17:00Z">
              <w:r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Pincode search</w:delText>
              </w:r>
            </w:del>
          </w:p>
        </w:tc>
      </w:tr>
      <w:tr w:rsidR="00ED0B64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ED0B64" w:rsidRDefault="00ED0B64">
            <w:ins w:id="400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1" w:author="Swapnil Agrawal | IFMR Rural Finance" w:date="2016-11-10T11:17:00Z">
              <w:r w:rsidRPr="00DE5179"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ED0B64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ED0B64" w:rsidRDefault="00ED0B64">
            <w:ins w:id="402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3" w:author="Swapnil Agrawal | IFMR Rural Finance" w:date="2016-11-10T11:17:00Z">
              <w:r w:rsidRPr="00DE5179"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ED0B64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D0B64" w:rsidRPr="0047703A" w:rsidRDefault="00ED0B6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ED0B64" w:rsidRDefault="00ED0B64">
            <w:ins w:id="404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5" w:author="Swapnil Agrawal | IFMR Rural Finance" w:date="2016-11-10T11:17:00Z">
              <w:r w:rsidRPr="00DE5179"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976EE9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ED0B64"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832935">
        <w:trPr>
          <w:trHeight w:val="315"/>
          <w:trPrChange w:id="406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07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08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09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10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1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2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3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3B566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4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5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00"/>
                <w:vAlign w:val="center"/>
                <w:hideMark/>
              </w:tcPr>
            </w:tcPrChange>
          </w:tcPr>
          <w:p w:rsidR="0047703A" w:rsidRPr="0047703A" w:rsidRDefault="0047703A" w:rsidP="004610A1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416" w:author="Swapnil Agrawal | IFMR Rural Finance" w:date="2016-11-10T11:18:00Z">
              <w:r w:rsidR="004610A1">
                <w:rPr>
                  <w:color w:val="000000"/>
                  <w:sz w:val="22"/>
                  <w:szCs w:val="22"/>
                  <w:lang w:val="en-IN" w:eastAsia="en-IN"/>
                </w:rPr>
                <w:t>from screening</w:t>
              </w:r>
            </w:ins>
            <w:ins w:id="417" w:author="Swapnil Agrawal | IFMR Rural Finance" w:date="2016-11-10T16:56:00Z">
              <w:r w:rsidR="00832935">
                <w:rPr>
                  <w:color w:val="000000"/>
                  <w:sz w:val="22"/>
                  <w:szCs w:val="22"/>
                  <w:lang w:val="en-IN" w:eastAsia="en-IN"/>
                </w:rPr>
                <w:t xml:space="preserve"> not editable</w:t>
              </w:r>
            </w:ins>
          </w:p>
        </w:tc>
      </w:tr>
      <w:tr w:rsidR="0047703A" w:rsidRPr="0047703A" w:rsidTr="00832935">
        <w:trPr>
          <w:trHeight w:val="20"/>
          <w:trPrChange w:id="418" w:author="Swapnil Agrawal | IFMR Rural Finance" w:date="2016-11-10T16:56:00Z">
            <w:trPr>
              <w:trHeight w:val="104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19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0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1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2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3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4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5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6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7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del w:id="428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023CC3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023CC3" w:rsidRPr="0047703A" w:rsidTr="00832935">
        <w:trPr>
          <w:trHeight w:val="20"/>
          <w:trPrChange w:id="429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0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1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2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3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4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5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6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7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438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023CC3" w:rsidRDefault="00023CC3">
            <w:del w:id="439" w:author="Swapnil Agrawal | IFMR Rural Finance" w:date="2016-11-10T11:18:00Z">
              <w:r w:rsidRPr="00361DF7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023CC3" w:rsidRPr="0047703A" w:rsidTr="00832935">
        <w:trPr>
          <w:trHeight w:val="20"/>
          <w:trPrChange w:id="440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1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2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3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4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5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6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7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8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449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023CC3" w:rsidRDefault="00023CC3">
            <w:del w:id="450" w:author="Swapnil Agrawal | IFMR Rural Finance" w:date="2016-11-10T11:18:00Z">
              <w:r w:rsidRPr="00361DF7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023CC3" w:rsidRPr="0047703A" w:rsidTr="00832935">
        <w:trPr>
          <w:trHeight w:val="20"/>
          <w:trPrChange w:id="451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023CC3" w:rsidRPr="0047703A" w:rsidRDefault="00023CC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  <w:tcPrChange w:id="46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023CC3" w:rsidRDefault="00023CC3">
            <w:del w:id="461" w:author="Swapnil Agrawal | IFMR Rural Finance" w:date="2016-11-10T11:18:00Z">
              <w:r w:rsidRPr="00361DF7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462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4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5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466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67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68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69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70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71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472" w:author="Swapnil Agrawal | IFMR Rural Finance" w:date="2016-11-10T11:18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communication address is different from 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473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4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5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6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7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8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9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0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1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2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483" w:author="Swapnil Agrawal | IFMR Rural Finance" w:date="2016-11-10T11:18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Populate if </w:delText>
              </w:r>
              <w:r w:rsidR="00023CC3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communication address is different from 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card-</w:delText>
              </w:r>
              <w:r w:rsidR="00023CC3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484" w:author="Swapnil Agrawal | IFMR Rural Finance" w:date="2016-11-10T16:56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5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6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7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8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9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0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1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2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3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494" w:author="Swapnil Agrawal | IFMR Rural Finance" w:date="2016-11-10T11:18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to populated based on Pincode; 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communication address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lastRenderedPageBreak/>
                <w:delText>is different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495" w:author="Swapnil Agrawal | IFMR Rural Finance" w:date="2016-11-10T16:56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6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7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8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9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0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1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2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3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4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505" w:author="Swapnil Agrawal | IFMR Rural Finance" w:date="2016-11-10T11:18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to populated based on Pincode; 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communication address is different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506" w:author="Swapnil Agrawal | IFMR Rural Finance" w:date="2016-11-10T16:56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07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08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09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10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1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2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3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4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5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023CC3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516" w:author="Swapnil Agrawal | IFMR Rural Finance" w:date="2016-11-10T11:18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</w:delText>
              </w:r>
              <w:r w:rsidR="0047703A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to populated based on Pincode; 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communication address is different</w:delText>
              </w:r>
              <w:r w:rsidR="0047703A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="0047703A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517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18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19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20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21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2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3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4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5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6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del w:id="527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Own, Rent, Lease</w:delText>
              </w:r>
            </w:del>
            <w:r w:rsidRPr="00023CC3">
              <w:rPr>
                <w:sz w:val="22"/>
                <w:szCs w:val="22"/>
                <w:lang w:val="en-IN" w:eastAsia="en-IN"/>
              </w:rPr>
              <w:br/>
              <w:t>-</w:t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723"/>
          <w:trPrChange w:id="528" w:author="Swapnil Agrawal | IFMR Rural Finance" w:date="2016-11-10T17:12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29" w:author="Swapnil Agrawal | IFMR Rural Finance" w:date="2016-11-10T17:12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0" w:author="Swapnil Agrawal | IFMR Rural Finance" w:date="2016-11-10T17:12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1" w:author="Swapnil Agrawal | IFMR Rural Finance" w:date="2016-11-10T17:1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2" w:author="Swapnil Agrawal | IFMR Rural Finance" w:date="2016-11-10T17:1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3" w:author="Swapnil Agrawal | IFMR Rural Finance" w:date="2016-11-10T17:1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4" w:author="Swapnil Agrawal | IFMR Rural Finance" w:date="2016-11-10T17:12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5" w:author="Swapnil Agrawal | IFMR Rural Finance" w:date="2016-11-10T17:12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6" w:author="Swapnil Agrawal | IFMR Rural Finance" w:date="2016-11-10T17:12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7" w:author="Swapnil Agrawal | IFMR Rural Finance" w:date="2016-11-10T17:12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del w:id="538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974"/>
          <w:trPrChange w:id="539" w:author="Swapnil Agrawal | IFMR Rural Finance" w:date="2016-11-10T17:12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0" w:author="Swapnil Agrawal | IFMR Rural Finance" w:date="2016-11-10T17:12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1" w:author="Swapnil Agrawal | IFMR Rural Finance" w:date="2016-11-10T17:12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2" w:author="Swapnil Agrawal | IFMR Rural Finance" w:date="2016-11-10T17:1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3" w:author="Swapnil Agrawal | IFMR Rural Finance" w:date="2016-11-10T17:1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4" w:author="Swapnil Agrawal | IFMR Rural Finance" w:date="2016-11-10T17:1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5" w:author="Swapnil Agrawal | IFMR Rural Finance" w:date="2016-11-10T17:12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6" w:author="Swapnil Agrawal | IFMR Rural Finance" w:date="2016-11-10T17:12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7" w:author="Swapnil Agrawal | IFMR Rural Finance" w:date="2016-11-10T17:12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8" w:author="Swapnil Agrawal | IFMR Rural Finance" w:date="2016-11-10T17:12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del w:id="549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E51A36">
        <w:trPr>
          <w:trHeight w:val="968"/>
          <w:trPrChange w:id="550" w:author="Swapnil Agrawal | IFMR Rural Finance" w:date="2016-11-10T17:12:00Z">
            <w:trPr>
              <w:trHeight w:val="1161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51" w:author="Swapnil Agrawal | IFMR Rural Finance" w:date="2016-11-10T17:12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52" w:author="Swapnil Agrawal | IFMR Rural Finance" w:date="2016-11-10T17:12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53" w:author="Swapnil Agrawal | IFMR Rural Finance" w:date="2016-11-10T17:1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54" w:author="Swapnil Agrawal | IFMR Rural Finance" w:date="2016-11-10T17:1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5" w:author="Swapnil Agrawal | IFMR Rural Finance" w:date="2016-11-10T17:12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6" w:author="Swapnil Agrawal | IFMR Rural Finance" w:date="2016-11-10T17:12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7" w:author="Swapnil Agrawal | IFMR Rural Finance" w:date="2016-11-10T17:12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8" w:author="Swapnil Agrawal | IFMR Rural Finance" w:date="2016-11-10T17:12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9" w:author="Swapnil Agrawal | IFMR Rural Finance" w:date="2016-11-10T17:12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del w:id="560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Yes/No- If no, populate same fields to capture permanent Address-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832935">
        <w:trPr>
          <w:trHeight w:val="20"/>
          <w:trPrChange w:id="56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56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563" w:author="Swapnil Agrawal | IFMR Rural Finance" w:date="2016-11-10T16:56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564" w:author="Swapnil Agrawal | IFMR Rural Finance" w:date="2016-11-10T16:56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5" w:author="Swapnil Agrawal | IFMR Rural Finance" w:date="2016-11-10T16:56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6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7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A94D6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8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9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0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571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57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73" w:author="Swapnil Agrawal | IFMR Rural Finance" w:date="2016-11-10T16:56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74" w:author="Swapnil Agrawal | IFMR Rural Finance" w:date="2016-11-10T16:56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75" w:author="Swapnil Agrawal | IFMR Rural Finance" w:date="2016-11-10T16:56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6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7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8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9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80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47703A" w:rsidRPr="0047703A" w:rsidTr="00832935">
        <w:trPr>
          <w:trHeight w:val="20"/>
          <w:trPrChange w:id="58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3" w:author="Swapnil Agrawal | IFMR Rural Finance" w:date="2016-11-10T16:56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4" w:author="Swapnil Agrawal | IFMR Rural Finance" w:date="2016-11-10T16:56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5" w:author="Swapnil Agrawal | IFMR Rural Finance" w:date="2016-11-10T16:56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6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7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8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9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0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47703A" w:rsidRPr="0047703A" w:rsidTr="00832935">
        <w:trPr>
          <w:trHeight w:val="20"/>
          <w:trPrChange w:id="59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01" w:author="Swapnil Agrawal | IFMR Rural Finance" w:date="2016-11-10T16:56:00Z">
            <w:trPr>
              <w:trHeight w:val="394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11" w:author="Swapnil Agrawal | IFMR Rural Finance" w:date="2016-11-10T16:56:00Z">
            <w:trPr>
              <w:trHeight w:val="258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023CC3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47703A" w:rsidRPr="0047703A" w:rsidTr="00832935">
        <w:trPr>
          <w:trHeight w:val="20"/>
          <w:trPrChange w:id="621" w:author="Swapnil Agrawal | IFMR Rural Finance" w:date="2016-11-10T16:56:00Z">
            <w:trPr>
              <w:trHeight w:val="87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62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3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3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633" w:author="Swapnil Agrawal | IFMR Rural Finance" w:date="2016-11-10T16:56:00Z">
              <w:tcPr>
                <w:tcW w:w="92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634" w:author="Swapnil Agrawal | IFMR Rural Finance" w:date="2016-11-10T16:56:00Z">
              <w:tcPr>
                <w:tcW w:w="107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5" w:author="Swapnil Agrawal | IFMR Rural Finance" w:date="2016-11-10T16:56:00Z">
              <w:tcPr>
                <w:tcW w:w="12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47703A" w:rsidRPr="0047703A" w:rsidTr="00832935">
        <w:trPr>
          <w:trHeight w:val="20"/>
          <w:trPrChange w:id="64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5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65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47703A" w:rsidRPr="0047703A" w:rsidRDefault="001E60CD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Common </w:t>
            </w:r>
            <w:r w:rsidR="0047703A"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for Other Income source and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6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47703A" w:rsidRPr="0047703A" w:rsidTr="00832935">
        <w:trPr>
          <w:trHeight w:val="20"/>
          <w:trPrChange w:id="67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8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68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47703A" w:rsidRPr="0047703A" w:rsidRDefault="001E60CD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Common </w:t>
            </w:r>
            <w:r w:rsidR="0047703A"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for Expense type and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691" w:author="Swapnil Agrawal | IFMR Rural Finance" w:date="2016-11-10T16:56:00Z">
            <w:trPr>
              <w:trHeight w:val="501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47703A" w:rsidRPr="0047703A" w:rsidTr="00832935">
        <w:trPr>
          <w:trHeight w:val="20"/>
          <w:trPrChange w:id="701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  <w:tcPrChange w:id="70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47703A" w:rsidRPr="0047703A" w:rsidTr="00832935">
        <w:trPr>
          <w:trHeight w:val="20"/>
          <w:trPrChange w:id="71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47703A" w:rsidRPr="0047703A" w:rsidTr="00832935">
        <w:trPr>
          <w:trHeight w:val="20"/>
          <w:trPrChange w:id="721" w:author="Swapnil Agrawal | IFMR Rural Finance" w:date="2016-11-10T16:56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47703A" w:rsidRPr="0047703A" w:rsidTr="00832935">
        <w:trPr>
          <w:trHeight w:val="20"/>
          <w:trPrChange w:id="73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47703A" w:rsidRPr="0047703A" w:rsidTr="00832935">
        <w:trPr>
          <w:trHeight w:val="20"/>
          <w:trPrChange w:id="741" w:author="Swapnil Agrawal | IFMR Rural Finance" w:date="2016-11-10T16:56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5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E51A36" w:rsidRPr="0047703A" w:rsidTr="005653F3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51A36" w:rsidRPr="0047703A" w:rsidRDefault="00E51A3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1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51A36" w:rsidRPr="0047703A" w:rsidRDefault="00E51A3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Common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for Asset Type and related fields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51A36" w:rsidRPr="0047703A" w:rsidRDefault="00E51A3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51A36" w:rsidRPr="0047703A" w:rsidRDefault="00E51A3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751" w:author="Swapnil Agrawal | IFMR Rural Finance" w:date="2016-11-10T16:56:00Z">
            <w:trPr>
              <w:trHeight w:val="186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75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753" w:author="Swapnil Agrawal | IFMR Rural Finance" w:date="2016-11-10T16:56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754" w:author="Swapnil Agrawal | IFMR Rural Finance" w:date="2016-11-10T16:56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55" w:author="Swapnil Agrawal | IFMR Rural Finance" w:date="2016-11-10T16:56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  <w:tcPrChange w:id="756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  <w:tcPrChange w:id="757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58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59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60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47703A" w:rsidRPr="0047703A" w:rsidTr="00832935">
        <w:trPr>
          <w:trHeight w:val="20"/>
          <w:trPrChange w:id="761" w:author="Swapnil Agrawal | IFMR Rural Finance" w:date="2016-11-10T16:56:00Z">
            <w:trPr>
              <w:trHeight w:val="20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76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763" w:author="Swapnil Agrawal | IFMR Rural Finance" w:date="2016-11-10T16:56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764" w:author="Swapnil Agrawal | IFMR Rural Finance" w:date="2016-11-10T16:56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765" w:author="Swapnil Agrawal | IFMR Rural Finance" w:date="2016-11-10T16:56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  <w:tcPrChange w:id="766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67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68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69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770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771" w:author="Swapnil Agrawal | IFMR Rural Finance" w:date="2016-11-10T16:56:00Z">
            <w:trPr>
              <w:trHeight w:val="238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3" w:author="Swapnil Agrawal | IFMR Rural Finance" w:date="2016-11-10T16:56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4" w:author="Swapnil Agrawal | IFMR Rural Finance" w:date="2016-11-10T16:56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5" w:author="Swapnil Agrawal | IFMR Rural Finance" w:date="2016-11-10T16:56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776" w:author="Swapnil Agrawal | IFMR Rural Finance" w:date="2016-11-10T16:56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777" w:author="Swapnil Agrawal | IFMR Rural Finance" w:date="2016-11-10T16:56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8" w:author="Swapnil Agrawal | IFMR Rural Finance" w:date="2016-11-10T16:56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9" w:author="Swapnil Agrawal | IFMR Rural Finance" w:date="2016-11-10T16:56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0" w:author="Swapnil Agrawal | IFMR Rural Finance" w:date="2016-11-10T16:56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781" w:author="Swapnil Agrawal | IFMR Rural Finance" w:date="2016-11-10T16:56:00Z">
            <w:trPr>
              <w:trHeight w:val="24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78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78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791" w:author="Swapnil Agrawal | IFMR Rural Finance" w:date="2016-11-10T16:56:00Z">
            <w:trPr>
              <w:trHeight w:val="10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9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9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9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9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79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832935">
        <w:trPr>
          <w:trHeight w:val="20"/>
          <w:trPrChange w:id="801" w:author="Swapnil Agrawal | IFMR Rural Finance" w:date="2016-11-10T16:56:00Z">
            <w:trPr>
              <w:trHeight w:val="107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0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03" w:author="Swapnil Agrawal | IFMR Rural Finance" w:date="2016-11-10T16:5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04" w:author="Swapnil Agrawal | IFMR Rural Finance" w:date="2016-11-10T16:5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05" w:author="Swapnil Agrawal | IFMR Rural Finance" w:date="2016-11-10T16:5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806" w:author="Swapnil Agrawal | IFMR Rural Finance" w:date="2016-11-10T16:5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807" w:author="Swapnil Agrawal | IFMR Rural Finance" w:date="2016-11-10T16:5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8" w:author="Swapnil Agrawal | IFMR Rural Finance" w:date="2016-11-10T16:5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9" w:author="Swapnil Agrawal | IFMR Rural Finance" w:date="2016-11-10T16:5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0" w:author="Swapnil Agrawal | IFMR Rural Finance" w:date="2016-11-10T16:5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2D0C7D">
        <w:trPr>
          <w:trHeight w:val="11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No. o</w:t>
            </w:r>
            <w:r w:rsidR="0047703A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2D0C7D">
        <w:trPr>
          <w:trHeight w:val="83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47703A" w:rsidRPr="0047703A" w:rsidTr="002D0C7D">
        <w:trPr>
          <w:trHeight w:val="3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</w:t>
            </w:r>
            <w:r w:rsidR="0047703A"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utton to add liabilities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9554A3" w:rsidRPr="0047703A" w:rsidTr="002D0C7D">
        <w:trPr>
          <w:trHeight w:val="2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610A1" w:rsidRDefault="009554A3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47703A" w:rsidRPr="0047703A" w:rsidTr="002D0C7D">
        <w:trPr>
          <w:trHeight w:val="15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ED0B6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1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ED0B6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1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ED0B6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3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MM/YYYY Format </w:t>
            </w: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br/>
            </w:r>
            <w:r w:rsidR="00ED0B64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3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br/>
            </w:r>
            <w:r w:rsidR="00ED0B64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4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</w:t>
            </w:r>
            <w:r w:rsidR="0047703A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(If A/C type is OD, CC)- </w:t>
            </w:r>
            <w:r w:rsidR="00ED0B64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473"/>
          <w:trPrChange w:id="811" w:author="Swapnil Agrawal | IFMR Rural Finance" w:date="2016-11-10T17:13:00Z">
            <w:trPr>
              <w:trHeight w:val="17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2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3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4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5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6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7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8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9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0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ED0B6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349"/>
          <w:trPrChange w:id="821" w:author="Swapnil Agrawal | IFMR Rural Finance" w:date="2016-11-10T17:13:00Z">
            <w:trPr>
              <w:trHeight w:val="25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2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3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4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5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6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Total Deposits</w:t>
            </w:r>
            <w:r w:rsidR="009771DB"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7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8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3B5665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9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0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ED0B6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367"/>
          <w:trPrChange w:id="831" w:author="Swapnil Agrawal | IFMR Rural Finance" w:date="2016-11-10T17:13:00Z">
            <w:trPr>
              <w:trHeight w:val="199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2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3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4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5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6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Total Withdrawals</w:t>
            </w:r>
            <w:r w:rsidR="009771DB"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7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8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3B5665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9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0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ED0B6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E51A36">
        <w:trPr>
          <w:trHeight w:val="371"/>
          <w:trPrChange w:id="841" w:author="Swapnil Agrawal | IFMR Rural Finance" w:date="2016-11-10T17:13:00Z">
            <w:trPr>
              <w:trHeight w:val="16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2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3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4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5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6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Balance as on 15th</w:t>
            </w:r>
            <w:r w:rsidR="009771DB"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7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8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3B5665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9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47703A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50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3B193D" w:rsidRDefault="00ED0B6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E51A36" w:rsidRPr="0047703A" w:rsidTr="00E51A36">
        <w:trPr>
          <w:trHeight w:val="659"/>
          <w:trPrChange w:id="851" w:author="Swapnil Agrawal | IFMR Rural Finance" w:date="2016-11-10T17:13:00Z">
            <w:trPr>
              <w:trHeight w:val="16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852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E51A36" w:rsidRPr="0047703A" w:rsidRDefault="00E51A3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853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854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855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E51A36" w:rsidRPr="0047703A" w:rsidRDefault="00E51A3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615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8DB3E2" w:themeFill="text2" w:themeFillTint="66"/>
            <w:vAlign w:val="center"/>
            <w:tcPrChange w:id="856" w:author="Swapnil Agrawal | IFMR Rural Finance" w:date="2016-11-10T17:13:00Z">
              <w:tcPr>
                <w:tcW w:w="10615" w:type="dxa"/>
                <w:gridSpan w:val="5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8DB3E2" w:themeFill="text2" w:themeFillTint="66"/>
                <w:vAlign w:val="center"/>
              </w:tcPr>
            </w:tcPrChange>
          </w:tcPr>
          <w:p w:rsidR="00E51A36" w:rsidRPr="003B193D" w:rsidRDefault="00E51A36" w:rsidP="004F03E1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Provide ADD button for : Start Month, Total Deposit, Total Withdrawals &amp; Balance as on 15th as e set of questions</w:t>
            </w:r>
          </w:p>
        </w:tc>
      </w:tr>
      <w:tr w:rsidR="0047703A" w:rsidRPr="0047703A" w:rsidTr="002D0C7D">
        <w:trPr>
          <w:trHeight w:val="32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No of cheques bounced</w:t>
            </w:r>
            <w:r w:rsidR="009771DB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3B566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ED0B6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32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No of EMI cheques bounced</w:t>
            </w:r>
            <w:r w:rsidR="009771DB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3B566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ED0B6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2D0C7D">
        <w:trPr>
          <w:trHeight w:val="2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</w:t>
            </w:r>
            <w:r w:rsid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Bank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account</w:t>
            </w:r>
            <w:r w:rsid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2D0C7D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DA4FC6">
            <w:pPr>
              <w:spacing w:line="360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47703A" w:rsidRPr="0047703A" w:rsidTr="002D0C7D">
        <w:trPr>
          <w:trHeight w:val="4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5823AF" w:rsidP="00DA4FC6">
            <w:pPr>
              <w:spacing w:line="360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Full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610A1" w:rsidRDefault="0047703A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DA4FC6">
            <w:pPr>
              <w:spacing w:line="360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DA4FC6">
            <w:pPr>
              <w:spacing w:line="360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DA4FC6">
            <w:pPr>
              <w:spacing w:line="360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610A1" w:rsidRDefault="00BD58C0" w:rsidP="002D0C7D">
            <w:pPr>
              <w:spacing w:line="360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  <w:r w:rsidR="001E60CD">
              <w:rPr>
                <w:color w:val="000000"/>
                <w:sz w:val="22"/>
                <w:szCs w:val="22"/>
                <w:lang w:val="en-IN" w:eastAsia="en-IN"/>
              </w:rPr>
              <w:t xml:space="preserve"> for Adding References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BD58C0" w:rsidRPr="0047703A" w:rsidTr="00E51A36">
        <w:trPr>
          <w:cantSplit/>
          <w:trHeight w:val="20"/>
          <w:trPrChange w:id="857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858" w:author="Swapnil Agrawal | IFMR Rural Finance" w:date="2016-11-10T17:11:00Z">
              <w:tcPr>
                <w:tcW w:w="941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859" w:author="Swapnil Agrawal | IFMR Rural Finance" w:date="2016-11-10T17:11:00Z">
              <w:tcPr>
                <w:tcW w:w="929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860" w:author="Swapnil Agrawal | IFMR Rural Finance" w:date="2016-11-10T17:11:00Z">
              <w:tcPr>
                <w:tcW w:w="107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861" w:author="Swapnil Agrawal | IFMR Rural Finance" w:date="2016-11-10T17:11:00Z">
              <w:tcPr>
                <w:tcW w:w="12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2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3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4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5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6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867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-QR Code Scan (Auto fill Profile &amp; Address data)-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868" w:author="Swapnil Agrawal | IFMR Rural Finance" w:date="2016-11-10T17:1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6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7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7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7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878" w:author="Swapnil Agrawal | IFMR Rural Finance" w:date="2016-11-10T17:1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7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8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8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8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888" w:author="Swapnil Agrawal | IFMR Rural Finance" w:date="2016-11-10T17:11:00Z">
            <w:trPr>
              <w:trHeight w:val="68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8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9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9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9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9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9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9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9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9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898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9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0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0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0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0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0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0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0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  <w:tcPrChange w:id="90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4F81BD"/>
                <w:sz w:val="22"/>
                <w:szCs w:val="22"/>
                <w:lang w:val="en-IN" w:eastAsia="en-IN"/>
              </w:rPr>
            </w:pPr>
            <w:del w:id="908" w:author="Swapnil Agrawal | IFMR Rural Finance" w:date="2016-11-10T11:22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Ration Card, Voter Card, Passport, Pan Card, Aadhar card, Driving License</w:delText>
              </w:r>
            </w:del>
            <w:ins w:id="909" w:author="Swapnil Agrawal | IFMR Rural Finance" w:date="2016-11-10T11:22:00Z">
              <w:r w:rsidR="004610A1">
                <w:rPr>
                  <w:color w:val="000000"/>
                  <w:sz w:val="22"/>
                  <w:szCs w:val="22"/>
                  <w:lang w:val="en-IN" w:eastAsia="en-IN"/>
                </w:rPr>
                <w:t xml:space="preserve"> from screening but Editable</w:t>
              </w:r>
            </w:ins>
          </w:p>
        </w:tc>
      </w:tr>
      <w:tr w:rsidR="00BD58C0" w:rsidRPr="0047703A" w:rsidTr="00E51A36">
        <w:trPr>
          <w:cantSplit/>
          <w:trHeight w:val="20"/>
          <w:trPrChange w:id="910" w:author="Swapnil Agrawal | IFMR Rural Finance" w:date="2016-11-10T17:11:00Z">
            <w:trPr>
              <w:trHeight w:val="552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11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12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13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14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5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6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7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8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9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920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921" w:author="Swapnil Agrawal | IFMR Rural Finance" w:date="2016-11-10T17:11:00Z">
            <w:trPr>
              <w:trHeight w:val="60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22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23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24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25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6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Valid </w:t>
            </w:r>
            <w:r w:rsidR="00DA4FC6" w:rsidRPr="0047703A">
              <w:rPr>
                <w:color w:val="000000"/>
                <w:sz w:val="22"/>
                <w:szCs w:val="22"/>
                <w:lang w:val="en-IN" w:eastAsia="en-IN"/>
              </w:rPr>
              <w:t>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7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8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9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0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931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639"/>
          <w:trPrChange w:id="932" w:author="Swapnil Agrawal | IFMR Rural Finance" w:date="2016-11-10T17:13:00Z">
            <w:trPr>
              <w:trHeight w:val="619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33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934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935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936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7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8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9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0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1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942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1E60CD" w:rsidRPr="0047703A" w:rsidTr="00E51A36">
        <w:trPr>
          <w:cantSplit/>
          <w:trHeight w:val="800"/>
          <w:trPrChange w:id="943" w:author="Swapnil Agrawal | IFMR Rural Finance" w:date="2016-11-10T17:13:00Z">
            <w:trPr>
              <w:trHeight w:val="619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944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E60CD" w:rsidRPr="0047703A" w:rsidRDefault="001E60C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45" w:author="Swapnil Agrawal | IFMR Rural Finance" w:date="2016-11-10T17:13:00Z">
              <w:tcPr>
                <w:tcW w:w="929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E60CD" w:rsidRPr="0047703A" w:rsidRDefault="001E60C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46" w:author="Swapnil Agrawal | IFMR Rural Finance" w:date="2016-11-10T17:13:00Z">
              <w:tcPr>
                <w:tcW w:w="1072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E60CD" w:rsidRPr="0047703A" w:rsidRDefault="001E60C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47" w:author="Swapnil Agrawal | IFMR Rural Finance" w:date="2016-11-10T17:13:00Z">
              <w:tcPr>
                <w:tcW w:w="1243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E60CD" w:rsidRPr="0047703A" w:rsidRDefault="001E60C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8DB3E2" w:themeFill="text2" w:themeFillTint="66"/>
            <w:vAlign w:val="center"/>
            <w:tcPrChange w:id="948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8DB3E2" w:themeFill="text2" w:themeFillTint="66"/>
                <w:vAlign w:val="center"/>
              </w:tcPr>
            </w:tcPrChange>
          </w:tcPr>
          <w:p w:rsidR="001E60CD" w:rsidRPr="0047703A" w:rsidRDefault="001E60CD" w:rsidP="001E60C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for Adding KYC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49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E60CD" w:rsidRPr="0047703A" w:rsidRDefault="001E60CD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50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E60CD" w:rsidRPr="0047703A" w:rsidRDefault="001E60CD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51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E60CD" w:rsidRPr="0047703A" w:rsidRDefault="001E60CD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52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E60CD" w:rsidRPr="0047703A" w:rsidDel="004610A1" w:rsidRDefault="001E60CD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BD58C0" w:rsidRPr="0047703A" w:rsidTr="00E51A36">
        <w:trPr>
          <w:cantSplit/>
          <w:trHeight w:val="20"/>
          <w:trPrChange w:id="953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954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955" w:author="Swapnil Agrawal | IFMR Rural Finance" w:date="2016-11-10T17:11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956" w:author="Swapnil Agrawal | IFMR Rural Finance" w:date="2016-11-10T17:11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957" w:author="Swapnil Agrawal | IFMR Rural Finance" w:date="2016-11-10T17:11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58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59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60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61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62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63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964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96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966" w:author="Swapnil Agrawal | IFMR Rural Finance" w:date="2016-11-10T17:11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967" w:author="Swapnil Agrawal | IFMR Rural Finance" w:date="2016-11-10T17:11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968" w:author="Swapnil Agrawal | IFMR Rural Finance" w:date="2016-11-10T17:11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69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70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71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72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73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74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QR Code scanning</w:delText>
              </w:r>
            </w:del>
            <w:del w:id="975" w:author="Swapnil Agrawal | IFMR Rural Finance" w:date="2016-11-10T17:13:00Z">
              <w:r w:rsidRPr="0047703A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  <w:r w:rsidR="00ED0B64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976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7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8" w:author="Swapnil Agrawal | IFMR Rural Finance" w:date="2016-11-10T17:11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9" w:author="Swapnil Agrawal | IFMR Rural Finance" w:date="2016-11-10T17:11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80" w:author="Swapnil Agrawal | IFMR Rural Finance" w:date="2016-11-10T17:11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1" w:author="Swapnil Agrawal | IFMR Rural Finance" w:date="2016-11-10T17:11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2" w:author="Swapnil Agrawal | IFMR Rural Finance" w:date="2016-11-10T17:11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3" w:author="Swapnil Agrawal | IFMR Rural Finance" w:date="2016-11-10T17:11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4" w:author="Swapnil Agrawal | IFMR Rural Finance" w:date="2016-11-10T17:11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5" w:author="Swapnil Agrawal | IFMR Rural Finance" w:date="2016-11-10T17:11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86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QR Code scanning</w:delText>
              </w:r>
            </w:del>
            <w:del w:id="987" w:author="Swapnil Agrawal | IFMR Rural Finance" w:date="2016-11-10T17:13:00Z">
              <w:r w:rsidRPr="0047703A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  <w:r w:rsidR="00ED0B64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988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8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0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1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2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3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4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5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6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7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98" w:author="Swapnil Agrawal | IFMR Rural Finance" w:date="2016-11-10T17:13:00Z">
              <w:r w:rsidRPr="0047703A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999" w:author="Swapnil Agrawal | IFMR Rural Finance" w:date="2016-11-10T17:13:00Z">
            <w:trPr>
              <w:trHeight w:val="607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00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01" w:author="Swapnil Agrawal | IFMR Rural Finance" w:date="2016-11-10T17:13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02" w:author="Swapnil Agrawal | IFMR Rural Finance" w:date="2016-11-10T17:1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03" w:author="Swapnil Agrawal | IFMR Rural Finance" w:date="2016-11-10T17:1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4" w:author="Swapnil Agrawal | IFMR Rural Finance" w:date="2016-11-10T17:1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5" w:author="Swapnil Agrawal | IFMR Rural Finance" w:date="2016-11-10T17:13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6" w:author="Swapnil Agrawal | IFMR Rural Finance" w:date="2016-11-10T17:13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7" w:author="Swapnil Agrawal | IFMR Rural Finance" w:date="2016-11-10T17:13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8" w:author="Swapnil Agrawal | IFMR Rural Finance" w:date="2016-11-10T17:13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09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Auto Calculate based on Date Of Birth entered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if age&lt;25 yrs, then co-app/Guarantor is required- 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1010" w:author="Swapnil Agrawal | IFMR Rural Finance" w:date="2016-11-10T17:11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1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2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3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4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5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6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7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8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9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20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1021" w:author="Swapnil Agrawal | IFMR Rural Finance" w:date="2016-11-10T17:11:00Z">
            <w:trPr>
              <w:trHeight w:val="12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2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3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4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5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6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7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8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9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0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31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Below SSLC, SSLC, HSC, Graduate/Diploma/ITI, Professional Degree, Others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--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E51A36">
        <w:trPr>
          <w:cantSplit/>
          <w:trHeight w:val="20"/>
          <w:trPrChange w:id="1032" w:author="Swapnil Agrawal | IFMR Rural Finance" w:date="2016-11-10T17:11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3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4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5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6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7" w:author="Swapnil Agrawal | IFMR Rural Finance" w:date="2016-11-10T17:1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8" w:author="Swapnil Agrawal | IFMR Rural Finance" w:date="2016-11-10T17:1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9" w:author="Swapnil Agrawal | IFMR Rural Finance" w:date="2016-11-10T17:1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0" w:author="Swapnil Agrawal | IFMR Rural Finance" w:date="2016-11-10T17:1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1" w:author="Swapnil Agrawal | IFMR Rural Finance" w:date="2016-11-10T17:1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42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Hindu, Muslim, Christian, Jain, Buddhism, Others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- 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  <w:ins w:id="1043" w:author="Swapnil Agrawal | IFMR Rural Finance" w:date="2016-11-10T11:22:00Z">
              <w:r w:rsidR="004610A1">
                <w:rPr>
                  <w:color w:val="000000"/>
                  <w:sz w:val="22"/>
                  <w:szCs w:val="22"/>
                  <w:lang w:val="en-IN" w:eastAsia="en-IN"/>
                </w:rPr>
                <w:t xml:space="preserve"> but editable</w:t>
              </w:r>
            </w:ins>
          </w:p>
        </w:tc>
      </w:tr>
      <w:tr w:rsidR="00BD58C0" w:rsidRPr="0047703A" w:rsidTr="00CC61B3">
        <w:trPr>
          <w:trHeight w:val="20"/>
          <w:trPrChange w:id="1044" w:author="Swapnil Agrawal | IFMR Rural Finance" w:date="2016-11-10T17:14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6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7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8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9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CC0D5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0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1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2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3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054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6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7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8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9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Whatsapp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0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63528" w:rsidRDefault="001E60CD">
            <w:pPr>
              <w:jc w:val="center"/>
              <w:rPr>
                <w:ins w:id="1061" w:author="Swapnil Agrawal | IFMR Rural Finance" w:date="2016-11-10T17:14:00Z"/>
                <w:color w:val="000000"/>
                <w:sz w:val="22"/>
                <w:szCs w:val="22"/>
                <w:lang w:val="en-IN" w:eastAsia="en-IN"/>
              </w:rPr>
              <w:pPrChange w:id="1062" w:author="Swapnil Agrawal | IFMR Rural Finance" w:date="2016-11-10T17:15:00Z">
                <w:pPr/>
              </w:pPrChange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</w:t>
            </w:r>
          </w:p>
          <w:p w:rsidR="00D63528" w:rsidRDefault="00D63528">
            <w:pPr>
              <w:jc w:val="center"/>
              <w:rPr>
                <w:ins w:id="1063" w:author="Swapnil Agrawal | IFMR Rural Finance" w:date="2016-11-10T17:14:00Z"/>
                <w:sz w:val="22"/>
                <w:szCs w:val="22"/>
                <w:lang w:val="en-IN" w:eastAsia="en-IN"/>
              </w:rPr>
              <w:pPrChange w:id="1064" w:author="Swapnil Agrawal | IFMR Rural Finance" w:date="2016-11-10T17:15:00Z">
                <w:pPr/>
              </w:pPrChange>
            </w:pPr>
          </w:p>
          <w:p w:rsidR="00D63528" w:rsidRDefault="00D63528">
            <w:pPr>
              <w:jc w:val="center"/>
              <w:rPr>
                <w:ins w:id="1065" w:author="Swapnil Agrawal | IFMR Rural Finance" w:date="2016-11-10T17:14:00Z"/>
                <w:sz w:val="22"/>
                <w:szCs w:val="22"/>
                <w:lang w:val="en-IN" w:eastAsia="en-IN"/>
              </w:rPr>
              <w:pPrChange w:id="1066" w:author="Swapnil Agrawal | IFMR Rural Finance" w:date="2016-11-10T17:15:00Z">
                <w:pPr/>
              </w:pPrChange>
            </w:pPr>
          </w:p>
          <w:p w:rsidR="00BD58C0" w:rsidRPr="00D63528" w:rsidRDefault="00BD58C0">
            <w:pPr>
              <w:jc w:val="center"/>
              <w:rPr>
                <w:sz w:val="22"/>
                <w:szCs w:val="22"/>
                <w:lang w:val="en-IN" w:eastAsia="en-IN"/>
                <w:rPrChange w:id="1067" w:author="Swapnil Agrawal | IFMR Rural Finance" w:date="2016-11-10T17:14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8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9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70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610A1" w:rsidRDefault="00C40886">
            <w:pPr>
              <w:rPr>
                <w:rPrChange w:id="1071" w:author="Swapnil Agrawal | IFMR Rural Finance" w:date="2016-11-10T11:23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  <w:ins w:id="1072" w:author="Swapnil Agrawal | IFMR Rural Finance" w:date="2016-11-10T11:23:00Z">
              <w:r w:rsidR="004610A1">
                <w:rPr>
                  <w:sz w:val="22"/>
                  <w:szCs w:val="22"/>
                  <w:lang w:val="en-IN" w:eastAsia="en-IN"/>
                </w:rPr>
                <w:t>,</w:t>
              </w:r>
              <w:r w:rsidR="004610A1">
                <w:rPr>
                  <w:color w:val="000000"/>
                  <w:sz w:val="22"/>
                  <w:szCs w:val="22"/>
                  <w:lang w:val="en-IN" w:eastAsia="en-IN"/>
                </w:rPr>
                <w:t xml:space="preserve"> from screening but Editable</w:t>
              </w:r>
            </w:ins>
          </w:p>
        </w:tc>
      </w:tr>
      <w:tr w:rsidR="00BD58C0" w:rsidRPr="0047703A" w:rsidTr="00D63528">
        <w:trPr>
          <w:trHeight w:val="20"/>
          <w:trPrChange w:id="1073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4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5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6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7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78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79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0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1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2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083" w:author="Swapnil Agrawal | IFMR Rural Finance" w:date="2016-11-10T17:15:00Z">
            <w:trPr>
              <w:trHeight w:val="12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84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85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86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087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88" w:author="Swapnil Agrawal | IFMR Rural Finance" w:date="2016-11-10T17:15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89" w:author="Swapnil Agrawal | IFMR Rural Finance" w:date="2016-11-10T17:15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90" w:author="Swapnil Agrawal | IFMR Rural Finance" w:date="2016-11-10T17:15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91" w:author="Swapnil Agrawal | IFMR Rural Finance" w:date="2016-11-10T17:15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92" w:author="Swapnil Agrawal | IFMR Rural Finance" w:date="2016-11-10T17:15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93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Hindi, English, Kannada, Malayalam, Gujarati, Marathi, Tamil, Bengali, odia, Punjabi, Marwari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094" w:author="Swapnil Agrawal | IFMR Rural Finance" w:date="2016-11-10T17:15:00Z">
            <w:trPr>
              <w:trHeight w:val="659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6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7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8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99" w:author="Swapnil Agrawal | IFMR Rural Finance" w:date="2016-11-10T17:15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0" w:author="Swapnil Agrawal | IFMR Rural Finance" w:date="2016-11-10T17:15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1" w:author="Swapnil Agrawal | IFMR Rural Finance" w:date="2016-11-10T17:15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2" w:author="Swapnil Agrawal | IFMR Rural Finance" w:date="2016-11-10T17:15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3" w:author="Swapnil Agrawal | IFMR Rural Finance" w:date="2016-11-10T17:15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104" w:author="Swapnil Agrawal | IFMR Rural Finance" w:date="2016-11-10T17:15:00Z">
            <w:trPr>
              <w:trHeight w:val="466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6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7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8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9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0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1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2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3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114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Divorced/Seperated, Single, Married, Widow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if single, then co-app/Guarantor is required- 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D63528">
        <w:trPr>
          <w:trHeight w:val="20"/>
          <w:trPrChange w:id="1115" w:author="Swapnil Agrawal | IFMR Rural Finance" w:date="2016-11-10T17:15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6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7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8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9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0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1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2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3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4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125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If married selected then display this field too.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126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27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28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29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30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1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2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33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3B566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B566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34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5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136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Spouse, Sibling, Parent, Child, Friend, Others-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D63528">
        <w:trPr>
          <w:trHeight w:val="20"/>
          <w:trPrChange w:id="1137" w:author="Swapnil Agrawal | IFMR Rural Finance" w:date="2016-11-10T17:15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38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39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0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1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2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3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4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5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6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rPr>
                <w:sz w:val="22"/>
                <w:szCs w:val="22"/>
                <w:lang w:val="en-IN" w:eastAsia="en-IN"/>
              </w:rPr>
            </w:pPr>
            <w:del w:id="1147" w:author="Swapnil Agrawal | IFMR Rural Finance" w:date="2016-11-10T11:23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 xml:space="preserve">Proprietor, Partner, Director, Others (not to be populated for guarantor)- 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D63528">
        <w:trPr>
          <w:trHeight w:val="20"/>
          <w:trPrChange w:id="1148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9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0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1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2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3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4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5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6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7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rPr>
                <w:sz w:val="22"/>
                <w:szCs w:val="22"/>
                <w:lang w:val="en-IN" w:eastAsia="en-IN"/>
              </w:rPr>
            </w:pPr>
            <w:del w:id="1158" w:author="Swapnil Agrawal | IFMR Rural Finance" w:date="2016-11-10T11:23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Full Time, Part Time, None</w:delText>
              </w:r>
            </w:del>
            <w:ins w:id="1159" w:author="Swapnil Agrawal | IFMR Rural Finance" w:date="2016-11-10T11:24:00Z">
              <w:r w:rsidR="004610A1">
                <w:rPr>
                  <w:sz w:val="22"/>
                  <w:szCs w:val="22"/>
                  <w:lang w:val="en-IN" w:eastAsia="en-IN"/>
                </w:rPr>
                <w:t xml:space="preserve"> from screening but Editable</w:t>
              </w:r>
            </w:ins>
          </w:p>
        </w:tc>
      </w:tr>
      <w:tr w:rsidR="00BD58C0" w:rsidRPr="0047703A" w:rsidTr="00D63528">
        <w:trPr>
          <w:trHeight w:val="67"/>
          <w:trPrChange w:id="1160" w:author="Swapnil Agrawal | IFMR Rural Finance" w:date="2016-11-10T17:15:00Z">
            <w:trPr>
              <w:trHeight w:val="12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1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2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3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4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5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6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7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8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9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rPr>
                <w:sz w:val="22"/>
                <w:szCs w:val="22"/>
                <w:lang w:val="en-IN" w:eastAsia="en-IN"/>
              </w:rPr>
            </w:pPr>
            <w:del w:id="1170" w:author="Swapnil Agrawal | IFMR Rural Finance" w:date="2016-11-10T11:23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DA4FC6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171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2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3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4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5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6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7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8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9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0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ED0B64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181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82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183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184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185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6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7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8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9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90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>
            <w:pPr>
              <w:rPr>
                <w:sz w:val="22"/>
                <w:szCs w:val="22"/>
                <w:lang w:val="en-IN" w:eastAsia="en-IN"/>
              </w:rPr>
            </w:pPr>
            <w:del w:id="1191" w:author="Swapnil Agrawal | IFMR Rural Finance" w:date="2016-11-10T11:24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MM/YYYY format</w:delText>
              </w:r>
            </w:del>
            <w:r w:rsidRPr="00DA4FC6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192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193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94" w:author="Swapnil Agrawal | IFMR Rural Finance" w:date="2016-11-10T17:15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95" w:author="Swapnil Agrawal | IFMR Rural Finance" w:date="2016-11-10T17:15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96" w:author="Swapnil Agrawal | IFMR Rural Finance" w:date="2016-11-10T17:15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97" w:author="Swapnil Agrawal | IFMR Rural Finance" w:date="2016-11-10T17:15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98" w:author="Swapnil Agrawal | IFMR Rural Finance" w:date="2016-11-10T17:15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199" w:author="Swapnil Agrawal | IFMR Rural Finance" w:date="2016-11-10T17:15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200" w:author="Swapnil Agrawal | IFMR Rural Finance" w:date="2016-11-10T17:15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01" w:author="Swapnil Agrawal | IFMR Rural Finance" w:date="2016-11-10T17:15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202" w:author="Swapnil Agrawal | IFMR Rural Finance" w:date="2016-11-10T11:24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Permanent, Communication, As per Aadhar card-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D63528">
        <w:trPr>
          <w:trHeight w:val="20"/>
          <w:trPrChange w:id="1203" w:author="Swapnil Agrawal | IFMR Rural Finance" w:date="2016-11-10T17:15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4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5" w:author="Swapnil Agrawal | IFMR Rural Finance" w:date="2016-11-10T17:15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6" w:author="Swapnil Agrawal | IFMR Rural Finance" w:date="2016-11-10T17:15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7" w:author="Swapnil Agrawal | IFMR Rural Finance" w:date="2016-11-10T17:15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08" w:author="Swapnil Agrawal | IFMR Rural Finance" w:date="2016-11-10T17:15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09" w:author="Swapnil Agrawal | IFMR Rural Finance" w:date="2016-11-10T17:15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10" w:author="Swapnil Agrawal | IFMR Rural Finance" w:date="2016-11-10T17:15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11" w:author="Swapnil Agrawal | IFMR Rural Finance" w:date="2016-11-10T17:15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12" w:author="Swapnil Agrawal | IFMR Rural Finance" w:date="2016-11-10T17:15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D63528">
        <w:trPr>
          <w:trHeight w:val="20"/>
          <w:trPrChange w:id="1213" w:author="Swapnil Agrawal | IFMR Rural Finance" w:date="2016-11-10T17:15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14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15" w:author="Swapnil Agrawal | IFMR Rural Finance" w:date="2016-11-10T17:15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16" w:author="Swapnil Agrawal | IFMR Rural Finance" w:date="2016-11-10T17:15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17" w:author="Swapnil Agrawal | IFMR Rural Finance" w:date="2016-11-10T17:15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18" w:author="Swapnil Agrawal | IFMR Rural Finance" w:date="2016-11-10T17:15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19" w:author="Swapnil Agrawal | IFMR Rural Finance" w:date="2016-11-10T17:15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20" w:author="Swapnil Agrawal | IFMR Rural Finance" w:date="2016-11-10T17:15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21" w:author="Swapnil Agrawal | IFMR Rural Finance" w:date="2016-11-10T17:15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22" w:author="Swapnil Agrawal | IFMR Rural Finance" w:date="2016-11-10T17:15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CC61B3">
        <w:trPr>
          <w:trHeight w:val="20"/>
          <w:trPrChange w:id="1223" w:author="Swapnil Agrawal | IFMR Rural Finance" w:date="2016-11-10T17:14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5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6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7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28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29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30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31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32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CC61B3">
        <w:trPr>
          <w:trHeight w:val="20"/>
          <w:trPrChange w:id="1233" w:author="Swapnil Agrawal | IFMR Rural Finance" w:date="2016-11-10T17:14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5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6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7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38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39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40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41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2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CC61B3">
        <w:trPr>
          <w:trHeight w:val="20"/>
          <w:trPrChange w:id="1243" w:author="Swapnil Agrawal | IFMR Rural Finance" w:date="2016-11-10T17:14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5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6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7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8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9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50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51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2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610A1" w:rsidRPr="0047703A" w:rsidTr="00CC61B3">
        <w:trPr>
          <w:trHeight w:val="20"/>
          <w:trPrChange w:id="1253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5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6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7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8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9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60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61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62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263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64" w:author="Swapnil Agrawal | IFMR Rural Finance" w:date="2016-11-10T11:24:00Z">
              <w:r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Pincode search</w:delText>
              </w:r>
            </w:del>
          </w:p>
        </w:tc>
      </w:tr>
      <w:tr w:rsidR="004610A1" w:rsidRPr="0047703A" w:rsidTr="00CC61B3">
        <w:trPr>
          <w:trHeight w:val="20"/>
          <w:trPrChange w:id="1265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6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7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8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9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70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71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72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73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74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4610A1" w:rsidRDefault="004610A1" w:rsidP="008907D9">
            <w:ins w:id="1275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76" w:author="Swapnil Agrawal | IFMR Rural Finance" w:date="2016-11-10T11:24:00Z">
              <w:r w:rsidRPr="00DE5179"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4610A1" w:rsidRPr="0047703A" w:rsidTr="00CC61B3">
        <w:trPr>
          <w:trHeight w:val="20"/>
          <w:trPrChange w:id="1277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78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79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80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81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82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83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84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85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86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4610A1" w:rsidRDefault="004610A1" w:rsidP="008907D9">
            <w:ins w:id="1287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88" w:author="Swapnil Agrawal | IFMR Rural Finance" w:date="2016-11-10T11:24:00Z">
              <w:r w:rsidRPr="00DE5179"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4610A1" w:rsidRPr="0047703A" w:rsidTr="00CC61B3">
        <w:trPr>
          <w:trHeight w:val="20"/>
          <w:trPrChange w:id="1289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0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1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2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3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94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95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96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97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98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4610A1" w:rsidRDefault="004610A1" w:rsidP="008907D9">
            <w:ins w:id="1299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300" w:author="Swapnil Agrawal | IFMR Rural Finance" w:date="2016-11-10T11:24:00Z">
              <w:r w:rsidRPr="00DE5179"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BD58C0" w:rsidRPr="0047703A" w:rsidTr="00CC61B3">
        <w:trPr>
          <w:trHeight w:val="20"/>
          <w:trPrChange w:id="1301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3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4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5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06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07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08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09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10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CC61B3">
        <w:trPr>
          <w:trHeight w:val="20"/>
          <w:trPrChange w:id="1311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1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13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14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15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16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17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18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4D07B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19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0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CC61B3">
        <w:trPr>
          <w:trHeight w:val="20"/>
          <w:trPrChange w:id="1321" w:author="Swapnil Agrawal | IFMR Rural Finance" w:date="2016-11-10T17:14:00Z">
            <w:trPr>
              <w:trHeight w:val="734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3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4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5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6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7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28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29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0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del w:id="1331" w:author="Swapnil Agrawal | IFMR Rural Finance" w:date="2016-11-10T11:24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DA4FC6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BD58C0" w:rsidRPr="0047703A" w:rsidTr="00CC61B3">
        <w:trPr>
          <w:trHeight w:val="20"/>
          <w:trPrChange w:id="1332" w:author="Swapnil Agrawal | IFMR Rural Finance" w:date="2016-11-10T17:14:00Z">
            <w:trPr>
              <w:trHeight w:val="30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3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4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5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6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7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8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39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40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1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342" w:author="Swapnil Agrawal | IFMR Rural Finance" w:date="2016-11-10T11:24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</w:delText>
              </w:r>
              <w:r w:rsidR="00DA4FC6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unication address is different from 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DA4FC6" w:rsidRPr="0047703A" w:rsidTr="00CC61B3">
        <w:trPr>
          <w:trHeight w:val="20"/>
          <w:trPrChange w:id="1343" w:author="Swapnil Agrawal | IFMR Rural Finance" w:date="2016-11-10T17:14:00Z">
            <w:trPr>
              <w:trHeight w:val="67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5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6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7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8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9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50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51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352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DA4FC6" w:rsidRDefault="00DA4FC6">
            <w:del w:id="1353" w:author="Swapnil Agrawal | IFMR Rural Finance" w:date="2016-11-10T11:24:00Z">
              <w:r w:rsidRPr="0023406D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DA4FC6" w:rsidRPr="0047703A" w:rsidTr="00CC61B3">
        <w:trPr>
          <w:trHeight w:val="20"/>
          <w:trPrChange w:id="1354" w:author="Swapnil Agrawal | IFMR Rural Finance" w:date="2016-11-10T17:14:00Z">
            <w:trPr>
              <w:trHeight w:val="258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6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7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8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9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0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61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62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  <w:tcPrChange w:id="1363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DA4FC6" w:rsidRDefault="00DA4FC6">
            <w:del w:id="1364" w:author="Swapnil Agrawal | IFMR Rural Finance" w:date="2016-11-10T11:24:00Z">
              <w:r w:rsidRPr="0023406D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DA4FC6" w:rsidRPr="0047703A" w:rsidTr="00CC61B3">
        <w:trPr>
          <w:trHeight w:val="20"/>
          <w:trPrChange w:id="1365" w:author="Swapnil Agrawal | IFMR Rural Finance" w:date="2016-11-10T17:14:00Z">
            <w:trPr>
              <w:trHeight w:val="212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6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7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8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369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70" w:author="Swapnil Agrawal | IFMR Rural Finance" w:date="2016-11-10T17:14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71" w:author="Swapnil Agrawal | IFMR Rural Finance" w:date="2016-11-10T17:14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372" w:author="Swapnil Agrawal | IFMR Rural Finance" w:date="2016-11-10T17:14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373" w:author="Swapnil Agrawal | IFMR Rural Finance" w:date="2016-11-10T17:14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374" w:author="Swapnil Agrawal | IFMR Rural Finance" w:date="2016-11-10T17:14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DA4FC6" w:rsidRDefault="00DA4FC6">
            <w:del w:id="1375" w:author="Swapnil Agrawal | IFMR Rural Finance" w:date="2016-11-10T11:24:00Z">
              <w:r w:rsidRPr="003758D0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DA4FC6" w:rsidRPr="0047703A" w:rsidTr="00CC61B3">
        <w:trPr>
          <w:trHeight w:val="20"/>
          <w:trPrChange w:id="1376" w:author="Swapnil Agrawal | IFMR Rural Finance" w:date="2016-11-10T17:14:00Z">
            <w:trPr>
              <w:trHeight w:val="306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7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8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9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0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81" w:author="Swapnil Agrawal | IFMR Rural Finance" w:date="2016-11-10T17:14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82" w:author="Swapnil Agrawal | IFMR Rural Finance" w:date="2016-11-10T17:14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83" w:author="Swapnil Agrawal | IFMR Rural Finance" w:date="2016-11-10T17:14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84" w:author="Swapnil Agrawal | IFMR Rural Finance" w:date="2016-11-10T17:14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385" w:author="Swapnil Agrawal | IFMR Rural Finance" w:date="2016-11-10T17:14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DA4FC6" w:rsidRDefault="00DA4FC6">
            <w:del w:id="1386" w:author="Swapnil Agrawal | IFMR Rural Finance" w:date="2016-11-10T11:24:00Z">
              <w:r w:rsidRPr="003758D0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CC61B3">
        <w:trPr>
          <w:trHeight w:val="20"/>
          <w:trPrChange w:id="1387" w:author="Swapnil Agrawal | IFMR Rural Finance" w:date="2016-11-10T17:14:00Z">
            <w:trPr>
              <w:trHeight w:val="254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8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9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0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1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92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93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94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95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96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DA4FC6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397" w:author="Swapnil Agrawal | IFMR Rural Finance" w:date="2016-11-10T11:25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</w:delText>
              </w:r>
              <w:r w:rsidR="00BD58C0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uto populated based on Pincode; Populate if comm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unication</w:delText>
              </w:r>
              <w:r w:rsidR="00BD58C0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add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ress is</w:delText>
              </w:r>
              <w:r w:rsidR="00BD58C0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diff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erent</w:delText>
              </w:r>
              <w:r w:rsidR="00BD58C0"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DA4FC6" w:rsidRPr="0047703A" w:rsidTr="00CC61B3">
        <w:trPr>
          <w:trHeight w:val="20"/>
          <w:trPrChange w:id="1398" w:author="Swapnil Agrawal | IFMR Rural Finance" w:date="2016-11-10T17:14:00Z">
            <w:trPr>
              <w:trHeight w:val="271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9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0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1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2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03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04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05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06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407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DA4FC6" w:rsidRDefault="00DA4FC6">
            <w:del w:id="1408" w:author="Swapnil Agrawal | IFMR Rural Finance" w:date="2016-11-10T11:25:00Z">
              <w:r w:rsidRPr="00024CA9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populated based on Pincode; </w:delText>
              </w:r>
              <w:r w:rsidRPr="00024CA9" w:rsidDel="004610A1">
                <w:rPr>
                  <w:color w:val="000000"/>
                  <w:sz w:val="22"/>
                  <w:szCs w:val="22"/>
                  <w:lang w:val="en-IN" w:eastAsia="en-IN"/>
                </w:rPr>
                <w:lastRenderedPageBreak/>
                <w:delText>Populate if communication address is different from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DA4FC6" w:rsidRPr="0047703A" w:rsidTr="00CC61B3">
        <w:trPr>
          <w:trHeight w:val="20"/>
          <w:trPrChange w:id="1409" w:author="Swapnil Agrawal | IFMR Rural Finance" w:date="2016-11-10T17:14:00Z">
            <w:trPr>
              <w:trHeight w:val="39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10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11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12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13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14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15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16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17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DA4FC6" w:rsidRPr="0047703A" w:rsidRDefault="00DA4FC6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418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DA4FC6" w:rsidRDefault="00DA4FC6">
            <w:del w:id="1419" w:author="Swapnil Agrawal | IFMR Rural Finance" w:date="2016-11-10T11:25:00Z">
              <w:r w:rsidRPr="00024CA9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R="00ED0B64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CC61B3">
        <w:trPr>
          <w:trHeight w:val="20"/>
          <w:trPrChange w:id="1420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21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22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23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24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5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6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27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4D07B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28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9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CC61B3">
        <w:trPr>
          <w:trHeight w:val="20"/>
          <w:trPrChange w:id="1430" w:author="Swapnil Agrawal | IFMR Rural Finance" w:date="2016-11-10T17:14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31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32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33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34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35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36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37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38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39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CC61B3">
        <w:trPr>
          <w:trHeight w:val="20"/>
          <w:trPrChange w:id="1440" w:author="Swapnil Agrawal | IFMR Rural Finance" w:date="2016-11-10T17:14:00Z">
            <w:trPr>
              <w:trHeight w:val="319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41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42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43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44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5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6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47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48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9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del w:id="1450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Own, Rent, Lease</w:delText>
              </w:r>
              <w:r w:rsidRPr="00DA4FC6" w:rsidDel="004610A1">
                <w:rPr>
                  <w:sz w:val="22"/>
                  <w:szCs w:val="22"/>
                  <w:lang w:val="en-IN" w:eastAsia="en-IN"/>
                </w:rPr>
                <w:br/>
                <w:delText>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CC61B3">
        <w:trPr>
          <w:trHeight w:val="20"/>
          <w:trPrChange w:id="1451" w:author="Swapnil Agrawal | IFMR Rural Finance" w:date="2016-11-10T17:14:00Z">
            <w:trPr>
              <w:trHeight w:val="551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5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53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54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55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6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7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58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59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0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del w:id="1461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CC61B3">
        <w:trPr>
          <w:trHeight w:val="20"/>
          <w:trPrChange w:id="1462" w:author="Swapnil Agrawal | IFMR Rural Finance" w:date="2016-11-10T17:14:00Z">
            <w:trPr>
              <w:trHeight w:val="67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3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4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5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6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7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8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69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70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71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del w:id="1472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CC61B3">
        <w:trPr>
          <w:trHeight w:val="20"/>
          <w:trPrChange w:id="1473" w:author="Swapnil Agrawal | IFMR Rural Finance" w:date="2016-11-10T17:14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7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475" w:author="Swapnil Agrawal | IFMR Rural Finance" w:date="2016-11-10T17:14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476" w:author="Swapnil Agrawal | IFMR Rural Finance" w:date="2016-11-10T17:14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477" w:author="Swapnil Agrawal | IFMR Rural Finance" w:date="2016-11-10T17:14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78" w:author="Swapnil Agrawal | IFMR Rural Finance" w:date="2016-11-10T17:14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79" w:author="Swapnil Agrawal | IFMR Rural Finance" w:date="2016-11-10T17:14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80" w:author="Swapnil Agrawal | IFMR Rural Finance" w:date="2016-11-10T17:14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81" w:author="Swapnil Agrawal | IFMR Rural Finance" w:date="2016-11-10T17:14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BD58C0" w:rsidRPr="00DA4FC6" w:rsidRDefault="00BD58C0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82" w:author="Swapnil Agrawal | IFMR Rural Finance" w:date="2016-11-10T17:14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del w:id="1483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Yes/No- If no, populate same fields to capture permanent Address-</w:delText>
              </w:r>
              <w:r w:rsidR="00ED0B64"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DA4FC6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</w:t>
            </w:r>
            <w:r w:rsidR="00BD58C0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DA4FC6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</w:t>
            </w:r>
            <w:r w:rsidR="00BD58C0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DA4FC6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</w:t>
            </w:r>
            <w:r w:rsidR="00BD58C0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DA4FC6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</w:t>
            </w:r>
            <w:r w:rsidR="00BD58C0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DA4FC6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</w:t>
            </w:r>
            <w:r w:rsidR="00BD58C0"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8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2D0C7D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BD58C0" w:rsidRPr="0047703A" w:rsidTr="002D0C7D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BD58C0" w:rsidRPr="0047703A" w:rsidTr="002D0C7D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BD58C0" w:rsidRPr="0047703A" w:rsidTr="002D0C7D">
        <w:trPr>
          <w:trHeight w:val="5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BD58C0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610A1" w:rsidRDefault="00BD58C0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610A1" w:rsidRPr="0047703A" w:rsidTr="002D0C7D">
        <w:trPr>
          <w:trHeight w:val="315"/>
          <w:trPrChange w:id="1484" w:author="Swapnil Agrawal | IFMR Rural Finance" w:date="2016-11-10T11:27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485" w:author="Swapnil Agrawal | IFMR Rural Finance" w:date="2016-11-10T11:2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486" w:author="Swapnil Agrawal | IFMR Rural Finance" w:date="2016-11-10T11:27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487" w:author="Swapnil Agrawal | IFMR Rural Finance" w:date="2016-11-10T11:27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488" w:author="Swapnil Agrawal | IFMR Rural Finance" w:date="2016-11-10T11:27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89" w:author="Swapnil Agrawal | IFMR Rural Finance" w:date="2016-11-10T11:27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9554A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90" w:author="Swapnil Agrawal | IFMR Rural Finance" w:date="2016-11-10T11:27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91" w:author="Swapnil Agrawal | IFMR Rural Finance" w:date="2016-11-10T11:27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92" w:author="Swapnil Agrawal | IFMR Rural Finance" w:date="2016-11-10T11:27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493" w:author="Swapnil Agrawal | IFMR Rural Finance" w:date="2016-11-10T11:27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494" w:author="Swapnil Agrawal | IFMR Rural Finance" w:date="2016-11-10T11:27:00Z">
              <w:r w:rsidRPr="00874821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495" w:author="Swapnil Agrawal | IFMR Rural Finance" w:date="2016-11-10T11:27:00Z">
              <w:r w:rsidDel="008B236B">
                <w:rPr>
                  <w:color w:val="000000"/>
                  <w:sz w:val="22"/>
                  <w:szCs w:val="22"/>
                  <w:lang w:val="en-IN" w:eastAsia="en-IN"/>
                </w:rPr>
                <w:delText>IFSC code search</w:delText>
              </w:r>
            </w:del>
          </w:p>
        </w:tc>
      </w:tr>
      <w:tr w:rsidR="004610A1" w:rsidRPr="0047703A" w:rsidTr="002D0C7D">
        <w:trPr>
          <w:trHeight w:val="315"/>
          <w:trPrChange w:id="1496" w:author="Swapnil Agrawal | IFMR Rural Finance" w:date="2016-11-10T11:27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497" w:author="Swapnil Agrawal | IFMR Rural Finance" w:date="2016-11-10T11:2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98" w:author="Swapnil Agrawal | IFMR Rural Finance" w:date="2016-11-10T11:27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99" w:author="Swapnil Agrawal | IFMR Rural Finance" w:date="2016-11-10T11:27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500" w:author="Swapnil Agrawal | IFMR Rural Finance" w:date="2016-11-10T11:27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501" w:author="Swapnil Agrawal | IFMR Rural Finance" w:date="2016-11-10T11:27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502" w:author="Swapnil Agrawal | IFMR Rural Finance" w:date="2016-11-10T11:27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503" w:author="Swapnil Agrawal | IFMR Rural Finance" w:date="2016-11-10T11:27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504" w:author="Swapnil Agrawal | IFMR Rural Finance" w:date="2016-11-10T11:27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505" w:author="Swapnil Agrawal | IFMR Rural Finance" w:date="2016-11-10T11:27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506" w:author="Swapnil Agrawal | IFMR Rural Finance" w:date="2016-11-10T11:27:00Z">
              <w:r w:rsidRPr="00874821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07" w:author="Swapnil Agrawal | IFMR Rural Finance" w:date="2016-11-10T11:27:00Z">
              <w:r w:rsidDel="008B236B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4610A1" w:rsidRPr="0047703A" w:rsidTr="002D0C7D">
        <w:trPr>
          <w:trHeight w:val="315"/>
          <w:trPrChange w:id="1508" w:author="Swapnil Agrawal | IFMR Rural Finance" w:date="2016-11-10T11:27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509" w:author="Swapnil Agrawal | IFMR Rural Finance" w:date="2016-11-10T11:2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510" w:author="Swapnil Agrawal | IFMR Rural Finance" w:date="2016-11-10T11:27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511" w:author="Swapnil Agrawal | IFMR Rural Finance" w:date="2016-11-10T11:27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512" w:author="Swapnil Agrawal | IFMR Rural Finance" w:date="2016-11-10T11:27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4610A1" w:rsidRPr="0047703A" w:rsidRDefault="004610A1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1513" w:author="Swapnil Agrawal | IFMR Rural Finance" w:date="2016-11-10T11:27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1514" w:author="Swapnil Agrawal | IFMR Rural Finance" w:date="2016-11-10T11:27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1515" w:author="Swapnil Agrawal | IFMR Rural Finance" w:date="2016-11-10T11:27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1516" w:author="Swapnil Agrawal | IFMR Rural Finance" w:date="2016-11-10T11:27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4610A1" w:rsidRPr="0047703A" w:rsidRDefault="004610A1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PrChange w:id="1517" w:author="Swapnil Agrawal | IFMR Rural Finance" w:date="2016-11-10T11:27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4610A1" w:rsidRPr="0047703A" w:rsidRDefault="004610A1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518" w:author="Swapnil Agrawal | IFMR Rural Finance" w:date="2016-11-10T11:27:00Z">
              <w:r w:rsidRPr="00874821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19" w:author="Swapnil Agrawal | IFMR Rural Finance" w:date="2016-11-10T11:27:00Z">
              <w:r w:rsidDel="008B236B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4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E51A36">
        <w:trPr>
          <w:cantSplit/>
          <w:trHeight w:val="460"/>
          <w:trPrChange w:id="1520" w:author="Swapnil Agrawal | IFMR Rural Finance" w:date="2016-11-10T17:11:00Z">
            <w:trPr>
              <w:cantSplit/>
              <w:trHeight w:val="46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1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2" w:author="Swapnil Agrawal | IFMR Rural Finance" w:date="2016-11-10T17:1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3" w:author="Swapnil Agrawal | IFMR Rural Finance" w:date="2016-11-10T17:1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4" w:author="Swapnil Agrawal | IFMR Rural Finance" w:date="2016-11-10T17:1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5" w:author="Swapnil Agrawal | IFMR Rural Finance" w:date="2016-11-10T17:11:00Z">
              <w:tcPr>
                <w:tcW w:w="2478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26" w:author="Swapnil Agrawal | IFMR Rural Finance" w:date="2016-11-10T17:11:00Z">
              <w:tcPr>
                <w:tcW w:w="1839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7" w:author="Swapnil Agrawal | IFMR Rural Finance" w:date="2016-11-10T17:11:00Z">
              <w:tcPr>
                <w:tcW w:w="1345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8" w:author="Swapnil Agrawal | IFMR Rural Finance" w:date="2016-11-10T17:11:00Z">
              <w:tcPr>
                <w:tcW w:w="1518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9" w:author="Swapnil Agrawal | IFMR Rural Finance" w:date="2016-11-10T17:11:00Z">
              <w:tcPr>
                <w:tcW w:w="3435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30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MM/YYYY format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31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Yes/No 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32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(If A/C type is OD, CC)-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  <w:r w:rsidR="009771DB"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  <w:r w:rsidR="009771DB"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  <w:r w:rsidR="009771DB"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8B4EE5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8B4EE5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D63528" w:rsidRPr="0047703A" w:rsidTr="005653F3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63528" w:rsidRPr="0047703A" w:rsidRDefault="00D63528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63528" w:rsidRPr="0047703A" w:rsidRDefault="00D63528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63528" w:rsidRPr="0047703A" w:rsidRDefault="00D63528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63528" w:rsidRPr="0047703A" w:rsidRDefault="00D63528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615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8DB3E2" w:themeFill="text2" w:themeFillTint="66"/>
            <w:vAlign w:val="center"/>
          </w:tcPr>
          <w:p w:rsidR="00D63528" w:rsidRPr="00DE37C4" w:rsidRDefault="00D63528" w:rsidP="0047703A">
            <w:pPr>
              <w:rPr>
                <w:b/>
                <w:color w:val="000000"/>
                <w:sz w:val="22"/>
                <w:szCs w:val="22"/>
                <w:lang w:val="en-IN" w:eastAsia="en-IN"/>
              </w:rPr>
            </w:pPr>
            <w:r w:rsidRP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Provide ADD button for : Start Month, Total Deposit, Total Withdrawals &amp; Balance as on 15th as e set of questions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</w:t>
            </w:r>
            <w:r w:rsidR="00EF3DFF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Bank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account</w:t>
            </w:r>
            <w:r w:rsidR="00EF3DFF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3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-QR Code Scan (Auto fill Profile &amp; Address data)-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4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refer to screening dropdown sheet-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5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6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7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  <w:hideMark/>
          </w:tcPr>
          <w:p w:rsidR="009554A3" w:rsidRPr="00C541E5" w:rsidRDefault="009554A3" w:rsidP="002D0C7D">
            <w:pPr>
              <w:rPr>
                <w:b/>
                <w:color w:val="4F81BD"/>
                <w:sz w:val="22"/>
                <w:szCs w:val="22"/>
                <w:lang w:val="en-IN" w:eastAsia="en-IN"/>
              </w:rPr>
            </w:pPr>
            <w:r w:rsidRPr="00C541E5">
              <w:rPr>
                <w:b/>
                <w:sz w:val="22"/>
                <w:szCs w:val="22"/>
                <w:lang w:val="en-IN" w:eastAsia="en-IN"/>
              </w:rPr>
              <w:t>Add Button</w:t>
            </w:r>
            <w:r w:rsidR="00EF3DFF">
              <w:rPr>
                <w:b/>
                <w:sz w:val="22"/>
                <w:szCs w:val="22"/>
                <w:lang w:val="en-IN" w:eastAsia="en-IN"/>
              </w:rPr>
              <w:t xml:space="preserve"> for KYC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8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9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40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41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  <w:trPrChange w:id="1542" w:author="Swapnil Agrawal | IFMR Rural Finance" w:date="2016-11-10T11:28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3" w:author="Swapnil Agrawal | IFMR Rural Finance" w:date="2016-11-10T11:28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4" w:author="Swapnil Agrawal | IFMR Rural Finance" w:date="2016-11-10T11:28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5" w:author="Swapnil Agrawal | IFMR Rural Finance" w:date="2016-11-10T11:2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6" w:author="Swapnil Agrawal | IFMR Rural Finance" w:date="2016-11-10T11:2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7" w:author="Swapnil Agrawal | IFMR Rural Finance" w:date="2016-11-10T11:2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8" w:author="Swapnil Agrawal | IFMR Rural Finance" w:date="2016-11-10T11:28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9" w:author="Swapnil Agrawal | IFMR Rural Finance" w:date="2016-11-10T11:28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50" w:author="Swapnil Agrawal | IFMR Rural Finance" w:date="2016-11-10T11:28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51" w:author="Swapnil Agrawal | IFMR Rural Finance" w:date="2016-11-10T11:28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52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Calculate based on Date of birth- 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3B193D" w:rsidRPr="0047703A" w:rsidTr="002D0C7D">
        <w:trPr>
          <w:cantSplit/>
          <w:trHeight w:val="20"/>
          <w:trPrChange w:id="1553" w:author="Swapnil Agrawal | IFMR Rural Finance" w:date="2016-11-10T11:29:00Z">
            <w:trPr>
              <w:trHeight w:val="9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54" w:author="Swapnil Agrawal | IFMR Rural Finance" w:date="2016-11-10T11:29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55" w:author="Swapnil Agrawal | IFMR Rural Finance" w:date="2016-11-10T11:29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56" w:author="Swapnil Agrawal | IFMR Rural Finance" w:date="2016-11-10T11:29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57" w:author="Swapnil Agrawal | IFMR Rural Finance" w:date="2016-11-10T11:29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58" w:author="Swapnil Agrawal | IFMR Rural Finance" w:date="2016-11-10T11:29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59" w:author="Swapnil Agrawal | IFMR Rural Finance" w:date="2016-11-10T11:29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60" w:author="Swapnil Agrawal | IFMR Rural Finance" w:date="2016-11-10T11:29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61" w:author="Swapnil Agrawal | IFMR Rural Finance" w:date="2016-11-10T11:29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562" w:author="Swapnil Agrawal | IFMR Rural Finance" w:date="2016-11-10T11:29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DA4FC6" w:rsidRDefault="003B193D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ins w:id="1563" w:author="Swapnil Agrawal | IFMR Rural Finance" w:date="2016-11-10T11:29:00Z">
              <w:r w:rsidRPr="00430D0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64" w:author="Swapnil Agrawal | IFMR Rural Finance" w:date="2016-11-10T11:29:00Z">
              <w:r w:rsidRPr="00DA4FC6" w:rsidDel="00A47F21">
                <w:rPr>
                  <w:sz w:val="22"/>
                  <w:szCs w:val="22"/>
                  <w:lang w:val="en-IN" w:eastAsia="en-IN"/>
                </w:rPr>
                <w:delText>Below SSLC, SSLC, HSC, Graduate/Diploma/ITI, Professional Degree, Others</w:delText>
              </w:r>
            </w:del>
          </w:p>
        </w:tc>
      </w:tr>
      <w:tr w:rsidR="003B193D" w:rsidRPr="0047703A" w:rsidTr="002D0C7D">
        <w:trPr>
          <w:cantSplit/>
          <w:trHeight w:val="20"/>
          <w:trPrChange w:id="1565" w:author="Swapnil Agrawal | IFMR Rural Finance" w:date="2016-11-10T11:29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66" w:author="Swapnil Agrawal | IFMR Rural Finance" w:date="2016-11-10T11:29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67" w:author="Swapnil Agrawal | IFMR Rural Finance" w:date="2016-11-10T11:29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68" w:author="Swapnil Agrawal | IFMR Rural Finance" w:date="2016-11-10T11:29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69" w:author="Swapnil Agrawal | IFMR Rural Finance" w:date="2016-11-10T11:29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70" w:author="Swapnil Agrawal | IFMR Rural Finance" w:date="2016-11-10T11:29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71" w:author="Swapnil Agrawal | IFMR Rural Finance" w:date="2016-11-10T11:29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72" w:author="Swapnil Agrawal | IFMR Rural Finance" w:date="2016-11-10T11:29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73" w:author="Swapnil Agrawal | IFMR Rural Finance" w:date="2016-11-10T11:29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574" w:author="Swapnil Agrawal | IFMR Rural Finance" w:date="2016-11-10T11:29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DA4FC6" w:rsidRDefault="003B193D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ins w:id="1575" w:author="Swapnil Agrawal | IFMR Rural Finance" w:date="2016-11-10T11:29:00Z">
              <w:r w:rsidRPr="00430D0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76" w:author="Swapnil Agrawal | IFMR Rural Finance" w:date="2016-11-10T11:29:00Z">
              <w:r w:rsidRPr="00DA4FC6" w:rsidDel="00A47F21">
                <w:rPr>
                  <w:sz w:val="22"/>
                  <w:szCs w:val="22"/>
                  <w:lang w:val="en-IN" w:eastAsia="en-IN"/>
                </w:rPr>
                <w:delText>Hindu, Muslim, Christian, Jain, Buddhis</w:delText>
              </w:r>
              <w:r w:rsidDel="00A47F21">
                <w:rPr>
                  <w:sz w:val="22"/>
                  <w:szCs w:val="22"/>
                  <w:lang w:val="en-IN" w:eastAsia="en-IN"/>
                </w:rPr>
                <w:delText>t</w:delText>
              </w:r>
              <w:r w:rsidRPr="00DA4FC6" w:rsidDel="00A47F21">
                <w:rPr>
                  <w:sz w:val="22"/>
                  <w:szCs w:val="22"/>
                  <w:lang w:val="en-IN" w:eastAsia="en-IN"/>
                </w:rPr>
                <w:delText>, Others</w:delText>
              </w:r>
            </w:del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ED0B64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CC0D5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="009554A3" w:rsidRPr="0047703A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ED0B6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CC0D53" w:rsidP="00EF3DFF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WhatsA</w:t>
            </w:r>
            <w:bookmarkStart w:id="1577" w:name="_GoBack"/>
            <w:bookmarkEnd w:id="1577"/>
            <w:r w:rsidR="009554A3" w:rsidRPr="0047703A">
              <w:rPr>
                <w:color w:val="000000"/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F3DFF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, </w:t>
            </w:r>
            <w:r w:rsidR="009554A3"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  <w:ins w:id="1578" w:author="Swapnil Agrawal | IFMR Rural Finance" w:date="2016-11-10T11:29:00Z">
              <w:r w:rsidR="003B193D">
                <w:rPr>
                  <w:sz w:val="22"/>
                  <w:szCs w:val="22"/>
                  <w:lang w:val="en-IN" w:eastAsia="en-IN"/>
                </w:rPr>
                <w:t xml:space="preserve">, </w:t>
              </w:r>
              <w:r w:rsidR="003B193D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ED0B6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3B193D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ins w:id="1579" w:author="Swapnil Agrawal | IFMR Rural Finance" w:date="2016-11-10T11:29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80" w:author="Swapnil Agrawal | IFMR Rural Finance" w:date="2016-11-10T11:29:00Z">
              <w:r w:rsidR="009554A3" w:rsidRPr="00DA4FC6" w:rsidDel="003B193D">
                <w:rPr>
                  <w:sz w:val="22"/>
                  <w:szCs w:val="22"/>
                  <w:lang w:val="en-IN" w:eastAsia="en-IN"/>
                </w:rPr>
                <w:delText>Hindi, English, Kannada, Malayalam, Guja</w:delText>
              </w:r>
              <w:r w:rsidR="009554A3" w:rsidDel="003B193D">
                <w:rPr>
                  <w:sz w:val="22"/>
                  <w:szCs w:val="22"/>
                  <w:lang w:val="en-IN" w:eastAsia="en-IN"/>
                </w:rPr>
                <w:delText>rati, Marathi, Tamil, Bengali, O</w:delText>
              </w:r>
              <w:r w:rsidR="009554A3" w:rsidRPr="00DA4FC6" w:rsidDel="003B193D">
                <w:rPr>
                  <w:sz w:val="22"/>
                  <w:szCs w:val="22"/>
                  <w:lang w:val="en-IN" w:eastAsia="en-IN"/>
                </w:rPr>
                <w:delText>dia, Punjabi, Marwari</w:delText>
              </w:r>
            </w:del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  <w:trPrChange w:id="1581" w:author="Swapnil Agrawal | IFMR Rural Finance" w:date="2016-11-10T11:29:00Z">
            <w:trPr>
              <w:trHeight w:val="6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2" w:author="Swapnil Agrawal | IFMR Rural Finance" w:date="2016-11-10T11:29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3" w:author="Swapnil Agrawal | IFMR Rural Finance" w:date="2016-11-10T11:29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4" w:author="Swapnil Agrawal | IFMR Rural Finance" w:date="2016-11-10T11:29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5" w:author="Swapnil Agrawal | IFMR Rural Finance" w:date="2016-11-10T11:29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86" w:author="Swapnil Agrawal | IFMR Rural Finance" w:date="2016-11-10T11:29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87" w:author="Swapnil Agrawal | IFMR Rural Finance" w:date="2016-11-10T11:29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88" w:author="Swapnil Agrawal | IFMR Rural Finance" w:date="2016-11-10T11:29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89" w:author="Swapnil Agrawal | IFMR Rural Finance" w:date="2016-11-10T11:29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0" w:author="Swapnil Agrawal | IFMR Rural Finance" w:date="2016-11-10T11:29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91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Divorced/Separated, Single, Married, Widow-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92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If marital status is married 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3B193D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ins w:id="1593" w:author="Swapnil Agrawal | IFMR Rural Finance" w:date="2016-11-10T11:29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94" w:author="Swapnil Agrawal | IFMR Rural Finance" w:date="2016-11-10T11:29:00Z">
              <w:r w:rsidR="009554A3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Spouse, Sibling, Parent, Child, F</w:delText>
              </w:r>
              <w:r w:rsidR="009554A3"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riend, Others</w:delText>
              </w:r>
            </w:del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95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refer to screening dropdown sheet; if biz involvement is not fulltime, then co-app required-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del w:id="1596" w:author="Swapnil Agrawal | IFMR Rural Finance" w:date="2016-11-10T11:29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Yes/No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del w:id="1597" w:author="Swapnil Agrawal | IFMR Rural Finance" w:date="2016-11-10T11:29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Yes/No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del w:id="1598" w:author="Swapnil Agrawal | IFMR Rural Finance" w:date="2016-11-10T11:29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MM/YYYY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99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Permanent, Communication, As per Aadhar card-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Default="009554A3" w:rsidP="002D0C7D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Default="009554A3" w:rsidP="002D0C7D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Default="009554A3" w:rsidP="002D0C7D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3B193D" w:rsidRPr="0047703A" w:rsidTr="002D0C7D">
        <w:trPr>
          <w:trHeight w:val="315"/>
          <w:trPrChange w:id="1600" w:author="Swapnil Agrawal | IFMR Rural Finance" w:date="2016-11-10T11:30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01" w:author="Swapnil Agrawal | IFMR Rural Finance" w:date="2016-11-10T11:3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02" w:author="Swapnil Agrawal | IFMR Rural Finance" w:date="2016-11-10T11:3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03" w:author="Swapnil Agrawal | IFMR Rural Finance" w:date="2016-11-10T11:3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04" w:author="Swapnil Agrawal | IFMR Rural Finance" w:date="2016-11-10T11:3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05" w:author="Swapnil Agrawal | IFMR Rural Finance" w:date="2016-11-10T11:30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06" w:author="Swapnil Agrawal | IFMR Rural Finance" w:date="2016-11-10T11:30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607" w:author="Swapnil Agrawal | IFMR Rural Finance" w:date="2016-11-10T11:30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608" w:author="Swapnil Agrawal | IFMR Rural Finance" w:date="2016-11-10T11:30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609" w:author="Swapnil Agrawal | IFMR Rural Finance" w:date="2016-11-10T11:30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610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611" w:author="Swapnil Agrawal | IFMR Rural Finance" w:date="2016-11-10T11:30:00Z">
              <w:r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Pincode search</w:delText>
              </w:r>
            </w:del>
          </w:p>
        </w:tc>
      </w:tr>
      <w:tr w:rsidR="003B193D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3B193D" w:rsidRDefault="003B193D" w:rsidP="008907D9">
            <w:ins w:id="1612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613" w:author="Swapnil Agrawal | IFMR Rural Finance" w:date="2016-11-10T11:30:00Z">
              <w:r w:rsidRPr="00DE5179"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3B193D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3B193D" w:rsidRDefault="003B193D" w:rsidP="008907D9">
            <w:ins w:id="1614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615" w:author="Swapnil Agrawal | IFMR Rural Finance" w:date="2016-11-10T11:30:00Z">
              <w:r w:rsidRPr="00DE5179"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3B193D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3B193D" w:rsidRDefault="003B193D" w:rsidP="008907D9">
            <w:ins w:id="1616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617" w:author="Swapnil Agrawal | IFMR Rural Finance" w:date="2016-11-10T11:30:00Z">
              <w:r w:rsidRPr="00DE5179"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82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18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del w:id="1619" w:author="Swapnil Agrawal | IFMR Rural Finance" w:date="2016-11-10T15:01:00Z">
              <w:r w:rsidRPr="005E7E1A" w:rsidDel="007D369C">
                <w:rPr>
                  <w:sz w:val="22"/>
                  <w:szCs w:val="22"/>
                  <w:lang w:val="en-IN" w:eastAsia="en-IN"/>
                </w:rPr>
                <w:br/>
              </w:r>
            </w:del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20" w:author="Swapnil Agrawal | IFMR Rural Finance" w:date="2016-11-10T11:30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del w:id="1621" w:author="Swapnil Agrawal | IFMR Rural Finance" w:date="2016-11-10T11:30:00Z">
              <w:r w:rsidRPr="009E2B5D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del w:id="1622" w:author="Swapnil Agrawal | IFMR Rural Finance" w:date="2016-11-10T11:30:00Z">
              <w:r w:rsidRPr="009E2B5D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del w:id="1623" w:author="Swapnil Agrawal | IFMR Rural Finance" w:date="2016-11-10T11:30:00Z">
              <w:r w:rsidRPr="000019F2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554A3" w:rsidRDefault="009554A3">
            <w:del w:id="1624" w:author="Swapnil Agrawal | IFMR Rural Finance" w:date="2016-11-10T11:30:00Z">
              <w:r w:rsidRPr="000019F2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25" w:author="Swapnil Agrawal | IFMR Rural Finance" w:date="2016-11-10T11:30:00Z"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A</w:delText>
              </w:r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uto populated based on Pincode; Populate if comm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del w:id="1626" w:author="Swapnil Agrawal | IFMR Rural Finance" w:date="2016-11-10T11:30:00Z">
              <w:r w:rsidRPr="00C7101B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del w:id="1627" w:author="Swapnil Agrawal | IFMR Rural Finance" w:date="2016-11-10T11:30:00Z">
              <w:r w:rsidRPr="00C7101B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4D07B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EF3DFF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28" w:author="Swapnil Agrawal | IFMR Rural Finance" w:date="2016-11-10T15:02:00Z">
              <w:r w:rsidRPr="0047703A" w:rsidDel="007D369C">
                <w:rPr>
                  <w:color w:val="000000"/>
                  <w:sz w:val="22"/>
                  <w:szCs w:val="22"/>
                  <w:lang w:val="en-IN" w:eastAsia="en-IN"/>
                </w:rPr>
                <w:delText> </w:delText>
              </w:r>
            </w:del>
            <w:r w:rsidR="00EF3DFF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  <w:ins w:id="1629" w:author="Swapnil Agrawal | IFMR Rural Finance" w:date="2016-11-10T15:02:00Z">
              <w:r w:rsidR="007D369C">
                <w:rPr>
                  <w:color w:val="000000"/>
                  <w:sz w:val="22"/>
                  <w:szCs w:val="22"/>
                  <w:lang w:val="en-IN" w:eastAsia="en-IN"/>
                </w:rPr>
                <w:t xml:space="preserve"> not editable</w:t>
              </w:r>
            </w:ins>
          </w:p>
        </w:tc>
      </w:tr>
      <w:tr w:rsidR="009554A3" w:rsidRPr="0047703A" w:rsidTr="002D0C7D">
        <w:trPr>
          <w:trHeight w:val="29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>
            <w:pPr>
              <w:rPr>
                <w:sz w:val="22"/>
                <w:szCs w:val="22"/>
                <w:lang w:val="en-IN" w:eastAsia="en-IN"/>
              </w:rPr>
              <w:pPrChange w:id="1630" w:author="Swapnil Agrawal | IFMR Rural Finance" w:date="2016-11-10T15:02:00Z">
                <w:pPr>
                  <w:jc w:val="right"/>
                </w:pPr>
              </w:pPrChange>
            </w:pPr>
            <w:del w:id="1631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Own, Rent, Lease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How many years are you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32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Less than 1 year, 1 to 3 years, 4 to 6 </w:delText>
              </w:r>
              <w:r w:rsidRPr="005E7E1A" w:rsidDel="003B193D">
                <w:rPr>
                  <w:sz w:val="22"/>
                  <w:szCs w:val="22"/>
                  <w:lang w:val="en-IN" w:eastAsia="en-IN"/>
                </w:rPr>
                <w:lastRenderedPageBreak/>
                <w:delText>years, 6 to 10 years, greater than 10 years-</w:delText>
              </w:r>
              <w:r w:rsidR="00ED0B64"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33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R="00ED0B64"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34" w:author="Swapnil Agrawal | IFMR Rural Finance" w:date="2016-11-10T11:30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Yes/No- If no, populate same fields to capture permanent Address-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E51A36">
        <w:trPr>
          <w:trHeight w:val="330"/>
          <w:trPrChange w:id="1635" w:author="Swapnil Agrawal | IFMR Rural Finance" w:date="2016-11-10T17:11:00Z">
            <w:trPr>
              <w:trHeight w:val="330"/>
            </w:trPr>
          </w:trPrChange>
        </w:trPr>
        <w:tc>
          <w:tcPr>
            <w:tcW w:w="1480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6DDE8" w:themeFill="accent5" w:themeFillTint="66"/>
            <w:noWrap/>
            <w:vAlign w:val="center"/>
            <w:hideMark/>
            <w:tcPrChange w:id="1636" w:author="Swapnil Agrawal | IFMR Rural Finance" w:date="2016-11-10T17:11:00Z">
              <w:tcPr>
                <w:tcW w:w="14800" w:type="dxa"/>
                <w:gridSpan w:val="9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BUSINESS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37" w:author="Swapnil Agrawal | IFMR Rural Finance" w:date="2016-11-10T11:30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Cold Call,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Existing customer Reference, Referral Partner - 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38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If it is cold call then referred name column should not show-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9554A3" w:rsidRPr="0047703A" w:rsidTr="002D0C7D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manufacturing -&gt; Job work,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Sales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Trading -&gt;Retail,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Wholesale,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Services-&gt;B2B, B2C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 xml:space="preserve">Add </w:t>
            </w:r>
            <w:r w:rsidR="0064043E">
              <w:rPr>
                <w:b/>
                <w:bCs/>
                <w:sz w:val="22"/>
                <w:szCs w:val="22"/>
                <w:lang w:val="en-IN" w:eastAsia="en-IN"/>
              </w:rPr>
              <w:t xml:space="preserve">button for </w:t>
            </w: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39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40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MM/YYYY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 w:rsidR="00ED0B64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41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Yes/No-</w:delText>
              </w:r>
              <w:r w:rsidR="00ED0B64"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642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Tin, SSL No, VAT No, Business Pan Card No, Service Tax No, DIC, MSME, S&amp;E, PAN (Mandatory if PVT LTD) </w:delText>
              </w:r>
              <w:r w:rsidRPr="005E7E1A" w:rsidDel="003B193D">
                <w:rPr>
                  <w:sz w:val="22"/>
                  <w:szCs w:val="22"/>
                  <w:lang w:val="en-IN" w:eastAsia="en-IN"/>
                </w:rPr>
                <w:br/>
                <w:delText xml:space="preserve"> (If business registered is yes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43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(If business registered is yes)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44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(If business registered is yes)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1079E4">
        <w:trPr>
          <w:trHeight w:val="1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645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(If business registered is yes)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D43682">
        <w:trPr>
          <w:trHeight w:val="503"/>
          <w:trPrChange w:id="1646" w:author="Swapnil Agrawal | IFMR Rural Finance" w:date="2016-11-10T17:16:00Z">
            <w:trPr>
              <w:trHeight w:val="11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7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8" w:author="Swapnil Agrawal | IFMR Rural Finance" w:date="2016-11-10T17:1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9" w:author="Swapnil Agrawal | IFMR Rural Finance" w:date="2016-11-10T17:1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0" w:author="Swapnil Agrawal | IFMR Rural Finance" w:date="2016-11-10T17:1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1" w:author="Swapnil Agrawal | IFMR Rural Finance" w:date="2016-11-10T17:1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2" w:author="Swapnil Agrawal | IFMR Rural Finance" w:date="2016-11-10T17:1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3" w:author="Swapnil Agrawal | IFMR Rural Finance" w:date="2016-11-10T17:1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4" w:author="Swapnil Agrawal | IFMR Rural Finance" w:date="2016-11-10T17:1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5E7E1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5" w:author="Swapnil Agrawal | IFMR Rural Finance" w:date="2016-11-10T17:1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5E7E1A" w:rsidRDefault="00ED0B64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EC1A38" w:rsidRPr="0047703A" w:rsidTr="00EC1A38">
        <w:trPr>
          <w:trHeight w:val="663"/>
          <w:trPrChange w:id="1656" w:author="Swapnil Agrawal | IFMR Rural Finance" w:date="2016-11-10T17:16:00Z">
            <w:trPr>
              <w:trHeight w:val="155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7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A38" w:rsidRPr="0047703A" w:rsidRDefault="00EC1A38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8" w:author="Swapnil Agrawal | IFMR Rural Finance" w:date="2016-11-10T17:1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A38" w:rsidRPr="0047703A" w:rsidRDefault="00EC1A38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9" w:author="Swapnil Agrawal | IFMR Rural Finance" w:date="2016-11-10T17:1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A38" w:rsidRPr="0047703A" w:rsidRDefault="00EC1A38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60" w:author="Swapnil Agrawal | IFMR Rural Finance" w:date="2016-11-10T17:1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A38" w:rsidRPr="0047703A" w:rsidRDefault="00EC1A38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615" w:type="dxa"/>
            <w:gridSpan w:val="5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B8CCE4"/>
            <w:vAlign w:val="center"/>
            <w:hideMark/>
            <w:tcPrChange w:id="1661" w:author="Swapnil Agrawal | IFMR Rural Finance" w:date="2016-11-10T17:16:00Z">
              <w:tcPr>
                <w:tcW w:w="10615" w:type="dxa"/>
                <w:gridSpan w:val="5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EC1A38" w:rsidRPr="005E7E1A" w:rsidDel="00D43682" w:rsidRDefault="00EC1A38" w:rsidP="002D0C7D">
            <w:pPr>
              <w:jc w:val="center"/>
              <w:rPr>
                <w:del w:id="1662" w:author="Swapnil Agrawal | IFMR Rural Finance" w:date="2016-11-10T17:16:00Z"/>
                <w:sz w:val="22"/>
                <w:szCs w:val="22"/>
                <w:lang w:val="en-IN" w:eastAsia="en-IN"/>
              </w:rPr>
            </w:pP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>A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dd Button for Business Registration </w:t>
            </w: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 xml:space="preserve">Type 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 and rel</w:t>
            </w:r>
            <w:del w:id="1663" w:author="Swapnil Agrawal | IFMR Rural Finance" w:date="2016-11-10T17:15:00Z">
              <w:r w:rsidDel="00D63528">
                <w:rPr>
                  <w:b/>
                  <w:bCs/>
                  <w:sz w:val="22"/>
                  <w:szCs w:val="22"/>
                  <w:lang w:val="en-IN" w:eastAsia="en-IN"/>
                </w:rPr>
                <w:delText>a</w:delText>
              </w:r>
            </w:del>
            <w:r>
              <w:rPr>
                <w:b/>
                <w:bCs/>
                <w:sz w:val="22"/>
                <w:szCs w:val="22"/>
                <w:lang w:val="en-IN" w:eastAsia="en-IN"/>
              </w:rPr>
              <w:t>ated fields</w:t>
            </w:r>
          </w:p>
          <w:p w:rsidR="00EC1A38" w:rsidRPr="005E7E1A" w:rsidRDefault="00EC1A38">
            <w:pPr>
              <w:jc w:val="center"/>
              <w:rPr>
                <w:sz w:val="22"/>
                <w:szCs w:val="22"/>
                <w:lang w:val="en-IN" w:eastAsia="en-IN"/>
              </w:rPr>
              <w:pPrChange w:id="1664" w:author="Swapnil Agrawal | IFMR Rural Finance" w:date="2016-11-10T17:16:00Z">
                <w:pPr/>
              </w:pPrChange>
            </w:pPr>
            <w:del w:id="1665" w:author="Swapnil Agrawal | IFMR Rural Finance" w:date="2016-11-10T17:15:00Z">
              <w:r w:rsidRPr="005E7E1A" w:rsidDel="00EC1A38">
                <w:rPr>
                  <w:sz w:val="22"/>
                  <w:szCs w:val="22"/>
                  <w:lang w:val="en-IN" w:eastAsia="en-IN"/>
                </w:rPr>
                <w:delText>On click show Business Registration Type, Business registration Proof No, Business Registration Date, Valid up to and Document Capture again</w:delText>
              </w:r>
            </w:del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3B193D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ins w:id="1666" w:author="Swapnil Agrawal | IFMR Rural Finance" w:date="2016-11-10T11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667" w:author="Swapnil Agrawal | IFMR Rural Finance" w:date="2016-11-10T11:32:00Z">
              <w:r w:rsidR="009554A3"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Proprietorship, Partnership, Private LTD</w:delText>
              </w:r>
            </w:del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668" w:author="Swapnil Agrawal | IFMR Rural Finance" w:date="2016-11-10T11:32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2; 3; 4; &gt;4 (populate only for partnership)-</w:delText>
              </w:r>
              <w:r w:rsidR="00ED0B64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D43682">
        <w:trPr>
          <w:trHeight w:val="730"/>
          <w:trPrChange w:id="1669" w:author="Swapnil Agrawal | IFMR Rural Finance" w:date="2016-11-10T17:16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0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1" w:author="Swapnil Agrawal | IFMR Rural Finance" w:date="2016-11-10T17:1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2" w:author="Swapnil Agrawal | IFMR Rural Finance" w:date="2016-11-10T17:1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3" w:author="Swapnil Agrawal | IFMR Rural Finance" w:date="2016-11-10T17:1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  <w:tcPrChange w:id="1674" w:author="Swapnil Agrawal | IFMR Rural Finance" w:date="2016-11-10T17:1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5" w:author="Swapnil Agrawal | IFMR Rural Finance" w:date="2016-11-10T17:16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6" w:author="Swapnil Agrawal | IFMR Rural Finance" w:date="2016-11-10T17:16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7" w:author="Swapnil Agrawal | IFMR Rural Finance" w:date="2016-11-10T17:16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8" w:author="Swapnil Agrawal | IFMR Rural Finance" w:date="2016-11-10T17:16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679" w:author="Swapnil Agrawal | IFMR Rural Finance" w:date="2016-11-10T11:32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D43682">
        <w:trPr>
          <w:trHeight w:val="673"/>
          <w:trPrChange w:id="1680" w:author="Swapnil Agrawal | IFMR Rural Finance" w:date="2016-11-10T17:16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81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82" w:author="Swapnil Agrawal | IFMR Rural Finance" w:date="2016-11-10T17:16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83" w:author="Swapnil Agrawal | IFMR Rural Finance" w:date="2016-11-10T17:1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84" w:author="Swapnil Agrawal | IFMR Rural Finance" w:date="2016-11-10T17:1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85" w:author="Swapnil Agrawal | IFMR Rural Finance" w:date="2016-11-10T17:16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9554A3" w:rsidRPr="0047703A" w:rsidRDefault="009554A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86" w:author="Swapnil Agrawal | IFMR Rural Finance" w:date="2016-11-10T17:16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687" w:author="Swapnil Agrawal | IFMR Rural Finance" w:date="2016-11-10T17:16:00Z">
                <w:pPr>
                  <w:spacing w:line="276" w:lineRule="auto"/>
                  <w:jc w:val="center"/>
                </w:pPr>
              </w:pPrChange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88" w:author="Swapnil Agrawal | IFMR Rural Finance" w:date="2016-11-10T17:16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689" w:author="Swapnil Agrawal | IFMR Rural Finance" w:date="2016-11-10T17:16:00Z">
                <w:pPr>
                  <w:spacing w:line="276" w:lineRule="auto"/>
                  <w:jc w:val="center"/>
                </w:pPr>
              </w:pPrChange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90" w:author="Swapnil Agrawal | IFMR Rural Finance" w:date="2016-11-10T17:16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691" w:author="Swapnil Agrawal | IFMR Rural Finance" w:date="2016-11-10T17:16:00Z">
                <w:pPr>
                  <w:spacing w:line="276" w:lineRule="auto"/>
                  <w:jc w:val="center"/>
                </w:pPr>
              </w:pPrChange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92" w:author="Swapnil Agrawal | IFMR Rural Finance" w:date="2016-11-10T17:16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ED0B6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uto populated from lead - but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 Code (Search Option)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693" w:author="Swapnil Agrawal | IFMR Rural Finance" w:date="2016-11-10T17:17:00Z">
              <w:r w:rsidDel="00D43682">
                <w:rPr>
                  <w:color w:val="000000"/>
                  <w:sz w:val="22"/>
                  <w:szCs w:val="22"/>
                  <w:lang w:val="en-IN" w:eastAsia="en-IN"/>
                </w:rPr>
                <w:delText>A</w:delText>
              </w:r>
              <w:r w:rsidRPr="0047703A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uto populated based on Pincode- </w:delText>
              </w:r>
              <w:r w:rsidR="00ED0B64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del w:id="1694" w:author="Swapnil Agrawal | IFMR Rural Finance" w:date="2016-11-10T17:17:00Z">
              <w:r w:rsidRPr="0096446A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populated based on Pincode- </w:delText>
              </w:r>
              <w:r w:rsidR="00ED0B64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del w:id="1695" w:author="Swapnil Agrawal | IFMR Rural Finance" w:date="2016-11-10T17:17:00Z">
              <w:r w:rsidRPr="0096446A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populated based on Pincode- </w:delText>
              </w:r>
              <w:r w:rsidR="00ED0B64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D43682">
        <w:trPr>
          <w:trHeight w:val="426"/>
          <w:trPrChange w:id="1696" w:author="Swapnil Agrawal | IFMR Rural Finance" w:date="2016-11-10T17:17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97" w:author="Swapnil Agrawal | IFMR Rural Finance" w:date="2016-11-10T17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98" w:author="Swapnil Agrawal | IFMR Rural Finance" w:date="2016-11-10T17:17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99" w:author="Swapnil Agrawal | IFMR Rural Finance" w:date="2016-11-10T17:17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00" w:author="Swapnil Agrawal | IFMR Rural Finance" w:date="2016-11-10T17:17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01" w:author="Swapnil Agrawal | IFMR Rural Finance" w:date="2016-11-10T17:17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02" w:author="Swapnil Agrawal | IFMR Rural Finance" w:date="2016-11-10T17:17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03" w:author="Swapnil Agrawal | IFMR Rural Finance" w:date="2016-11-10T17:17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04" w:author="Swapnil Agrawal | IFMR Rural Finance" w:date="2016-11-10T17:17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705" w:author="Swapnil Agrawal | IFMR Rural Finance" w:date="2016-11-10T17:17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9554A3" w:rsidRDefault="009554A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D43682">
        <w:trPr>
          <w:trHeight w:val="367"/>
          <w:trPrChange w:id="1706" w:author="Swapnil Agrawal | IFMR Rural Finance" w:date="2016-11-10T17:17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07" w:author="Swapnil Agrawal | IFMR Rural Finance" w:date="2016-11-10T17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08" w:author="Swapnil Agrawal | IFMR Rural Finance" w:date="2016-11-10T17:17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09" w:author="Swapnil Agrawal | IFMR Rural Finance" w:date="2016-11-10T17:17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10" w:author="Swapnil Agrawal | IFMR Rural Finance" w:date="2016-11-10T17:17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1" w:author="Swapnil Agrawal | IFMR Rural Finance" w:date="2016-11-10T17:17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2" w:author="Swapnil Agrawal | IFMR Rural Finance" w:date="2016-11-10T17:17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3" w:author="Swapnil Agrawal | IFMR Rural Finance" w:date="2016-11-10T17:17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4" w:author="Swapnil Agrawal | IFMR Rural Finance" w:date="2016-11-10T17:17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5" w:author="Swapnil Agrawal | IFMR Rural Finance" w:date="2016-11-10T17:17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</w:t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years business in present Area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</w:t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D43682">
        <w:trPr>
          <w:trHeight w:val="1028"/>
          <w:trPrChange w:id="1716" w:author="Swapnil Agrawal | IFMR Rural Finance" w:date="2016-11-10T17:17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17" w:author="Swapnil Agrawal | IFMR Rural Finance" w:date="2016-11-10T17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718" w:author="Swapnil Agrawal | IFMR Rural Finance" w:date="2016-11-10T17:17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719" w:author="Swapnil Agrawal | IFMR Rural Finance" w:date="2016-11-10T17:17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720" w:author="Swapnil Agrawal | IFMR Rural Finance" w:date="2016-11-10T17:17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1" w:author="Swapnil Agrawal | IFMR Rural Finance" w:date="2016-11-10T17:17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2" w:author="Swapnil Agrawal | IFMR Rural Finance" w:date="2016-11-10T17:17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3" w:author="Swapnil Agrawal | IFMR Rural Finance" w:date="2016-11-10T17:17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4" w:author="Swapnil Agrawal | IFMR Rural Finance" w:date="2016-11-10T17:17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5" w:author="Swapnil Agrawal | IFMR Rural Finance" w:date="2016-11-10T17:17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</w:t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47703A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EF3DFF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Auto populated from fixed liability section- total monthly Instalment </w:t>
            </w: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lastRenderedPageBreak/>
              <w:t>amount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5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7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9554A3" w:rsidRPr="0047703A" w:rsidTr="002D0C7D">
        <w:trPr>
          <w:trHeight w:val="3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9554A3" w:rsidRPr="0047703A" w:rsidTr="002D0C7D">
        <w:trPr>
          <w:trHeight w:val="53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9554A3" w:rsidRPr="0047703A" w:rsidTr="00D43682">
        <w:trPr>
          <w:trHeight w:val="903"/>
          <w:trPrChange w:id="1726" w:author="Swapnil Agrawal | IFMR Rural Finance" w:date="2016-11-10T17:18:00Z">
            <w:trPr>
              <w:trHeight w:val="617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27" w:author="Swapnil Agrawal | IFMR Rural Finance" w:date="2016-11-10T17:18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28" w:author="Swapnil Agrawal | IFMR Rural Finance" w:date="2016-11-10T17:18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29" w:author="Swapnil Agrawal | IFMR Rural Finance" w:date="2016-11-10T17:1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0" w:author="Swapnil Agrawal | IFMR Rural Finance" w:date="2016-11-10T17:1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1" w:author="Swapnil Agrawal | IFMR Rural Finance" w:date="2016-11-10T17:1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3B193D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2" w:author="Swapnil Agrawal | IFMR Rural Finance" w:date="2016-11-10T17:18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3" w:author="Swapnil Agrawal | IFMR Rural Finance" w:date="2016-11-10T17:18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4" w:author="Swapnil Agrawal | IFMR Rural Finance" w:date="2016-11-10T17:18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5" w:author="Swapnil Agrawal | IFMR Rural Finance" w:date="2016-11-10T17:18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9554A3" w:rsidRPr="0047703A" w:rsidTr="002D0C7D">
        <w:trPr>
          <w:trHeight w:val="13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4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9554A3" w:rsidRPr="0047703A" w:rsidTr="002D0C7D">
        <w:trPr>
          <w:trHeight w:val="13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2D0C7D">
        <w:trPr>
          <w:trHeight w:val="12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14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14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9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9554A3" w:rsidRPr="0047703A" w:rsidTr="002D0C7D">
        <w:trPr>
          <w:trHeight w:val="2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2D0C7D">
        <w:trPr>
          <w:trHeight w:val="6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2D0C7D">
        <w:trPr>
          <w:trHeight w:val="4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2D0C7D">
        <w:trPr>
          <w:trHeight w:val="4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2D0C7D">
        <w:trPr>
          <w:trHeight w:val="8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9554A3" w:rsidRPr="0047703A" w:rsidTr="002D0C7D">
        <w:trPr>
          <w:trHeight w:val="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  <w:r w:rsidR="0064043E">
              <w:rPr>
                <w:b/>
                <w:bCs/>
                <w:sz w:val="22"/>
                <w:szCs w:val="22"/>
                <w:lang w:val="en-IN" w:eastAsia="en-IN"/>
              </w:rPr>
              <w:t xml:space="preserve"> for Machinery Section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7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9554A3" w:rsidRPr="0047703A" w:rsidTr="002D0C7D">
        <w:trPr>
          <w:trHeight w:val="54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2D0C7D">
        <w:trPr>
          <w:trHeight w:val="34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3B193D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D369C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D369C" w:rsidRDefault="009554A3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D369C" w:rsidRDefault="009554A3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D369C" w:rsidRDefault="009554A3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D369C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Auto Calculated field</w:t>
            </w:r>
            <w:r w:rsidR="007D369C">
              <w:rPr>
                <w:color w:val="FF0000"/>
                <w:sz w:val="22"/>
                <w:szCs w:val="22"/>
                <w:lang w:val="en-IN" w:eastAsia="en-IN"/>
              </w:rPr>
              <w:t xml:space="preserve"> – Formula to be shared by </w:t>
            </w:r>
            <w:proofErr w:type="spellStart"/>
            <w:r w:rsidR="007D369C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</w:tr>
      <w:tr w:rsidR="007D369C" w:rsidRPr="0047703A" w:rsidTr="005653F3">
        <w:trPr>
          <w:trHeight w:val="315"/>
          <w:trPrChange w:id="1736" w:author="Swapnil Agrawal | IFMR Rural Finance" w:date="2016-11-10T15:0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7" w:author="Swapnil Agrawal | IFMR Rural Finance" w:date="2016-11-10T15:0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8" w:author="Swapnil Agrawal | IFMR Rural Finance" w:date="2016-11-10T15:0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9" w:author="Swapnil Agrawal | IFMR Rural Finance" w:date="2016-11-10T15:0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40" w:author="Swapnil Agrawal | IFMR Rural Finance" w:date="2016-11-10T15:0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41" w:author="Swapnil Agrawal | IFMR Rural Finance" w:date="2016-11-10T15:0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42" w:author="Swapnil Agrawal | IFMR Rural Finance" w:date="2016-11-10T15:0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43" w:author="Swapnil Agrawal | IFMR Rural Finance" w:date="2016-11-10T15:0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44" w:author="Swapnil Agrawal | IFMR Rural Finance" w:date="2016-11-10T15:0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745" w:author="Swapnil Agrawal | IFMR Rural Finance" w:date="2016-11-10T15:0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746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 xml:space="preserve">Auto Calculated field – Formula to be shared by </w:t>
              </w:r>
              <w:proofErr w:type="spellStart"/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Kinara</w:t>
              </w:r>
            </w:ins>
            <w:proofErr w:type="spellEnd"/>
            <w:del w:id="1747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7D369C" w:rsidRPr="0047703A" w:rsidTr="005653F3">
        <w:trPr>
          <w:trHeight w:val="315"/>
          <w:trPrChange w:id="1748" w:author="Swapnil Agrawal | IFMR Rural Finance" w:date="2016-11-10T15:0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49" w:author="Swapnil Agrawal | IFMR Rural Finance" w:date="2016-11-10T15:0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50" w:author="Swapnil Agrawal | IFMR Rural Finance" w:date="2016-11-10T15:0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51" w:author="Swapnil Agrawal | IFMR Rural Finance" w:date="2016-11-10T15:0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52" w:author="Swapnil Agrawal | IFMR Rural Finance" w:date="2016-11-10T15:0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53" w:author="Swapnil Agrawal | IFMR Rural Finance" w:date="2016-11-10T15:0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54" w:author="Swapnil Agrawal | IFMR Rural Finance" w:date="2016-11-10T15:0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55" w:author="Swapnil Agrawal | IFMR Rural Finance" w:date="2016-11-10T15:0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56" w:author="Swapnil Agrawal | IFMR Rural Finance" w:date="2016-11-10T15:0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757" w:author="Swapnil Agrawal | IFMR Rural Finance" w:date="2016-11-10T15:0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758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 xml:space="preserve">Auto Calculated field – Formula to be shared by </w:t>
              </w:r>
              <w:proofErr w:type="spellStart"/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Kinara</w:t>
              </w:r>
            </w:ins>
            <w:proofErr w:type="spellEnd"/>
            <w:del w:id="1759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7D369C" w:rsidRPr="0047703A" w:rsidTr="005653F3">
        <w:trPr>
          <w:trHeight w:val="174"/>
          <w:trPrChange w:id="1760" w:author="Swapnil Agrawal | IFMR Rural Finance" w:date="2016-11-10T15:01:00Z">
            <w:trPr>
              <w:trHeight w:val="174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61" w:author="Swapnil Agrawal | IFMR Rural Finance" w:date="2016-11-10T15:0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62" w:author="Swapnil Agrawal | IFMR Rural Finance" w:date="2016-11-10T15:0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63" w:author="Swapnil Agrawal | IFMR Rural Finance" w:date="2016-11-10T15:0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64" w:author="Swapnil Agrawal | IFMR Rural Finance" w:date="2016-11-10T15:0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  <w:tcPrChange w:id="1765" w:author="Swapnil Agrawal | IFMR Rural Finance" w:date="2016-11-10T15:0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66" w:author="Swapnil Agrawal | IFMR Rural Finance" w:date="2016-11-10T15:0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67" w:author="Swapnil Agrawal | IFMR Rural Finance" w:date="2016-11-10T15:0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68" w:author="Swapnil Agrawal | IFMR Rural Finance" w:date="2016-11-10T15:0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769" w:author="Swapnil Agrawal | IFMR Rural Finance" w:date="2016-11-10T15:0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770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 xml:space="preserve">Auto Calculated field – Formula to be shared by </w:t>
              </w:r>
              <w:proofErr w:type="spellStart"/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Kinara</w:t>
              </w:r>
            </w:ins>
            <w:proofErr w:type="spellEnd"/>
            <w:del w:id="1771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7D369C" w:rsidRPr="0047703A" w:rsidTr="005653F3">
        <w:trPr>
          <w:trHeight w:val="315"/>
          <w:trPrChange w:id="1772" w:author="Swapnil Agrawal | IFMR Rural Finance" w:date="2016-11-10T15:0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73" w:author="Swapnil Agrawal | IFMR Rural Finance" w:date="2016-11-10T15:0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74" w:author="Swapnil Agrawal | IFMR Rural Finance" w:date="2016-11-10T15:0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75" w:author="Swapnil Agrawal | IFMR Rural Finance" w:date="2016-11-10T15:0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76" w:author="Swapnil Agrawal | IFMR Rural Finance" w:date="2016-11-10T15:0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  <w:tcPrChange w:id="1777" w:author="Swapnil Agrawal | IFMR Rural Finance" w:date="2016-11-10T15:0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78" w:author="Swapnil Agrawal | IFMR Rural Finance" w:date="2016-11-10T15:01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79" w:author="Swapnil Agrawal | IFMR Rural Finance" w:date="2016-11-10T15:01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80" w:author="Swapnil Agrawal | IFMR Rural Finance" w:date="2016-11-10T15:01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781" w:author="Swapnil Agrawal | IFMR Rural Finance" w:date="2016-11-10T15:01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782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 xml:space="preserve">Auto Calculated field – Formula to be shared by </w:t>
              </w:r>
              <w:proofErr w:type="spellStart"/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Kinara</w:t>
              </w:r>
            </w:ins>
            <w:proofErr w:type="spellEnd"/>
            <w:del w:id="1783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7D369C" w:rsidRPr="0047703A" w:rsidTr="005653F3">
        <w:trPr>
          <w:trHeight w:val="315"/>
          <w:trPrChange w:id="1784" w:author="Swapnil Agrawal | IFMR Rural Finance" w:date="2016-11-10T15:01:00Z">
            <w:trPr>
              <w:trHeight w:val="31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5" w:author="Swapnil Agrawal | IFMR Rural Finance" w:date="2016-11-10T15:0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786" w:author="Swapnil Agrawal | IFMR Rural Finance" w:date="2016-11-10T15:01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787" w:author="Swapnil Agrawal | IFMR Rural Finance" w:date="2016-11-10T15:0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788" w:author="Swapnil Agrawal | IFMR Rural Finance" w:date="2016-11-10T15:0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7D369C" w:rsidRPr="0047703A" w:rsidRDefault="007D369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89" w:author="Swapnil Agrawal | IFMR Rural Finance" w:date="2016-11-10T15:0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0" w:author="Swapnil Agrawal | IFMR Rural Finance" w:date="2016-11-10T15:01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1" w:author="Swapnil Agrawal | IFMR Rural Finance" w:date="2016-11-10T15:01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2" w:author="Swapnil Agrawal | IFMR Rural Finance" w:date="2016-11-10T15:01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  <w:tcPrChange w:id="1793" w:author="Swapnil Agrawal | IFMR Rural Finance" w:date="2016-11-10T15:01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369C" w:rsidRPr="007D369C" w:rsidRDefault="007D369C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794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 xml:space="preserve">Auto Calculated field – Formula to be shared by </w:t>
              </w:r>
              <w:proofErr w:type="spellStart"/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Kinara</w:t>
              </w:r>
            </w:ins>
            <w:proofErr w:type="spellEnd"/>
            <w:del w:id="1795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3B193D" w:rsidRPr="0047703A" w:rsidTr="002D0C7D">
        <w:trPr>
          <w:trHeight w:val="186"/>
          <w:trPrChange w:id="1796" w:author="Swapnil Agrawal | IFMR Rural Finance" w:date="2016-11-10T11:34:00Z">
            <w:trPr>
              <w:trHeight w:val="186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797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798" w:author="Swapnil Agrawal | IFMR Rural Finance" w:date="2016-11-10T11:34:00Z">
              <w:tcPr>
                <w:tcW w:w="929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799" w:author="Swapnil Agrawal | IFMR Rural Finance" w:date="2016-11-10T11:34:00Z">
              <w:tcPr>
                <w:tcW w:w="1072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800" w:author="Swapnil Agrawal | IFMR Rural Finance" w:date="2016-11-10T11:34:00Z">
              <w:tcPr>
                <w:tcW w:w="1243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1" w:author="Swapnil Agrawal | IFMR Rural Finance" w:date="2016-11-10T11:34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8907D9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2" w:author="Swapnil Agrawal | IFMR Rural Finance" w:date="2016-11-10T11:34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3" w:author="Swapnil Agrawal | IFMR Rural Finance" w:date="2016-11-10T11:34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4" w:author="Swapnil Agrawal | IFMR Rural Finance" w:date="2016-11-10T11:34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805" w:author="Swapnil Agrawal | IFMR Rural Finance" w:date="2016-11-10T11:34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806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807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>IFSC code search</w:delText>
              </w:r>
            </w:del>
          </w:p>
        </w:tc>
      </w:tr>
      <w:tr w:rsidR="003B193D" w:rsidRPr="0047703A" w:rsidTr="002D0C7D">
        <w:trPr>
          <w:trHeight w:val="205"/>
          <w:trPrChange w:id="1808" w:author="Swapnil Agrawal | IFMR Rural Finance" w:date="2016-11-10T11:34:00Z">
            <w:trPr>
              <w:trHeight w:val="205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809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810" w:author="Swapnil Agrawal | IFMR Rural Finance" w:date="2016-11-10T11:34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811" w:author="Swapnil Agrawal | IFMR Rural Finance" w:date="2016-11-10T11:34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812" w:author="Swapnil Agrawal | IFMR Rural Finance" w:date="2016-11-10T11:34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3" w:author="Swapnil Agrawal | IFMR Rural Finance" w:date="2016-11-10T11:34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8907D9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4" w:author="Swapnil Agrawal | IFMR Rural Finance" w:date="2016-11-10T11:34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5" w:author="Swapnil Agrawal | IFMR Rural Finance" w:date="2016-11-10T11:34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6" w:author="Swapnil Agrawal | IFMR Rural Finance" w:date="2016-11-10T11:34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817" w:author="Swapnil Agrawal | IFMR Rural Finance" w:date="2016-11-10T11:34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818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819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3B193D" w:rsidRPr="0047703A" w:rsidTr="002D0C7D">
        <w:trPr>
          <w:trHeight w:val="80"/>
          <w:trPrChange w:id="1820" w:author="Swapnil Agrawal | IFMR Rural Finance" w:date="2016-11-10T11:34:00Z">
            <w:trPr>
              <w:trHeight w:val="8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821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822" w:author="Swapnil Agrawal | IFMR Rural Finance" w:date="2016-11-10T11:34:00Z">
              <w:tcPr>
                <w:tcW w:w="929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823" w:author="Swapnil Agrawal | IFMR Rural Finance" w:date="2016-11-10T11:34:00Z">
              <w:tcPr>
                <w:tcW w:w="1072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824" w:author="Swapnil Agrawal | IFMR Rural Finance" w:date="2016-11-10T11:34:00Z">
              <w:tcPr>
                <w:tcW w:w="1243" w:type="dxa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5" w:author="Swapnil Agrawal | IFMR Rural Finance" w:date="2016-11-10T11:34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8907D9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6" w:author="Swapnil Agrawal | IFMR Rural Finance" w:date="2016-11-10T11:34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7" w:author="Swapnil Agrawal | IFMR Rural Finance" w:date="2016-11-10T11:34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8" w:author="Swapnil Agrawal | IFMR Rural Finance" w:date="2016-11-10T11:34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829" w:author="Swapnil Agrawal | IFMR Rural Finance" w:date="2016-11-10T11:34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830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831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3B193D" w:rsidRPr="0047703A" w:rsidTr="002D0C7D">
        <w:trPr>
          <w:trHeight w:val="173"/>
          <w:trPrChange w:id="1832" w:author="Swapnil Agrawal | IFMR Rural Finance" w:date="2016-11-10T11:34:00Z">
            <w:trPr>
              <w:trHeight w:val="173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33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34" w:author="Swapnil Agrawal | IFMR Rural Finance" w:date="2016-11-10T11:34:00Z">
              <w:tcPr>
                <w:tcW w:w="929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35" w:author="Swapnil Agrawal | IFMR Rural Finance" w:date="2016-11-10T11:34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36" w:author="Swapnil Agrawal | IFMR Rural Finance" w:date="2016-11-10T11:34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  <w:tcPrChange w:id="1837" w:author="Swapnil Agrawal | IFMR Rural Finance" w:date="2016-11-10T11:34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3B193D" w:rsidRPr="003B193D" w:rsidRDefault="003B193D" w:rsidP="0047703A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38" w:author="Swapnil Agrawal | IFMR Rural Finance" w:date="2016-11-10T11:34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39" w:author="Swapnil Agrawal | IFMR Rural Finance" w:date="2016-11-10T11:34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3B193D" w:rsidRDefault="003B193D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40" w:author="Swapnil Agrawal | IFMR Rural Finance" w:date="2016-11-10T11:34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3B193D" w:rsidRPr="0047703A" w:rsidRDefault="003B193D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841" w:author="Swapnil Agrawal | IFMR Rural Finance" w:date="2016-11-10T11:34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3B193D" w:rsidRPr="0047703A" w:rsidRDefault="003B193D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842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843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screening but Editable</w:delText>
              </w:r>
            </w:del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844" w:author="Swapnil Agrawal | IFMR Rural Finance" w:date="2016-11-10T11:34:00Z">
              <w:r w:rsidRPr="00A90310" w:rsidDel="003B193D">
                <w:rPr>
                  <w:sz w:val="22"/>
                  <w:szCs w:val="22"/>
                  <w:lang w:val="en-IN" w:eastAsia="en-IN"/>
                </w:rPr>
                <w:delText>MM/YYYY Format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845" w:author="Swapnil Agrawal | IFMR Rural Finance" w:date="2016-11-10T11:34:00Z">
              <w:r w:rsidRPr="00A90310" w:rsidDel="003B193D">
                <w:rPr>
                  <w:sz w:val="22"/>
                  <w:szCs w:val="22"/>
                  <w:lang w:val="en-IN" w:eastAsia="en-IN"/>
                </w:rPr>
                <w:delText>Yes/N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2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846" w:author="Swapnil Agrawal | IFMR Rural Finance" w:date="2016-11-10T11:34:00Z">
              <w:r w:rsidRPr="00A90310" w:rsidDel="003B193D">
                <w:rPr>
                  <w:sz w:val="22"/>
                  <w:szCs w:val="22"/>
                  <w:lang w:val="en-IN" w:eastAsia="en-IN"/>
                </w:rPr>
                <w:delText xml:space="preserve">(If A/C type is OD, CC)- </w:delText>
              </w:r>
              <w:r w:rsidR="00ED0B64"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1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9554A3" w:rsidP="0047703A">
            <w:pPr>
              <w:rPr>
                <w:color w:val="000000"/>
                <w:sz w:val="22"/>
                <w:szCs w:val="22"/>
                <w:lang w:val="en-IN" w:eastAsia="en-IN"/>
                <w:rPrChange w:id="184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48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sz w:val="22"/>
                <w:szCs w:val="22"/>
                <w:lang w:val="en-IN" w:eastAsia="en-IN"/>
                <w:rPrChange w:id="1849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sz w:val="22"/>
                <w:szCs w:val="22"/>
                <w:lang w:val="en-IN" w:eastAsia="en-IN"/>
                <w:rPrChange w:id="1850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sz w:val="22"/>
                <w:szCs w:val="22"/>
                <w:lang w:val="en-IN" w:eastAsia="en-IN"/>
                <w:rPrChange w:id="1851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sz w:val="22"/>
                <w:szCs w:val="22"/>
                <w:lang w:val="en-IN" w:eastAsia="en-IN"/>
                <w:rPrChange w:id="1852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sz w:val="22"/>
                <w:szCs w:val="22"/>
                <w:lang w:val="en-IN" w:eastAsia="en-IN"/>
                <w:rPrChange w:id="1853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ED0B64" w:rsidP="0047703A">
            <w:pPr>
              <w:rPr>
                <w:sz w:val="22"/>
                <w:szCs w:val="22"/>
                <w:lang w:val="en-IN" w:eastAsia="en-IN"/>
                <w:rPrChange w:id="1854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sz w:val="22"/>
                <w:szCs w:val="22"/>
                <w:lang w:val="en-IN" w:eastAsia="en-IN"/>
                <w:rPrChange w:id="1855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9554A3" w:rsidRPr="0047703A" w:rsidTr="002D0C7D">
        <w:trPr>
          <w:trHeight w:val="28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9554A3" w:rsidP="0047703A">
            <w:pPr>
              <w:rPr>
                <w:color w:val="000000"/>
                <w:sz w:val="22"/>
                <w:szCs w:val="22"/>
                <w:lang w:val="en-IN" w:eastAsia="en-IN"/>
                <w:rPrChange w:id="185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5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Total Deposits</w:t>
            </w:r>
            <w:r w:rsidR="009771DB" w:rsidRPr="000E6521">
              <w:rPr>
                <w:color w:val="000000"/>
                <w:sz w:val="22"/>
                <w:szCs w:val="22"/>
                <w:lang w:val="en-IN" w:eastAsia="en-IN"/>
                <w:rPrChange w:id="1858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59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60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61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62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ED0B64" w:rsidP="0047703A">
            <w:pPr>
              <w:rPr>
                <w:color w:val="000000"/>
                <w:sz w:val="22"/>
                <w:szCs w:val="22"/>
                <w:lang w:val="en-IN" w:eastAsia="en-IN"/>
                <w:rPrChange w:id="1863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64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9554A3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9554A3" w:rsidP="0047703A">
            <w:pPr>
              <w:rPr>
                <w:color w:val="000000"/>
                <w:sz w:val="22"/>
                <w:szCs w:val="22"/>
                <w:lang w:val="en-IN" w:eastAsia="en-IN"/>
                <w:rPrChange w:id="1865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6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Total Withdrawals</w:t>
            </w:r>
            <w:r w:rsidR="009771DB" w:rsidRPr="000E6521">
              <w:rPr>
                <w:color w:val="000000"/>
                <w:sz w:val="22"/>
                <w:szCs w:val="22"/>
                <w:lang w:val="en-IN" w:eastAsia="en-IN"/>
                <w:rPrChange w:id="186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68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69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70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71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ED0B64" w:rsidP="0047703A">
            <w:pPr>
              <w:rPr>
                <w:color w:val="000000"/>
                <w:sz w:val="22"/>
                <w:szCs w:val="22"/>
                <w:lang w:val="en-IN" w:eastAsia="en-IN"/>
                <w:rPrChange w:id="1872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73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9554A3" w:rsidRPr="0047703A" w:rsidTr="002D0C7D">
        <w:trPr>
          <w:trHeight w:val="2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9554A3" w:rsidP="0047703A">
            <w:pPr>
              <w:rPr>
                <w:color w:val="000000"/>
                <w:sz w:val="22"/>
                <w:szCs w:val="22"/>
                <w:lang w:val="en-IN" w:eastAsia="en-IN"/>
                <w:rPrChange w:id="1874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75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Balance as on 15th</w:t>
            </w:r>
            <w:r w:rsidR="009771DB" w:rsidRPr="000E6521">
              <w:rPr>
                <w:color w:val="000000"/>
                <w:sz w:val="22"/>
                <w:szCs w:val="22"/>
                <w:lang w:val="en-IN" w:eastAsia="en-IN"/>
                <w:rPrChange w:id="187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7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78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79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0E6521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80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0E6521" w:rsidRDefault="00ED0B64" w:rsidP="0047703A">
            <w:pPr>
              <w:rPr>
                <w:color w:val="000000"/>
                <w:sz w:val="22"/>
                <w:szCs w:val="22"/>
                <w:lang w:val="en-IN" w:eastAsia="en-IN"/>
                <w:rPrChange w:id="1881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882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D43682" w:rsidRPr="0047703A" w:rsidTr="005653F3">
        <w:trPr>
          <w:trHeight w:val="2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43682" w:rsidRPr="0047703A" w:rsidRDefault="00D43682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43682" w:rsidRPr="0047703A" w:rsidRDefault="00D43682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43682" w:rsidRPr="0047703A" w:rsidRDefault="00D43682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43682" w:rsidRPr="0047703A" w:rsidRDefault="00D43682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615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8DB3E2" w:themeFill="text2" w:themeFillTint="66"/>
            <w:vAlign w:val="bottom"/>
          </w:tcPr>
          <w:p w:rsidR="00D43682" w:rsidRPr="005D2CCB" w:rsidRDefault="00D43682" w:rsidP="0047703A">
            <w:pPr>
              <w:rPr>
                <w:b/>
                <w:color w:val="000000"/>
                <w:sz w:val="22"/>
                <w:szCs w:val="22"/>
                <w:lang w:val="en-IN" w:eastAsia="en-IN"/>
              </w:rPr>
            </w:pPr>
            <w:r w:rsidRP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Provide ADD button for : Start Month, Total Deposit, Total Withdrawals &amp; Balance as on 15th as e set of questions</w:t>
            </w:r>
          </w:p>
        </w:tc>
      </w:tr>
      <w:tr w:rsidR="009554A3" w:rsidRPr="0047703A" w:rsidTr="002D0C7D">
        <w:trPr>
          <w:trHeight w:val="22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41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  <w:r w:rsidR="009771DB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ED0B6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trHeight w:val="3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</w:t>
            </w:r>
            <w:r w:rsidR="0064043E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Bank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account</w:t>
            </w:r>
            <w:r w:rsidR="0064043E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79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Business Machine Suppliers, Business Material Suppliers, Business Buyer, Business Referral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64043E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Business Buyer- Conditional Mandatory, Others- Optional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BB1DD0" w:rsidRDefault="005823AF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Please see Business Sector 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Please see Business Sub Sector table</w:t>
            </w:r>
          </w:p>
        </w:tc>
      </w:tr>
      <w:tr w:rsidR="009554A3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BB1DD0" w:rsidRDefault="009554A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BB1DD0" w:rsidRDefault="009554A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del w:id="1883" w:author="Swapnil Agrawal | IFMR Rural Finance" w:date="2016-11-10T12:28:00Z">
              <w:r w:rsidRPr="0047703A" w:rsidDel="00CC6754">
                <w:rPr>
                  <w:sz w:val="22"/>
                  <w:szCs w:val="22"/>
                  <w:lang w:val="en-IN" w:eastAsia="en-IN"/>
                </w:rPr>
                <w:delText>Machine Refinance, Asset Purchase, Debt Consolidation, Working Capital, Bus</w:delText>
              </w:r>
              <w:r w:rsidR="00CC6754" w:rsidDel="00CC6754">
                <w:rPr>
                  <w:sz w:val="22"/>
                  <w:szCs w:val="22"/>
                  <w:lang w:val="en-IN" w:eastAsia="en-IN"/>
                </w:rPr>
                <w:delText xml:space="preserve">iness Development </w:delText>
              </w:r>
              <w:r w:rsidR="00ED0B64" w:rsidDel="00CC6754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 w:rsid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ED0B64" w:rsidP="00A90310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EC1655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884" w:author="Swapnil Agrawal | IFMR Rural Finance" w:date="2016-11-10T12:28:00Z">
              <w:r w:rsidRPr="0047703A" w:rsidDel="00CC6754">
                <w:rPr>
                  <w:color w:val="000000"/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 w:rsidR="00ED0B64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del w:id="1885" w:author="Swapnil Agrawal | IFMR Rural Finance" w:date="2016-11-10T14:58:00Z">
              <w:r w:rsidRPr="0047703A" w:rsidDel="00EC1655">
                <w:rPr>
                  <w:color w:val="000000"/>
                  <w:sz w:val="22"/>
                  <w:szCs w:val="22"/>
                  <w:lang w:val="en-IN" w:eastAsia="en-IN"/>
                </w:rPr>
                <w:delText>(If WC, or BD, or LOC )</w:delText>
              </w:r>
            </w:del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(auto populated based on fixed assets field)</w:t>
            </w:r>
          </w:p>
        </w:tc>
      </w:tr>
      <w:tr w:rsidR="009554A3" w:rsidRPr="0047703A" w:rsidTr="002D0C7D">
        <w:trPr>
          <w:cantSplit/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2D0C7D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2D0C7D" w:rsidRDefault="00ED0B64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5B7182">
        <w:trPr>
          <w:cantSplit/>
          <w:trHeight w:val="371"/>
          <w:trPrChange w:id="1886" w:author="Swapnil Agrawal | IFMR Rural Finance" w:date="2016-11-10T15:10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87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88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89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90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91" w:author="Swapnil Agrawal | IFMR Rural Finance" w:date="2016-11-10T15:10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92" w:author="Swapnil Agrawal | IFMR Rural Finance" w:date="2016-11-10T15:10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EC1655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N</w:t>
            </w:r>
            <w:r w:rsidR="009554A3" w:rsidRPr="002D0C7D">
              <w:rPr>
                <w:color w:val="000000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93" w:author="Swapnil Agrawal | IFMR Rural Finance" w:date="2016-11-10T15:10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94" w:author="Swapnil Agrawal | IFMR Rural Finance" w:date="2016-11-10T15:10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95" w:author="Swapnil Agrawal | IFMR Rural Finance" w:date="2016-11-10T15:10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3B193D" w:rsidRPr="002D0C7D"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9554A3" w:rsidRPr="0047703A" w:rsidTr="005B7182">
        <w:trPr>
          <w:cantSplit/>
          <w:trHeight w:val="475"/>
          <w:trPrChange w:id="1896" w:author="Swapnil Agrawal | IFMR Rural Finance" w:date="2016-11-10T15:10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97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98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99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00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01" w:author="Swapnil Agrawal | IFMR Rural Finance" w:date="2016-11-10T15:10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EMI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02" w:author="Swapnil Agrawal | IFMR Rural Finance" w:date="2016-11-10T15:10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03" w:author="Swapnil Agrawal | IFMR Rural Finance" w:date="2016-11-10T15:10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04" w:author="Swapnil Agrawal | IFMR Rural Finance" w:date="2016-11-10T15:10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05" w:author="Swapnil Agrawal | IFMR Rural Finance" w:date="2016-11-10T15:10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ED0B64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5B7182">
        <w:trPr>
          <w:cantSplit/>
          <w:trHeight w:val="735"/>
          <w:trPrChange w:id="1906" w:author="Swapnil Agrawal | IFMR Rural Finance" w:date="2016-11-10T15:10:00Z">
            <w:trPr>
              <w:cantSplit/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07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08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09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10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11" w:author="Swapnil Agrawal | IFMR Rural Finance" w:date="2016-11-10T15:10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12" w:author="Swapnil Agrawal | IFMR Rural Finance" w:date="2016-11-10T15:10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13" w:author="Swapnil Agrawal | IFMR Rural Finance" w:date="2016-11-10T15:10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14" w:author="Swapnil Agrawal | IFMR Rural Finance" w:date="2016-11-10T15:10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47703A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15" w:author="Swapnil Agrawal | IFMR Rural Finance" w:date="2016-11-10T15:10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47703A" w:rsidRDefault="00ED0B64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9554A3" w:rsidRPr="0047703A" w:rsidTr="005B7182">
        <w:trPr>
          <w:trHeight w:val="417"/>
          <w:trPrChange w:id="1916" w:author="Swapnil Agrawal | IFMR Rural Finance" w:date="2016-11-10T15:10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17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18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19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920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21" w:author="Swapnil Agrawal | IFMR Rural Finance" w:date="2016-11-10T15:10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Frequency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22" w:author="Swapnil Agrawal | IFMR Rural Finance" w:date="2016-11-10T15:10:00Z">
              <w:tcPr>
                <w:tcW w:w="183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923" w:author="Swapnil Agrawal | IFMR Rural Finance" w:date="2016-11-10T15:10:00Z">
              <w:tcPr>
                <w:tcW w:w="13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924" w:author="Swapnil Agrawal | IFMR Rural Finance" w:date="2016-11-10T15:10:00Z">
              <w:tcPr>
                <w:tcW w:w="151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9554A3" w:rsidRPr="002D0C7D" w:rsidRDefault="009554A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25" w:author="Swapnil Agrawal | IFMR Rural Finance" w:date="2016-11-10T15:10:00Z">
              <w:tcPr>
                <w:tcW w:w="343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54A3" w:rsidRPr="002D0C7D" w:rsidRDefault="00BB1DD0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ins w:id="1926" w:author="Swapnil Agrawal | IFMR Rural Finance" w:date="2016-11-10T12:29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927" w:author="Swapnil Agrawal | IFMR Rural Finance" w:date="2016-11-10T12:29:00Z">
              <w:r w:rsidR="009554A3" w:rsidRPr="002D0C7D" w:rsidDel="00BB1DD0">
                <w:rPr>
                  <w:color w:val="000000"/>
                  <w:sz w:val="22"/>
                  <w:szCs w:val="22"/>
                  <w:lang w:val="en-IN" w:eastAsia="en-IN"/>
                </w:rPr>
                <w:delText>Weekly, monthly, Quarterly, Semi- Annually, Annually</w:delText>
              </w:r>
            </w:del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C1655" w:rsidRPr="00EC1655" w:rsidRDefault="00EC1655" w:rsidP="002D0C7D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Expected Interest Rate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C1655" w:rsidRPr="00EC1655" w:rsidRDefault="00EC1655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1655" w:rsidRPr="00EC1655" w:rsidRDefault="00EC1655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1655" w:rsidRPr="002D0C7D" w:rsidRDefault="00EC1655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C1655" w:rsidRDefault="00EC1655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C1655" w:rsidRPr="00EC1655" w:rsidRDefault="00EC1655" w:rsidP="002D0C7D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928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 xml:space="preserve">Estimated </w:t>
              </w:r>
              <w:proofErr w:type="spellStart"/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Kinara</w:t>
              </w:r>
              <w:proofErr w:type="spellEnd"/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 xml:space="preserve"> EMI</w:t>
              </w:r>
            </w:ins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C1655" w:rsidRPr="00EC1655" w:rsidRDefault="00EC1655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929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1655" w:rsidRPr="00EC1655" w:rsidRDefault="00EC1655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930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Yes</w:t>
              </w:r>
            </w:ins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1655" w:rsidRPr="00EC1655" w:rsidRDefault="00EC1655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C1655" w:rsidRPr="00EC1655" w:rsidRDefault="00EC1655" w:rsidP="002D0C7D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931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To be computed using PMT formula using “Loan Amount, Term, Frequency &amp; expected  interest rate”</w:t>
              </w:r>
            </w:ins>
          </w:p>
        </w:tc>
      </w:tr>
      <w:tr w:rsidR="00EC1655" w:rsidRPr="0047703A" w:rsidTr="005B7182">
        <w:trPr>
          <w:trHeight w:val="599"/>
          <w:trPrChange w:id="1932" w:author="Swapnil Agrawal | IFMR Rural Finance" w:date="2016-11-10T15:10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33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34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35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36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937" w:author="Swapnil Agrawal | IFMR Rural Finance" w:date="2016-11-10T15:10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EC1655" w:rsidRPr="00EC1655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938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Estimated date of Completion</w:t>
              </w:r>
            </w:ins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939" w:author="Swapnil Agrawal | IFMR Rural Finance" w:date="2016-11-10T15:10:00Z">
              <w:tcPr>
                <w:tcW w:w="1839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EC1655" w:rsidRPr="00EC1655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940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Date</w:t>
              </w:r>
            </w:ins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941" w:author="Swapnil Agrawal | IFMR Rural Finance" w:date="2016-11-10T15:10:00Z">
              <w:tcPr>
                <w:tcW w:w="134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EC1655" w:rsidRPr="00EC1655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942" w:author="Swapnil Agrawal | IFMR Rural Finance" w:date="2016-11-10T15:10:00Z">
              <w:tcPr>
                <w:tcW w:w="151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EC1655" w:rsidRPr="002D0C7D" w:rsidRDefault="00EC165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943" w:author="Swapnil Agrawal | IFMR Rural Finance" w:date="2016-11-10T15:10:00Z">
              <w:tcPr>
                <w:tcW w:w="3435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EC1655" w:rsidRPr="002D0C7D" w:rsidRDefault="00EC1655" w:rsidP="002D0C7D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944" w:author="Swapnil Agrawal | IFMR Rural Finance" w:date="2016-11-10T14:58:00Z">
              <w:r w:rsidRPr="002D0C7D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EC1655" w:rsidRPr="0047703A" w:rsidTr="005B7182">
        <w:trPr>
          <w:trHeight w:val="507"/>
          <w:trPrChange w:id="1945" w:author="Swapnil Agrawal | IFMR Rural Finance" w:date="2016-11-10T15:10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46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47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48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49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50" w:author="Swapnil Agrawal | IFMR Rural Finance" w:date="2016-11-10T15:10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51" w:author="Swapnil Agrawal | IFMR Rural Finance" w:date="2016-11-10T15:10:00Z">
              <w:tcPr>
                <w:tcW w:w="1839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52" w:author="Swapnil Agrawal | IFMR Rural Finance" w:date="2016-11-10T15:10:00Z">
              <w:tcPr>
                <w:tcW w:w="134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53" w:author="Swapnil Agrawal | IFMR Rural Finance" w:date="2016-11-10T15:10:00Z">
              <w:tcPr>
                <w:tcW w:w="151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54" w:author="Swapnil Agrawal | IFMR Rural Finance" w:date="2016-11-10T15:10:00Z">
              <w:tcPr>
                <w:tcW w:w="3435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rPr>
                <w:color w:val="FF0000"/>
                <w:sz w:val="22"/>
                <w:szCs w:val="22"/>
                <w:lang w:val="en-IN" w:eastAsia="en-IN"/>
              </w:rPr>
            </w:pPr>
            <w:del w:id="1955" w:author="Swapnil Agrawal | IFMR Rural Finance" w:date="2016-11-10T12:30:00Z">
              <w:r w:rsidRPr="009707EF" w:rsidDel="00BB1DD0">
                <w:rPr>
                  <w:sz w:val="22"/>
                  <w:szCs w:val="22"/>
                  <w:lang w:val="en-IN" w:eastAsia="en-IN"/>
                </w:rPr>
                <w:delText xml:space="preserve">auto populated based on Purpose above (refer to screening dropdown sheet- </w:delText>
              </w:r>
              <w:r w:rsidDel="00BB1DD0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  <w:r w:rsidRPr="009707EF">
              <w:rPr>
                <w:sz w:val="22"/>
                <w:szCs w:val="22"/>
                <w:lang w:val="en-IN" w:eastAsia="en-IN"/>
              </w:rPr>
              <w:t>)</w:t>
            </w:r>
          </w:p>
        </w:tc>
      </w:tr>
      <w:tr w:rsidR="00EC1655" w:rsidRPr="0047703A" w:rsidTr="005B7182">
        <w:trPr>
          <w:trHeight w:val="497"/>
          <w:trPrChange w:id="1956" w:author="Swapnil Agrawal | IFMR Rural Finance" w:date="2016-11-10T15:10:00Z">
            <w:trPr>
              <w:trHeight w:val="20"/>
            </w:trPr>
          </w:trPrChange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57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958" w:author="Swapnil Agrawal | IFMR Rural Finance" w:date="2016-11-10T15:10:00Z">
              <w:tcPr>
                <w:tcW w:w="929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959" w:author="Swapnil Agrawal | IFMR Rural Finance" w:date="2016-11-10T15:10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960" w:author="Swapnil Agrawal | IFMR Rural Finance" w:date="2016-11-10T15:10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61" w:author="Swapnil Agrawal | IFMR Rural Finance" w:date="2016-11-10T15:10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C1655" w:rsidRPr="00EC1655" w:rsidRDefault="00EC1655" w:rsidP="002D0C7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C1655">
              <w:rPr>
                <w:color w:val="1F497D" w:themeColor="text2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62" w:author="Swapnil Agrawal | IFMR Rural Finance" w:date="2016-11-10T15:10:00Z">
              <w:tcPr>
                <w:tcW w:w="183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C1655" w:rsidRPr="00EC1655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63" w:author="Swapnil Agrawal | IFMR Rural Finance" w:date="2016-11-10T15:10:00Z">
              <w:tcPr>
                <w:tcW w:w="134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EC1655" w:rsidRPr="00EC1655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964" w:author="Swapnil Agrawal | IFMR Rural Finance" w:date="2016-11-10T15:10:00Z">
              <w:tcPr>
                <w:tcW w:w="151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65" w:author="Swapnil Agrawal | IFMR Rural Finance" w:date="2016-11-10T15:10:00Z">
              <w:tcPr>
                <w:tcW w:w="3435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EC1655" w:rsidRPr="0047703A" w:rsidRDefault="00EC1655" w:rsidP="002D0C7D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EC1655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C1655" w:rsidRPr="0047703A" w:rsidRDefault="00EC165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47703A" w:rsidRDefault="00EC165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47703A" w:rsidRDefault="00EC165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EC1655" w:rsidRPr="0047703A" w:rsidTr="002D0C7D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C1655" w:rsidRPr="003B193D" w:rsidRDefault="00EC165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If the loan is taken for Asset purchase then "New Asset" section </w:t>
            </w: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lastRenderedPageBreak/>
              <w:t>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3B193D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3B193D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EC1655" w:rsidRPr="0047703A" w:rsidTr="002D0C7D">
        <w:trPr>
          <w:trHeight w:val="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BB1DD0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Hypothecated to </w:t>
            </w:r>
            <w:proofErr w:type="spellStart"/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BB1DD0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BB1DD0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BB1DD0" w:rsidRDefault="00EC165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BB1DD0" w:rsidRDefault="00EC1655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EC1655" w:rsidRPr="0047703A" w:rsidTr="002D0C7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C1655" w:rsidRPr="0047703A" w:rsidRDefault="00EC165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EC1655" w:rsidRPr="0047703A" w:rsidRDefault="00EC1655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C1655" w:rsidRPr="0047703A" w:rsidRDefault="00EC165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47703A" w:rsidRDefault="00EC165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C1655" w:rsidRPr="0047703A" w:rsidRDefault="00EC165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C1655" w:rsidRPr="0047703A" w:rsidRDefault="00EC1655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proofErr w:type="spellStart"/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</w:t>
            </w:r>
            <w:proofErr w:type="spellEnd"/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Tyre </w:t>
            </w:r>
            <w:proofErr w:type="spellStart"/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Retreading</w:t>
            </w:r>
            <w:proofErr w:type="spellEnd"/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bookmarkStart w:id="1966" w:name="_Toc464810143"/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966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To add </w:t>
      </w:r>
      <w:r w:rsidR="00E7238D">
        <w:rPr>
          <w:sz w:val="24"/>
        </w:rPr>
        <w:t xml:space="preserve">more </w:t>
      </w:r>
      <w:r w:rsidRPr="00D5517C">
        <w:rPr>
          <w:sz w:val="24"/>
        </w:rPr>
        <w:t>Co-Applicant or guarantor, click on + button.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del w:id="1967" w:author="Swapnil Agrawal | IFMR Rural Finance" w:date="2016-11-10T16:26:00Z">
        <w:r w:rsidRPr="00C8540F" w:rsidDel="000B1700">
          <w:rPr>
            <w:noProof/>
            <w:sz w:val="28"/>
            <w:lang w:val="en-IN" w:eastAsia="en-IN"/>
          </w:rPr>
          <w:drawing>
            <wp:inline distT="0" distB="0" distL="0" distR="0" wp14:anchorId="3E7B2088" wp14:editId="149BC8AB">
              <wp:extent cx="3590925" cy="3476625"/>
              <wp:effectExtent l="0" t="0" r="9525" b="952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90925" cy="34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68" w:author="Swapnil Agrawal | IFMR Rural Finance" w:date="2016-11-10T16:26:00Z">
        <w:r w:rsidR="000B1700" w:rsidRPr="000B1700">
          <w:rPr>
            <w:noProof/>
            <w:lang w:val="en-IN" w:eastAsia="en-IN"/>
          </w:rPr>
          <w:t xml:space="preserve"> </w:t>
        </w:r>
        <w:r w:rsidR="000B1700">
          <w:rPr>
            <w:noProof/>
            <w:lang w:val="en-IN" w:eastAsia="en-IN"/>
          </w:rPr>
          <w:drawing>
            <wp:inline distT="0" distB="0" distL="0" distR="0" wp14:anchorId="2C58029F" wp14:editId="30D25AF7">
              <wp:extent cx="3009900" cy="3324225"/>
              <wp:effectExtent l="0" t="0" r="0" b="9525"/>
              <wp:docPr id="88" name="Picture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9900" cy="3324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r w:rsidRPr="00C8540F">
        <w:rPr>
          <w:noProof/>
          <w:lang w:val="en-IN" w:eastAsia="en-IN"/>
        </w:rPr>
        <w:drawing>
          <wp:inline distT="0" distB="0" distL="0" distR="0" wp14:anchorId="491D1E35" wp14:editId="7D1CA660">
            <wp:extent cx="40576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705" r="16026"/>
                    <a:stretch/>
                  </pic:blipFill>
                  <pic:spPr bwMode="auto">
                    <a:xfrm>
                      <a:off x="0" y="0"/>
                      <a:ext cx="40576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D5517C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F27A9E2" wp14:editId="3FAD2A6E">
            <wp:extent cx="36195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552" r="19550"/>
                    <a:stretch/>
                  </pic:blipFill>
                  <pic:spPr bwMode="auto">
                    <a:xfrm>
                      <a:off x="0" y="0"/>
                      <a:ext cx="3619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01"/>
        <w:gridCol w:w="5016"/>
        <w:gridCol w:w="4977"/>
      </w:tblGrid>
      <w:tr w:rsidR="002A7E10" w:rsidRPr="00C8540F" w:rsidTr="00D5517C">
        <w:trPr>
          <w:trHeight w:val="5994"/>
        </w:trPr>
        <w:tc>
          <w:tcPr>
            <w:tcW w:w="495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C8540F">
              <w:rPr>
                <w:rFonts w:ascii="Times New Roman" w:hAnsi="Times New Roman"/>
                <w:noProof/>
                <w:lang w:eastAsia="en-IN"/>
              </w:rPr>
              <w:drawing>
                <wp:inline distT="0" distB="0" distL="0" distR="0" wp14:anchorId="714183F1" wp14:editId="796FA76A">
                  <wp:extent cx="28384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4186" r="21114"/>
                          <a:stretch/>
                        </pic:blipFill>
                        <pic:spPr bwMode="auto">
                          <a:xfrm>
                            <a:off x="0" y="0"/>
                            <a:ext cx="28384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69" w:author="Swapnil Agrawal | IFMR Rural Finance" w:date="2016-11-10T16:58:00Z">
              <w:r w:rsidDel="0001602C">
                <w:rPr>
                  <w:noProof/>
                  <w:lang w:eastAsia="en-IN"/>
                </w:rPr>
                <w:drawing>
                  <wp:inline distT="0" distB="0" distL="0" distR="0" wp14:anchorId="07AEA6CD" wp14:editId="5241AA23">
                    <wp:extent cx="2847975" cy="3341370"/>
                    <wp:effectExtent l="0" t="0" r="9525" b="0"/>
                    <wp:docPr id="13" name="Picture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2"/>
                            <a:srcRect l="26122" r="23718"/>
                            <a:stretch/>
                          </pic:blipFill>
                          <pic:spPr bwMode="auto">
                            <a:xfrm>
                              <a:off x="0" y="0"/>
                              <a:ext cx="28479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70" w:author="Swapnil Agrawal | IFMR Rural Finance" w:date="2016-11-10T16:58:00Z">
              <w:r w:rsidR="0001602C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431C603A" wp14:editId="68784062">
                    <wp:extent cx="3038475" cy="3409950"/>
                    <wp:effectExtent l="0" t="0" r="9525" b="0"/>
                    <wp:docPr id="104" name="Picture 10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8475" cy="3409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016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lastRenderedPageBreak/>
              <w:t>Page 3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4DF110A" wp14:editId="1C9D81AE">
                  <wp:extent cx="2924175" cy="334327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160" t="-1" r="23558" b="-57"/>
                          <a:stretch/>
                        </pic:blipFill>
                        <pic:spPr bwMode="auto">
                          <a:xfrm>
                            <a:off x="0" y="0"/>
                            <a:ext cx="29241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B511B3" w:rsidP="002A7E10">
            <w:pPr>
              <w:rPr>
                <w:sz w:val="28"/>
              </w:rPr>
            </w:pPr>
            <w:del w:id="1971" w:author="Swapnil Agrawal | IFMR Rural Finance" w:date="2016-11-10T16:35:00Z">
              <w:r w:rsidDel="003164F4">
                <w:rPr>
                  <w:noProof/>
                  <w:lang w:val="en-IN" w:eastAsia="en-IN"/>
                </w:rPr>
                <w:drawing>
                  <wp:inline distT="0" distB="0" distL="0" distR="0" wp14:anchorId="35304B80" wp14:editId="18CD4BFD">
                    <wp:extent cx="2981325" cy="3341370"/>
                    <wp:effectExtent l="0" t="0" r="9525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5"/>
                            <a:srcRect l="26122" r="23718"/>
                            <a:stretch/>
                          </pic:blipFill>
                          <pic:spPr bwMode="auto">
                            <a:xfrm>
                              <a:off x="0" y="0"/>
                              <a:ext cx="298132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72" w:author="Swapnil Agrawal | IFMR Rural Finance" w:date="2016-11-10T16:35:00Z">
              <w:r w:rsidR="003164F4">
                <w:rPr>
                  <w:noProof/>
                  <w:lang w:val="en-IN" w:eastAsia="en-IN"/>
                </w:rPr>
                <w:t xml:space="preserve"> </w:t>
              </w:r>
              <w:r w:rsidR="003164F4">
                <w:rPr>
                  <w:noProof/>
                  <w:lang w:val="en-IN" w:eastAsia="en-IN"/>
                </w:rPr>
                <w:drawing>
                  <wp:inline distT="0" distB="0" distL="0" distR="0" wp14:anchorId="50F3B6C1" wp14:editId="719C0D19">
                    <wp:extent cx="3048000" cy="3400425"/>
                    <wp:effectExtent l="0" t="0" r="0" b="9525"/>
                    <wp:docPr id="89" name="Picture 8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4004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474" w:type="dxa"/>
          </w:tcPr>
          <w:p w:rsidR="002A7E10" w:rsidRDefault="002A7E10" w:rsidP="001E7FE2">
            <w:pPr>
              <w:rPr>
                <w:ins w:id="1973" w:author="Swapnil Agrawal | IFMR Rural Finance" w:date="2016-11-10T16:36:00Z"/>
                <w:noProof/>
                <w:lang w:val="en-IN" w:eastAsia="en-IN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  <w:del w:id="1974" w:author="Swapnil Agrawal | IFMR Rural Finance" w:date="2016-11-10T16:35:00Z">
              <w:r w:rsidR="00B511B3" w:rsidDel="003164F4">
                <w:rPr>
                  <w:noProof/>
                  <w:lang w:val="en-IN" w:eastAsia="en-IN"/>
                </w:rPr>
                <w:drawing>
                  <wp:inline distT="0" distB="0" distL="0" distR="0" wp14:anchorId="05566059" wp14:editId="5DBADD71">
                    <wp:extent cx="2952750" cy="3343275"/>
                    <wp:effectExtent l="0" t="0" r="0" b="9525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7"/>
                            <a:srcRect l="26442" t="-1" r="23878" b="-57"/>
                            <a:stretch/>
                          </pic:blipFill>
                          <pic:spPr bwMode="auto">
                            <a:xfrm>
                              <a:off x="0" y="0"/>
                              <a:ext cx="2952750" cy="3343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3164F4" w:rsidRPr="00C8540F" w:rsidRDefault="003164F4" w:rsidP="001E7FE2">
            <w:pPr>
              <w:rPr>
                <w:sz w:val="28"/>
              </w:rPr>
            </w:pPr>
            <w:ins w:id="1975" w:author="Swapnil Agrawal | IFMR Rural Finance" w:date="2016-11-10T16:36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36E34E3B" wp14:editId="425E9BDB">
                    <wp:extent cx="3048000" cy="3343275"/>
                    <wp:effectExtent l="0" t="0" r="0" b="9525"/>
                    <wp:docPr id="90" name="Picture 9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432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A7E10" w:rsidRPr="00C8540F" w:rsidRDefault="002A7E10" w:rsidP="002A7E10">
            <w:pPr>
              <w:ind w:firstLine="720"/>
              <w:rPr>
                <w:sz w:val="28"/>
              </w:rPr>
            </w:pP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lastRenderedPageBreak/>
              <w:t>Page 3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0F9F9504" wp14:editId="7824702C">
                  <wp:extent cx="3009900" cy="33413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B511B3">
              <w:rPr>
                <w:noProof/>
                <w:lang w:val="en-IN" w:eastAsia="en-IN"/>
              </w:rPr>
              <w:drawing>
                <wp:inline distT="0" distB="0" distL="0" distR="0" wp14:anchorId="28F05141" wp14:editId="2669FB76">
                  <wp:extent cx="2981325" cy="33432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5962" t="-1" r="23878" b="-57"/>
                          <a:stretch/>
                        </pic:blipFill>
                        <pic:spPr bwMode="auto">
                          <a:xfrm>
                            <a:off x="0" y="0"/>
                            <a:ext cx="298132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31FFE" w:rsidP="001E7FE2">
      <w:pPr>
        <w:pStyle w:val="ListParagraph"/>
        <w:ind w:left="1440"/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noProof/>
          <w:lang w:eastAsia="en-IN"/>
        </w:rPr>
        <w:drawing>
          <wp:inline distT="0" distB="0" distL="0" distR="0" wp14:anchorId="4AE0B755" wp14:editId="29E60D13">
            <wp:extent cx="325755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718" r="21474"/>
                    <a:stretch/>
                  </pic:blipFill>
                  <pic:spPr bwMode="auto">
                    <a:xfrm>
                      <a:off x="0" y="0"/>
                      <a:ext cx="32575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33"/>
        <w:gridCol w:w="5234"/>
      </w:tblGrid>
      <w:tr w:rsidR="00431FFE" w:rsidRPr="00C8540F" w:rsidTr="00431FFE">
        <w:trPr>
          <w:trHeight w:val="6381"/>
        </w:trPr>
        <w:tc>
          <w:tcPr>
            <w:tcW w:w="5413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431FFE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79905988" wp14:editId="31C7A91F">
                  <wp:extent cx="3048000" cy="33413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5642" r="23076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FD4391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53AFE7B2" wp14:editId="1E5884E9">
                  <wp:extent cx="3038475" cy="33432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5812" t="1" r="23065" b="-58"/>
                          <a:stretch/>
                        </pic:blipFill>
                        <pic:spPr bwMode="auto">
                          <a:xfrm>
                            <a:off x="0" y="0"/>
                            <a:ext cx="30384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4EFB20A" wp14:editId="3A8E09D7">
            <wp:extent cx="302895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5961" r="2307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ins w:id="1976" w:author="Swapnil Agrawal | IFMR Rural Finance" w:date="2016-11-10T16:39:00Z"/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164F4" w:rsidRDefault="003164F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3164F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77" w:author="Swapnil Agrawal | IFMR Rural Finance" w:date="2016-11-10T16:39:00Z">
              <w:r>
                <w:rPr>
                  <w:noProof/>
                  <w:lang w:eastAsia="en-IN"/>
                </w:rPr>
                <w:drawing>
                  <wp:inline distT="0" distB="0" distL="0" distR="0" wp14:anchorId="17E8532A" wp14:editId="7B06085F">
                    <wp:extent cx="3028950" cy="3362325"/>
                    <wp:effectExtent l="0" t="0" r="0" b="9525"/>
                    <wp:docPr id="91" name="Picture 9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3623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78" w:author="Swapnil Agrawal | IFMR Rural Finance" w:date="2016-11-10T16:39:00Z">
              <w:r w:rsidDel="003164F4">
                <w:rPr>
                  <w:noProof/>
                  <w:lang w:eastAsia="en-IN"/>
                </w:rPr>
                <w:drawing>
                  <wp:inline distT="0" distB="0" distL="0" distR="0" wp14:anchorId="5BF14B0B" wp14:editId="52D8D58A">
                    <wp:extent cx="3028950" cy="3341370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6"/>
                            <a:srcRect l="26122" r="22917"/>
                            <a:stretch/>
                          </pic:blipFill>
                          <pic:spPr bwMode="auto">
                            <a:xfrm>
                              <a:off x="0" y="0"/>
                              <a:ext cx="30289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3164F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79" w:author="Swapnil Agrawal | IFMR Rural Finance" w:date="2016-11-10T16:39:00Z">
              <w:r>
                <w:rPr>
                  <w:noProof/>
                  <w:lang w:eastAsia="en-IN"/>
                </w:rPr>
                <w:drawing>
                  <wp:inline distT="0" distB="0" distL="0" distR="0" wp14:anchorId="654B486E" wp14:editId="23EB90B0">
                    <wp:extent cx="3048000" cy="3381375"/>
                    <wp:effectExtent l="0" t="0" r="0" b="9525"/>
                    <wp:docPr id="92" name="Picture 9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813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Del="003164F4">
                <w:rPr>
                  <w:noProof/>
                  <w:lang w:eastAsia="en-IN"/>
                </w:rPr>
                <w:t xml:space="preserve"> </w:t>
              </w:r>
            </w:ins>
            <w:del w:id="1980" w:author="Swapnil Agrawal | IFMR Rural Finance" w:date="2016-11-10T16:39:00Z">
              <w:r w:rsidR="00517E18" w:rsidDel="003164F4">
                <w:rPr>
                  <w:noProof/>
                  <w:lang w:eastAsia="en-IN"/>
                </w:rPr>
                <w:drawing>
                  <wp:inline distT="0" distB="0" distL="0" distR="0" wp14:anchorId="7BE7B5C4" wp14:editId="03351339">
                    <wp:extent cx="2990850" cy="3343275"/>
                    <wp:effectExtent l="0" t="0" r="0" b="9525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8"/>
                            <a:srcRect l="26134" t="-58" r="23546" b="1"/>
                            <a:stretch/>
                          </pic:blipFill>
                          <pic:spPr bwMode="auto">
                            <a:xfrm>
                              <a:off x="0" y="0"/>
                              <a:ext cx="2990850" cy="3343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del w:id="1981" w:author="Swapnil Agrawal | IFMR Rural Finance" w:date="2016-11-10T16:41:00Z">
        <w:r w:rsidDel="003164F4">
          <w:rPr>
            <w:noProof/>
            <w:lang w:eastAsia="en-IN"/>
          </w:rPr>
          <w:lastRenderedPageBreak/>
          <w:drawing>
            <wp:inline distT="0" distB="0" distL="0" distR="0" wp14:anchorId="666E7A12" wp14:editId="374DEF03">
              <wp:extent cx="2990850" cy="3341370"/>
              <wp:effectExtent l="0" t="0" r="0" b="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9"/>
                      <a:srcRect l="26282" r="23397"/>
                      <a:stretch/>
                    </pic:blipFill>
                    <pic:spPr bwMode="auto">
                      <a:xfrm>
                        <a:off x="0" y="0"/>
                        <a:ext cx="2990850" cy="33413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982" w:author="Swapnil Agrawal | IFMR Rural Finance" w:date="2016-11-10T16:41:00Z">
        <w:r w:rsidR="003164F4" w:rsidRPr="003164F4">
          <w:rPr>
            <w:noProof/>
            <w:lang w:eastAsia="en-IN"/>
          </w:rPr>
          <w:t xml:space="preserve"> </w:t>
        </w:r>
        <w:r w:rsidR="003164F4">
          <w:rPr>
            <w:noProof/>
            <w:lang w:eastAsia="en-IN"/>
          </w:rPr>
          <w:drawing>
            <wp:inline distT="0" distB="0" distL="0" distR="0" wp14:anchorId="530BD192" wp14:editId="0773A5B5">
              <wp:extent cx="3028950" cy="3362325"/>
              <wp:effectExtent l="0" t="0" r="0" b="9525"/>
              <wp:docPr id="93" name="Picture 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28950" cy="3362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  <w:sectPr w:rsidR="00517E1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bookmarkStart w:id="1983" w:name="_Toc464810144"/>
      <w:r w:rsidRPr="00517E18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  <w:del w:id="1984" w:author="Swapnil Agrawal | IFMR Rural Finance" w:date="2016-11-10T17:32:00Z">
        <w:r w:rsidDel="00B63582">
          <w:rPr>
            <w:noProof/>
            <w:lang w:eastAsia="en-IN"/>
          </w:rPr>
          <w:drawing>
            <wp:inline distT="0" distB="0" distL="0" distR="0" wp14:anchorId="7D3BC0F7" wp14:editId="7866B984">
              <wp:extent cx="3057525" cy="3341370"/>
              <wp:effectExtent l="0" t="0" r="9525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1"/>
                      <a:srcRect l="25480" r="23078"/>
                      <a:stretch/>
                    </pic:blipFill>
                    <pic:spPr bwMode="auto">
                      <a:xfrm>
                        <a:off x="0" y="0"/>
                        <a:ext cx="3057525" cy="33413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985" w:author="Swapnil Agrawal | IFMR Rural Finance" w:date="2016-11-10T17:32:00Z">
        <w:r w:rsidR="00B63582" w:rsidRPr="00B63582">
          <w:rPr>
            <w:noProof/>
            <w:lang w:eastAsia="en-IN"/>
          </w:rPr>
          <w:t xml:space="preserve"> </w:t>
        </w:r>
      </w:ins>
      <w:ins w:id="1986" w:author="Swapnil Agrawal | IFMR Rural Finance" w:date="2016-11-10T17:35:00Z">
        <w:r w:rsidR="00B63582">
          <w:rPr>
            <w:noProof/>
            <w:lang w:eastAsia="en-IN"/>
          </w:rPr>
          <w:drawing>
            <wp:inline distT="0" distB="0" distL="0" distR="0" wp14:anchorId="74F9338F" wp14:editId="173BFA66">
              <wp:extent cx="3067050" cy="3352800"/>
              <wp:effectExtent l="0" t="0" r="0" b="0"/>
              <wp:docPr id="111" name="Picture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67050" cy="3352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lastRenderedPageBreak/>
        <w:drawing>
          <wp:inline distT="0" distB="0" distL="0" distR="0" wp14:anchorId="279D437A" wp14:editId="573279D5">
            <wp:extent cx="299085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25"/>
        <w:gridCol w:w="4947"/>
        <w:gridCol w:w="4800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78CA67" wp14:editId="22F9AC15">
                  <wp:extent cx="2847975" cy="334137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87" w:author="Swapnil Agrawal | IFMR Rural Finance" w:date="2016-11-10T17:00:00Z">
              <w:r w:rsidDel="0001602C">
                <w:rPr>
                  <w:noProof/>
                  <w:lang w:eastAsia="en-IN"/>
                </w:rPr>
                <w:drawing>
                  <wp:inline distT="0" distB="0" distL="0" distR="0" wp14:anchorId="5F25E004" wp14:editId="4B0FDC35">
                    <wp:extent cx="2894965" cy="3341370"/>
                    <wp:effectExtent l="0" t="0" r="635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45"/>
                            <a:srcRect l="26122" r="23878"/>
                            <a:stretch/>
                          </pic:blipFill>
                          <pic:spPr bwMode="auto">
                            <a:xfrm>
                              <a:off x="0" y="0"/>
                              <a:ext cx="289496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88" w:author="Swapnil Agrawal | IFMR Rural Finance" w:date="2016-11-10T17:00:00Z">
              <w:r w:rsidR="0001602C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71E718D6" wp14:editId="1CA7ED07">
                    <wp:extent cx="3057525" cy="3371850"/>
                    <wp:effectExtent l="0" t="0" r="9525" b="0"/>
                    <wp:docPr id="105" name="Picture 10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371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86961E" wp14:editId="2439EEB7">
                  <wp:extent cx="2962275" cy="334137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6121" t="627" r="24039" b="-62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1989" w:author="Swapnil Agrawal | IFMR Rural Finance" w:date="2016-11-10T16:43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016"/>
        <w:gridCol w:w="4986"/>
        <w:tblGridChange w:id="1990">
          <w:tblGrid>
            <w:gridCol w:w="4878"/>
            <w:gridCol w:w="4848"/>
          </w:tblGrid>
        </w:tblGridChange>
      </w:tblGrid>
      <w:tr w:rsidR="008632D6" w:rsidTr="003164F4">
        <w:tc>
          <w:tcPr>
            <w:tcW w:w="4878" w:type="dxa"/>
            <w:tcPrChange w:id="1991" w:author="Swapnil Agrawal | IFMR Rural Finance" w:date="2016-11-10T16:43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Del="003164F4" w:rsidRDefault="008632D6" w:rsidP="008632D6">
            <w:pPr>
              <w:pStyle w:val="ListParagraph"/>
              <w:ind w:left="0"/>
              <w:rPr>
                <w:del w:id="1992" w:author="Swapnil Agrawal | IFMR Rural Finance" w:date="2016-11-10T16:42:00Z"/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93" w:author="Swapnil Agrawal | IFMR Rural Finance" w:date="2016-11-10T16:42:00Z">
              <w:r w:rsidDel="003164F4">
                <w:rPr>
                  <w:noProof/>
                  <w:lang w:eastAsia="en-IN"/>
                </w:rPr>
                <w:drawing>
                  <wp:inline distT="0" distB="0" distL="0" distR="0" wp14:anchorId="53DC22CB" wp14:editId="3F2FA488">
                    <wp:extent cx="2847975" cy="3341370"/>
                    <wp:effectExtent l="0" t="0" r="9525" b="0"/>
                    <wp:docPr id="36" name="Picture 3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48"/>
                            <a:srcRect l="26122" r="23878"/>
                            <a:stretch/>
                          </pic:blipFill>
                          <pic:spPr bwMode="auto">
                            <a:xfrm>
                              <a:off x="0" y="0"/>
                              <a:ext cx="28479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94" w:author="Swapnil Agrawal | IFMR Rural Finance" w:date="2016-11-10T16:42:00Z">
              <w:r w:rsidR="003164F4">
                <w:rPr>
                  <w:noProof/>
                  <w:lang w:eastAsia="en-IN"/>
                </w:rPr>
                <w:t xml:space="preserve"> </w:t>
              </w:r>
              <w:r w:rsidR="003164F4">
                <w:rPr>
                  <w:noProof/>
                  <w:lang w:eastAsia="en-IN"/>
                </w:rPr>
                <w:drawing>
                  <wp:inline distT="0" distB="0" distL="0" distR="0" wp14:anchorId="21C7C6A1" wp14:editId="081BE46F">
                    <wp:extent cx="3038475" cy="3390900"/>
                    <wp:effectExtent l="0" t="0" r="9525" b="0"/>
                    <wp:docPr id="94" name="Picture 9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8475" cy="33909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48" w:type="dxa"/>
            <w:tcPrChange w:id="1995" w:author="Swapnil Agrawal | IFMR Rural Finance" w:date="2016-11-10T16:43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Del="003164F4" w:rsidRDefault="008632D6" w:rsidP="008632D6">
            <w:pPr>
              <w:pStyle w:val="ListParagraph"/>
              <w:ind w:left="0"/>
              <w:rPr>
                <w:del w:id="1996" w:author="Swapnil Agrawal | IFMR Rural Finance" w:date="2016-11-10T16:43:00Z"/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97" w:author="Swapnil Agrawal | IFMR Rural Finance" w:date="2016-11-10T16:42:00Z">
              <w:r w:rsidDel="003164F4">
                <w:rPr>
                  <w:noProof/>
                  <w:lang w:eastAsia="en-IN"/>
                </w:rPr>
                <w:drawing>
                  <wp:inline distT="0" distB="0" distL="0" distR="0" wp14:anchorId="311736EA" wp14:editId="62A27883">
                    <wp:extent cx="2838450" cy="3341370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0"/>
                            <a:srcRect l="26282" t="57" r="24038" b="-57"/>
                            <a:stretch/>
                          </pic:blipFill>
                          <pic:spPr bwMode="auto">
                            <a:xfrm>
                              <a:off x="0" y="0"/>
                              <a:ext cx="28384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98" w:author="Swapnil Agrawal | IFMR Rural Finance" w:date="2016-11-10T16:43:00Z">
              <w:r w:rsidR="003164F4">
                <w:rPr>
                  <w:noProof/>
                  <w:lang w:eastAsia="en-IN"/>
                </w:rPr>
                <w:t xml:space="preserve"> </w:t>
              </w:r>
              <w:r w:rsidR="003164F4">
                <w:rPr>
                  <w:noProof/>
                  <w:lang w:eastAsia="en-IN"/>
                </w:rPr>
                <w:drawing>
                  <wp:inline distT="0" distB="0" distL="0" distR="0" wp14:anchorId="0DF61AB3" wp14:editId="356B0817">
                    <wp:extent cx="3028950" cy="3362325"/>
                    <wp:effectExtent l="0" t="0" r="0" b="9525"/>
                    <wp:docPr id="95" name="Picture 9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3623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8632D6" w:rsidTr="003164F4">
        <w:tc>
          <w:tcPr>
            <w:tcW w:w="4878" w:type="dxa"/>
            <w:tcPrChange w:id="1999" w:author="Swapnil Agrawal | IFMR Rural Finance" w:date="2016-11-10T16:43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662223A2" wp14:editId="46BDF06B">
                  <wp:extent cx="2847975" cy="3341370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  <w:tcPrChange w:id="2000" w:author="Swapnil Agrawal | IFMR Rural Finance" w:date="2016-11-10T16:43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7FBD084B" wp14:editId="11F413C5">
                  <wp:extent cx="2886075" cy="3341370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DD7FBE4" wp14:editId="61E74C18">
            <wp:extent cx="299085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5160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0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5F0EB6" wp14:editId="36C4155D">
                  <wp:extent cx="2876550" cy="33413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7461F0" wp14:editId="5ADDE843">
                  <wp:extent cx="2914650" cy="334137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26122" t="57" r="23878" b="-57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63582" w:rsidRDefault="00B63582" w:rsidP="004520A8">
      <w:pPr>
        <w:pStyle w:val="ListParagraph"/>
        <w:numPr>
          <w:ilvl w:val="3"/>
          <w:numId w:val="10"/>
        </w:numPr>
        <w:rPr>
          <w:ins w:id="2001" w:author="Swapnil Agrawal | IFMR Rural Finance" w:date="2016-11-10T17:33:00Z"/>
          <w:rFonts w:ascii="Times New Roman" w:hAnsi="Times New Roman"/>
          <w:sz w:val="28"/>
        </w:rPr>
      </w:pPr>
      <w:ins w:id="2002" w:author="Swapnil Agrawal | IFMR Rural Finance" w:date="2016-11-10T17:33:00Z">
        <w:r>
          <w:rPr>
            <w:rFonts w:ascii="Times New Roman" w:hAnsi="Times New Roman"/>
            <w:sz w:val="28"/>
          </w:rPr>
          <w:lastRenderedPageBreak/>
          <w:t>Liabilities</w:t>
        </w:r>
      </w:ins>
    </w:p>
    <w:p w:rsidR="00B63582" w:rsidRDefault="00B63582">
      <w:pPr>
        <w:ind w:left="360"/>
        <w:rPr>
          <w:ins w:id="2003" w:author="Swapnil Agrawal | IFMR Rural Finance" w:date="2016-11-10T17:34:00Z"/>
          <w:sz w:val="28"/>
        </w:rPr>
        <w:pPrChange w:id="2004" w:author="Swapnil Agrawal | IFMR Rural Finance" w:date="2016-11-10T17:33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ins w:id="2005" w:author="Swapnil Agrawal | IFMR Rural Finance" w:date="2016-11-10T17:34:00Z">
        <w:r>
          <w:rPr>
            <w:noProof/>
            <w:lang w:val="en-IN" w:eastAsia="en-IN"/>
          </w:rPr>
          <w:drawing>
            <wp:inline distT="0" distB="0" distL="0" distR="0" wp14:anchorId="18A65397" wp14:editId="4C27D0CE">
              <wp:extent cx="3057525" cy="3352800"/>
              <wp:effectExtent l="0" t="0" r="9525" b="0"/>
              <wp:docPr id="110" name="Picture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57525" cy="3352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63582" w:rsidRPr="00B63582" w:rsidRDefault="00B63582">
      <w:pPr>
        <w:ind w:left="360"/>
        <w:rPr>
          <w:ins w:id="2006" w:author="Swapnil Agrawal | IFMR Rural Finance" w:date="2016-11-10T17:32:00Z"/>
          <w:sz w:val="28"/>
          <w:rPrChange w:id="2007" w:author="Swapnil Agrawal | IFMR Rural Finance" w:date="2016-11-10T17:33:00Z">
            <w:rPr>
              <w:ins w:id="2008" w:author="Swapnil Agrawal | IFMR Rural Finance" w:date="2016-11-10T17:32:00Z"/>
            </w:rPr>
          </w:rPrChange>
        </w:rPr>
        <w:pPrChange w:id="2009" w:author="Swapnil Agrawal | IFMR Rural Finance" w:date="2016-11-10T17:33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ins w:id="2010" w:author="Swapnil Agrawal | IFMR Rural Finance" w:date="2016-11-10T17:34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Bank Statement Details</w:t>
      </w:r>
    </w:p>
    <w:p w:rsidR="00B63582" w:rsidRDefault="00B63582">
      <w:pPr>
        <w:pStyle w:val="ListParagraph"/>
        <w:ind w:left="1440"/>
        <w:rPr>
          <w:rFonts w:ascii="Times New Roman" w:hAnsi="Times New Roman"/>
          <w:sz w:val="28"/>
        </w:rPr>
        <w:pPrChange w:id="2011" w:author="Swapnil Agrawal | IFMR Rural Finance" w:date="2016-11-10T17:34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2012" w:author="Swapnil Agrawal | IFMR Rural Finance" w:date="2016-11-10T16:45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046"/>
        <w:gridCol w:w="5016"/>
        <w:tblGridChange w:id="2013">
          <w:tblGrid>
            <w:gridCol w:w="5012"/>
            <w:gridCol w:w="4714"/>
          </w:tblGrid>
        </w:tblGridChange>
      </w:tblGrid>
      <w:tr w:rsidR="00F73F46" w:rsidTr="007D6B1F">
        <w:tc>
          <w:tcPr>
            <w:tcW w:w="5012" w:type="dxa"/>
            <w:tcPrChange w:id="2014" w:author="Swapnil Agrawal | IFMR Rural Finance" w:date="2016-11-10T16:45:00Z">
              <w:tcPr>
                <w:tcW w:w="4252" w:type="dxa"/>
              </w:tcPr>
            </w:tcPrChange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7D6B1F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015" w:author="Swapnil Agrawal | IFMR Rural Finance" w:date="2016-11-10T16:45:00Z">
              <w:r>
                <w:rPr>
                  <w:noProof/>
                  <w:lang w:eastAsia="en-IN"/>
                </w:rPr>
                <w:drawing>
                  <wp:inline distT="0" distB="0" distL="0" distR="0" wp14:anchorId="0B5F6ACF" wp14:editId="66913102">
                    <wp:extent cx="3057525" cy="3352800"/>
                    <wp:effectExtent l="0" t="0" r="9525" b="0"/>
                    <wp:docPr id="96" name="Picture 9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3528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Del="003164F4">
                <w:rPr>
                  <w:noProof/>
                  <w:lang w:eastAsia="en-IN"/>
                </w:rPr>
                <w:t xml:space="preserve"> </w:t>
              </w:r>
            </w:ins>
            <w:del w:id="2016" w:author="Swapnil Agrawal | IFMR Rural Finance" w:date="2016-11-10T16:45:00Z">
              <w:r w:rsidR="00F67C83" w:rsidDel="003164F4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6B120133" wp14:editId="2CC4FBD0">
                    <wp:extent cx="2809875" cy="3341370"/>
                    <wp:effectExtent l="0" t="0" r="9525" b="0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9"/>
                            <a:srcRect l="26282" r="24039"/>
                            <a:stretch/>
                          </pic:blipFill>
                          <pic:spPr bwMode="auto">
                            <a:xfrm>
                              <a:off x="0" y="0"/>
                              <a:ext cx="28098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714" w:type="dxa"/>
            <w:tcPrChange w:id="2017" w:author="Swapnil Agrawal | IFMR Rural Finance" w:date="2016-11-10T16:45:00Z">
              <w:tcPr>
                <w:tcW w:w="5474" w:type="dxa"/>
              </w:tcPr>
            </w:tcPrChange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7D6B1F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018" w:author="Swapnil Agrawal | IFMR Rural Finance" w:date="2016-11-10T16:46:00Z">
              <w:r>
                <w:rPr>
                  <w:noProof/>
                  <w:lang w:eastAsia="en-IN"/>
                </w:rPr>
                <w:drawing>
                  <wp:inline distT="0" distB="0" distL="0" distR="0" wp14:anchorId="0B37D750" wp14:editId="0D31314D">
                    <wp:extent cx="3048000" cy="3381375"/>
                    <wp:effectExtent l="0" t="0" r="0" b="9525"/>
                    <wp:docPr id="97" name="Picture 9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813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Del="003164F4">
                <w:rPr>
                  <w:noProof/>
                  <w:lang w:eastAsia="en-IN"/>
                </w:rPr>
                <w:t xml:space="preserve"> </w:t>
              </w:r>
            </w:ins>
            <w:del w:id="2019" w:author="Swapnil Agrawal | IFMR Rural Finance" w:date="2016-11-10T16:45:00Z">
              <w:r w:rsidR="00F67C83" w:rsidDel="003164F4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1BFD1ED3" wp14:editId="58944A56">
                    <wp:extent cx="2867025" cy="3341370"/>
                    <wp:effectExtent l="0" t="0" r="9525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1"/>
                            <a:srcRect l="26282" r="24199"/>
                            <a:stretch/>
                          </pic:blipFill>
                          <pic:spPr bwMode="auto">
                            <a:xfrm>
                              <a:off x="0" y="0"/>
                              <a:ext cx="286702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B63582" w:rsidRDefault="00B63582">
      <w:pPr>
        <w:pStyle w:val="ListParagraph"/>
        <w:ind w:left="1080"/>
        <w:rPr>
          <w:ins w:id="2020" w:author="Swapnil Agrawal | IFMR Rural Finance" w:date="2016-11-10T17:34:00Z"/>
          <w:rFonts w:ascii="Times New Roman" w:hAnsi="Times New Roman"/>
          <w:b/>
          <w:sz w:val="28"/>
        </w:rPr>
        <w:pPrChange w:id="2021" w:author="Swapnil Agrawal | IFMR Rural Finance" w:date="2016-11-10T17:34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55AA5CB7" wp14:editId="03B3A8F5">
            <wp:extent cx="29718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1E6575A1" wp14:editId="355E64ED">
            <wp:extent cx="29718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69"/>
        <w:gridCol w:w="4996"/>
        <w:gridCol w:w="4848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529DDC" wp14:editId="597EB884">
                  <wp:extent cx="2847975" cy="334137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1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022" w:author="Swapnil Agrawal | IFMR Rural Finance" w:date="2016-11-10T17:03:00Z">
              <w:r w:rsidDel="0001602C">
                <w:rPr>
                  <w:noProof/>
                  <w:lang w:eastAsia="en-IN"/>
                </w:rPr>
                <w:drawing>
                  <wp:inline distT="0" distB="0" distL="0" distR="0" wp14:anchorId="283E6526" wp14:editId="7CBB3C91">
                    <wp:extent cx="2914650" cy="3341370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5"/>
                            <a:srcRect l="26122" r="23718"/>
                            <a:stretch/>
                          </pic:blipFill>
                          <pic:spPr bwMode="auto">
                            <a:xfrm>
                              <a:off x="0" y="0"/>
                              <a:ext cx="29146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2023" w:author="Swapnil Agrawal | IFMR Rural Finance" w:date="2016-11-10T17:03:00Z">
              <w:r w:rsidR="0001602C">
                <w:rPr>
                  <w:noProof/>
                  <w:lang w:eastAsia="en-IN"/>
                </w:rPr>
                <w:t xml:space="preserve"> </w:t>
              </w:r>
              <w:r w:rsidR="0001602C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115CC6EE" wp14:editId="04A71B94">
                    <wp:extent cx="3057525" cy="3419475"/>
                    <wp:effectExtent l="0" t="0" r="9525" b="9525"/>
                    <wp:docPr id="106" name="Picture 10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4194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1C57908" wp14:editId="4FC10E7C">
                  <wp:extent cx="2971800" cy="33413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/>
                          <a:srcRect l="26122" t="342" r="23878" b="-342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86"/>
        <w:gridCol w:w="5016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024" w:author="Swapnil Agrawal | IFMR Rural Finance" w:date="2016-11-10T16:47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49CC182C" wp14:editId="35C81C7D">
                    <wp:extent cx="2895600" cy="3341370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8"/>
                            <a:srcRect l="25962" r="23718"/>
                            <a:stretch/>
                          </pic:blipFill>
                          <pic:spPr bwMode="auto">
                            <a:xfrm>
                              <a:off x="0" y="0"/>
                              <a:ext cx="28956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2025" w:author="Swapnil Agrawal | IFMR Rural Finance" w:date="2016-11-10T16:47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619C996D" wp14:editId="3518C624">
                    <wp:extent cx="3028950" cy="3419475"/>
                    <wp:effectExtent l="0" t="0" r="0" b="9525"/>
                    <wp:docPr id="98" name="Picture 9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4194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026" w:author="Swapnil Agrawal | IFMR Rural Finance" w:date="2016-11-10T16:47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10F961E5" wp14:editId="4A2D5898">
                    <wp:extent cx="2895600" cy="3341370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0"/>
                            <a:srcRect l="25961" t="57" r="24038" b="-57"/>
                            <a:stretch/>
                          </pic:blipFill>
                          <pic:spPr bwMode="auto">
                            <a:xfrm>
                              <a:off x="0" y="0"/>
                              <a:ext cx="28956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2027" w:author="Swapnil Agrawal | IFMR Rural Finance" w:date="2016-11-10T16:48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63D42737" wp14:editId="303E1136">
                    <wp:extent cx="3038475" cy="3400425"/>
                    <wp:effectExtent l="0" t="0" r="9525" b="9525"/>
                    <wp:docPr id="99" name="Picture 9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8475" cy="34004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30D44ED" wp14:editId="1F19FE28">
                  <wp:extent cx="2981325" cy="334137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43381800" wp14:editId="59FD9F2D">
                  <wp:extent cx="2943225" cy="334137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962" t="-285" r="23397" b="285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5D2CCB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3A73987E" wp14:editId="4D6DB678">
            <wp:extent cx="3057525" cy="33337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686"/>
        <w:gridCol w:w="4811"/>
        <w:gridCol w:w="503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555D0F7" wp14:editId="083E7FC8">
                  <wp:extent cx="2828925" cy="334137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6763" r="24039"/>
                          <a:stretch/>
                        </pic:blipFill>
                        <pic:spPr bwMode="auto">
                          <a:xfrm>
                            <a:off x="0" y="0"/>
                            <a:ext cx="28289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0B8CC48" wp14:editId="2C81E1F0">
                  <wp:extent cx="2895600" cy="334137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DC590BA" wp14:editId="6F4DEF8E">
                  <wp:extent cx="2933700" cy="3400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25951" t="-1" r="23561" b="-1782"/>
                          <a:stretch/>
                        </pic:blipFill>
                        <pic:spPr bwMode="auto">
                          <a:xfrm>
                            <a:off x="0" y="0"/>
                            <a:ext cx="2934118" cy="340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29"/>
        <w:gridCol w:w="4997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EC1F70" wp14:editId="4C7EC11C">
                  <wp:extent cx="2886075" cy="334137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028" w:author="Swapnil Agrawal | IFMR Rural Finance" w:date="2016-11-10T16:49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478856A6" wp14:editId="5470EEDA">
                    <wp:extent cx="2876550" cy="3293745"/>
                    <wp:effectExtent l="0" t="0" r="0" b="1905"/>
                    <wp:docPr id="51" name="Picture 5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9"/>
                            <a:srcRect l="26442" t="-569" r="23718" b="1996"/>
                            <a:stretch/>
                          </pic:blipFill>
                          <pic:spPr bwMode="auto">
                            <a:xfrm>
                              <a:off x="0" y="0"/>
                              <a:ext cx="2876550" cy="3293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2029" w:author="Swapnil Agrawal | IFMR Rural Finance" w:date="2016-11-10T16:49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5D9D7626" wp14:editId="7CCA72DB">
                    <wp:extent cx="3067050" cy="3371850"/>
                    <wp:effectExtent l="0" t="0" r="0" b="0"/>
                    <wp:docPr id="100" name="Picture 10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7050" cy="3371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lastRenderedPageBreak/>
        <w:drawing>
          <wp:inline distT="0" distB="0" distL="0" distR="0" wp14:anchorId="375DECB1" wp14:editId="294E2595">
            <wp:extent cx="2905125" cy="334137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6281" r="23559"/>
                    <a:stretch/>
                  </pic:blipFill>
                  <pic:spPr bwMode="auto">
                    <a:xfrm>
                      <a:off x="0" y="0"/>
                      <a:ext cx="29051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36049275" wp14:editId="6873575C">
            <wp:extent cx="299085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6282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BEB61DA" wp14:editId="0015C496">
            <wp:extent cx="299085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02" r="2387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9"/>
        <w:gridCol w:w="4836"/>
      </w:tblGrid>
      <w:tr w:rsidR="00B3176F" w:rsidTr="00B3176F">
        <w:tc>
          <w:tcPr>
            <w:tcW w:w="4820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E23608B" wp14:editId="0E3B9B3A">
                  <wp:extent cx="2876550" cy="334137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6549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FBEC24F" wp14:editId="74311A0D">
                  <wp:extent cx="2924175" cy="334137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6122" t="-57" r="23397" b="5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74"/>
        <w:gridCol w:w="4911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C71282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2FAFEC8" wp14:editId="020D2354">
                  <wp:extent cx="2847975" cy="334137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26121" r="2339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2167F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030" w:author="Swapnil Agrawal | IFMR Rural Finance" w:date="2016-11-10T17:09:00Z">
              <w:r>
                <w:rPr>
                  <w:noProof/>
                  <w:lang w:eastAsia="en-IN"/>
                </w:rPr>
                <w:drawing>
                  <wp:inline distT="0" distB="0" distL="0" distR="0" wp14:anchorId="3EEEEDAD" wp14:editId="6F20C905">
                    <wp:extent cx="3000375" cy="3341370"/>
                    <wp:effectExtent l="0" t="0" r="9525" b="0"/>
                    <wp:docPr id="87" name="Picture 8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87"/>
                            <a:srcRect l="25961" t="342" r="23558" b="-342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Del="005B7182">
                <w:rPr>
                  <w:noProof/>
                  <w:lang w:eastAsia="en-IN"/>
                </w:rPr>
                <w:t xml:space="preserve"> </w:t>
              </w:r>
            </w:ins>
            <w:del w:id="2031" w:author="Swapnil Agrawal | IFMR Rural Finance" w:date="2016-11-10T15:09:00Z">
              <w:r w:rsidR="0057119A" w:rsidDel="005B7182">
                <w:rPr>
                  <w:noProof/>
                  <w:lang w:eastAsia="en-IN"/>
                </w:rPr>
                <w:drawing>
                  <wp:inline distT="0" distB="0" distL="0" distR="0" wp14:anchorId="4D10EF15" wp14:editId="1DB0E0DC">
                    <wp:extent cx="3000375" cy="3341370"/>
                    <wp:effectExtent l="0" t="0" r="9525" b="0"/>
                    <wp:docPr id="59" name="Picture 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87"/>
                            <a:srcRect l="25961" t="342" r="23558" b="-342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57A36FE5" wp14:editId="340899E8">
                  <wp:extent cx="2857500" cy="33413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5961" r="2339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4 – Other Expenses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49051A78" wp14:editId="63D5487B">
                  <wp:extent cx="2886075" cy="334137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644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0BAB63" wp14:editId="18BAE98F">
                  <wp:extent cx="2905125" cy="334137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59ECF57" wp14:editId="488525E1">
                  <wp:extent cx="2933700" cy="334137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6602" t="-285" r="24039" b="285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70B0A72" wp14:editId="3D9C8BDC">
                  <wp:extent cx="2847975" cy="3341370"/>
                  <wp:effectExtent l="0" t="0" r="952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6122" t="627" r="23878" b="-62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AE4599" wp14:editId="6DB0CDC7">
                  <wp:extent cx="2933700" cy="334137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3"/>
                          <a:srcRect l="25791" t="342" r="2372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8907D9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5 – Other Assets</w:t>
            </w:r>
          </w:p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2D34B46" wp14:editId="6EFB7932">
                  <wp:extent cx="3009900" cy="334137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4"/>
                          <a:srcRect l="26282" r="2307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06558EB" wp14:editId="0B10FCA0">
                  <wp:extent cx="2886075" cy="3341370"/>
                  <wp:effectExtent l="0" t="0" r="952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777E05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5B84405" wp14:editId="291628A5">
                  <wp:extent cx="2886075" cy="334137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l="26282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221F797" wp14:editId="7C2437CA">
            <wp:extent cx="3019425" cy="334137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25481" r="2371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2"/>
        <w:gridCol w:w="4834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032" w:author="Swapnil Agrawal | IFMR Rural Finance" w:date="2016-11-10T16:50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4D569CB5" wp14:editId="0EC6B58E">
                    <wp:extent cx="2952750" cy="3341370"/>
                    <wp:effectExtent l="0" t="0" r="0" b="0"/>
                    <wp:docPr id="70" name="Picture 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98"/>
                            <a:srcRect l="26282" r="24039"/>
                            <a:stretch/>
                          </pic:blipFill>
                          <pic:spPr bwMode="auto">
                            <a:xfrm>
                              <a:off x="0" y="0"/>
                              <a:ext cx="29527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2033" w:author="Swapnil Agrawal | IFMR Rural Finance" w:date="2016-11-10T16:50:00Z">
              <w:r w:rsidR="007D6B1F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5FFA9921" wp14:editId="2BD16194">
                    <wp:extent cx="3067050" cy="3390900"/>
                    <wp:effectExtent l="0" t="0" r="0" b="0"/>
                    <wp:docPr id="101" name="Picture 10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7050" cy="33909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2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034" w:author="Swapnil Agrawal | IFMR Rural Finance" w:date="2016-11-10T16:50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24A0E1C5" wp14:editId="4B021178">
                    <wp:extent cx="2895600" cy="3341370"/>
                    <wp:effectExtent l="0" t="0" r="0" b="0"/>
                    <wp:docPr id="71" name="Picture 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100"/>
                            <a:srcRect l="26442" t="570" r="23718" b="-570"/>
                            <a:stretch/>
                          </pic:blipFill>
                          <pic:spPr bwMode="auto">
                            <a:xfrm>
                              <a:off x="0" y="0"/>
                              <a:ext cx="28956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2035" w:author="Swapnil Agrawal | IFMR Rural Finance" w:date="2016-11-10T16:52:00Z">
              <w:r w:rsidR="007D6B1F">
                <w:rPr>
                  <w:noProof/>
                  <w:lang w:eastAsia="en-IN"/>
                </w:rPr>
                <w:lastRenderedPageBreak/>
                <w:drawing>
                  <wp:inline distT="0" distB="0" distL="0" distR="0" wp14:anchorId="6444B1FA" wp14:editId="3A6CBF3A">
                    <wp:extent cx="3028950" cy="3352800"/>
                    <wp:effectExtent l="0" t="0" r="0" b="0"/>
                    <wp:docPr id="102" name="Picture 10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3528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  <w:del w:id="2036" w:author="Swapnil Agrawal | IFMR Rural Finance" w:date="2016-11-10T16:52:00Z">
        <w:r w:rsidDel="007D6B1F">
          <w:rPr>
            <w:noProof/>
            <w:lang w:eastAsia="en-IN"/>
          </w:rPr>
          <w:drawing>
            <wp:inline distT="0" distB="0" distL="0" distR="0" wp14:anchorId="794FB2D0" wp14:editId="018BC9DB">
              <wp:extent cx="3038475" cy="3341370"/>
              <wp:effectExtent l="0" t="0" r="9525" b="0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102"/>
                      <a:srcRect l="25641" r="23237"/>
                      <a:stretch/>
                    </pic:blipFill>
                    <pic:spPr bwMode="auto">
                      <a:xfrm>
                        <a:off x="0" y="0"/>
                        <a:ext cx="3038475" cy="33413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2037" w:author="Swapnil Agrawal | IFMR Rural Finance" w:date="2016-11-10T16:53:00Z">
        <w:r w:rsidR="007D6B1F" w:rsidRPr="007D6B1F">
          <w:rPr>
            <w:noProof/>
            <w:lang w:eastAsia="en-IN"/>
          </w:rPr>
          <w:t xml:space="preserve"> </w:t>
        </w:r>
        <w:r w:rsidR="007D6B1F">
          <w:rPr>
            <w:noProof/>
            <w:lang w:eastAsia="en-IN"/>
          </w:rPr>
          <w:drawing>
            <wp:inline distT="0" distB="0" distL="0" distR="0" wp14:anchorId="04D49822" wp14:editId="3908CECC">
              <wp:extent cx="3057525" cy="3371850"/>
              <wp:effectExtent l="0" t="0" r="9525" b="0"/>
              <wp:docPr id="103" name="Picture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57525" cy="3371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3422AF" w:rsidRDefault="005D2CCB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F5E171C" wp14:editId="1D5C9C50">
            <wp:extent cx="3076575" cy="3381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60"/>
        <w:gridCol w:w="4925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AF02703" wp14:editId="0A155E02">
                  <wp:extent cx="2876550" cy="334137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5"/>
                          <a:srcRect l="25962" r="2371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noProof/>
                <w:lang w:eastAsia="en-IN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653F3" w:rsidRDefault="005653F3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43B940" wp14:editId="4151ADF6">
                  <wp:extent cx="30480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56"/>
        <w:gridCol w:w="480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A4D7FDA" wp14:editId="3A2EBF43">
                  <wp:extent cx="2819400" cy="334137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7"/>
                          <a:srcRect l="25801" r="23878"/>
                          <a:stretch/>
                        </pic:blipFill>
                        <pic:spPr bwMode="auto">
                          <a:xfrm>
                            <a:off x="0" y="0"/>
                            <a:ext cx="28194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E6C4ADA" wp14:editId="0B805B0D">
                  <wp:extent cx="2905125" cy="334137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8"/>
                          <a:srcRect l="2580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983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8907D9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090202" w:rsidRPr="008907D9">
        <w:rPr>
          <w:rFonts w:ascii="Times New Roman" w:hAnsi="Times New Roman"/>
          <w:sz w:val="24"/>
          <w:szCs w:val="28"/>
        </w:rPr>
        <w:t>application</w:t>
      </w:r>
      <w:r w:rsidRPr="008907D9">
        <w:rPr>
          <w:rFonts w:ascii="Times New Roman" w:hAnsi="Times New Roman"/>
          <w:sz w:val="24"/>
          <w:szCs w:val="28"/>
        </w:rPr>
        <w:t xml:space="preserve"> queue, the </w:t>
      </w:r>
      <w:r w:rsidR="00A669D8" w:rsidRPr="008907D9">
        <w:rPr>
          <w:rFonts w:ascii="Times New Roman" w:hAnsi="Times New Roman"/>
          <w:sz w:val="24"/>
          <w:szCs w:val="28"/>
        </w:rPr>
        <w:t>Loan Officer</w:t>
      </w:r>
      <w:r w:rsidRPr="008907D9">
        <w:rPr>
          <w:rFonts w:ascii="Times New Roman" w:hAnsi="Times New Roman"/>
          <w:sz w:val="24"/>
          <w:szCs w:val="28"/>
        </w:rPr>
        <w:t xml:space="preserve"> captures the </w:t>
      </w:r>
      <w:r w:rsidR="00090202" w:rsidRPr="008907D9">
        <w:rPr>
          <w:rFonts w:ascii="Times New Roman" w:hAnsi="Times New Roman"/>
          <w:sz w:val="24"/>
          <w:szCs w:val="28"/>
        </w:rPr>
        <w:t>application details</w:t>
      </w:r>
      <w:r w:rsidRPr="008907D9">
        <w:rPr>
          <w:rFonts w:ascii="Times New Roman" w:hAnsi="Times New Roman"/>
          <w:sz w:val="24"/>
          <w:szCs w:val="28"/>
        </w:rPr>
        <w:t xml:space="preserve"> data and submits the profile to undergo </w:t>
      </w:r>
      <w:r w:rsidR="00090202" w:rsidRPr="008907D9">
        <w:rPr>
          <w:rFonts w:ascii="Times New Roman" w:hAnsi="Times New Roman"/>
          <w:sz w:val="24"/>
          <w:szCs w:val="28"/>
        </w:rPr>
        <w:t xml:space="preserve">calculation of risk score 2 and </w:t>
      </w:r>
      <w:r w:rsidRPr="008907D9">
        <w:rPr>
          <w:rFonts w:ascii="Times New Roman" w:hAnsi="Times New Roman"/>
          <w:sz w:val="24"/>
          <w:szCs w:val="28"/>
        </w:rPr>
        <w:t xml:space="preserve">an </w:t>
      </w:r>
      <w:r w:rsidR="00090202" w:rsidRPr="008907D9">
        <w:rPr>
          <w:rFonts w:ascii="Times New Roman" w:hAnsi="Times New Roman"/>
          <w:sz w:val="24"/>
          <w:szCs w:val="28"/>
        </w:rPr>
        <w:t>application review</w:t>
      </w:r>
      <w:r w:rsidR="00A17689" w:rsidRPr="008907D9">
        <w:rPr>
          <w:rFonts w:ascii="Times New Roman" w:hAnsi="Times New Roman"/>
          <w:sz w:val="24"/>
          <w:szCs w:val="28"/>
        </w:rPr>
        <w:t>.</w:t>
      </w:r>
      <w:r w:rsidRPr="008907D9">
        <w:rPr>
          <w:rFonts w:ascii="Times New Roman" w:hAnsi="Times New Roman"/>
          <w:sz w:val="24"/>
          <w:szCs w:val="28"/>
        </w:rPr>
        <w:t xml:space="preserve"> </w:t>
      </w:r>
    </w:p>
    <w:p w:rsidR="002E3D37" w:rsidRDefault="00741D91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Psychometric Test </w:t>
      </w:r>
      <w:r w:rsidR="008907D9">
        <w:rPr>
          <w:rFonts w:ascii="Times New Roman" w:hAnsi="Times New Roman"/>
          <w:sz w:val="24"/>
          <w:szCs w:val="28"/>
        </w:rPr>
        <w:t>is</w:t>
      </w:r>
      <w:r w:rsidRPr="008907D9">
        <w:rPr>
          <w:rFonts w:ascii="Times New Roman" w:hAnsi="Times New Roman"/>
          <w:sz w:val="24"/>
          <w:szCs w:val="28"/>
        </w:rPr>
        <w:t xml:space="preserve"> also included in this stage</w:t>
      </w:r>
    </w:p>
    <w:p w:rsidR="008907D9" w:rsidRPr="008907D9" w:rsidRDefault="008907D9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Risk Score 2 will be calculated at the back-end on submission.</w:t>
      </w:r>
    </w:p>
    <w:p w:rsidR="008907D9" w:rsidRPr="008907D9" w:rsidRDefault="002E3D37" w:rsidP="008907D9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All </w:t>
      </w:r>
      <w:r w:rsidR="00090202" w:rsidRPr="008907D9">
        <w:rPr>
          <w:rFonts w:ascii="Times New Roman" w:hAnsi="Times New Roman"/>
          <w:sz w:val="24"/>
          <w:szCs w:val="28"/>
        </w:rPr>
        <w:t>applications will</w:t>
      </w:r>
      <w:r w:rsidR="00BE0594" w:rsidRPr="008907D9">
        <w:rPr>
          <w:rFonts w:ascii="Times New Roman" w:hAnsi="Times New Roman"/>
          <w:sz w:val="24"/>
          <w:szCs w:val="28"/>
        </w:rPr>
        <w:t xml:space="preserve"> be sent for application review</w:t>
      </w:r>
      <w:r w:rsidR="008907D9">
        <w:rPr>
          <w:rFonts w:ascii="Times New Roman" w:hAnsi="Times New Roman"/>
          <w:sz w:val="24"/>
          <w:szCs w:val="28"/>
        </w:rPr>
        <w:t xml:space="preserve"> (Auto-approval facility should also be included)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038" w:name="_Toc46481014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2038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039" w:name="_Toc46481014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2039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040" w:name="_Toc46481014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2040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41D91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2041" w:name="_Toc464810148"/>
      <w:r w:rsidRPr="00C8540F"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PSYCHOMETRIC TEST</w:t>
      </w:r>
      <w:bookmarkEnd w:id="2041"/>
    </w:p>
    <w:p w:rsidR="00677A12" w:rsidRPr="007D1B6C" w:rsidRDefault="007D1B6C" w:rsidP="007D1B6C">
      <w:pPr>
        <w:ind w:firstLine="720"/>
        <w:rPr>
          <w:sz w:val="24"/>
          <w:szCs w:val="28"/>
        </w:rPr>
      </w:pPr>
      <w:r>
        <w:rPr>
          <w:sz w:val="24"/>
          <w:szCs w:val="28"/>
        </w:rPr>
        <w:t xml:space="preserve">Refer Psychometric BRD </w:t>
      </w:r>
      <w:r w:rsidRPr="007D1B6C">
        <w:rPr>
          <w:sz w:val="24"/>
          <w:szCs w:val="28"/>
        </w:rPr>
        <w:t>for psychometric test</w:t>
      </w:r>
    </w:p>
    <w:p w:rsidR="008907D9" w:rsidRPr="007D1B6C" w:rsidRDefault="008907D9" w:rsidP="008907D9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</w:pPr>
      <w:r w:rsidRPr="007D1B6C"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t>RISK SCORE 2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UI specification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>-NA-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Screenshot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 xml:space="preserve">-NA- </w:t>
      </w:r>
    </w:p>
    <w:p w:rsidR="008907D9" w:rsidRPr="00C8540F" w:rsidRDefault="008907D9" w:rsidP="008907D9">
      <w:pPr>
        <w:rPr>
          <w:color w:val="FF0000"/>
        </w:rPr>
      </w:pP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sectPr w:rsidR="008907D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lastRenderedPageBreak/>
        <w:t>Functional requirements</w:t>
      </w:r>
    </w:p>
    <w:p w:rsidR="008907D9" w:rsidRDefault="008907D9" w:rsidP="008907D9">
      <w:pPr>
        <w:ind w:left="720"/>
        <w:rPr>
          <w:sz w:val="24"/>
        </w:rPr>
      </w:pPr>
      <w:r w:rsidRPr="008907D9">
        <w:rPr>
          <w:sz w:val="24"/>
        </w:rPr>
        <w:t>Risk Score 2 will be calculated by the system on submission of application details. The score will be calculated at the back-end on the basis of the following logic.</w:t>
      </w:r>
    </w:p>
    <w:tbl>
      <w:tblPr>
        <w:tblW w:w="16302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1344"/>
        <w:gridCol w:w="1275"/>
        <w:gridCol w:w="1134"/>
        <w:gridCol w:w="1134"/>
        <w:gridCol w:w="1560"/>
        <w:gridCol w:w="1842"/>
        <w:gridCol w:w="2693"/>
        <w:gridCol w:w="1418"/>
        <w:gridCol w:w="1276"/>
        <w:gridCol w:w="425"/>
        <w:gridCol w:w="425"/>
        <w:gridCol w:w="425"/>
        <w:gridCol w:w="426"/>
        <w:gridCol w:w="283"/>
      </w:tblGrid>
      <w:tr w:rsidR="008907D9" w:rsidRPr="008907D9" w:rsidTr="008907D9">
        <w:trPr>
          <w:trHeight w:val="465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S.No</w:t>
            </w:r>
            <w:proofErr w:type="spellEnd"/>
          </w:p>
        </w:tc>
        <w:tc>
          <w:tcPr>
            <w:tcW w:w="134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Parameter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Stage</w:t>
            </w: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Main Tab</w:t>
            </w:r>
          </w:p>
        </w:tc>
        <w:tc>
          <w:tcPr>
            <w:tcW w:w="1560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Field Name</w:t>
            </w:r>
          </w:p>
        </w:tc>
        <w:tc>
          <w:tcPr>
            <w:tcW w:w="18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Options</w:t>
            </w:r>
          </w:p>
        </w:tc>
        <w:tc>
          <w:tcPr>
            <w:tcW w:w="269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RS Option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consolidated risk score</w:t>
            </w:r>
          </w:p>
        </w:tc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screening score</w:t>
            </w:r>
          </w:p>
        </w:tc>
        <w:tc>
          <w:tcPr>
            <w:tcW w:w="1984" w:type="dxa"/>
            <w:gridSpan w:val="5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Scoring </w:t>
            </w:r>
          </w:p>
        </w:tc>
      </w:tr>
      <w:tr w:rsidR="008907D9" w:rsidRPr="008907D9" w:rsidTr="008907D9">
        <w:trPr>
          <w:trHeight w:val="51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25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25 - 30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30 - 40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40 - 55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Qualification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Education Level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Below SSLC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ITI/Diploma/ Professional Qualification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Graduate/ Equivalent to graduate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Post graduate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&amp; equivalent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More than post-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graduation 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Exp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&gt;5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residence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1-3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Housing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131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Married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Unmarried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Separated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Divorced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Widow(</w:t>
            </w: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er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7D1B6C">
        <w:trPr>
          <w:trHeight w:val="80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Involvement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Full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Part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Not Involved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282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data/ -1 to 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700+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600-700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550-600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5.&lt;550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6/53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8907D9">
        <w:trPr>
          <w:trHeight w:val="1545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9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Summary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Test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Failed in all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Failed in more than 3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Failed in 2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Passed in 5 of 6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Passed in all parameters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10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Channel Partner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Existing Customer Referral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Direct (Cold Call</w:t>
            </w:r>
            <w:proofErr w:type="gram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  <w:proofErr w:type="gram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Referral Partner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Vintage (verifiable)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25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business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283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468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premises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698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14</w:t>
            </w:r>
          </w:p>
        </w:tc>
        <w:tc>
          <w:tcPr>
            <w:tcW w:w="134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History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Clean - Single owner/ Structure</w:t>
            </w:r>
          </w:p>
        </w:tc>
        <w:tc>
          <w:tcPr>
            <w:tcW w:w="1418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7D1B6C">
        <w:trPr>
          <w:trHeight w:val="72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2. Partnership  with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3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3. Partnership with more than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47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4. Previously closed another business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5. Previously dissolved partnership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Date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9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Commercial High mark /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CIBIL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Check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STD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Sub DBT, Loss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cheque returns including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EMIs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No. of cheques bounced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0-1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4-6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&gt;6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4/53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7D1B6C">
        <w:trPr>
          <w:trHeight w:val="12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Number of EMI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bounces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 of EMI cheques bounced</w:t>
            </w:r>
            <w:r w:rsidR="009771DB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&gt;3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Bounces in </w:t>
            </w:r>
            <w:proofErr w:type="spellStart"/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loan track 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From </w:t>
            </w: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records for existing customer ID for applicant/ Business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2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&gt;2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300"/>
        </w:trPr>
        <w:tc>
          <w:tcPr>
            <w:tcW w:w="11624" w:type="dxa"/>
            <w:gridSpan w:val="8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CONSOLIDATED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100%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8907D9" w:rsidRPr="008907D9" w:rsidRDefault="008907D9" w:rsidP="008907D9">
      <w:pPr>
        <w:ind w:left="720"/>
        <w:rPr>
          <w:sz w:val="24"/>
        </w:rPr>
      </w:pP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</w:p>
    <w:p w:rsidR="009771DB" w:rsidRPr="009771DB" w:rsidRDefault="009771DB" w:rsidP="009771DB">
      <w:pPr>
        <w:ind w:left="1080"/>
      </w:pPr>
      <w:r>
        <w:t>NA</w:t>
      </w: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</w:p>
    <w:p w:rsidR="009771DB" w:rsidRPr="009771DB" w:rsidRDefault="009771DB" w:rsidP="009771DB">
      <w:pPr>
        <w:ind w:left="1080"/>
      </w:pPr>
      <w:r>
        <w:t>NA</w:t>
      </w: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</w:p>
    <w:p w:rsidR="009771DB" w:rsidRDefault="00AF1C67" w:rsidP="009771DB">
      <w:pPr>
        <w:ind w:left="1080"/>
      </w:pPr>
      <w:r>
        <w:t>Customer wise</w:t>
      </w:r>
      <w:r w:rsidR="00571FC8">
        <w:t xml:space="preserve"> Risk Score &amp; Psychometric Score</w:t>
      </w:r>
    </w:p>
    <w:p w:rsidR="00605DF5" w:rsidRDefault="00605DF5" w:rsidP="009771DB">
      <w:pPr>
        <w:ind w:left="1080"/>
        <w:sectPr w:rsidR="00605DF5" w:rsidSect="007D1B6C">
          <w:pgSz w:w="16838" w:h="11899" w:orient="landscape"/>
          <w:pgMar w:top="720" w:right="720" w:bottom="709" w:left="720" w:header="1560" w:footer="567" w:gutter="0"/>
          <w:cols w:space="720"/>
          <w:docGrid w:linePitch="360"/>
        </w:sectPr>
      </w:pPr>
    </w:p>
    <w:p w:rsidR="003F67C1" w:rsidRDefault="0034058F" w:rsidP="003F67C1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</w:pPr>
      <w:r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lastRenderedPageBreak/>
        <w:t xml:space="preserve">List of </w:t>
      </w:r>
      <w:r w:rsidR="003F67C1" w:rsidRPr="003F67C1"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t>Abbreviations</w:t>
      </w:r>
    </w:p>
    <w:tbl>
      <w:tblPr>
        <w:tblStyle w:val="TableGrid"/>
        <w:tblW w:w="7732" w:type="dxa"/>
        <w:tblInd w:w="817" w:type="dxa"/>
        <w:tblLook w:val="04A0" w:firstRow="1" w:lastRow="0" w:firstColumn="1" w:lastColumn="0" w:noHBand="0" w:noVBand="1"/>
      </w:tblPr>
      <w:tblGrid>
        <w:gridCol w:w="1872"/>
        <w:gridCol w:w="5860"/>
      </w:tblGrid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b/>
                <w:color w:val="000000"/>
                <w:sz w:val="24"/>
                <w:szCs w:val="24"/>
                <w:lang w:val="en-IN" w:eastAsia="en-IN"/>
              </w:rPr>
              <w:t>Abbreviations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ABB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Average Bank Balance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BRD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Business Requirement 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Document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CB Report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Bureau Report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Committee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CIBIL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Information Bureau (India) Limited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CRM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Central Risk Manager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Risk Officer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DO Partner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Direct Origination Partner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DPD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Days Past Due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DSCR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Debt Servicing Capability Ratio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DSO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Days Sales Outstanding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EMI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F70824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Equated Monthly Insta</w:t>
            </w:r>
            <w:r w:rsidR="003F67C1" w:rsidRPr="003F67C1">
              <w:rPr>
                <w:color w:val="000000"/>
                <w:sz w:val="24"/>
                <w:szCs w:val="24"/>
                <w:lang w:val="en-IN" w:eastAsia="en-IN"/>
              </w:rPr>
              <w:t>lments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FRO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HM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ITR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Income Tax Return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LCRDS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RFD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LCRDU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RFD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LCRIS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RFID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LCRIU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RFID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LTV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To Value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LUC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Utilisation Check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POC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Point of Contact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1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1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2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2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3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3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SCAPS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Asset Purchase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SCBDS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Business Development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SCBDU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Business Development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SCMFS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Machine Refinance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SCWCS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Working Capital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SCWCU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Working Capital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TLAPS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Asset Purchase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TLBDS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Business Development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TLBDU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Business Development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TLMFS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Machine Refinance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TLWCS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Working Capital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TLWCU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Working Capital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URN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Unique Registration Number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WC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Working Capital</w:t>
            </w:r>
          </w:p>
        </w:tc>
      </w:tr>
    </w:tbl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605DF5">
      <w:pgSz w:w="11899" w:h="16838"/>
      <w:pgMar w:top="720" w:right="709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10D2" w:rsidRDefault="005410D2">
      <w:r>
        <w:separator/>
      </w:r>
    </w:p>
  </w:endnote>
  <w:endnote w:type="continuationSeparator" w:id="0">
    <w:p w:rsidR="005410D2" w:rsidRDefault="00541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653F3" w:rsidRDefault="005653F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0D53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5653F3" w:rsidRPr="004E49BF" w:rsidRDefault="005653F3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10D2" w:rsidRDefault="005410D2">
      <w:r>
        <w:separator/>
      </w:r>
    </w:p>
  </w:footnote>
  <w:footnote w:type="continuationSeparator" w:id="0">
    <w:p w:rsidR="005410D2" w:rsidRDefault="005410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53F3" w:rsidRDefault="005653F3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53F3" w:rsidRDefault="005653F3" w:rsidP="0037061C">
    <w:pPr>
      <w:pStyle w:val="Header"/>
      <w:ind w:hanging="567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02FBA23" wp14:editId="7204C347">
              <wp:simplePos x="0" y="0"/>
              <wp:positionH relativeFrom="column">
                <wp:posOffset>1339215</wp:posOffset>
              </wp:positionH>
              <wp:positionV relativeFrom="paragraph">
                <wp:posOffset>-12700</wp:posOffset>
              </wp:positionV>
              <wp:extent cx="8091170" cy="45085"/>
              <wp:effectExtent l="0" t="0" r="5080" b="0"/>
              <wp:wrapNone/>
              <wp:docPr id="78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91170" cy="45085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45pt;margin-top:-1pt;width:637.1pt;height: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  <w:r>
      <w:rPr>
        <w:noProof/>
        <w:lang w:val="en-IN" w:eastAsia="en-IN"/>
      </w:rPr>
      <w:drawing>
        <wp:anchor distT="0" distB="0" distL="114300" distR="114300" simplePos="0" relativeHeight="251664384" behindDoc="1" locked="0" layoutInCell="1" allowOverlap="1" wp14:anchorId="3BC470A8" wp14:editId="7A22AC3A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79" name="Picture 79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53F3" w:rsidRDefault="005653F3" w:rsidP="0037061C">
    <w:pPr>
      <w:pStyle w:val="Header"/>
      <w:ind w:hanging="567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56F8D7B" wp14:editId="53938CE9">
              <wp:simplePos x="0" y="0"/>
              <wp:positionH relativeFrom="column">
                <wp:posOffset>1275907</wp:posOffset>
              </wp:positionH>
              <wp:positionV relativeFrom="paragraph">
                <wp:posOffset>-54935</wp:posOffset>
              </wp:positionV>
              <wp:extent cx="5178056" cy="45719"/>
              <wp:effectExtent l="0" t="0" r="3810" b="0"/>
              <wp:wrapNone/>
              <wp:docPr id="80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78056" cy="45719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0.45pt;margin-top:-4.35pt;width:407.7pt;height: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  <w:r>
      <w:rPr>
        <w:noProof/>
        <w:lang w:val="en-IN" w:eastAsia="en-IN"/>
      </w:rPr>
      <w:drawing>
        <wp:anchor distT="0" distB="0" distL="114300" distR="114300" simplePos="0" relativeHeight="251667456" behindDoc="1" locked="0" layoutInCell="1" allowOverlap="1" wp14:anchorId="5E91AFC4" wp14:editId="1610EC57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81" name="Picture 8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54AA5"/>
    <w:multiLevelType w:val="hybridMultilevel"/>
    <w:tmpl w:val="D450BF5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8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2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6C7D4818"/>
    <w:multiLevelType w:val="hybridMultilevel"/>
    <w:tmpl w:val="2B8030C6"/>
    <w:lvl w:ilvl="0" w:tplc="4009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40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>
    <w:nsid w:val="70332295"/>
    <w:multiLevelType w:val="hybridMultilevel"/>
    <w:tmpl w:val="DB2CE59A"/>
    <w:lvl w:ilvl="0" w:tplc="4009000B">
      <w:start w:val="1"/>
      <w:numFmt w:val="bullet"/>
      <w:lvlText w:val=""/>
      <w:lvlJc w:val="left"/>
      <w:pPr>
        <w:ind w:left="14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42">
    <w:nsid w:val="78F235E8"/>
    <w:multiLevelType w:val="hybridMultilevel"/>
    <w:tmpl w:val="8BA0EF96"/>
    <w:lvl w:ilvl="0" w:tplc="A1608370">
      <w:start w:val="1"/>
      <w:numFmt w:val="decimal"/>
      <w:lvlText w:val="%1.1"/>
      <w:lvlJc w:val="left"/>
      <w:pPr>
        <w:ind w:left="7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3">
    <w:nsid w:val="79F757CC"/>
    <w:multiLevelType w:val="hybridMultilevel"/>
    <w:tmpl w:val="F0580CD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28"/>
  </w:num>
  <w:num w:numId="4">
    <w:abstractNumId w:val="1"/>
  </w:num>
  <w:num w:numId="5">
    <w:abstractNumId w:val="4"/>
  </w:num>
  <w:num w:numId="6">
    <w:abstractNumId w:val="30"/>
  </w:num>
  <w:num w:numId="7">
    <w:abstractNumId w:val="17"/>
  </w:num>
  <w:num w:numId="8">
    <w:abstractNumId w:val="11"/>
  </w:num>
  <w:num w:numId="9">
    <w:abstractNumId w:val="8"/>
  </w:num>
  <w:num w:numId="10">
    <w:abstractNumId w:val="13"/>
  </w:num>
  <w:num w:numId="11">
    <w:abstractNumId w:val="16"/>
  </w:num>
  <w:num w:numId="12">
    <w:abstractNumId w:val="24"/>
  </w:num>
  <w:num w:numId="13">
    <w:abstractNumId w:val="33"/>
  </w:num>
  <w:num w:numId="14">
    <w:abstractNumId w:val="37"/>
  </w:num>
  <w:num w:numId="15">
    <w:abstractNumId w:val="12"/>
  </w:num>
  <w:num w:numId="16">
    <w:abstractNumId w:val="10"/>
  </w:num>
  <w:num w:numId="17">
    <w:abstractNumId w:val="34"/>
  </w:num>
  <w:num w:numId="18">
    <w:abstractNumId w:val="38"/>
  </w:num>
  <w:num w:numId="19">
    <w:abstractNumId w:val="31"/>
  </w:num>
  <w:num w:numId="20">
    <w:abstractNumId w:val="2"/>
  </w:num>
  <w:num w:numId="21">
    <w:abstractNumId w:val="23"/>
  </w:num>
  <w:num w:numId="22">
    <w:abstractNumId w:val="14"/>
  </w:num>
  <w:num w:numId="23">
    <w:abstractNumId w:val="40"/>
  </w:num>
  <w:num w:numId="24">
    <w:abstractNumId w:val="5"/>
  </w:num>
  <w:num w:numId="25">
    <w:abstractNumId w:val="19"/>
  </w:num>
  <w:num w:numId="26">
    <w:abstractNumId w:val="6"/>
  </w:num>
  <w:num w:numId="27">
    <w:abstractNumId w:val="3"/>
  </w:num>
  <w:num w:numId="28">
    <w:abstractNumId w:val="36"/>
  </w:num>
  <w:num w:numId="29">
    <w:abstractNumId w:val="15"/>
  </w:num>
  <w:num w:numId="30">
    <w:abstractNumId w:val="25"/>
  </w:num>
  <w:num w:numId="31">
    <w:abstractNumId w:val="26"/>
  </w:num>
  <w:num w:numId="32">
    <w:abstractNumId w:val="32"/>
  </w:num>
  <w:num w:numId="33">
    <w:abstractNumId w:val="18"/>
  </w:num>
  <w:num w:numId="34">
    <w:abstractNumId w:val="45"/>
  </w:num>
  <w:num w:numId="35">
    <w:abstractNumId w:val="35"/>
  </w:num>
  <w:num w:numId="36">
    <w:abstractNumId w:val="20"/>
  </w:num>
  <w:num w:numId="37">
    <w:abstractNumId w:val="9"/>
  </w:num>
  <w:num w:numId="38">
    <w:abstractNumId w:val="44"/>
  </w:num>
  <w:num w:numId="39">
    <w:abstractNumId w:val="21"/>
  </w:num>
  <w:num w:numId="40">
    <w:abstractNumId w:val="29"/>
  </w:num>
  <w:num w:numId="41">
    <w:abstractNumId w:val="42"/>
  </w:num>
  <w:num w:numId="42">
    <w:abstractNumId w:val="39"/>
  </w:num>
  <w:num w:numId="43">
    <w:abstractNumId w:val="41"/>
  </w:num>
  <w:num w:numId="44">
    <w:abstractNumId w:val="2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0"/>
  </w:num>
  <w:num w:numId="4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02A42"/>
    <w:rsid w:val="0001602C"/>
    <w:rsid w:val="00023CC3"/>
    <w:rsid w:val="00032E64"/>
    <w:rsid w:val="00082537"/>
    <w:rsid w:val="00090202"/>
    <w:rsid w:val="000B1700"/>
    <w:rsid w:val="000B2BA5"/>
    <w:rsid w:val="000B5C2D"/>
    <w:rsid w:val="000C13F9"/>
    <w:rsid w:val="000E19AD"/>
    <w:rsid w:val="000E55C9"/>
    <w:rsid w:val="000E6521"/>
    <w:rsid w:val="000F097A"/>
    <w:rsid w:val="000F410E"/>
    <w:rsid w:val="000F78E5"/>
    <w:rsid w:val="00100EAD"/>
    <w:rsid w:val="001013E2"/>
    <w:rsid w:val="001079E4"/>
    <w:rsid w:val="00112852"/>
    <w:rsid w:val="00116762"/>
    <w:rsid w:val="00120D1C"/>
    <w:rsid w:val="001369A1"/>
    <w:rsid w:val="001500BB"/>
    <w:rsid w:val="00161966"/>
    <w:rsid w:val="001712C8"/>
    <w:rsid w:val="001901C1"/>
    <w:rsid w:val="00192C71"/>
    <w:rsid w:val="001A3DD3"/>
    <w:rsid w:val="001C3668"/>
    <w:rsid w:val="001E60CD"/>
    <w:rsid w:val="001E6877"/>
    <w:rsid w:val="001E7FE2"/>
    <w:rsid w:val="0020538F"/>
    <w:rsid w:val="00213B79"/>
    <w:rsid w:val="002167F7"/>
    <w:rsid w:val="00222F8F"/>
    <w:rsid w:val="00236920"/>
    <w:rsid w:val="002523C6"/>
    <w:rsid w:val="00253E6F"/>
    <w:rsid w:val="00265C7F"/>
    <w:rsid w:val="0027001E"/>
    <w:rsid w:val="002712E0"/>
    <w:rsid w:val="002A0F46"/>
    <w:rsid w:val="002A1A41"/>
    <w:rsid w:val="002A4556"/>
    <w:rsid w:val="002A7E10"/>
    <w:rsid w:val="002B2E57"/>
    <w:rsid w:val="002B37F7"/>
    <w:rsid w:val="002C18C3"/>
    <w:rsid w:val="002C2ABC"/>
    <w:rsid w:val="002C5CC8"/>
    <w:rsid w:val="002D0C7D"/>
    <w:rsid w:val="002D53AA"/>
    <w:rsid w:val="002E3D37"/>
    <w:rsid w:val="002E52C8"/>
    <w:rsid w:val="002F60D9"/>
    <w:rsid w:val="003014A3"/>
    <w:rsid w:val="00306D88"/>
    <w:rsid w:val="003164F4"/>
    <w:rsid w:val="00324BD7"/>
    <w:rsid w:val="003256A2"/>
    <w:rsid w:val="003257A4"/>
    <w:rsid w:val="0034058F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193D"/>
    <w:rsid w:val="003B5665"/>
    <w:rsid w:val="003B6DFB"/>
    <w:rsid w:val="003D2EF3"/>
    <w:rsid w:val="003D4E74"/>
    <w:rsid w:val="003D530E"/>
    <w:rsid w:val="003D7909"/>
    <w:rsid w:val="003F67C1"/>
    <w:rsid w:val="004009AD"/>
    <w:rsid w:val="00405D2E"/>
    <w:rsid w:val="004061F7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610A1"/>
    <w:rsid w:val="0047703A"/>
    <w:rsid w:val="0049186D"/>
    <w:rsid w:val="00493EB9"/>
    <w:rsid w:val="004A65D9"/>
    <w:rsid w:val="004B6AC4"/>
    <w:rsid w:val="004C265B"/>
    <w:rsid w:val="004C2B0F"/>
    <w:rsid w:val="004D07B5"/>
    <w:rsid w:val="004D2AEC"/>
    <w:rsid w:val="004D4640"/>
    <w:rsid w:val="004D5419"/>
    <w:rsid w:val="004F03E1"/>
    <w:rsid w:val="00506974"/>
    <w:rsid w:val="0051397D"/>
    <w:rsid w:val="005163FC"/>
    <w:rsid w:val="00517E18"/>
    <w:rsid w:val="005239EC"/>
    <w:rsid w:val="00525496"/>
    <w:rsid w:val="005276B3"/>
    <w:rsid w:val="005366F3"/>
    <w:rsid w:val="00536E3C"/>
    <w:rsid w:val="00536F4C"/>
    <w:rsid w:val="00537276"/>
    <w:rsid w:val="005372CE"/>
    <w:rsid w:val="005410D2"/>
    <w:rsid w:val="0054313B"/>
    <w:rsid w:val="00546B9B"/>
    <w:rsid w:val="00546CA3"/>
    <w:rsid w:val="00550A20"/>
    <w:rsid w:val="0055603C"/>
    <w:rsid w:val="00562FC9"/>
    <w:rsid w:val="00564EE0"/>
    <w:rsid w:val="00565078"/>
    <w:rsid w:val="005653F3"/>
    <w:rsid w:val="0057119A"/>
    <w:rsid w:val="00571EAD"/>
    <w:rsid w:val="00571FC8"/>
    <w:rsid w:val="00572826"/>
    <w:rsid w:val="0057440C"/>
    <w:rsid w:val="005823AF"/>
    <w:rsid w:val="005856F5"/>
    <w:rsid w:val="005925B8"/>
    <w:rsid w:val="00595233"/>
    <w:rsid w:val="005A1F4B"/>
    <w:rsid w:val="005B1F89"/>
    <w:rsid w:val="005B7182"/>
    <w:rsid w:val="005C7EC5"/>
    <w:rsid w:val="005D2CCB"/>
    <w:rsid w:val="005D2FA6"/>
    <w:rsid w:val="005D3FC5"/>
    <w:rsid w:val="005E16A6"/>
    <w:rsid w:val="005E2107"/>
    <w:rsid w:val="005E72A8"/>
    <w:rsid w:val="005E7E1A"/>
    <w:rsid w:val="005F1AAC"/>
    <w:rsid w:val="00602154"/>
    <w:rsid w:val="0060270D"/>
    <w:rsid w:val="00605DF5"/>
    <w:rsid w:val="00610753"/>
    <w:rsid w:val="0064043E"/>
    <w:rsid w:val="00641168"/>
    <w:rsid w:val="00645805"/>
    <w:rsid w:val="0065496F"/>
    <w:rsid w:val="00656DB2"/>
    <w:rsid w:val="006608A4"/>
    <w:rsid w:val="00662D95"/>
    <w:rsid w:val="00677A12"/>
    <w:rsid w:val="00690645"/>
    <w:rsid w:val="006A414E"/>
    <w:rsid w:val="006A5795"/>
    <w:rsid w:val="006D648F"/>
    <w:rsid w:val="00705C6F"/>
    <w:rsid w:val="00720D7B"/>
    <w:rsid w:val="00730937"/>
    <w:rsid w:val="007349D1"/>
    <w:rsid w:val="00741D91"/>
    <w:rsid w:val="007516D7"/>
    <w:rsid w:val="00777E05"/>
    <w:rsid w:val="00786B50"/>
    <w:rsid w:val="00787DDD"/>
    <w:rsid w:val="007A11B8"/>
    <w:rsid w:val="007A1E25"/>
    <w:rsid w:val="007A6B11"/>
    <w:rsid w:val="007A6F51"/>
    <w:rsid w:val="007B11F5"/>
    <w:rsid w:val="007B37C0"/>
    <w:rsid w:val="007C2423"/>
    <w:rsid w:val="007D0349"/>
    <w:rsid w:val="007D14D8"/>
    <w:rsid w:val="007D1B6C"/>
    <w:rsid w:val="007D369C"/>
    <w:rsid w:val="007D53F7"/>
    <w:rsid w:val="007D5B15"/>
    <w:rsid w:val="007D6B1F"/>
    <w:rsid w:val="007E768B"/>
    <w:rsid w:val="00832935"/>
    <w:rsid w:val="008339DB"/>
    <w:rsid w:val="00840BBA"/>
    <w:rsid w:val="0084223C"/>
    <w:rsid w:val="0084566F"/>
    <w:rsid w:val="00846307"/>
    <w:rsid w:val="008632D6"/>
    <w:rsid w:val="00866D3C"/>
    <w:rsid w:val="00867B90"/>
    <w:rsid w:val="0087788E"/>
    <w:rsid w:val="008907D9"/>
    <w:rsid w:val="00893AB0"/>
    <w:rsid w:val="00894426"/>
    <w:rsid w:val="00894979"/>
    <w:rsid w:val="008A170E"/>
    <w:rsid w:val="008B4EE5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0DAA"/>
    <w:rsid w:val="00925CF6"/>
    <w:rsid w:val="00937337"/>
    <w:rsid w:val="00947C88"/>
    <w:rsid w:val="00951464"/>
    <w:rsid w:val="0095531A"/>
    <w:rsid w:val="009554A3"/>
    <w:rsid w:val="009707EF"/>
    <w:rsid w:val="00976EE9"/>
    <w:rsid w:val="009771DB"/>
    <w:rsid w:val="009848E6"/>
    <w:rsid w:val="00996B58"/>
    <w:rsid w:val="009B72CB"/>
    <w:rsid w:val="009C1965"/>
    <w:rsid w:val="009D7529"/>
    <w:rsid w:val="009F784E"/>
    <w:rsid w:val="00A05C6F"/>
    <w:rsid w:val="00A1018D"/>
    <w:rsid w:val="00A12F1F"/>
    <w:rsid w:val="00A17689"/>
    <w:rsid w:val="00A31EF8"/>
    <w:rsid w:val="00A41486"/>
    <w:rsid w:val="00A42940"/>
    <w:rsid w:val="00A52CB2"/>
    <w:rsid w:val="00A54774"/>
    <w:rsid w:val="00A61445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2257"/>
    <w:rsid w:val="00AD7154"/>
    <w:rsid w:val="00AE4FEE"/>
    <w:rsid w:val="00AF1C67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63582"/>
    <w:rsid w:val="00B76EDD"/>
    <w:rsid w:val="00B90B56"/>
    <w:rsid w:val="00B95D85"/>
    <w:rsid w:val="00BB1DD0"/>
    <w:rsid w:val="00BB2743"/>
    <w:rsid w:val="00BC1BBE"/>
    <w:rsid w:val="00BC4BF0"/>
    <w:rsid w:val="00BC718F"/>
    <w:rsid w:val="00BD58C0"/>
    <w:rsid w:val="00BD5B0B"/>
    <w:rsid w:val="00BD7D8A"/>
    <w:rsid w:val="00BE0594"/>
    <w:rsid w:val="00BE6DF2"/>
    <w:rsid w:val="00BE7F80"/>
    <w:rsid w:val="00C02487"/>
    <w:rsid w:val="00C12B61"/>
    <w:rsid w:val="00C21411"/>
    <w:rsid w:val="00C258A1"/>
    <w:rsid w:val="00C40886"/>
    <w:rsid w:val="00C471A1"/>
    <w:rsid w:val="00C51D31"/>
    <w:rsid w:val="00C541E5"/>
    <w:rsid w:val="00C576F9"/>
    <w:rsid w:val="00C64365"/>
    <w:rsid w:val="00C71282"/>
    <w:rsid w:val="00C77CD9"/>
    <w:rsid w:val="00C8540F"/>
    <w:rsid w:val="00C96BD5"/>
    <w:rsid w:val="00CA4FB7"/>
    <w:rsid w:val="00CB6A34"/>
    <w:rsid w:val="00CC0D53"/>
    <w:rsid w:val="00CC61B3"/>
    <w:rsid w:val="00CC6754"/>
    <w:rsid w:val="00CC7692"/>
    <w:rsid w:val="00CD0572"/>
    <w:rsid w:val="00CD1E75"/>
    <w:rsid w:val="00CD4C69"/>
    <w:rsid w:val="00CD6FB2"/>
    <w:rsid w:val="00CD7F47"/>
    <w:rsid w:val="00CE76AB"/>
    <w:rsid w:val="00D04272"/>
    <w:rsid w:val="00D05D6C"/>
    <w:rsid w:val="00D22280"/>
    <w:rsid w:val="00D27D00"/>
    <w:rsid w:val="00D34EF0"/>
    <w:rsid w:val="00D3630F"/>
    <w:rsid w:val="00D414D2"/>
    <w:rsid w:val="00D43682"/>
    <w:rsid w:val="00D5318A"/>
    <w:rsid w:val="00D534DE"/>
    <w:rsid w:val="00D5517C"/>
    <w:rsid w:val="00D63528"/>
    <w:rsid w:val="00D64A8D"/>
    <w:rsid w:val="00D77F4A"/>
    <w:rsid w:val="00D82647"/>
    <w:rsid w:val="00D8436F"/>
    <w:rsid w:val="00DA4FC6"/>
    <w:rsid w:val="00DA51C5"/>
    <w:rsid w:val="00DC2EC9"/>
    <w:rsid w:val="00DD0A1F"/>
    <w:rsid w:val="00DD5213"/>
    <w:rsid w:val="00DE37C4"/>
    <w:rsid w:val="00DF776C"/>
    <w:rsid w:val="00E150DA"/>
    <w:rsid w:val="00E20466"/>
    <w:rsid w:val="00E250B5"/>
    <w:rsid w:val="00E25392"/>
    <w:rsid w:val="00E47229"/>
    <w:rsid w:val="00E4790D"/>
    <w:rsid w:val="00E51A36"/>
    <w:rsid w:val="00E7238D"/>
    <w:rsid w:val="00E87460"/>
    <w:rsid w:val="00EC0EE8"/>
    <w:rsid w:val="00EC1655"/>
    <w:rsid w:val="00EC1A38"/>
    <w:rsid w:val="00EC336F"/>
    <w:rsid w:val="00EC4485"/>
    <w:rsid w:val="00ED0B64"/>
    <w:rsid w:val="00EE0ED4"/>
    <w:rsid w:val="00EE5423"/>
    <w:rsid w:val="00EF0FCD"/>
    <w:rsid w:val="00EF3DFF"/>
    <w:rsid w:val="00EF487C"/>
    <w:rsid w:val="00F2440F"/>
    <w:rsid w:val="00F24568"/>
    <w:rsid w:val="00F372A2"/>
    <w:rsid w:val="00F42BF5"/>
    <w:rsid w:val="00F5161D"/>
    <w:rsid w:val="00F673AB"/>
    <w:rsid w:val="00F67C83"/>
    <w:rsid w:val="00F70824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A31EF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A31EF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header" Target="header3.xml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microsoft.com/office/2007/relationships/stylesWithEffects" Target="stylesWithEffect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webSettings" Target="web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80F84B3-1B31-4281-AB35-CDB7F5398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86</Pages>
  <Words>8012</Words>
  <Characters>45672</Characters>
  <Application>Microsoft Office Word</Application>
  <DocSecurity>0</DocSecurity>
  <Lines>380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</vt:lpstr>
    </vt:vector>
  </TitlesOfParts>
  <Company>IFMR RURAL FINANCE</Company>
  <LinksUpToDate>false</LinksUpToDate>
  <CharactersWithSpaces>53577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</dc:title>
  <dc:creator>IFMR Rural Finance</dc:creator>
  <cp:lastModifiedBy>Swapnil Agrawal | IFMR Rural Finance</cp:lastModifiedBy>
  <cp:revision>49</cp:revision>
  <dcterms:created xsi:type="dcterms:W3CDTF">2016-11-09T14:13:00Z</dcterms:created>
  <dcterms:modified xsi:type="dcterms:W3CDTF">2016-11-14T05:58:00Z</dcterms:modified>
</cp:coreProperties>
</file>
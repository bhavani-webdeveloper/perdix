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7225C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7225C5" w:rsidP="0094246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Field Appraisal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7225C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7225C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10/23/2016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F3228C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95311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1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1.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2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2.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3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3.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Field Appraisal Queue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4" w:history="1">
            <w:r w:rsidR="00F3228C" w:rsidRPr="00C95D2F">
              <w:rPr>
                <w:rStyle w:val="Hyperlink"/>
                <w:smallCaps/>
                <w:noProof/>
              </w:rPr>
              <w:t>3.1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5" w:history="1">
            <w:r w:rsidR="00F3228C" w:rsidRPr="00C95D2F">
              <w:rPr>
                <w:rStyle w:val="Hyperlink"/>
                <w:smallCaps/>
                <w:noProof/>
              </w:rPr>
              <w:t>3.2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5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6" w:history="1">
            <w:r w:rsidR="00F3228C" w:rsidRPr="00C95D2F">
              <w:rPr>
                <w:rStyle w:val="Hyperlink"/>
                <w:smallCaps/>
                <w:noProof/>
              </w:rPr>
              <w:t>3.3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7" w:history="1">
            <w:r w:rsidR="00F3228C" w:rsidRPr="00C95D2F">
              <w:rPr>
                <w:rStyle w:val="Hyperlink"/>
                <w:smallCaps/>
                <w:noProof/>
              </w:rPr>
              <w:t>3.4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8" w:history="1">
            <w:r w:rsidR="00F3228C" w:rsidRPr="00C95D2F">
              <w:rPr>
                <w:rStyle w:val="Hyperlink"/>
                <w:smallCaps/>
                <w:noProof/>
              </w:rPr>
              <w:t>3.5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9" w:history="1">
            <w:r w:rsidR="00F3228C" w:rsidRPr="00C95D2F">
              <w:rPr>
                <w:rStyle w:val="Hyperlink"/>
                <w:smallCaps/>
                <w:noProof/>
              </w:rPr>
              <w:t>3.6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4.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Capturing Field Appraisal data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1" w:history="1">
            <w:r w:rsidR="00F3228C" w:rsidRPr="00C95D2F">
              <w:rPr>
                <w:rStyle w:val="Hyperlink"/>
                <w:smallCaps/>
                <w:noProof/>
              </w:rPr>
              <w:t>4.1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2" w:history="1">
            <w:r w:rsidR="00F3228C" w:rsidRPr="00C95D2F">
              <w:rPr>
                <w:rStyle w:val="Hyperlink"/>
                <w:smallCaps/>
                <w:noProof/>
              </w:rPr>
              <w:t>4.2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3" w:history="1">
            <w:r w:rsidR="00F3228C" w:rsidRPr="00C95D2F">
              <w:rPr>
                <w:rStyle w:val="Hyperlink"/>
                <w:smallCaps/>
                <w:noProof/>
              </w:rPr>
              <w:t>4.3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4" w:history="1">
            <w:r w:rsidR="00F3228C" w:rsidRPr="00C95D2F">
              <w:rPr>
                <w:rStyle w:val="Hyperlink"/>
                <w:smallCaps/>
                <w:noProof/>
              </w:rPr>
              <w:t>4.4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5" w:history="1">
            <w:r w:rsidR="00F3228C" w:rsidRPr="00C95D2F">
              <w:rPr>
                <w:rStyle w:val="Hyperlink"/>
                <w:smallCaps/>
                <w:noProof/>
              </w:rPr>
              <w:t>4.5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6" w:history="1">
            <w:r w:rsidR="00F3228C" w:rsidRPr="00C95D2F">
              <w:rPr>
                <w:rStyle w:val="Hyperlink"/>
                <w:smallCaps/>
                <w:noProof/>
              </w:rPr>
              <w:t>4.6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7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5.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Risk Score 2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8" w:history="1">
            <w:r w:rsidR="00F3228C" w:rsidRPr="00C95D2F">
              <w:rPr>
                <w:rStyle w:val="Hyperlink"/>
                <w:smallCaps/>
                <w:noProof/>
              </w:rPr>
              <w:t>5.1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9" w:history="1">
            <w:r w:rsidR="00F3228C" w:rsidRPr="00C95D2F">
              <w:rPr>
                <w:rStyle w:val="Hyperlink"/>
                <w:smallCaps/>
                <w:noProof/>
              </w:rPr>
              <w:t>5.2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0" w:history="1">
            <w:r w:rsidR="00F3228C" w:rsidRPr="00C95D2F">
              <w:rPr>
                <w:rStyle w:val="Hyperlink"/>
                <w:smallCaps/>
                <w:noProof/>
              </w:rPr>
              <w:t>5.3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1" w:history="1">
            <w:r w:rsidR="00F3228C" w:rsidRPr="00C95D2F">
              <w:rPr>
                <w:rStyle w:val="Hyperlink"/>
                <w:smallCaps/>
                <w:noProof/>
              </w:rPr>
              <w:t>5.4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2" w:history="1">
            <w:r w:rsidR="00F3228C" w:rsidRPr="00C95D2F">
              <w:rPr>
                <w:rStyle w:val="Hyperlink"/>
                <w:smallCaps/>
                <w:noProof/>
              </w:rPr>
              <w:t>5.5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F73490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3" w:history="1">
            <w:r w:rsidR="00F3228C" w:rsidRPr="00C95D2F">
              <w:rPr>
                <w:rStyle w:val="Hyperlink"/>
                <w:smallCaps/>
                <w:noProof/>
              </w:rPr>
              <w:t>5.6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Del="001376F5" w:rsidRDefault="00645805">
      <w:pPr>
        <w:rPr>
          <w:del w:id="0" w:author="Sarthak Shah | IFMR Rural Finance" w:date="2016-11-10T11:35:00Z"/>
        </w:rPr>
      </w:pPr>
    </w:p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E34C47" w:rsidRDefault="001376F5">
      <w:pPr>
        <w:pStyle w:val="Heading1"/>
        <w:keepNext w:val="0"/>
        <w:numPr>
          <w:ilvl w:val="0"/>
          <w:numId w:val="41"/>
        </w:numPr>
        <w:spacing w:before="480" w:after="0" w:line="276" w:lineRule="auto"/>
        <w:contextualSpacing/>
        <w:rPr>
          <w:ins w:id="1" w:author="Sarthak Shah | IFMR Rural Finance" w:date="2016-11-10T11:50:00Z"/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2" w:author="Sarthak Shah | IFMR Rural Finance" w:date="2016-11-10T11:38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bookmarkStart w:id="3" w:name="_Toc464953110"/>
      <w:ins w:id="4" w:author="Sarthak Shah | IFMR Rural Finance" w:date="2016-11-10T11:38:00Z">
        <w:r>
          <w:rPr>
            <w:rFonts w:cs="Times New Roman"/>
            <w:b w:val="0"/>
            <w:bCs w:val="0"/>
            <w:smallCaps/>
            <w:spacing w:val="5"/>
            <w:kern w:val="0"/>
            <w:sz w:val="36"/>
            <w:szCs w:val="36"/>
          </w:rPr>
          <w:lastRenderedPageBreak/>
          <w:t>Process</w:t>
        </w:r>
      </w:ins>
    </w:p>
    <w:p w:rsidR="00B42412" w:rsidRPr="00E34C47" w:rsidRDefault="00E34C47">
      <w:pPr>
        <w:pStyle w:val="Heading2"/>
        <w:ind w:firstLine="720"/>
        <w:rPr>
          <w:rFonts w:cs="Times New Roman"/>
          <w:b w:val="0"/>
          <w:color w:val="000000" w:themeColor="text1"/>
          <w:sz w:val="32"/>
          <w:rPrChange w:id="5" w:author="Sarthak Shah | IFMR Rural Finance" w:date="2016-11-10T11:52:00Z">
            <w:rPr/>
          </w:rPrChange>
        </w:rPr>
        <w:pPrChange w:id="6" w:author="Sarthak Shah | IFMR Rural Finance" w:date="2016-11-10T11:52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ins w:id="7" w:author="Sarthak Shah | IFMR Rural Finance" w:date="2016-11-10T11:50:00Z">
        <w:r w:rsidRPr="00E34C47">
          <w:rPr>
            <w:rFonts w:ascii="Times New Roman" w:hAnsi="Times New Roman" w:cs="Times New Roman"/>
            <w:b w:val="0"/>
            <w:color w:val="000000" w:themeColor="text1"/>
            <w:sz w:val="32"/>
          </w:rPr>
          <w:t>1.1 PROCESS DIAGRAM</w:t>
        </w:r>
      </w:ins>
      <w:del w:id="8" w:author="Sarthak Shah | IFMR Rural Finance" w:date="2016-11-10T11:38:00Z">
        <w:r w:rsidR="00B42412" w:rsidRPr="00E34C47" w:rsidDel="001376F5">
          <w:rPr>
            <w:rFonts w:ascii="Times New Roman" w:hAnsi="Times New Roman" w:cs="Times New Roman"/>
            <w:b w:val="0"/>
            <w:color w:val="000000" w:themeColor="text1"/>
            <w:sz w:val="32"/>
            <w:rPrChange w:id="9" w:author="Sarthak Shah | IFMR Rural Finance" w:date="2016-11-10T11:52:00Z">
              <w:rPr/>
            </w:rPrChange>
          </w:rPr>
          <w:delText>Process Diagram</w:delText>
        </w:r>
      </w:del>
      <w:bookmarkEnd w:id="3"/>
    </w:p>
    <w:p w:rsidR="00C8540F" w:rsidRPr="00C8540F" w:rsidRDefault="00C8540F" w:rsidP="00C8540F"/>
    <w:p w:rsidR="00645805" w:rsidRPr="00C8540F" w:rsidRDefault="00D73F58" w:rsidP="00645805">
      <w:del w:id="10" w:author="Sarthak Shah | IFMR Rural Finance" w:date="2016-11-10T11:33:00Z">
        <w:r w:rsidDel="001376F5">
          <w:rPr>
            <w:noProof/>
            <w:lang w:val="en-IN" w:eastAsia="en-IN"/>
          </w:rPr>
          <w:drawing>
            <wp:inline distT="0" distB="0" distL="0" distR="0" wp14:anchorId="73E30ED6" wp14:editId="68BD2C23">
              <wp:extent cx="9777730" cy="3687445"/>
              <wp:effectExtent l="0" t="0" r="0" b="8255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Field Appraisal v2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77730" cy="3687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1" w:author="Sarthak Shah | IFMR Rural Finance" w:date="2016-11-10T11:33:00Z">
        <w:r w:rsidR="001376F5">
          <w:rPr>
            <w:noProof/>
            <w:lang w:val="en-IN" w:eastAsia="en-IN"/>
          </w:rPr>
          <w:drawing>
            <wp:inline distT="0" distB="0" distL="0" distR="0">
              <wp:extent cx="9777730" cy="3689961"/>
              <wp:effectExtent l="0" t="0" r="0" b="6350"/>
              <wp:docPr id="21" name="Picture 21" descr="E:\sarthak.shah\Desktop\Field Appraisal V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E:\sarthak.shah\Desktop\Field Appraisal V3.png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777730" cy="36899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2C2ABC" w:rsidRPr="00C8540F" w:rsidRDefault="002C2ABC" w:rsidP="002C2ABC"/>
    <w:p w:rsidR="002C2ABC" w:rsidRDefault="002C2ABC" w:rsidP="002C2ABC">
      <w:pPr>
        <w:rPr>
          <w:ins w:id="12" w:author="Sarthak Shah | IFMR Rural Finance" w:date="2016-11-10T11:53:00Z"/>
        </w:rPr>
      </w:pPr>
    </w:p>
    <w:p w:rsidR="00E34C47" w:rsidRDefault="00E34C47" w:rsidP="002C2ABC">
      <w:pPr>
        <w:rPr>
          <w:ins w:id="13" w:author="Sarthak Shah | IFMR Rural Finance" w:date="2016-11-10T11:53:00Z"/>
        </w:rPr>
      </w:pPr>
    </w:p>
    <w:p w:rsidR="00E34C47" w:rsidRPr="00C8540F" w:rsidRDefault="00E34C47" w:rsidP="002C2ABC"/>
    <w:p w:rsidR="0051397D" w:rsidRDefault="00E34C47">
      <w:pPr>
        <w:pStyle w:val="Heading2"/>
        <w:numPr>
          <w:ilvl w:val="1"/>
          <w:numId w:val="43"/>
        </w:numPr>
        <w:rPr>
          <w:ins w:id="14" w:author="Sarthak Shah | IFMR Rural Finance" w:date="2016-11-10T11:52:00Z"/>
          <w:color w:val="000000" w:themeColor="text1"/>
          <w:sz w:val="32"/>
        </w:rPr>
        <w:pPrChange w:id="15" w:author="Sarthak Shah | IFMR Rural Finance" w:date="2016-11-10T11:50:00Z">
          <w:pPr/>
        </w:pPrChange>
      </w:pPr>
      <w:ins w:id="16" w:author="Sarthak Shah | IFMR Rural Finance" w:date="2016-11-10T11:36:00Z">
        <w:r w:rsidRPr="00E34C47">
          <w:rPr>
            <w:rFonts w:ascii="Times New Roman" w:hAnsi="Times New Roman" w:cs="Times New Roman"/>
            <w:b w:val="0"/>
            <w:color w:val="000000" w:themeColor="text1"/>
            <w:sz w:val="32"/>
            <w:rPrChange w:id="17" w:author="Sarthak Shah | IFMR Rural Finance" w:date="2016-11-10T11:50:00Z">
              <w:rPr>
                <w:b/>
                <w:bCs/>
                <w:sz w:val="32"/>
              </w:rPr>
            </w:rPrChange>
          </w:rPr>
          <w:lastRenderedPageBreak/>
          <w:t>PROCESS STEPS</w:t>
        </w:r>
      </w:ins>
    </w:p>
    <w:p w:rsidR="00E34C47" w:rsidRDefault="00E34C47" w:rsidP="00E34C47">
      <w:pPr>
        <w:rPr>
          <w:ins w:id="18" w:author="Sarthak Shah | IFMR Rural Finance" w:date="2016-11-10T11:53:00Z"/>
        </w:rPr>
      </w:pPr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19" w:author="Sarthak Shah | IFMR Rural Finance" w:date="2016-11-10T11:53:00Z"/>
          <w:rFonts w:ascii="Times New Roman" w:hAnsi="Times New Roman"/>
          <w:sz w:val="24"/>
          <w:szCs w:val="24"/>
        </w:rPr>
      </w:pPr>
      <w:ins w:id="20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Field Risk Officer logs in and is able to view all profiles that completed Application Stage.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21" w:author="Sarthak Shah | IFMR Rural Finance" w:date="2016-11-10T11:53:00Z"/>
          <w:rFonts w:ascii="Times New Roman" w:hAnsi="Times New Roman"/>
          <w:sz w:val="24"/>
          <w:szCs w:val="24"/>
        </w:rPr>
      </w:pPr>
      <w:ins w:id="22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FRO can search profiles based on the following criteria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3" w:author="Sarthak Shah | IFMR Rural Finance" w:date="2016-11-10T11:53:00Z"/>
          <w:rFonts w:ascii="Times New Roman" w:hAnsi="Times New Roman"/>
          <w:sz w:val="24"/>
          <w:szCs w:val="24"/>
        </w:rPr>
      </w:pPr>
      <w:ins w:id="24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Applicant Name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5" w:author="Sarthak Shah | IFMR Rural Finance" w:date="2016-11-10T11:53:00Z"/>
          <w:rFonts w:ascii="Times New Roman" w:hAnsi="Times New Roman"/>
          <w:sz w:val="24"/>
          <w:szCs w:val="24"/>
        </w:rPr>
      </w:pPr>
      <w:ins w:id="26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Business Name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7" w:author="Sarthak Shah | IFMR Rural Finance" w:date="2016-11-10T11:53:00Z"/>
          <w:rFonts w:ascii="Times New Roman" w:hAnsi="Times New Roman"/>
          <w:sz w:val="24"/>
          <w:szCs w:val="24"/>
        </w:rPr>
      </w:pPr>
      <w:ins w:id="28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URN Number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9" w:author="Sarthak Shah | IFMR Rural Finance" w:date="2016-11-10T11:53:00Z"/>
          <w:rFonts w:ascii="Times New Roman" w:hAnsi="Times New Roman"/>
          <w:sz w:val="24"/>
          <w:szCs w:val="24"/>
        </w:rPr>
      </w:pPr>
      <w:ins w:id="30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Area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31" w:author="Sarthak Shah | IFMR Rural Finance" w:date="2016-11-10T11:53:00Z"/>
          <w:rFonts w:ascii="Times New Roman" w:hAnsi="Times New Roman"/>
          <w:sz w:val="24"/>
          <w:szCs w:val="24"/>
        </w:rPr>
      </w:pPr>
      <w:ins w:id="32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City /Village/Town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33" w:author="Sarthak Shah | IFMR Rural Finance" w:date="2016-11-10T11:53:00Z"/>
          <w:rFonts w:ascii="Times New Roman" w:hAnsi="Times New Roman"/>
          <w:sz w:val="24"/>
          <w:szCs w:val="24"/>
        </w:rPr>
      </w:pPr>
      <w:ins w:id="34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All search parameters except pin</w:t>
        </w:r>
      </w:ins>
      <w:ins w:id="35" w:author="Sarthak Shah | IFMR Rural Finance" w:date="2016-11-10T11:54:00Z">
        <w:r>
          <w:rPr>
            <w:rFonts w:ascii="Times New Roman" w:hAnsi="Times New Roman"/>
            <w:sz w:val="24"/>
            <w:szCs w:val="24"/>
          </w:rPr>
          <w:t>-</w:t>
        </w:r>
      </w:ins>
      <w:ins w:id="36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code will have a sort/arrange facility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37" w:author="Sarthak Shah | IFMR Rural Finance" w:date="2016-11-10T11:53:00Z"/>
          <w:rFonts w:ascii="Times New Roman" w:hAnsi="Times New Roman"/>
          <w:sz w:val="24"/>
          <w:szCs w:val="24"/>
        </w:rPr>
      </w:pPr>
      <w:ins w:id="38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FRO will click on the desired profile to select the customer. Data of that customer will be auto-populated and all the fields will be displayed.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39" w:author="Sarthak Shah | IFMR Rural Finance" w:date="2016-11-10T11:53:00Z"/>
          <w:rFonts w:ascii="Times New Roman" w:hAnsi="Times New Roman"/>
          <w:sz w:val="24"/>
          <w:szCs w:val="24"/>
        </w:rPr>
      </w:pPr>
      <w:ins w:id="40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FRO is supposed to fill proxy indicators and capture remarks if any.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1" w:author="Sarthak Shah | IFMR Rural Finance" w:date="2016-11-10T11:53:00Z"/>
          <w:rFonts w:ascii="Times New Roman" w:hAnsi="Times New Roman"/>
          <w:sz w:val="24"/>
          <w:szCs w:val="24"/>
        </w:rPr>
      </w:pPr>
      <w:ins w:id="42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Then FRO is supposed to take decision on whether to accept/reject/send back/hold.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3" w:author="Sarthak Shah | IFMR Rural Finance" w:date="2016-11-10T11:53:00Z"/>
          <w:rFonts w:ascii="Times New Roman" w:hAnsi="Times New Roman"/>
          <w:sz w:val="24"/>
          <w:szCs w:val="24"/>
        </w:rPr>
      </w:pPr>
      <w:ins w:id="44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If accept then Calculate risk score and send the application to Field appraisal review stage.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5" w:author="Sarthak Shah | IFMR Rural Finance" w:date="2016-11-10T11:53:00Z"/>
          <w:rFonts w:ascii="Times New Roman" w:hAnsi="Times New Roman"/>
          <w:sz w:val="24"/>
          <w:szCs w:val="24"/>
        </w:rPr>
      </w:pPr>
      <w:ins w:id="46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If Reject then system will reject the application after capturing rejection remarks.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7" w:author="Sarthak Shah | IFMR Rural Finance" w:date="2016-11-10T11:53:00Z"/>
          <w:rFonts w:ascii="Times New Roman" w:hAnsi="Times New Roman"/>
          <w:sz w:val="24"/>
          <w:szCs w:val="24"/>
        </w:rPr>
      </w:pPr>
      <w:ins w:id="48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If Hold the applicant will be added back to the Field Appraisal Queue.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9" w:author="Sarthak Shah | IFMR Rural Finance" w:date="2016-11-10T11:53:00Z"/>
          <w:rFonts w:ascii="Times New Roman" w:hAnsi="Times New Roman"/>
          <w:sz w:val="24"/>
          <w:szCs w:val="24"/>
        </w:rPr>
      </w:pPr>
      <w:ins w:id="50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 xml:space="preserve">If Send back then he is supposed to select screening/application stage where </w:t>
        </w:r>
      </w:ins>
      <w:r w:rsidR="00F80626">
        <w:rPr>
          <w:rFonts w:ascii="Times New Roman" w:hAnsi="Times New Roman"/>
          <w:sz w:val="24"/>
          <w:szCs w:val="24"/>
        </w:rPr>
        <w:t>application</w:t>
      </w:r>
      <w:ins w:id="51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 xml:space="preserve"> has to be sent back.</w:t>
        </w:r>
      </w:ins>
    </w:p>
    <w:p w:rsidR="00E34C47" w:rsidRDefault="00E34C47" w:rsidP="00F80626">
      <w:pPr>
        <w:pStyle w:val="ListParagraph"/>
        <w:ind w:left="1440"/>
        <w:rPr>
          <w:ins w:id="52" w:author="Sarthak Shah | IFMR Rural Finance" w:date="2016-11-10T11:53:00Z"/>
          <w:rFonts w:ascii="Times New Roman" w:hAnsi="Times New Roman"/>
          <w:sz w:val="24"/>
          <w:szCs w:val="24"/>
        </w:rPr>
      </w:pPr>
      <w:bookmarkStart w:id="53" w:name="_GoBack"/>
      <w:bookmarkEnd w:id="53"/>
    </w:p>
    <w:p w:rsidR="00E34C47" w:rsidRPr="00E34C47" w:rsidRDefault="00E34C47" w:rsidP="00E34C47">
      <w:pPr>
        <w:rPr>
          <w:ins w:id="54" w:author="Sarthak Shah | IFMR Rural Finance" w:date="2016-11-10T11:37:00Z"/>
        </w:rPr>
      </w:pPr>
    </w:p>
    <w:p w:rsidR="001376F5" w:rsidRDefault="001376F5" w:rsidP="002C2ABC">
      <w:pPr>
        <w:rPr>
          <w:ins w:id="55" w:author="Sarthak Shah | IFMR Rural Finance" w:date="2016-11-10T11:37:00Z"/>
          <w:rFonts w:eastAsiaTheme="majorEastAsia"/>
          <w:smallCaps/>
          <w:spacing w:val="5"/>
          <w:sz w:val="36"/>
          <w:szCs w:val="36"/>
        </w:rPr>
      </w:pPr>
    </w:p>
    <w:p w:rsidR="001376F5" w:rsidRPr="001376F5" w:rsidRDefault="001376F5" w:rsidP="002C2ABC">
      <w:pPr>
        <w:rPr>
          <w:rFonts w:eastAsiaTheme="majorEastAsia"/>
          <w:smallCaps/>
          <w:spacing w:val="5"/>
          <w:sz w:val="36"/>
          <w:szCs w:val="36"/>
          <w:rPrChange w:id="56" w:author="Sarthak Shah | IFMR Rural Finance" w:date="2016-11-10T11:37:00Z">
            <w:rPr/>
          </w:rPrChange>
        </w:rPr>
        <w:sectPr w:rsidR="001376F5" w:rsidRPr="001376F5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57" w:name="_Toc46495311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57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518"/>
        <w:gridCol w:w="7582"/>
      </w:tblGrid>
      <w:tr w:rsidR="00FA2759" w:rsidRPr="00C8540F" w:rsidTr="00942461">
        <w:trPr>
          <w:trHeight w:val="300"/>
        </w:trPr>
        <w:tc>
          <w:tcPr>
            <w:tcW w:w="2518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582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942461">
        <w:trPr>
          <w:trHeight w:val="589"/>
        </w:trPr>
        <w:tc>
          <w:tcPr>
            <w:tcW w:w="2518" w:type="dxa"/>
            <w:noWrap/>
          </w:tcPr>
          <w:p w:rsidR="00FA2759" w:rsidRPr="00C8540F" w:rsidRDefault="00942461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Field Appraisal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completed list</w:t>
            </w:r>
          </w:p>
        </w:tc>
      </w:tr>
      <w:tr w:rsidR="00FA2759" w:rsidRPr="00C8540F" w:rsidTr="00942461">
        <w:trPr>
          <w:trHeight w:val="555"/>
        </w:trPr>
        <w:tc>
          <w:tcPr>
            <w:tcW w:w="2518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 Officer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</w:p>
        </w:tc>
      </w:tr>
      <w:tr w:rsidR="00942461" w:rsidRPr="00C8540F" w:rsidTr="00942461">
        <w:trPr>
          <w:trHeight w:val="555"/>
        </w:trPr>
        <w:tc>
          <w:tcPr>
            <w:tcW w:w="2518" w:type="dxa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Risk Score</w:t>
            </w:r>
          </w:p>
        </w:tc>
        <w:tc>
          <w:tcPr>
            <w:tcW w:w="7582" w:type="dxa"/>
          </w:tcPr>
          <w:p w:rsidR="00942461" w:rsidRPr="00C8540F" w:rsidRDefault="0094246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System to calculate risk score based on logic and send loan for central credit review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58" w:name="_Toc464953112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58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942461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Appraisal 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0B5C2D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9C476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Officer</w:t>
            </w:r>
          </w:p>
        </w:tc>
      </w:tr>
      <w:tr w:rsidR="00942461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Risk Score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-NA-</w:t>
            </w:r>
          </w:p>
        </w:tc>
      </w:tr>
    </w:tbl>
    <w:p w:rsidR="00B42412" w:rsidRPr="00C8540F" w:rsidRDefault="00942461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59" w:name="_Toc464953113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59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0" w:name="_Toc4649531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60"/>
    </w:p>
    <w:p w:rsidR="0084566F" w:rsidRPr="00C8540F" w:rsidRDefault="0084566F" w:rsidP="0084566F"/>
    <w:tbl>
      <w:tblPr>
        <w:tblStyle w:val="TableGrid"/>
        <w:tblW w:w="10173" w:type="dxa"/>
        <w:tblLayout w:type="fixed"/>
        <w:tblLook w:val="04A0" w:firstRow="1" w:lastRow="0" w:firstColumn="1" w:lastColumn="0" w:noHBand="0" w:noVBand="1"/>
      </w:tblPr>
      <w:tblGrid>
        <w:gridCol w:w="1809"/>
        <w:gridCol w:w="2694"/>
        <w:gridCol w:w="1701"/>
        <w:gridCol w:w="1417"/>
        <w:gridCol w:w="2552"/>
      </w:tblGrid>
      <w:tr w:rsidR="004061F7" w:rsidRPr="00C8540F" w:rsidTr="00942461">
        <w:tc>
          <w:tcPr>
            <w:tcW w:w="1809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694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Data Type</w:t>
            </w:r>
          </w:p>
        </w:tc>
        <w:tc>
          <w:tcPr>
            <w:tcW w:w="1417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Del="001376F5" w:rsidTr="00942461">
        <w:trPr>
          <w:del w:id="61" w:author="Sarthak Shah | IFMR Rural Finance" w:date="2016-11-10T11:34:00Z"/>
        </w:trPr>
        <w:tc>
          <w:tcPr>
            <w:tcW w:w="1809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2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  <w:del w:id="63" w:author="Sarthak Shah | IFMR Rural Finance" w:date="2016-11-10T11:34:00Z">
              <w:r w:rsidRPr="00C8540F"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S. No.</w:delText>
              </w:r>
            </w:del>
          </w:p>
        </w:tc>
        <w:tc>
          <w:tcPr>
            <w:tcW w:w="2694" w:type="dxa"/>
          </w:tcPr>
          <w:p w:rsidR="004061F7" w:rsidRPr="00C8540F" w:rsidDel="001376F5" w:rsidRDefault="00942461" w:rsidP="00A741CD">
            <w:pPr>
              <w:spacing w:after="200" w:line="276" w:lineRule="auto"/>
              <w:rPr>
                <w:del w:id="64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  <w:del w:id="65" w:author="Sarthak Shah | IFMR Rural Finance" w:date="2016-11-10T11:34:00Z">
              <w:r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Field Appraisal</w:delText>
              </w:r>
              <w:r w:rsidR="00410927" w:rsidRPr="00C8540F"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 xml:space="preserve"> Queue</w:delText>
              </w:r>
            </w:del>
          </w:p>
        </w:tc>
        <w:tc>
          <w:tcPr>
            <w:tcW w:w="1701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6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  <w:del w:id="67" w:author="Sarthak Shah | IFMR Rural Finance" w:date="2016-11-10T11:34:00Z">
              <w:r w:rsidRPr="00C8540F"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Numeric</w:delText>
              </w:r>
            </w:del>
          </w:p>
        </w:tc>
        <w:tc>
          <w:tcPr>
            <w:tcW w:w="1417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8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9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942461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application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0" w:name="_Toc46495311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70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3F3C68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2000250" cy="3562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5" r="24848"/>
                    <a:stretch/>
                  </pic:blipFill>
                  <pic:spPr bwMode="auto">
                    <a:xfrm>
                      <a:off x="0" y="0"/>
                      <a:ext cx="2000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BBA" w:rsidRPr="00C8540F" w:rsidRDefault="003F3C68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Field Appraisal</w:t>
      </w:r>
      <w:r w:rsidR="00840BBA" w:rsidRPr="00C8540F">
        <w:rPr>
          <w:rFonts w:ascii="Times New Roman" w:hAnsi="Times New Roman"/>
          <w:sz w:val="24"/>
          <w:szCs w:val="28"/>
        </w:rPr>
        <w:t xml:space="preserve"> Queue</w:t>
      </w:r>
    </w:p>
    <w:p w:rsidR="00A741CD" w:rsidRPr="00C8540F" w:rsidRDefault="00051FAB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1933575" cy="3467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r="17173"/>
                    <a:stretch/>
                  </pic:blipFill>
                  <pic:spPr bwMode="auto">
                    <a:xfrm>
                      <a:off x="0" y="0"/>
                      <a:ext cx="19335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1" w:name="_Toc46495311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71"/>
    </w:p>
    <w:p w:rsidR="000B5C2D" w:rsidRPr="00C8540F" w:rsidRDefault="000B5C2D" w:rsidP="000B5C2D"/>
    <w:p w:rsidR="00B62F8C" w:rsidRPr="00C8540F" w:rsidRDefault="00051FAB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lastRenderedPageBreak/>
        <w:t>Field Risk</w:t>
      </w:r>
      <w:r w:rsidR="00A669D8" w:rsidRPr="00C8540F">
        <w:rPr>
          <w:rFonts w:ascii="Times New Roman" w:hAnsi="Times New Roman"/>
          <w:b/>
          <w:sz w:val="24"/>
          <w:szCs w:val="28"/>
        </w:rPr>
        <w:t xml:space="preserve"> Officer</w:t>
      </w:r>
      <w:r>
        <w:rPr>
          <w:rFonts w:ascii="Times New Roman" w:hAnsi="Times New Roman"/>
          <w:b/>
          <w:sz w:val="24"/>
          <w:szCs w:val="28"/>
        </w:rPr>
        <w:t xml:space="preserve"> (FRO)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867B90" w:rsidRPr="00C8540F">
        <w:rPr>
          <w:rFonts w:ascii="Times New Roman" w:hAnsi="Times New Roman"/>
          <w:sz w:val="24"/>
          <w:szCs w:val="28"/>
        </w:rPr>
        <w:t xml:space="preserve">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6E4472">
        <w:rPr>
          <w:rFonts w:ascii="Times New Roman" w:hAnsi="Times New Roman"/>
          <w:sz w:val="24"/>
          <w:szCs w:val="28"/>
        </w:rPr>
        <w:t>FRO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</w:t>
      </w:r>
      <w:r w:rsidR="006E4472" w:rsidRPr="00C8540F">
        <w:rPr>
          <w:rFonts w:ascii="Times New Roman" w:hAnsi="Times New Roman"/>
          <w:sz w:val="24"/>
          <w:szCs w:val="28"/>
        </w:rPr>
        <w:t xml:space="preserve">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="006E4472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>, Area, City/Village/Town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4A5B63">
        <w:rPr>
          <w:rFonts w:ascii="Times New Roman" w:hAnsi="Times New Roman"/>
          <w:sz w:val="24"/>
          <w:szCs w:val="28"/>
        </w:rPr>
        <w:t>field appraisal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2" w:name="_Toc46495311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2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3" w:name="_Toc46495311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73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4" w:name="_Toc46495311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74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75" w:name="_Toc46495312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7057E3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75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6" w:name="_Toc4649531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76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280" w:type="dxa"/>
        <w:tblInd w:w="93" w:type="dxa"/>
        <w:tblLook w:val="04A0" w:firstRow="1" w:lastRow="0" w:firstColumn="1" w:lastColumn="0" w:noHBand="0" w:noVBand="1"/>
      </w:tblPr>
      <w:tblGrid>
        <w:gridCol w:w="917"/>
        <w:gridCol w:w="892"/>
        <w:gridCol w:w="1072"/>
        <w:gridCol w:w="1243"/>
        <w:gridCol w:w="2478"/>
        <w:gridCol w:w="2131"/>
        <w:gridCol w:w="1280"/>
        <w:gridCol w:w="1386"/>
        <w:gridCol w:w="2881"/>
        <w:tblGridChange w:id="77">
          <w:tblGrid>
            <w:gridCol w:w="917"/>
            <w:gridCol w:w="892"/>
            <w:gridCol w:w="1072"/>
            <w:gridCol w:w="1243"/>
            <w:gridCol w:w="2478"/>
            <w:gridCol w:w="2131"/>
            <w:gridCol w:w="1280"/>
            <w:gridCol w:w="1386"/>
            <w:gridCol w:w="2881"/>
          </w:tblGrid>
        </w:tblGridChange>
      </w:tblGrid>
      <w:tr w:rsidR="00147A46" w:rsidRPr="00147A46" w:rsidTr="00497BFC">
        <w:trPr>
          <w:trHeight w:val="585"/>
        </w:trPr>
        <w:tc>
          <w:tcPr>
            <w:tcW w:w="9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8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28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147A46" w:rsidRPr="00147A46" w:rsidTr="00497BFC">
        <w:trPr>
          <w:trHeight w:val="63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0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147A46" w:rsidRPr="00147A46" w:rsidTr="00497BFC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age&lt;25 years, then co-app/Guarantor is required- 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147A46" w:rsidRPr="00147A46" w:rsidTr="00497BFC">
        <w:trPr>
          <w:trHeight w:val="6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8D4CC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78" w:author="Sarthak Shah | IFMR Rural Finance" w:date="2016-11-10T12:01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Radio Buttons </w:t>
              </w:r>
            </w:ins>
            <w:del w:id="79" w:author="Sarthak Shah | IFMR Rural Finance" w:date="2016-11-10T12:01:00Z">
              <w:r w:rsidR="00147A46" w:rsidRPr="00147A46" w:rsidDel="008D4CCF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147A46" w:rsidRPr="00147A46" w:rsidTr="00497BFC">
        <w:trPr>
          <w:trHeight w:val="5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ins w:id="80" w:author="Sarthak Shah | IFMR Rural Finance" w:date="2016-11-10T12:02:00Z">
              <w:r w:rsidR="008D4CCF">
                <w:rPr>
                  <w:color w:val="000000"/>
                  <w:sz w:val="22"/>
                  <w:szCs w:val="22"/>
                  <w:lang w:val="en-IN" w:eastAsia="en-IN"/>
                </w:rPr>
                <w:t>,</w:t>
              </w:r>
            </w:ins>
            <w:del w:id="81" w:author="Sarthak Shah | IFMR Rural Finance" w:date="2016-11-10T12:02:00Z">
              <w:r w:rsidRPr="00147A46" w:rsidDel="008D4CCF">
                <w:rPr>
                  <w:color w:val="000000"/>
                  <w:sz w:val="22"/>
                  <w:szCs w:val="22"/>
                  <w:lang w:val="en-IN" w:eastAsia="en-IN"/>
                </w:rPr>
                <w:delText>/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147A46" w:rsidRPr="00147A46" w:rsidTr="00497BFC">
        <w:trPr>
          <w:trHeight w:val="5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83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                if biz involvement is not fulltime, then co-app required- from application</w:t>
            </w:r>
          </w:p>
        </w:tc>
      </w:tr>
      <w:tr w:rsidR="00147A46" w:rsidRPr="00147A46" w:rsidTr="00497BFC">
        <w:trPr>
          <w:trHeight w:val="1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74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10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147A46" w:rsidRPr="00147A46" w:rsidTr="00497BFC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2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1376F5">
        <w:trPr>
          <w:trHeight w:val="1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1376F5">
        <w:trPr>
          <w:trHeight w:val="2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1376F5">
        <w:trPr>
          <w:trHeight w:val="20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23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82" w:author="Sarthak Shah | IFMR Rural Finance" w:date="2016-11-11T13:02:00Z">
              <w:r w:rsidRPr="00147A46" w:rsidDel="00811EBB">
                <w:rPr>
                  <w:color w:val="000000"/>
                  <w:sz w:val="22"/>
                  <w:szCs w:val="22"/>
                  <w:lang w:val="en-IN" w:eastAsia="en-IN"/>
                </w:rPr>
                <w:delText>Yes 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0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8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8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10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147A46" w:rsidRPr="00147A46" w:rsidTr="00497BFC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147A46" w:rsidRPr="00147A46" w:rsidTr="00497BFC">
        <w:trPr>
          <w:trHeight w:val="80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5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4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1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1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147A46" w:rsidRPr="00147A46" w:rsidTr="00497BFC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147A46" w:rsidRPr="00147A46" w:rsidTr="00497BFC">
        <w:trPr>
          <w:trHeight w:val="54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4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14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0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147A46" w:rsidRPr="00147A46" w:rsidTr="00497BFC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liabilities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3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A2591F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147A46" w:rsidRPr="00147A46" w:rsidTr="00A2591F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MM/YYYY Format</w:t>
            </w:r>
          </w:p>
          <w:p w:rsidR="00497BFC" w:rsidRPr="00700F0A" w:rsidRDefault="00497BFC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Yes/No</w:t>
            </w:r>
            <w:r w:rsidR="00497BFC" w:rsidRPr="00700F0A">
              <w:rPr>
                <w:color w:val="000000"/>
                <w:szCs w:val="22"/>
                <w:lang w:val="en-IN" w:eastAsia="en-IN"/>
              </w:rPr>
              <w:t xml:space="preserve"> (from application)</w:t>
            </w:r>
          </w:p>
        </w:tc>
      </w:tr>
      <w:tr w:rsidR="00147A46" w:rsidRPr="00147A46" w:rsidTr="00700F0A">
        <w:trPr>
          <w:trHeight w:val="3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(If A/C type is OD, CC)-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7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EAC" w:rsidRPr="00147A46" w:rsidTr="00700F0A">
        <w:trPr>
          <w:trHeight w:val="239"/>
          <w:ins w:id="83" w:author="Sarthak Shah | IFMR Rural Finance" w:date="2016-11-10T12:15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ins w:id="84" w:author="Sarthak Shah | IFMR Rural Finance" w:date="2016-11-10T12:1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ins w:id="85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ins w:id="86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ins w:id="87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rPr>
                <w:ins w:id="88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  <w:ins w:id="89" w:author="Sarthak Shah | IFMR Rural Finance" w:date="2016-11-10T12:15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jc w:val="center"/>
              <w:rPr>
                <w:ins w:id="90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jc w:val="center"/>
              <w:rPr>
                <w:ins w:id="91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jc w:val="center"/>
              <w:rPr>
                <w:ins w:id="92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rPr>
                <w:ins w:id="93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  <w:ins w:id="94" w:author="Sarthak Shah | IFMR Rural Finance" w:date="2016-11-10T12:15:00Z">
              <w:r>
                <w:rPr>
                  <w:color w:val="000000"/>
                  <w:sz w:val="22"/>
                  <w:szCs w:val="22"/>
                  <w:lang w:val="en-IN" w:eastAsia="en-IN"/>
                </w:rPr>
                <w:t>Provide an option to enter month wise details of start month, Total Deposits, Total Withdrawals, Balance as on 15th</w:t>
              </w:r>
            </w:ins>
          </w:p>
        </w:tc>
      </w:tr>
      <w:tr w:rsidR="00147A46" w:rsidRPr="00147A46" w:rsidTr="00700F0A">
        <w:trPr>
          <w:trHeight w:val="1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95" w:author="Sarthak Shah | IFMR Rural Finance" w:date="2016-11-10T12:14:00Z">
              <w:r w:rsidRPr="00147A46" w:rsidDel="000F3EAC">
                <w:rPr>
                  <w:color w:val="000000"/>
                  <w:sz w:val="22"/>
                  <w:szCs w:val="22"/>
                  <w:lang w:val="en-IN" w:eastAsia="en-IN"/>
                </w:rPr>
                <w:delText> 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3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147A46" w:rsidRPr="00147A46" w:rsidTr="00AD2A7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4F125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</w:t>
            </w:r>
            <w:r w:rsidR="004F125D">
              <w:rPr>
                <w:color w:val="000000"/>
                <w:sz w:val="22"/>
                <w:szCs w:val="22"/>
                <w:lang w:val="en-IN" w:eastAsia="en-IN"/>
              </w:rPr>
              <w:t>ull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Proxy Indicators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9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9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Proper &amp; Matching Signboard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9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9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Bribe Offered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0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Shop/Shed Organized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1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In Industrial 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2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Customer Attitude to Kinara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3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 -- (auto -reject if Poor)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Book-keeping Quality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4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Challenging cheque bounce/fee charge/policies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5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All Machines operational?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Employee Satisfaction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Political/Police Connections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 -- (auto-reject if yes)</w:t>
            </w:r>
          </w:p>
        </w:tc>
      </w:tr>
      <w:tr w:rsidR="00147A46" w:rsidRPr="00147A46" w:rsidTr="004F125D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Multiple Products (more than 3)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9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Multiple Buyers (more than 3)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0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AD2A73">
        <w:trPr>
          <w:trHeight w:val="5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Seasonal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Income Stability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FA3E69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Stable/ Decreasing Trend/ Increasing trend/ Fluctuating</w:t>
            </w:r>
          </w:p>
        </w:tc>
      </w:tr>
      <w:tr w:rsidR="00147A46" w:rsidRPr="00147A46" w:rsidTr="00AD2A73">
        <w:trPr>
          <w:trHeight w:val="8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EB36D8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Utilization of business premises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  <w:r w:rsidR="00EB36D8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AD2A73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  <w:r w:rsidR="00147A46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811EBB" w:rsidRDefault="00147A46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  <w:r w:rsidR="00EB36D8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Good/Average/Poor</w:t>
            </w:r>
          </w:p>
        </w:tc>
      </w:tr>
      <w:tr w:rsidR="00EB36D8" w:rsidRPr="00147A46" w:rsidTr="00AD2A73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Approach for the business premises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EB36D8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Good Connectivity, Bad Connectivity</w:t>
            </w:r>
          </w:p>
        </w:tc>
      </w:tr>
      <w:tr w:rsidR="00691650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811EBB" w:rsidRDefault="0069165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Safety measures for employees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811EBB" w:rsidRDefault="0069165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811EBB" w:rsidRDefault="0069165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811EBB" w:rsidRDefault="0069165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811EBB" w:rsidRDefault="00691650" w:rsidP="009C4769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Good/Average/Poor</w:t>
            </w:r>
          </w:p>
        </w:tc>
      </w:tr>
      <w:tr w:rsidR="00EB36D8" w:rsidRPr="00147A46" w:rsidTr="00AD2A73">
        <w:trPr>
          <w:trHeight w:val="7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811EBB" w:rsidRDefault="00EB36D8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  <w:p w:rsidR="00EB36D8" w:rsidRPr="00811EBB" w:rsidRDefault="0069165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Child labour</w:t>
            </w:r>
            <w:r w:rsidR="00AF6325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er</w:t>
            </w: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69165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  <w:r w:rsidR="00EB36D8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69165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EB36D8" w:rsidRPr="00147A46" w:rsidTr="004F125D">
        <w:trPr>
          <w:trHeight w:val="9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AF6325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Is the business in</w:t>
            </w:r>
            <w:r w:rsidR="00691650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 effecting environment?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69165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  <w:r w:rsidR="00EB36D8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69165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EB36D8" w:rsidRPr="00147A46" w:rsidTr="00AD2A73">
        <w:trPr>
          <w:trHeight w:val="90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69165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Stock/material management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  <w:r w:rsidR="00691650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EB36D8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11EBB" w:rsidRDefault="0069165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Good/Average/Poor</w:t>
            </w:r>
          </w:p>
        </w:tc>
      </w:tr>
      <w:tr w:rsidR="00EB36D8" w:rsidRPr="00147A46" w:rsidTr="00AD2A73">
        <w:trPr>
          <w:trHeight w:val="1330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EB36D8" w:rsidRPr="00147A46" w:rsidTr="00AD2A73">
        <w:trPr>
          <w:trHeight w:val="697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13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EB36D8" w:rsidRPr="00147A46" w:rsidTr="00AD2A73">
        <w:trPr>
          <w:trHeight w:val="11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10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9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75646" w:rsidRPr="00147A46" w:rsidTr="00AD2A73">
        <w:trPr>
          <w:trHeight w:val="953"/>
          <w:ins w:id="307" w:author="Sarthak Shah | IFMR Rural Finance" w:date="2016-11-10T12:32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ins w:id="308" w:author="Sarthak Shah | IFMR Rural Finance" w:date="2016-11-10T12:32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ins w:id="309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ins w:id="310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ins w:id="311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rPr>
                <w:ins w:id="312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  <w:ins w:id="313" w:author="Sarthak Shah | IFMR Rural Finance" w:date="2016-11-10T12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jc w:val="center"/>
              <w:rPr>
                <w:ins w:id="314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jc w:val="center"/>
              <w:rPr>
                <w:ins w:id="315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jc w:val="center"/>
              <w:rPr>
                <w:ins w:id="316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rPr>
                <w:ins w:id="317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  <w:ins w:id="318" w:author="Sarthak Shah | IFMR Rural Finance" w:date="2016-11-10T12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In Case more than one ID card then </w:t>
              </w:r>
              <w:proofErr w:type="gramStart"/>
              <w:r>
                <w:rPr>
                  <w:color w:val="000000"/>
                  <w:sz w:val="22"/>
                  <w:szCs w:val="22"/>
                  <w:lang w:val="en-IN" w:eastAsia="en-IN"/>
                </w:rPr>
                <w:t>use</w:t>
              </w:r>
              <w:proofErr w:type="gramEnd"/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this button. Populate ID Type, ID No, Valid Up to and Document Capture again</w:t>
              </w:r>
            </w:ins>
          </w:p>
        </w:tc>
      </w:tr>
      <w:tr w:rsidR="00EB36D8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 age&lt;25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Others- --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Others-- 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756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319" w:author="Sarthak Shah | IFMR Rural Finance" w:date="2016-11-10T12:34:00Z">
              <w:r>
                <w:rPr>
                  <w:color w:val="000000"/>
                  <w:sz w:val="22"/>
                  <w:szCs w:val="22"/>
                  <w:lang w:val="en-IN" w:eastAsia="en-IN"/>
                </w:rPr>
                <w:t>Radio Buttons</w:t>
              </w:r>
            </w:ins>
            <w:del w:id="320" w:author="Sarthak Shah | IFMR Rural Finance" w:date="2016-11-10T12:34:00Z">
              <w:r w:rsidR="00EB36D8" w:rsidRPr="00147A46" w:rsidDel="00175646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28448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9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Marathi, Tamil, Bengali, O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EB36D8" w:rsidRPr="00147A46" w:rsidTr="0028448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5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756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del w:id="321" w:author="Sarthak Shah | IFMR Rural Finance" w:date="2016-11-10T12:35:00Z">
              <w:r w:rsidRPr="00147A46" w:rsidDel="00175646">
                <w:rPr>
                  <w:color w:val="000000"/>
                  <w:sz w:val="22"/>
                  <w:szCs w:val="22"/>
                  <w:lang w:val="en-IN" w:eastAsia="en-IN"/>
                </w:rPr>
                <w:delText>/</w:delText>
              </w:r>
            </w:del>
            <w:ins w:id="322" w:author="Sarthak Shah | IFMR Rural Finance" w:date="2016-11-10T12:35:00Z">
              <w:r w:rsidR="00175646">
                <w:rPr>
                  <w:color w:val="000000"/>
                  <w:sz w:val="22"/>
                  <w:szCs w:val="22"/>
                  <w:lang w:val="en-IN" w:eastAsia="en-IN"/>
                </w:rPr>
                <w:t>,</w:t>
              </w:r>
            </w:ins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CA0444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323" w:author="Sarthak Shah | IFMR Rural Finance" w:date="2016-11-10T17:42:00Z">
              <w:r>
                <w:rPr>
                  <w:color w:val="000000"/>
                  <w:sz w:val="22"/>
                  <w:szCs w:val="22"/>
                  <w:lang w:val="en-IN" w:eastAsia="en-IN"/>
                </w:rPr>
                <w:t>Dropdown</w:t>
              </w:r>
            </w:ins>
            <w:del w:id="324" w:author="Sarthak Shah | IFMR Rural Finance" w:date="2016-11-10T17:42:00Z">
              <w:r w:rsidR="00EB36D8" w:rsidRPr="00147A46" w:rsidDel="00CA0444">
                <w:rPr>
                  <w:color w:val="000000"/>
                  <w:sz w:val="22"/>
                  <w:szCs w:val="22"/>
                  <w:lang w:val="en-IN" w:eastAsia="en-IN"/>
                </w:rPr>
                <w:delText>Text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(not to be populated for guarantor)-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EB36D8" w:rsidRPr="00147A46" w:rsidTr="000565E7">
        <w:trPr>
          <w:trHeight w:val="9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(from application)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 (from application)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5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0565E7">
        <w:trPr>
          <w:trHeight w:val="2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1376F5">
        <w:trPr>
          <w:trHeight w:val="2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1376F5">
        <w:trPr>
          <w:trHeight w:val="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1376F5">
        <w:trPr>
          <w:trHeight w:val="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EB36D8" w:rsidRPr="00147A46" w:rsidTr="000565E7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2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0565E7">
        <w:trPr>
          <w:trHeight w:val="3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7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6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6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77092A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325" w:author="Sarthak Shah | IFMR Rural Finance" w:date="2016-11-10T12:45:00Z">
              <w:r>
                <w:rPr>
                  <w:color w:val="000000"/>
                  <w:sz w:val="22"/>
                  <w:szCs w:val="22"/>
                  <w:lang w:val="en-IN" w:eastAsia="en-IN"/>
                </w:rPr>
                <w:t>Y</w:t>
              </w:r>
            </w:ins>
            <w:del w:id="326" w:author="Sarthak Shah | IFMR Rural Finance" w:date="2016-11-10T12:45:00Z">
              <w:r w:rsidR="00EB36D8" w:rsidRPr="00147A46" w:rsidDel="0077092A">
                <w:rPr>
                  <w:color w:val="000000"/>
                  <w:sz w:val="22"/>
                  <w:szCs w:val="22"/>
                  <w:lang w:val="en-IN" w:eastAsia="en-IN"/>
                </w:rPr>
                <w:delText>y</w:delText>
              </w:r>
            </w:del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0565E7">
        <w:trPr>
          <w:trHeight w:val="108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0565E7">
        <w:trPr>
          <w:trHeight w:val="2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77621A" w:rsidP="007762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327" w:author="Sarthak Shah | IFMR Rural Finance" w:date="2016-11-10T12:45:00Z">
              <w:r w:rsidDel="0077092A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EB36D8" w:rsidRPr="00147A46" w:rsidTr="000565E7">
        <w:trPr>
          <w:trHeight w:val="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EB36D8" w:rsidRPr="00147A46" w:rsidTr="000565E7">
        <w:trPr>
          <w:trHeight w:val="6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7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8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0F3B63" w:rsidRPr="00147A46" w:rsidTr="000565E7">
        <w:trPr>
          <w:trHeight w:val="895"/>
          <w:ins w:id="328" w:author="Sarthak Shah | IFMR Rural Finance" w:date="2016-11-11T14:29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29" w:author="Sarthak Shah | IFMR Rural Finance" w:date="2016-11-11T14:2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30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31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32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33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33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 xml:space="preserve">Debt Source 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335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33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Dropdown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37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33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39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34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41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342" w:author="Sarthak Shah | IFMR Rural Finance" w:date="2016-11-11T14:35:00Z">
              <w:r w:rsidRPr="00147A46">
                <w:rPr>
                  <w:color w:val="FF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0F3B63" w:rsidRPr="00147A46" w:rsidTr="000614BD">
        <w:trPr>
          <w:trHeight w:val="895"/>
          <w:ins w:id="343" w:author="Sarthak Shah | IFMR Rural Finance" w:date="2016-11-11T14:30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44" w:author="Sarthak Shah | IFMR Rural Finance" w:date="2016-11-11T14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extDirection w:val="btLr"/>
            <w:vAlign w:val="center"/>
          </w:tcPr>
          <w:p w:rsidR="000F3B63" w:rsidRPr="00147A46" w:rsidRDefault="000F3B63" w:rsidP="000614BD">
            <w:pPr>
              <w:ind w:left="113" w:right="113"/>
              <w:rPr>
                <w:ins w:id="345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4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47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48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4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Creditor's Name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35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5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Alphanumeric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52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5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5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5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5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5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F3B63">
        <w:trPr>
          <w:trHeight w:val="895"/>
          <w:ins w:id="358" w:author="Sarthak Shah | IFMR Rural Finance" w:date="2016-11-11T14:30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59" w:author="Sarthak Shah | IFMR Rural Finance" w:date="2016-11-11T14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6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61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62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63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6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Loan Amount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365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6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67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6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69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7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71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7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F3B63">
        <w:trPr>
          <w:trHeight w:val="895"/>
          <w:ins w:id="373" w:author="Sarthak Shah | IFMR Rural Finance" w:date="2016-11-11T14:30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74" w:author="Sarthak Shah | IFMR Rural Finance" w:date="2016-11-11T14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75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7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77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78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7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Loan Outstanding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38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8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82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8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8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8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8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38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F3B63">
        <w:trPr>
          <w:trHeight w:val="895"/>
          <w:ins w:id="388" w:author="Sarthak Shah | IFMR Rural Finance" w:date="2016-11-11T14:34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89" w:author="Sarthak Shah | IFMR Rural Finance" w:date="2016-11-11T14:34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90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91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392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393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39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Loan term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395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39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Alphanumeric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97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39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399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40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01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40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F3B63">
        <w:trPr>
          <w:trHeight w:val="895"/>
          <w:ins w:id="403" w:author="Sarthak Shah | IFMR Rural Finance" w:date="2016-11-11T14:35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04" w:author="Sarthak Shah | IFMR Rural Finance" w:date="2016-11-11T14:3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05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0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07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08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0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Monthly Instalment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410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1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1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1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14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1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1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1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F3B63">
        <w:trPr>
          <w:trHeight w:val="895"/>
          <w:ins w:id="418" w:author="Sarthak Shah | IFMR Rural Finance" w:date="2016-11-11T14:35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19" w:author="Sarthak Shah | IFMR Rural Finance" w:date="2016-11-11T14:3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20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21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2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23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2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No. of instalment Paid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425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2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27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2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29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3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31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3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F3B63">
        <w:trPr>
          <w:trHeight w:val="895"/>
          <w:ins w:id="433" w:author="Sarthak Shah | IFMR Rural Finance" w:date="2016-11-11T14:35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34" w:author="Sarthak Shah | IFMR Rural Finance" w:date="2016-11-11T14:3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35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3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37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38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3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Purpose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440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4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Dropdown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4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4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44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4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4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44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Machine Refinance, Asset Purchase, Debt Consolidation, Working Capital, Line Of Credit, Business Development</w:t>
              </w:r>
            </w:ins>
          </w:p>
        </w:tc>
      </w:tr>
      <w:tr w:rsidR="000F3B63" w:rsidRPr="00147A46" w:rsidTr="000F3B63">
        <w:trPr>
          <w:trHeight w:val="8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448" w:author="Sarthak Shah | IFMR Rural Finance" w:date="2016-11-11T14:35:00Z">
              <w:r w:rsidRPr="00147A46">
                <w:rPr>
                  <w:b/>
                  <w:bCs/>
                  <w:color w:val="000000"/>
                  <w:sz w:val="22"/>
                  <w:szCs w:val="22"/>
                  <w:lang w:val="en-IN" w:eastAsia="en-IN"/>
                </w:rPr>
                <w:t>Button to add liabilities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44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45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45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45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453" w:author="Sarthak Shah | IFMR Rural Finance" w:date="2016-11-10T12:47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454" w:author="Sarthak Shah | IFMR Rural Finance" w:date="2016-11-10T12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455" w:author="Sarthak Shah | IFMR Rural Finance" w:date="2016-11-10T12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456" w:author="Sarthak Shah | IFMR Rural Finance" w:date="2016-11-10T12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0F3B63" w:rsidRPr="00147A46" w:rsidTr="000565E7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A2591F" w:rsidRDefault="000F3B63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A2591F" w:rsidRDefault="000F3B63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A/C type is OD, CC)- from application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  <w:ins w:id="457" w:author="Sarthak Shah | IFMR Rural Finance" w:date="2016-11-11T13:09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58" w:author="Sarthak Shah | IFMR Rural Finance" w:date="2016-11-11T13:0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59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60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B63" w:rsidRPr="00147A46" w:rsidRDefault="000F3B63" w:rsidP="00147A46">
            <w:pPr>
              <w:rPr>
                <w:ins w:id="461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62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  <w:ins w:id="463" w:author="Sarthak Shah | IFMR Rural Finance" w:date="2016-11-11T13:09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jc w:val="center"/>
              <w:rPr>
                <w:ins w:id="464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65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0F3B63" w:rsidRPr="00147A46" w:rsidRDefault="000F3B63" w:rsidP="00147A46">
            <w:pPr>
              <w:jc w:val="center"/>
              <w:rPr>
                <w:ins w:id="466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B63" w:rsidRPr="00147A46" w:rsidRDefault="000F3B63" w:rsidP="00147A46">
            <w:pPr>
              <w:rPr>
                <w:ins w:id="467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  <w:ins w:id="468" w:author="Sarthak Shah | IFMR Rural Finance" w:date="2016-11-11T13:10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monthly details. Populate start month, Total Deposits, Total Withdrawals and balance as on 15</w:t>
              </w:r>
              <w:r w:rsidRPr="00617889">
                <w:rPr>
                  <w:color w:val="000000"/>
                  <w:sz w:val="22"/>
                  <w:szCs w:val="22"/>
                  <w:vertAlign w:val="superscript"/>
                  <w:lang w:val="en-IN" w:eastAsia="en-IN"/>
                  <w:rPrChange w:id="469" w:author="Sarthak Shah | IFMR Rural Finance" w:date="2016-11-11T13:10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th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again.</w:t>
              </w:r>
            </w:ins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45BD1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745BD1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470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493"/>
          <w:trPrChange w:id="471" w:author="Sarthak Shah | IFMR Rural Finance" w:date="2016-11-10T12:53:00Z">
            <w:trPr>
              <w:trHeight w:val="751"/>
            </w:trPr>
          </w:trPrChange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72" w:author="Sarthak Shah | IFMR Rural Finance" w:date="2016-11-10T12:53:00Z">
              <w:tcPr>
                <w:tcW w:w="917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73" w:author="Sarthak Shah | IFMR Rural Finance" w:date="2016-11-10T12:53:00Z">
              <w:tcPr>
                <w:tcW w:w="89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74" w:author="Sarthak Shah | IFMR Rural Finance" w:date="2016-11-10T12:53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75" w:author="Sarthak Shah | IFMR Rural Finance" w:date="2016-11-10T12:53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6" w:author="Sarthak Shah | IFMR Rural Finance" w:date="2016-11-10T12:53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7" w:author="Sarthak Shah | IFMR Rural Finance" w:date="2016-11-10T12:53:00Z">
              <w:tcPr>
                <w:tcW w:w="213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8" w:author="Sarthak Shah | IFMR Rural Finance" w:date="2016-11-10T12:53:00Z">
              <w:tcPr>
                <w:tcW w:w="1280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9" w:author="Sarthak Shah | IFMR Rural Finance" w:date="2016-11-10T12:53:00Z">
              <w:tcPr>
                <w:tcW w:w="1386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0" w:author="Sarthak Shah | IFMR Rural Finance" w:date="2016-11-10T12:53:00Z">
              <w:tcPr>
                <w:tcW w:w="288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481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561"/>
          <w:trPrChange w:id="482" w:author="Sarthak Shah | IFMR Rural Finance" w:date="2016-11-10T12:53:00Z">
            <w:trPr>
              <w:trHeight w:val="634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83" w:author="Sarthak Shah | IFMR Rural Finance" w:date="2016-11-10T12:5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84" w:author="Sarthak Shah | IFMR Rural Finance" w:date="2016-11-10T12:5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85" w:author="Sarthak Shah | IFMR Rural Finance" w:date="2016-11-10T12:5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86" w:author="Sarthak Shah | IFMR Rural Finance" w:date="2016-11-10T12:5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7" w:author="Sarthak Shah | IFMR Rural Finance" w:date="2016-11-10T12:5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8" w:author="Sarthak Shah | IFMR Rural Finance" w:date="2016-11-10T12:5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9" w:author="Sarthak Shah | IFMR Rural Finance" w:date="2016-11-10T12:5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0" w:author="Sarthak Shah | IFMR Rural Finance" w:date="2016-11-10T12:5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1" w:author="Sarthak Shah | IFMR Rural Finance" w:date="2016-11-10T12:5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492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399"/>
          <w:trPrChange w:id="493" w:author="Sarthak Shah | IFMR Rural Finance" w:date="2016-11-10T12:53:00Z">
            <w:trPr>
              <w:trHeight w:val="109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94" w:author="Sarthak Shah | IFMR Rural Finance" w:date="2016-11-10T12:5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95" w:author="Sarthak Shah | IFMR Rural Finance" w:date="2016-11-10T12:5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96" w:author="Sarthak Shah | IFMR Rural Finance" w:date="2016-11-10T12:5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97" w:author="Sarthak Shah | IFMR Rural Finance" w:date="2016-11-10T12:5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8" w:author="Sarthak Shah | IFMR Rural Finance" w:date="2016-11-10T12:5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9" w:author="Sarthak Shah | IFMR Rural Finance" w:date="2016-11-10T12:5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0" w:author="Sarthak Shah | IFMR Rural Finance" w:date="2016-11-10T12:5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1" w:author="Sarthak Shah | IFMR Rural Finance" w:date="2016-11-10T12:5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2" w:author="Sarthak Shah | IFMR Rural Finance" w:date="2016-11-10T12:5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503" w:author="Sarthak Shah | IFMR Rural Finance" w:date="2016-11-10T12:52:00Z">
            <w:tblPrEx>
              <w:tblW w:w="14280" w:type="dxa"/>
              <w:tblInd w:w="93" w:type="dxa"/>
            </w:tblPrEx>
          </w:tblPrExChange>
        </w:tblPrEx>
        <w:trPr>
          <w:trHeight w:val="617"/>
          <w:trPrChange w:id="504" w:author="Sarthak Shah | IFMR Rural Finance" w:date="2016-11-10T12:52:00Z">
            <w:trPr>
              <w:trHeight w:val="1019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05" w:author="Sarthak Shah | IFMR Rural Finance" w:date="2016-11-10T12:5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06" w:author="Sarthak Shah | IFMR Rural Finance" w:date="2016-11-10T12:5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07" w:author="Sarthak Shah | IFMR Rural Finance" w:date="2016-11-10T12:5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08" w:author="Sarthak Shah | IFMR Rural Finance" w:date="2016-11-10T12:5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9" w:author="Sarthak Shah | IFMR Rural Finance" w:date="2016-11-10T12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0" w:author="Sarthak Shah | IFMR Rural Finance" w:date="2016-11-10T12:52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1" w:author="Sarthak Shah | IFMR Rural Finance" w:date="2016-11-10T12:52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2" w:author="Sarthak Shah | IFMR Rural Finance" w:date="2016-11-10T12:52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3" w:author="Sarthak Shah | IFMR Rural Finance" w:date="2016-11-10T12:5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514" w:author="Sarthak Shah | IFMR Rural Finance" w:date="2016-11-10T12:52:00Z">
            <w:tblPrEx>
              <w:tblW w:w="14280" w:type="dxa"/>
              <w:tblInd w:w="93" w:type="dxa"/>
            </w:tblPrEx>
          </w:tblPrExChange>
        </w:tblPrEx>
        <w:trPr>
          <w:trHeight w:val="633"/>
          <w:trPrChange w:id="515" w:author="Sarthak Shah | IFMR Rural Finance" w:date="2016-11-10T12:52:00Z">
            <w:trPr>
              <w:trHeight w:val="108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6" w:author="Sarthak Shah | IFMR Rural Finance" w:date="2016-11-10T12:5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7" w:author="Sarthak Shah | IFMR Rural Finance" w:date="2016-11-10T12:5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8" w:author="Sarthak Shah | IFMR Rural Finance" w:date="2016-11-10T12:5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9" w:author="Sarthak Shah | IFMR Rural Finance" w:date="2016-11-10T12:5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0" w:author="Sarthak Shah | IFMR Rural Finance" w:date="2016-11-10T12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1" w:author="Sarthak Shah | IFMR Rural Finance" w:date="2016-11-10T12:52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2" w:author="Sarthak Shah | IFMR Rural Finance" w:date="2016-11-10T12:52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3" w:author="Sarthak Shah | IFMR Rural Finance" w:date="2016-11-10T12:52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4" w:author="Sarthak Shah | IFMR Rural Finance" w:date="2016-11-10T12:5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525" w:author="Sarthak Shah | IFMR Rural Finance" w:date="2016-11-10T12:52:00Z">
            <w:tblPrEx>
              <w:tblW w:w="14280" w:type="dxa"/>
              <w:tblInd w:w="93" w:type="dxa"/>
            </w:tblPrEx>
          </w:tblPrExChange>
        </w:tblPrEx>
        <w:trPr>
          <w:trHeight w:val="630"/>
          <w:trPrChange w:id="526" w:author="Sarthak Shah | IFMR Rural Finance" w:date="2016-11-10T12:52:00Z">
            <w:trPr>
              <w:trHeight w:val="101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27" w:author="Sarthak Shah | IFMR Rural Finance" w:date="2016-11-10T12:5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28" w:author="Sarthak Shah | IFMR Rural Finance" w:date="2016-11-10T12:5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29" w:author="Sarthak Shah | IFMR Rural Finance" w:date="2016-11-10T12:5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30" w:author="Sarthak Shah | IFMR Rural Finance" w:date="2016-11-10T12:5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1" w:author="Sarthak Shah | IFMR Rural Finance" w:date="2016-11-10T12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2" w:author="Sarthak Shah | IFMR Rural Finance" w:date="2016-11-10T12:52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3" w:author="Sarthak Shah | IFMR Rural Finance" w:date="2016-11-10T12:52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4" w:author="Sarthak Shah | IFMR Rural Finance" w:date="2016-11-10T12:52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5" w:author="Sarthak Shah | IFMR Rural Finance" w:date="2016-11-10T12:5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0F3B63" w:rsidRPr="00147A46" w:rsidTr="002B3F10">
        <w:tblPrEx>
          <w:tblW w:w="14280" w:type="dxa"/>
          <w:tblInd w:w="93" w:type="dxa"/>
          <w:tblPrExChange w:id="536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350"/>
          <w:trPrChange w:id="537" w:author="Sarthak Shah | IFMR Rural Finance" w:date="2016-11-10T12:53:00Z">
            <w:trPr>
              <w:trHeight w:val="737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38" w:author="Sarthak Shah | IFMR Rural Finance" w:date="2016-11-10T12:5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39" w:author="Sarthak Shah | IFMR Rural Finance" w:date="2016-11-10T12:5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40" w:author="Sarthak Shah | IFMR Rural Finance" w:date="2016-11-10T12:5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41" w:author="Sarthak Shah | IFMR Rural Finance" w:date="2016-11-10T12:5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542" w:author="Sarthak Shah | IFMR Rural Finance" w:date="2016-11-10T12:5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0F3B63" w:rsidRPr="00147A46" w:rsidRDefault="000F3B63" w:rsidP="00745BD1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3" w:author="Sarthak Shah | IFMR Rural Finance" w:date="2016-11-10T12:53:00Z">
              <w:tcPr>
                <w:tcW w:w="213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4" w:author="Sarthak Shah | IFMR Rural Finance" w:date="2016-11-10T12:53:00Z">
              <w:tcPr>
                <w:tcW w:w="128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5" w:author="Sarthak Shah | IFMR Rural Finance" w:date="2016-11-10T12:53:00Z">
              <w:tcPr>
                <w:tcW w:w="1386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6" w:author="Sarthak Shah | IFMR Rural Finance" w:date="2016-11-10T12:5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745BD1">
        <w:trPr>
          <w:trHeight w:val="71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0F3B63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0F3B63" w:rsidRPr="00147A46" w:rsidTr="00745BD1">
        <w:trPr>
          <w:trHeight w:val="6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45BD1">
        <w:trPr>
          <w:trHeight w:val="8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547" w:author="Sarthak Shah | IFMR Rural Finance" w:date="2016-11-10T12:59:00Z">
              <w:r>
                <w:rPr>
                  <w:color w:val="000000"/>
                  <w:sz w:val="22"/>
                  <w:szCs w:val="22"/>
                  <w:lang w:val="en-IN" w:eastAsia="en-IN"/>
                </w:rPr>
                <w:t>Radio Buttons</w:t>
              </w:r>
            </w:ins>
            <w:del w:id="548" w:author="Sarthak Shah | IFMR Rural Finance" w:date="2016-11-10T12:59:00Z">
              <w:r w:rsidRPr="00147A46" w:rsidDel="002A5DB5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0F3B63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45BD1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0F3B63" w:rsidRPr="00147A46" w:rsidTr="00745BD1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45BD1">
        <w:trPr>
          <w:trHeight w:val="9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ins w:id="549" w:author="Sarthak Shah | IFMR Rural Finance" w:date="2016-11-11T13:11:00Z">
              <w:r>
                <w:rPr>
                  <w:color w:val="000000"/>
                  <w:sz w:val="22"/>
                  <w:szCs w:val="22"/>
                  <w:lang w:val="en-IN" w:eastAsia="en-IN"/>
                </w:rPr>
                <w:t>,</w:t>
              </w:r>
            </w:ins>
            <w:del w:id="550" w:author="Sarthak Shah | IFMR Rural Finance" w:date="2016-11-11T13:11:00Z">
              <w:r w:rsidRPr="00147A46" w:rsidDel="00617889">
                <w:rPr>
                  <w:color w:val="000000"/>
                  <w:sz w:val="22"/>
                  <w:szCs w:val="22"/>
                  <w:lang w:val="en-IN" w:eastAsia="en-IN"/>
                </w:rPr>
                <w:delText>/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Widow- from application</w:t>
            </w:r>
          </w:p>
        </w:tc>
      </w:tr>
      <w:tr w:rsidR="000F3B63" w:rsidRPr="00147A46" w:rsidTr="00745BD1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marital status is married -from application</w:t>
            </w:r>
          </w:p>
        </w:tc>
      </w:tr>
      <w:tr w:rsidR="000F3B63" w:rsidRPr="00147A46" w:rsidTr="00745BD1">
        <w:trPr>
          <w:trHeight w:val="11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</w:t>
            </w:r>
          </w:p>
        </w:tc>
      </w:tr>
      <w:tr w:rsidR="000F3B63" w:rsidRPr="00147A46" w:rsidTr="00745BD1">
        <w:trPr>
          <w:trHeight w:val="1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745BD1">
        <w:trPr>
          <w:trHeight w:val="78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 yes, did the business 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close?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745BD1">
        <w:trPr>
          <w:trHeight w:val="5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0F3B63" w:rsidRPr="00147A46" w:rsidTr="00745BD1">
        <w:trPr>
          <w:trHeight w:val="6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0F3B63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0F3B63" w:rsidRPr="00147A46" w:rsidTr="001376F5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F3B63" w:rsidRDefault="000F3B63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0F3B63" w:rsidRPr="00147A46" w:rsidTr="001376F5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F3B63" w:rsidRDefault="000F3B63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0F3B63" w:rsidRPr="00147A46" w:rsidTr="001376F5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47703A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F3B63" w:rsidRDefault="000F3B63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0F3B63" w:rsidRPr="00147A46" w:rsidTr="00AF6325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0F3B63" w:rsidRPr="00147A46" w:rsidTr="00AF6325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0F3B63" w:rsidRPr="00147A46" w:rsidTr="00AF6325">
        <w:trPr>
          <w:trHeight w:val="5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0F3B63" w:rsidRPr="00147A46" w:rsidTr="00745BD1">
        <w:trPr>
          <w:trHeight w:val="112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0F3B63" w:rsidRPr="00147A46" w:rsidTr="00745BD1">
        <w:trPr>
          <w:trHeight w:val="10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0F3B63" w:rsidRPr="00147A46" w:rsidTr="00745BD1">
        <w:trPr>
          <w:trHeight w:val="10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0F3B63" w:rsidRPr="00147A46" w:rsidTr="00745BD1">
        <w:trPr>
          <w:trHeight w:val="17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551" w:author="Sarthak Shah | IFMR Rural Finance" w:date="2016-11-10T12:59:00Z">
              <w:r w:rsidRPr="00147A46" w:rsidDel="002A5DB5">
                <w:rPr>
                  <w:color w:val="000000"/>
                  <w:sz w:val="22"/>
                  <w:szCs w:val="22"/>
                  <w:lang w:val="en-IN" w:eastAsia="en-IN"/>
                </w:rPr>
                <w:delText> </w:delText>
              </w:r>
              <w:r w:rsidDel="002A5DB5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745BD1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(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</w:tr>
      <w:tr w:rsidR="000F3B63" w:rsidRPr="00147A46" w:rsidTr="00745BD1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0F3B63" w:rsidRPr="00147A46" w:rsidTr="00745BD1">
        <w:trPr>
          <w:trHeight w:val="7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0F3B63" w:rsidRPr="00147A46" w:rsidTr="00745BD1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745BD1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0F3B63" w:rsidRPr="00147A46" w:rsidTr="007F0C78">
        <w:trPr>
          <w:trHeight w:val="330"/>
        </w:trPr>
        <w:tc>
          <w:tcPr>
            <w:tcW w:w="1428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0F3B63" w:rsidRPr="00147A46" w:rsidTr="007F0C78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BUSINESS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Cold Call, Existing customer Reference, Referral Partner - from application</w:t>
            </w:r>
          </w:p>
        </w:tc>
      </w:tr>
      <w:tr w:rsidR="000F3B63" w:rsidRPr="00147A46" w:rsidTr="007F0C78">
        <w:trPr>
          <w:trHeight w:val="915"/>
        </w:trPr>
        <w:tc>
          <w:tcPr>
            <w:tcW w:w="9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application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manufacturing -&gt; Job work, Sales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Trading -&gt;Retail, Wholesale,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Services-&gt;B2B, B2C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  <w:ins w:id="552" w:author="Sarthak Shah | IFMR Rural Finance" w:date="2016-11-10T13:09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Populate business type and business activity again</w:t>
              </w:r>
            </w:ins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0F3B63" w:rsidRPr="00147A46" w:rsidTr="007F0C78">
        <w:trPr>
          <w:trHeight w:val="15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Tin, SSL No, VAT No, Business Pan Card No, Service Tax No, DIC, MSME, S&amp;E, PAN (Mandatory if PVT LTD)(If business registered is yes) - from application</w:t>
            </w:r>
          </w:p>
        </w:tc>
      </w:tr>
      <w:tr w:rsidR="000F3B63" w:rsidRPr="00147A46" w:rsidTr="007F0C78">
        <w:trPr>
          <w:trHeight w:val="9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0F3B63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Registration Type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application</w:t>
            </w:r>
          </w:p>
        </w:tc>
      </w:tr>
      <w:tr w:rsidR="000F3B63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Has anyone else been a 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partner of your present business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7F0C78">
        <w:trPr>
          <w:trHeight w:val="9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Pin Code </w:t>
            </w:r>
          </w:p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(Search Option)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0F3B63" w:rsidRPr="00147A46" w:rsidTr="007F0C78">
        <w:trPr>
          <w:trHeight w:val="6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0F3B63" w:rsidRPr="00147A46" w:rsidTr="007F0C78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0F3B63" w:rsidRPr="00147A46" w:rsidTr="007F0C78">
        <w:trPr>
          <w:trHeight w:val="8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0F3B63" w:rsidRPr="00147A46" w:rsidTr="007F0C78">
        <w:trPr>
          <w:trHeight w:val="4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553" w:author="Sarthak Shah | IFMR Rural Finance" w:date="2016-11-10T13:13:00Z">
              <w:r w:rsidRPr="00147A46" w:rsidDel="000E2542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7F0C78">
        <w:trPr>
          <w:trHeight w:val="39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0F3B63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CE5EA9">
        <w:trPr>
          <w:trHeight w:val="34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554" w:author="Sarthak Shah | IFMR Rural Finance" w:date="2016-11-10T13:16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0F3B63" w:rsidRPr="00147A46" w:rsidTr="00CE5EA9">
        <w:trPr>
          <w:trHeight w:val="6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0F3B63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0F3B63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0F3B63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5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CE5EA9" w:rsidRDefault="000F3B63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CE5EA9" w:rsidRDefault="000F3B63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fixed liability section- total monthly Instalment amount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0F3B63" w:rsidRPr="00147A46" w:rsidTr="008A703E">
        <w:trPr>
          <w:trHeight w:val="8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0F3B63" w:rsidRPr="00147A46" w:rsidTr="008A703E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6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0F3B63" w:rsidRPr="00147A46" w:rsidTr="008A703E">
        <w:trPr>
          <w:trHeight w:val="11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0F3B63" w:rsidRPr="00147A46" w:rsidTr="008A703E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0F3B63" w:rsidRPr="00147A46" w:rsidTr="008A703E">
        <w:trPr>
          <w:trHeight w:val="10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0F3B63" w:rsidRPr="00147A46" w:rsidTr="008A703E">
        <w:trPr>
          <w:trHeight w:val="8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0F3B63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4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0F3B63" w:rsidRPr="00147A46" w:rsidTr="008A703E">
        <w:trPr>
          <w:trHeight w:val="55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5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0F3B63" w:rsidRPr="00147A46" w:rsidTr="008A703E">
        <w:trPr>
          <w:trHeight w:val="5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0F3B63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0F3B63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0F3B63" w:rsidRPr="00147A46" w:rsidTr="008A703E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4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0F3B63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0F3B63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555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64"/>
          <w:trPrChange w:id="556" w:author="Sarthak Shah | IFMR Rural Finance" w:date="2016-11-10T15:2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57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558" w:author="Sarthak Shah | IFMR Rural Finance" w:date="2016-11-10T15:23:00Z">
              <w:tcPr>
                <w:tcW w:w="89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559" w:author="Sarthak Shah | IFMR Rural Finance" w:date="2016-11-10T15:23:00Z">
              <w:tcPr>
                <w:tcW w:w="107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560" w:author="Sarthak Shah | IFMR Rural Finance" w:date="2016-11-10T15:23:00Z">
              <w:tcPr>
                <w:tcW w:w="12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1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2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3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4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5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566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67"/>
          <w:trPrChange w:id="567" w:author="Sarthak Shah | IFMR Rural Finance" w:date="2016-11-10T15:2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8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9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0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1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72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73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74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75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76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A2591F" w:rsidRDefault="000F3B63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577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130"/>
          <w:trPrChange w:id="578" w:author="Sarthak Shah | IFMR Rural Finance" w:date="2016-11-10T15:23:00Z">
            <w:trPr>
              <w:trHeight w:val="16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9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0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1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2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3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4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5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6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7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A2591F" w:rsidRDefault="000F3B63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0F3B63" w:rsidRPr="00147A46" w:rsidTr="008A703E">
        <w:trPr>
          <w:trHeight w:val="24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588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152"/>
          <w:trPrChange w:id="589" w:author="Sarthak Shah | IFMR Rural Finance" w:date="2016-11-10T15:2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0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1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2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3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4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5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6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7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8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599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169"/>
          <w:trPrChange w:id="600" w:author="Sarthak Shah | IFMR Rural Finance" w:date="2016-11-10T15:23:00Z">
            <w:trPr>
              <w:trHeight w:val="15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01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02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03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04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5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6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7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8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9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10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302"/>
          <w:trPrChange w:id="611" w:author="Sarthak Shah | IFMR Rural Finance" w:date="2016-11-10T15:23:00Z">
            <w:trPr>
              <w:trHeight w:val="228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12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13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14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15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6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7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8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9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0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MM/YYYY Format- from application</w:t>
            </w:r>
          </w:p>
        </w:tc>
      </w:tr>
      <w:tr w:rsidR="000F3B63" w:rsidRPr="00147A46" w:rsidTr="008A703E">
        <w:trPr>
          <w:trHeight w:val="1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Yes/No-from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21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69"/>
          <w:trPrChange w:id="622" w:author="Sarthak Shah | IFMR Rural Finance" w:date="2016-11-10T15:23:00Z">
            <w:trPr>
              <w:trHeight w:val="32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23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24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25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626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627" w:author="Sarthak Shah | IFMR Rural Finance" w:date="2016-11-10T15:23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628" w:author="Sarthak Shah | IFMR Rural Finance" w:date="2016-11-10T15:23:00Z">
              <w:tcPr>
                <w:tcW w:w="213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629" w:author="Sarthak Shah | IFMR Rural Finance" w:date="2016-11-10T15:23:00Z">
              <w:tcPr>
                <w:tcW w:w="128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630" w:author="Sarthak Shah | IFMR Rural Finance" w:date="2016-11-10T15:23:00Z">
              <w:tcPr>
                <w:tcW w:w="138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631" w:author="Sarthak Shah | IFMR Rural Finance" w:date="2016-11-10T15:23:00Z">
              <w:tcPr>
                <w:tcW w:w="288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(If A/C type is OD, CC)- 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32" w:author="Sarthak Shah | IFMR Rural Finance" w:date="2016-11-10T15:22:00Z">
            <w:tblPrEx>
              <w:tblW w:w="14280" w:type="dxa"/>
              <w:tblInd w:w="93" w:type="dxa"/>
            </w:tblPrEx>
          </w:tblPrExChange>
        </w:tblPrEx>
        <w:trPr>
          <w:trHeight w:val="207"/>
          <w:trPrChange w:id="633" w:author="Sarthak Shah | IFMR Rural Finance" w:date="2016-11-10T15:22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34" w:author="Sarthak Shah | IFMR Rural Finance" w:date="2016-11-10T15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35" w:author="Sarthak Shah | IFMR Rural Finance" w:date="2016-11-10T15:2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36" w:author="Sarthak Shah | IFMR Rural Finance" w:date="2016-11-10T15:2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37" w:author="Sarthak Shah | IFMR Rural Finance" w:date="2016-11-10T15:2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8" w:author="Sarthak Shah | IFMR Rural Finance" w:date="2016-11-10T15:22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9" w:author="Sarthak Shah | IFMR Rural Finance" w:date="2016-11-10T15:22:00Z">
              <w:tcPr>
                <w:tcW w:w="213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0" w:author="Sarthak Shah | IFMR Rural Finance" w:date="2016-11-10T15:22:00Z">
              <w:tcPr>
                <w:tcW w:w="1280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1" w:author="Sarthak Shah | IFMR Rural Finance" w:date="2016-11-10T15:22:00Z">
              <w:tcPr>
                <w:tcW w:w="1386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2" w:author="Sarthak Shah | IFMR Rural Finance" w:date="2016-11-10T15:22:00Z">
              <w:tcPr>
                <w:tcW w:w="288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43" w:author="Sarthak Shah | IFMR Rural Finance" w:date="2016-11-10T15:22:00Z">
            <w:tblPrEx>
              <w:tblW w:w="14280" w:type="dxa"/>
              <w:tblInd w:w="93" w:type="dxa"/>
            </w:tblPrEx>
          </w:tblPrExChange>
        </w:tblPrEx>
        <w:trPr>
          <w:trHeight w:val="198"/>
          <w:trPrChange w:id="644" w:author="Sarthak Shah | IFMR Rural Finance" w:date="2016-11-10T15:22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45" w:author="Sarthak Shah | IFMR Rural Finance" w:date="2016-11-10T15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46" w:author="Sarthak Shah | IFMR Rural Finance" w:date="2016-11-10T15:2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47" w:author="Sarthak Shah | IFMR Rural Finance" w:date="2016-11-10T15:2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48" w:author="Sarthak Shah | IFMR Rural Finance" w:date="2016-11-10T15:2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9" w:author="Sarthak Shah | IFMR Rural Finance" w:date="2016-11-10T15:2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0" w:author="Sarthak Shah | IFMR Rural Finance" w:date="2016-11-10T15:22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1" w:author="Sarthak Shah | IFMR Rural Finance" w:date="2016-11-10T15:22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2" w:author="Sarthak Shah | IFMR Rural Finance" w:date="2016-11-10T15:22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3" w:author="Sarthak Shah | IFMR Rural Finance" w:date="2016-11-10T15:2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54" w:author="Sarthak Shah | IFMR Rural Finance" w:date="2016-11-10T15:22:00Z">
            <w:tblPrEx>
              <w:tblW w:w="14280" w:type="dxa"/>
              <w:tblInd w:w="93" w:type="dxa"/>
            </w:tblPrEx>
          </w:tblPrExChange>
        </w:tblPrEx>
        <w:trPr>
          <w:trHeight w:val="216"/>
          <w:trPrChange w:id="655" w:author="Sarthak Shah | IFMR Rural Finance" w:date="2016-11-10T15:22:00Z">
            <w:trPr>
              <w:trHeight w:val="334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56" w:author="Sarthak Shah | IFMR Rural Finance" w:date="2016-11-10T15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57" w:author="Sarthak Shah | IFMR Rural Finance" w:date="2016-11-10T15:2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58" w:author="Sarthak Shah | IFMR Rural Finance" w:date="2016-11-10T15:2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59" w:author="Sarthak Shah | IFMR Rural Finance" w:date="2016-11-10T15:2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0" w:author="Sarthak Shah | IFMR Rural Finance" w:date="2016-11-10T15:2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1" w:author="Sarthak Shah | IFMR Rural Finance" w:date="2016-11-10T15:22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2" w:author="Sarthak Shah | IFMR Rural Finance" w:date="2016-11-10T15:22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3" w:author="Sarthak Shah | IFMR Rural Finance" w:date="2016-11-10T15:22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4" w:author="Sarthak Shah | IFMR Rural Finance" w:date="2016-11-10T15:2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8A703E">
        <w:trPr>
          <w:trHeight w:val="3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65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579"/>
          <w:ins w:id="666" w:author="Sarthak Shah | IFMR Rural Finance" w:date="2016-11-10T15:20:00Z"/>
          <w:trPrChange w:id="667" w:author="Sarthak Shah | IFMR Rural Finance" w:date="2016-11-10T15:23:00Z">
            <w:trPr>
              <w:trHeight w:val="34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668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0F3B63" w:rsidRPr="00147A46" w:rsidRDefault="000F3B63" w:rsidP="00147A46">
            <w:pPr>
              <w:rPr>
                <w:ins w:id="669" w:author="Sarthak Shah | IFMR Rural Finance" w:date="2016-11-10T15:2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670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0F3B63" w:rsidRPr="00147A46" w:rsidRDefault="000F3B63" w:rsidP="00147A46">
            <w:pPr>
              <w:rPr>
                <w:ins w:id="671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672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0F3B63" w:rsidRPr="00147A46" w:rsidRDefault="000F3B63" w:rsidP="00147A46">
            <w:pPr>
              <w:rPr>
                <w:ins w:id="673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674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0F3B63" w:rsidRPr="00147A46" w:rsidRDefault="000F3B63" w:rsidP="00147A46">
            <w:pPr>
              <w:rPr>
                <w:ins w:id="675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676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0F3B63" w:rsidRPr="00147A46" w:rsidRDefault="000F3B63" w:rsidP="00147A46">
            <w:pPr>
              <w:rPr>
                <w:ins w:id="677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  <w:ins w:id="678" w:author="Sarthak Shah | IFMR Rural Finance" w:date="2016-11-10T15:20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679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0F3B63" w:rsidRPr="00147A46" w:rsidRDefault="000F3B63" w:rsidP="00147A46">
            <w:pPr>
              <w:jc w:val="center"/>
              <w:rPr>
                <w:ins w:id="680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681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0F3B63" w:rsidRPr="00147A46" w:rsidRDefault="000F3B63" w:rsidP="00147A46">
            <w:pPr>
              <w:jc w:val="center"/>
              <w:rPr>
                <w:ins w:id="682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683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0F3B63" w:rsidRPr="00147A46" w:rsidRDefault="000F3B63" w:rsidP="00147A46">
            <w:pPr>
              <w:jc w:val="center"/>
              <w:rPr>
                <w:ins w:id="684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685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0F3B63" w:rsidRPr="008A703E" w:rsidRDefault="000F3B63" w:rsidP="00147A46">
            <w:pPr>
              <w:rPr>
                <w:ins w:id="686" w:author="Sarthak Shah | IFMR Rural Finance" w:date="2016-11-10T15:20:00Z"/>
                <w:color w:val="000000"/>
                <w:lang w:val="en-IN" w:eastAsia="en-IN"/>
              </w:rPr>
            </w:pPr>
            <w:ins w:id="687" w:author="Sarthak Shah | IFMR Rural Finance" w:date="2016-11-10T15:20:00Z">
              <w:r>
                <w:rPr>
                  <w:color w:val="000000"/>
                  <w:lang w:val="en-IN" w:eastAsia="en-IN"/>
                </w:rPr>
                <w:t>Populate Start month, Total Deposits, Total withdrawals and balance as on 15</w:t>
              </w:r>
              <w:r w:rsidRPr="0065057F">
                <w:rPr>
                  <w:color w:val="000000"/>
                  <w:vertAlign w:val="superscript"/>
                  <w:lang w:val="en-IN" w:eastAsia="en-IN"/>
                  <w:rPrChange w:id="688" w:author="Sarthak Shah | IFMR Rural Finance" w:date="2016-11-10T15:21:00Z">
                    <w:rPr>
                      <w:color w:val="000000"/>
                      <w:lang w:val="en-IN" w:eastAsia="en-IN"/>
                    </w:rPr>
                  </w:rPrChange>
                </w:rPr>
                <w:t>th</w:t>
              </w:r>
              <w:r>
                <w:rPr>
                  <w:color w:val="000000"/>
                  <w:lang w:val="en-IN" w:eastAsia="en-IN"/>
                </w:rPr>
                <w:t xml:space="preserve"> </w:t>
              </w:r>
            </w:ins>
            <w:ins w:id="689" w:author="Sarthak Shah | IFMR Rural Finance" w:date="2016-11-10T15:21:00Z">
              <w:r>
                <w:rPr>
                  <w:color w:val="000000"/>
                  <w:lang w:val="en-IN" w:eastAsia="en-IN"/>
                </w:rPr>
                <w:t>again</w:t>
              </w:r>
            </w:ins>
          </w:p>
        </w:tc>
      </w:tr>
      <w:tr w:rsidR="000F3B63" w:rsidRPr="00147A46" w:rsidTr="008A703E">
        <w:trPr>
          <w:trHeight w:val="2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690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423"/>
          <w:trPrChange w:id="691" w:author="Sarthak Shah | IFMR Rural Finance" w:date="2016-11-10T15:23:00Z">
            <w:trPr>
              <w:trHeight w:val="6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92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93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94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95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6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7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8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9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0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65057F">
        <w:tblPrEx>
          <w:tblW w:w="14280" w:type="dxa"/>
          <w:tblInd w:w="93" w:type="dxa"/>
          <w:tblPrExChange w:id="701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08"/>
          <w:trPrChange w:id="702" w:author="Sarthak Shah | IFMR Rural Finance" w:date="2016-11-10T15:23:00Z">
            <w:trPr>
              <w:trHeight w:val="58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03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704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705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706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707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8" w:author="Sarthak Shah | IFMR Rural Finance" w:date="2016-11-10T15:23:00Z">
              <w:tcPr>
                <w:tcW w:w="213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9" w:author="Sarthak Shah | IFMR Rural Finance" w:date="2016-11-10T15:23:00Z">
              <w:tcPr>
                <w:tcW w:w="128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0" w:author="Sarthak Shah | IFMR Rural Finance" w:date="2016-11-10T15:23:00Z">
              <w:tcPr>
                <w:tcW w:w="1386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1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EB54AA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Machine Suppliers, Business Material Supp</w:t>
            </w:r>
            <w:r>
              <w:rPr>
                <w:color w:val="000000"/>
                <w:lang w:val="en-IN" w:eastAsia="en-IN"/>
              </w:rPr>
              <w:t>liers, Business Buyer,Businessr</w:t>
            </w:r>
            <w:r w:rsidRPr="008A703E">
              <w:rPr>
                <w:color w:val="000000"/>
                <w:lang w:val="en-IN" w:eastAsia="en-IN"/>
              </w:rPr>
              <w:t>eferral</w:t>
            </w:r>
          </w:p>
        </w:tc>
      </w:tr>
      <w:tr w:rsidR="000F3B63" w:rsidRPr="00147A46" w:rsidTr="008A703E">
        <w:trPr>
          <w:trHeight w:val="25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Buyer- Conditional Mandatory, Others- Optional</w:t>
            </w:r>
          </w:p>
        </w:tc>
      </w:tr>
      <w:tr w:rsidR="000F3B63" w:rsidRPr="00147A46" w:rsidTr="008A703E">
        <w:trPr>
          <w:trHeight w:val="1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Sector table</w:t>
            </w:r>
          </w:p>
        </w:tc>
      </w:tr>
      <w:tr w:rsidR="000F3B63" w:rsidRPr="00147A46" w:rsidTr="008A703E">
        <w:trPr>
          <w:trHeight w:val="2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Sub Sector table</w:t>
            </w:r>
          </w:p>
        </w:tc>
      </w:tr>
      <w:tr w:rsidR="000F3B63" w:rsidRPr="00147A46" w:rsidTr="008A703E">
        <w:trPr>
          <w:trHeight w:val="12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901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Machine Refinance, Asset Purchase, Debt Consolidation, Working Capital, Business Development (from application)</w:t>
            </w:r>
          </w:p>
        </w:tc>
      </w:tr>
      <w:tr w:rsidR="000F3B63" w:rsidRPr="00147A46" w:rsidTr="008A703E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8A703E">
        <w:trPr>
          <w:trHeight w:val="4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 - from application (If WC, or BD, or LOC )</w:t>
            </w:r>
          </w:p>
        </w:tc>
      </w:tr>
      <w:tr w:rsidR="000F3B63" w:rsidRPr="00147A46" w:rsidTr="008A703E">
        <w:trPr>
          <w:trHeight w:val="2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(auto populated based on fixed assets field)</w:t>
            </w:r>
          </w:p>
        </w:tc>
      </w:tr>
      <w:tr w:rsidR="000F3B63" w:rsidRPr="00147A46" w:rsidTr="008A703E">
        <w:trPr>
          <w:trHeight w:val="1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8A703E">
        <w:trPr>
          <w:trHeight w:val="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8A703E">
        <w:trPr>
          <w:trHeight w:val="3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0F3B63" w:rsidRPr="00147A46" w:rsidTr="008A703E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Weekly, monthly, Quarterly, Semi- Annually, Annually</w:t>
            </w:r>
          </w:p>
        </w:tc>
      </w:tr>
      <w:tr w:rsidR="000F3B63" w:rsidRPr="00147A46" w:rsidTr="00F27736">
        <w:trPr>
          <w:trHeight w:val="2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F2773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Est date of Completion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0F3B63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8A703E" w:rsidRDefault="000F3B63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populated based on Purpose above (refer to screening dropdown sheet- from application)</w:t>
            </w:r>
          </w:p>
        </w:tc>
      </w:tr>
      <w:tr w:rsidR="000F3B63" w:rsidRPr="00147A46" w:rsidTr="00F27736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F27736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0F3B63" w:rsidRPr="00147A46" w:rsidTr="00F27736">
        <w:trPr>
          <w:trHeight w:val="69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F27736">
        <w:trPr>
          <w:trHeight w:val="7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F27736">
        <w:trPr>
          <w:trHeight w:val="6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F27736">
        <w:trPr>
          <w:trHeight w:val="7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F27736">
        <w:trPr>
          <w:trHeight w:val="6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F27736">
        <w:trPr>
          <w:trHeight w:val="7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0F3B63" w:rsidRPr="00147A46" w:rsidTr="00F27736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0F3B63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0F3B63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0F3B63" w:rsidRPr="00147A46" w:rsidRDefault="000F3B63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0F3B63" w:rsidRPr="00147A46" w:rsidTr="00497BFC">
        <w:trPr>
          <w:trHeight w:val="315"/>
        </w:trPr>
        <w:tc>
          <w:tcPr>
            <w:tcW w:w="412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0F3B63" w:rsidRPr="00147A46" w:rsidRDefault="000F3B63" w:rsidP="00147A46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 Remarks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 Remarks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0F3B63" w:rsidRPr="00147A46" w:rsidRDefault="000F3B63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0F3B63" w:rsidRPr="00147A46" w:rsidRDefault="000F3B63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F3B63" w:rsidRPr="00147A46" w:rsidRDefault="000F3B63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Provide text box with 200 word limit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12" w:name="_Toc464953122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712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44D7AF7" wp14:editId="70787D3B">
            <wp:extent cx="3019425" cy="33413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Default="00CC6ABD" w:rsidP="00CC7692">
      <w:pPr>
        <w:rPr>
          <w:sz w:val="28"/>
        </w:rPr>
      </w:pPr>
      <w:r>
        <w:rPr>
          <w:sz w:val="28"/>
        </w:rPr>
        <w:t>Click on the ‘+’ to add remarks at the end of the field appraisal</w:t>
      </w:r>
    </w:p>
    <w:p w:rsidR="00CC6ABD" w:rsidRDefault="00CC6ABD" w:rsidP="00CC7692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3"/>
        <w:gridCol w:w="5414"/>
      </w:tblGrid>
      <w:tr w:rsidR="00CC6ABD" w:rsidTr="00CC6ABD">
        <w:tc>
          <w:tcPr>
            <w:tcW w:w="5413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84D255" wp14:editId="27F47398">
                  <wp:extent cx="302895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959DD0" wp14:editId="78C70A4D">
                  <wp:extent cx="2971800" cy="33413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6123" r="2387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ABD" w:rsidRPr="00CC6ABD" w:rsidRDefault="00CC6ABD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3C25BC7" wp14:editId="55A0907D">
            <wp:extent cx="32385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359" r="21154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7D1639E" wp14:editId="04AA17F9">
            <wp:extent cx="32385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557" r="21955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30"/>
        <w:gridCol w:w="5226"/>
        <w:gridCol w:w="4938"/>
      </w:tblGrid>
      <w:tr w:rsidR="002A7E10" w:rsidRPr="00C8540F" w:rsidTr="00C722C4">
        <w:trPr>
          <w:trHeight w:val="5994"/>
        </w:trPr>
        <w:tc>
          <w:tcPr>
            <w:tcW w:w="4775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B82C7F6" wp14:editId="433E1AA2">
                  <wp:extent cx="2857500" cy="33413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644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13" w:author="Sarthak Shah | IFMR Rural Finance" w:date="2016-11-10T17:31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19B5605F" wp14:editId="5E3EE1AB">
                    <wp:extent cx="2933700" cy="3341370"/>
                    <wp:effectExtent l="0" t="0" r="0" b="0"/>
                    <wp:docPr id="83" name="Picture 8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2"/>
                            <a:srcRect l="25802" r="23718"/>
                            <a:stretch/>
                          </pic:blipFill>
                          <pic:spPr bwMode="auto">
                            <a:xfrm>
                              <a:off x="0" y="0"/>
                              <a:ext cx="29337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14" w:author="Sarthak Shah | IFMR Rural Finance" w:date="2016-11-10T17:31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0D77B67B" wp14:editId="44A035AB">
                    <wp:extent cx="3181350" cy="3429000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3"/>
                            <a:srcRect l="16251" r="14166"/>
                            <a:stretch/>
                          </pic:blipFill>
                          <pic:spPr bwMode="auto">
                            <a:xfrm>
                              <a:off x="0" y="0"/>
                              <a:ext cx="3181794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158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18F9D0BD" wp14:editId="42C9B143">
                  <wp:extent cx="2943225" cy="3341370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6604" r="23877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D941551" wp14:editId="0061A9AC">
                  <wp:extent cx="3009900" cy="334137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2A7E10" w:rsidRPr="00C8540F" w:rsidRDefault="00A26B05" w:rsidP="00A26B05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4D3D48" wp14:editId="6E34B6D0">
                  <wp:extent cx="3038475" cy="3341370"/>
                  <wp:effectExtent l="0" t="0" r="952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5481" r="23398"/>
                          <a:stretch/>
                        </pic:blipFill>
                        <pic:spPr bwMode="auto">
                          <a:xfrm>
                            <a:off x="0" y="0"/>
                            <a:ext cx="30384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E0F250" wp14:editId="4A950E5E">
                  <wp:extent cx="2990850" cy="334137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A26B05">
              <w:rPr>
                <w:noProof/>
                <w:lang w:val="en-IN" w:eastAsia="en-IN"/>
              </w:rPr>
              <w:drawing>
                <wp:inline distT="0" distB="0" distL="0" distR="0" wp14:anchorId="57B3FB21" wp14:editId="1752FDF5">
                  <wp:extent cx="3095625" cy="3341370"/>
                  <wp:effectExtent l="0" t="0" r="952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4840" t="342" r="23077" b="-342"/>
                          <a:stretch/>
                        </pic:blipFill>
                        <pic:spPr bwMode="auto">
                          <a:xfrm>
                            <a:off x="0" y="0"/>
                            <a:ext cx="30956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420B5A" w:rsidRDefault="00420B5A" w:rsidP="002A7E10">
      <w:pPr>
        <w:rPr>
          <w:sz w:val="28"/>
        </w:rPr>
        <w:sectPr w:rsidR="00420B5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20B5A" w:rsidP="001E7FE2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51AB5EE" wp14:editId="34456882">
            <wp:extent cx="3019425" cy="334137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961" r="2323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35"/>
        <w:gridCol w:w="5332"/>
      </w:tblGrid>
      <w:tr w:rsidR="00431FFE" w:rsidRPr="00C8540F" w:rsidTr="00420B5A">
        <w:trPr>
          <w:trHeight w:val="6381"/>
        </w:trPr>
        <w:tc>
          <w:tcPr>
            <w:tcW w:w="5135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CD6C940" wp14:editId="46F35618">
                  <wp:extent cx="2981325" cy="3341370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431FFE">
            <w:pPr>
              <w:rPr>
                <w:sz w:val="28"/>
              </w:rPr>
            </w:pPr>
          </w:p>
        </w:tc>
        <w:tc>
          <w:tcPr>
            <w:tcW w:w="5332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B3CC4C" wp14:editId="00B2298D">
                  <wp:extent cx="3048000" cy="334137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641" r="23077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FD4391">
            <w:pPr>
              <w:rPr>
                <w:sz w:val="28"/>
              </w:rPr>
            </w:pP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04823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27C1608" wp14:editId="7293E6A5">
            <wp:extent cx="31623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4839" r="21955"/>
                    <a:stretch/>
                  </pic:blipFill>
                  <pic:spPr bwMode="auto">
                    <a:xfrm>
                      <a:off x="0" y="0"/>
                      <a:ext cx="31623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211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DB0724" wp14:editId="5B17FF63">
                  <wp:extent cx="3028950" cy="334137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5961" r="2307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15" w:author="Sarthak Shah | IFMR Rural Finance" w:date="2016-11-10T17:34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5F7DA803" wp14:editId="72A36782">
                    <wp:extent cx="2990850" cy="3341370"/>
                    <wp:effectExtent l="0" t="0" r="0" b="0"/>
                    <wp:docPr id="94" name="Picture 9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4"/>
                            <a:srcRect l="26281" r="23398"/>
                            <a:stretch/>
                          </pic:blipFill>
                          <pic:spPr bwMode="auto">
                            <a:xfrm>
                              <a:off x="0" y="0"/>
                              <a:ext cx="29908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16" w:author="Sarthak Shah | IFMR Rural Finance" w:date="2016-11-10T17:34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lastRenderedPageBreak/>
                <w:drawing>
                  <wp:inline distT="0" distB="0" distL="0" distR="0" wp14:anchorId="1BF5F54D" wp14:editId="45D046D7">
                    <wp:extent cx="3171825" cy="3429001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5"/>
                            <a:srcRect l="16875" r="13750"/>
                            <a:stretch/>
                          </pic:blipFill>
                          <pic:spPr bwMode="auto">
                            <a:xfrm>
                              <a:off x="0" y="0"/>
                              <a:ext cx="3172267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032AEA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4130C01" wp14:editId="0724A008">
            <wp:extent cx="3000375" cy="334137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5802" r="2371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AEA" w:rsidRDefault="00032AEA" w:rsidP="00517E18">
      <w:pPr>
        <w:pStyle w:val="ListParagraph"/>
        <w:ind w:left="1440"/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Proxy Indicators</w:t>
      </w:r>
    </w:p>
    <w:p w:rsidR="00032AEA" w:rsidRDefault="00032AEA" w:rsidP="00032AEA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6B4565" wp14:editId="275215C6">
                  <wp:extent cx="3000375" cy="334137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5641" r="2387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2D2F82" wp14:editId="154E1231">
                  <wp:extent cx="300037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121" r="2339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5E8F425" wp14:editId="393A1089">
                  <wp:extent cx="2914650" cy="3341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F003BE" wp14:editId="7571753B">
                  <wp:extent cx="2952115" cy="334137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5803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95211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AEA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FE0591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FE0591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3E6BD6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7982B09" wp14:editId="0A8935F0">
            <wp:extent cx="31242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4680" r="22755"/>
                    <a:stretch/>
                  </pic:blipFill>
                  <pic:spPr bwMode="auto">
                    <a:xfrm>
                      <a:off x="0" y="0"/>
                      <a:ext cx="31242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3E6BD6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5D2B42B5" wp14:editId="3BEB446B">
            <wp:extent cx="29908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1"/>
        <w:gridCol w:w="4820"/>
        <w:gridCol w:w="476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5A22B8" wp14:editId="78F29D3F">
                  <wp:extent cx="2971800" cy="3341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0AF614B" wp14:editId="749CBA6F">
                  <wp:extent cx="2990850" cy="33413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D63E916" wp14:editId="220ACA0C">
                  <wp:extent cx="29527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121" r="2419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3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7FE37B" wp14:editId="3AFB653B">
                  <wp:extent cx="2847975" cy="334137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A2AA60" wp14:editId="3F7E7E00">
                  <wp:extent cx="28860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644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C2C1D6" wp14:editId="7ADCAC60">
                  <wp:extent cx="2847975" cy="334137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28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D7612CA" wp14:editId="291E9AFD">
                  <wp:extent cx="2933700" cy="3341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12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1B551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3CF8D73" wp14:editId="3BEACAC8">
            <wp:extent cx="299085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3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EBB3E6" wp14:editId="5A616787">
                  <wp:extent cx="2876550" cy="33413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680CB2" wp14:editId="1DFF5950">
                  <wp:extent cx="2933700" cy="334137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6272" t="342" r="23247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33"/>
        <w:gridCol w:w="4993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A0F7A18" wp14:editId="7D7C4E5F">
                  <wp:extent cx="2962275" cy="334137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5961" r="2323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17" w:author="Sarthak Shah | IFMR Rural Finance" w:date="2016-11-10T17:36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7A0BCFEB" wp14:editId="3234628F">
                    <wp:extent cx="2924175" cy="3341370"/>
                    <wp:effectExtent l="0" t="0" r="9525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4"/>
                            <a:srcRect l="25642" t="57" r="23396" b="-57"/>
                            <a:stretch/>
                          </pic:blipFill>
                          <pic:spPr bwMode="auto">
                            <a:xfrm>
                              <a:off x="0" y="0"/>
                              <a:ext cx="29241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18" w:author="Sarthak Shah | IFMR Rural Finance" w:date="2016-11-10T17:36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52A6713A" wp14:editId="56529C1B">
                    <wp:extent cx="3143250" cy="3429001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5"/>
                            <a:srcRect l="16875" r="14375"/>
                            <a:stretch/>
                          </pic:blipFill>
                          <pic:spPr bwMode="auto">
                            <a:xfrm>
                              <a:off x="0" y="0"/>
                              <a:ext cx="3143688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F533B8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307CEF7" wp14:editId="7875C305">
            <wp:extent cx="3057525" cy="33413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F533B8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4C7EE99" wp14:editId="14E30392">
            <wp:extent cx="30861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5321" r="22756"/>
                    <a:stretch/>
                  </pic:blipFill>
                  <pic:spPr bwMode="auto">
                    <a:xfrm>
                      <a:off x="0" y="0"/>
                      <a:ext cx="3086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17"/>
        <w:gridCol w:w="4905"/>
        <w:gridCol w:w="4991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18D177" wp14:editId="3AFB929D">
                  <wp:extent cx="2905125" cy="334137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19" w:author="Sarthak Shah | IFMR Rural Finance" w:date="2016-11-10T17:39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1A1301B2" wp14:editId="6634C681">
                    <wp:extent cx="2933700" cy="3341370"/>
                    <wp:effectExtent l="0" t="0" r="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9"/>
                            <a:srcRect l="26282" r="23238"/>
                            <a:stretch/>
                          </pic:blipFill>
                          <pic:spPr bwMode="auto">
                            <a:xfrm>
                              <a:off x="0" y="0"/>
                              <a:ext cx="2933199" cy="3340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20" w:author="Sarthak Shah | IFMR Rural Finance" w:date="2016-11-10T17:39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1C855E37" wp14:editId="437C2AA3">
                    <wp:extent cx="3095625" cy="3429000"/>
                    <wp:effectExtent l="0" t="0" r="9525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0"/>
                            <a:srcRect l="17709" r="14583"/>
                            <a:stretch/>
                          </pic:blipFill>
                          <pic:spPr bwMode="auto">
                            <a:xfrm>
                              <a:off x="0" y="0"/>
                              <a:ext cx="3096057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21" w:author="Sarthak Shah | IFMR Rural Finance" w:date="2016-11-10T17:40:00Z">
              <w:r w:rsidDel="00401689">
                <w:rPr>
                  <w:noProof/>
                  <w:lang w:eastAsia="en-IN"/>
                </w:rPr>
                <w:drawing>
                  <wp:inline distT="0" distB="0" distL="0" distR="0" wp14:anchorId="42730940" wp14:editId="5236BA82">
                    <wp:extent cx="3009900" cy="3341370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1"/>
                            <a:srcRect l="25962" t="57" r="23397" b="-57"/>
                            <a:stretch/>
                          </pic:blipFill>
                          <pic:spPr bwMode="auto">
                            <a:xfrm>
                              <a:off x="0" y="0"/>
                              <a:ext cx="30099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22" w:author="Sarthak Shah | IFMR Rural Finance" w:date="2016-11-10T17:40:00Z">
              <w:r w:rsidR="00401689" w:rsidRPr="00401689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401689" w:rsidRPr="00401689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3FB3DB52" wp14:editId="71F1B7A5">
                    <wp:extent cx="3152775" cy="3429000"/>
                    <wp:effectExtent l="0" t="0" r="9525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2"/>
                            <a:srcRect l="16875" r="14166"/>
                            <a:stretch/>
                          </pic:blipFill>
                          <pic:spPr bwMode="auto">
                            <a:xfrm>
                              <a:off x="0" y="0"/>
                              <a:ext cx="3153215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5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5DBACF" wp14:editId="150A54F1">
                  <wp:extent cx="2981325" cy="334137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F036A4" wp14:editId="7F8853AE">
                  <wp:extent cx="300037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2" t="-513" r="23558" b="513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F320A" wp14:editId="66BABB41">
                  <wp:extent cx="3000375" cy="3341370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1A078A" wp14:editId="01F95829">
                  <wp:extent cx="2990850" cy="33413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12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234D3E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4580FFB" wp14:editId="79DBBBF9">
            <wp:extent cx="302895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5801" r="2323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5053"/>
        <w:gridCol w:w="4875"/>
        <w:gridCol w:w="472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23" w:author="Sarthak Shah | IFMR Rural Finance" w:date="2016-11-10T17:45:00Z">
              <w:r w:rsidDel="00CA0444">
                <w:rPr>
                  <w:noProof/>
                  <w:lang w:eastAsia="en-IN"/>
                </w:rPr>
                <w:drawing>
                  <wp:inline distT="0" distB="0" distL="0" distR="0" wp14:anchorId="06B9933C" wp14:editId="18521C2C">
                    <wp:extent cx="2886075" cy="3341370"/>
                    <wp:effectExtent l="0" t="0" r="9525" b="0"/>
                    <wp:docPr id="103" name="Picture 10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8"/>
                            <a:srcRect l="26281" r="23559"/>
                            <a:stretch/>
                          </pic:blipFill>
                          <pic:spPr bwMode="auto">
                            <a:xfrm>
                              <a:off x="0" y="0"/>
                              <a:ext cx="28860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24" w:author="Sarthak Shah | IFMR Rural Finance" w:date="2016-11-10T17:45:00Z">
              <w:r w:rsidR="00CA0444" w:rsidRPr="00CA0444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CA0444" w:rsidRPr="00CA0444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178A0909" wp14:editId="25896CF2">
                    <wp:extent cx="3105150" cy="3429001"/>
                    <wp:effectExtent l="0" t="0" r="0" b="0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9"/>
                            <a:srcRect l="17708" r="14375"/>
                            <a:stretch/>
                          </pic:blipFill>
                          <pic:spPr bwMode="auto">
                            <a:xfrm>
                              <a:off x="0" y="0"/>
                              <a:ext cx="3105583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C86D65" wp14:editId="7D1116FA">
                  <wp:extent cx="2981325" cy="334137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5962" t="570" r="23878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9D122F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1CF9A1" wp14:editId="5EC25E08">
                  <wp:extent cx="2886075" cy="334137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596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931"/>
        <w:gridCol w:w="4795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DB524E" wp14:editId="679EBADF">
                  <wp:extent cx="3000375" cy="3341370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4E64D4" wp14:editId="5B5D6E14">
                  <wp:extent cx="2923540" cy="33413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92354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BA0D3E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7166303" wp14:editId="1F0B9B36">
            <wp:extent cx="302895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25321" r="23718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DF36641" wp14:editId="045E71CF">
            <wp:extent cx="3019425" cy="334137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69C4CA8" wp14:editId="4AA3FDE9">
            <wp:extent cx="3019425" cy="334137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25321" r="2387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943"/>
        <w:gridCol w:w="4642"/>
      </w:tblGrid>
      <w:tr w:rsidR="00B3176F" w:rsidTr="00D504B4">
        <w:tc>
          <w:tcPr>
            <w:tcW w:w="4678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25" w:author="Sarthak Shah | IFMR Rural Finance" w:date="2016-11-10T18:02:00Z">
              <w:r w:rsidDel="005B6AC4">
                <w:rPr>
                  <w:noProof/>
                  <w:lang w:eastAsia="en-IN"/>
                </w:rPr>
                <w:drawing>
                  <wp:inline distT="0" distB="0" distL="0" distR="0" wp14:anchorId="1B4EAC0B" wp14:editId="342AE608">
                    <wp:extent cx="2800350" cy="3341370"/>
                    <wp:effectExtent l="0" t="0" r="0" b="0"/>
                    <wp:docPr id="111" name="Picture 1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7"/>
                            <a:srcRect l="25802" r="23718"/>
                            <a:stretch/>
                          </pic:blipFill>
                          <pic:spPr bwMode="auto">
                            <a:xfrm>
                              <a:off x="0" y="0"/>
                              <a:ext cx="28003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26" w:author="Sarthak Shah | IFMR Rural Finance" w:date="2016-11-10T18:02:00Z">
              <w:r w:rsidR="005B6AC4" w:rsidRPr="005B6AC4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5B6AC4" w:rsidRPr="005B6AC4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6FAFF1C5" wp14:editId="4BDB0821">
                    <wp:extent cx="3133725" cy="3429001"/>
                    <wp:effectExtent l="0" t="0" r="0" b="0"/>
                    <wp:docPr id="36" name="Picture 3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8"/>
                            <a:srcRect l="17083" r="14375"/>
                            <a:stretch/>
                          </pic:blipFill>
                          <pic:spPr bwMode="auto">
                            <a:xfrm>
                              <a:off x="0" y="0"/>
                              <a:ext cx="3134162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349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F1F722" wp14:editId="51BE9AC9">
                  <wp:extent cx="2924175" cy="3341370"/>
                  <wp:effectExtent l="0" t="0" r="952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1"/>
        <w:gridCol w:w="4844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060A7C" wp14:editId="00CCF34B">
                  <wp:extent cx="2857500" cy="334137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04C813" wp14:editId="13FA307C">
                  <wp:extent cx="2886075" cy="334137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894F5C7" wp14:editId="2398E454">
                  <wp:extent cx="2905125" cy="3341370"/>
                  <wp:effectExtent l="0" t="0" r="952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5801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CE5222" wp14:editId="44E4E043">
                  <wp:extent cx="2980690" cy="334137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25000" t="285" r="23558" b="-285"/>
                          <a:stretch/>
                        </pic:blipFill>
                        <pic:spPr bwMode="auto">
                          <a:xfrm>
                            <a:off x="0" y="0"/>
                            <a:ext cx="298069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14A1EFA" wp14:editId="75B8341E">
                  <wp:extent cx="2800350" cy="334137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7D5B15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33B4498" wp14:editId="66A31DA1">
                  <wp:extent cx="3009900" cy="334137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6123" t="342" r="23237" b="-342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96B8F7" wp14:editId="369306DA">
                  <wp:extent cx="2800350" cy="334137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26282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1B3692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A33769C" wp14:editId="5AABC47F">
                  <wp:extent cx="2857500" cy="334137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/>
                          <a:srcRect l="26272" t="57" r="23568" b="-5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6E4472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5 – Other Assets</w:t>
            </w:r>
          </w:p>
          <w:p w:rsidR="006D648F" w:rsidRDefault="00AD786A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t xml:space="preserve">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190D2092" wp14:editId="582E543D">
                  <wp:extent cx="4400550" cy="33413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13301" r="12660"/>
                          <a:stretch/>
                        </pic:blipFill>
                        <pic:spPr bwMode="auto">
                          <a:xfrm>
                            <a:off x="0" y="0"/>
                            <a:ext cx="4400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5C683F" wp14:editId="3D57607D">
                  <wp:extent cx="2886075" cy="3341370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157024" wp14:editId="225490CE">
                  <wp:extent cx="2886075" cy="334137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12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2D5D60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F6978A2" wp14:editId="17D146BD">
            <wp:extent cx="299085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28"/>
        <w:gridCol w:w="5098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77E3E9" wp14:editId="58ACC1E4">
                  <wp:extent cx="2857500" cy="334137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5962" r="24039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27" w:author="Sarthak Shah | IFMR Rural Finance" w:date="2016-11-10T18:04:00Z">
              <w:r w:rsidDel="006E3BF0">
                <w:rPr>
                  <w:noProof/>
                  <w:lang w:eastAsia="en-IN"/>
                </w:rPr>
                <w:drawing>
                  <wp:inline distT="0" distB="0" distL="0" distR="0" wp14:anchorId="52B49A75" wp14:editId="759657A3">
                    <wp:extent cx="3019425" cy="3341370"/>
                    <wp:effectExtent l="0" t="0" r="9525" b="0"/>
                    <wp:docPr id="126" name="Picture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93"/>
                            <a:srcRect l="25801" t="57" r="23397" b="-57"/>
                            <a:stretch/>
                          </pic:blipFill>
                          <pic:spPr bwMode="auto">
                            <a:xfrm>
                              <a:off x="0" y="0"/>
                              <a:ext cx="301942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728" w:author="Sarthak Shah | IFMR Rural Finance" w:date="2016-11-10T18:04:00Z">
              <w:r w:rsidR="006E3BF0" w:rsidRPr="006E3BF0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6E3BF0" w:rsidRPr="006E3BF0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13306A90" wp14:editId="4374CAC3">
                    <wp:extent cx="3152775" cy="3429000"/>
                    <wp:effectExtent l="0" t="0" r="9525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94"/>
                            <a:srcRect l="16875" r="14166"/>
                            <a:stretch/>
                          </pic:blipFill>
                          <pic:spPr bwMode="auto">
                            <a:xfrm>
                              <a:off x="0" y="0"/>
                              <a:ext cx="3153215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FD0F97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9919FB9" wp14:editId="31464AD9">
            <wp:extent cx="3000375" cy="334137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25962" r="2355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FD0F97" w:rsidRDefault="00FD0F97" w:rsidP="00FD0F97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2015257" wp14:editId="0E813406">
            <wp:extent cx="299085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7EAD3EC" wp14:editId="234E3DBA">
                  <wp:extent cx="2867025" cy="334137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7"/>
                          <a:srcRect l="26122" r="23237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D0FC802" wp14:editId="775C2B96">
                  <wp:extent cx="2886075" cy="3341370"/>
                  <wp:effectExtent l="0" t="0" r="952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l="25801" t="342" r="2403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E593FD2" wp14:editId="67E159AA">
                  <wp:extent cx="2857500" cy="334137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9"/>
                          <a:srcRect l="2628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2E0E1" wp14:editId="6B7B5254">
                  <wp:extent cx="2895600" cy="334137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l="25640" r="2339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208" w:rsidRPr="003422AF" w:rsidRDefault="008E7208" w:rsidP="008E7208">
      <w:pPr>
        <w:pStyle w:val="ListParagraph"/>
        <w:ind w:left="144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29" w:name="_Toc4649531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729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C8540F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Once the profile is selected from the </w:t>
      </w:r>
      <w:r w:rsidR="00764CB8">
        <w:rPr>
          <w:rFonts w:ascii="Times New Roman" w:hAnsi="Times New Roman"/>
          <w:sz w:val="28"/>
          <w:szCs w:val="28"/>
        </w:rPr>
        <w:t>field appraisal</w:t>
      </w:r>
      <w:r w:rsidRPr="00C8540F">
        <w:rPr>
          <w:rFonts w:ascii="Times New Roman" w:hAnsi="Times New Roman"/>
          <w:sz w:val="28"/>
          <w:szCs w:val="28"/>
        </w:rPr>
        <w:t xml:space="preserve"> queue, the </w:t>
      </w:r>
      <w:r w:rsidR="00764CB8">
        <w:rPr>
          <w:rFonts w:ascii="Times New Roman" w:hAnsi="Times New Roman"/>
          <w:sz w:val="28"/>
          <w:szCs w:val="28"/>
        </w:rPr>
        <w:t>FRO</w:t>
      </w:r>
      <w:r w:rsidRPr="00C8540F">
        <w:rPr>
          <w:rFonts w:ascii="Times New Roman" w:hAnsi="Times New Roman"/>
          <w:sz w:val="28"/>
          <w:szCs w:val="28"/>
        </w:rPr>
        <w:t xml:space="preserve"> captures the </w:t>
      </w:r>
      <w:r w:rsidR="00764CB8">
        <w:rPr>
          <w:rFonts w:ascii="Times New Roman" w:hAnsi="Times New Roman"/>
          <w:sz w:val="28"/>
          <w:szCs w:val="28"/>
        </w:rPr>
        <w:t xml:space="preserve">proxy indicators and remarks; and </w:t>
      </w:r>
      <w:r w:rsidRPr="00C8540F">
        <w:rPr>
          <w:rFonts w:ascii="Times New Roman" w:hAnsi="Times New Roman"/>
          <w:sz w:val="28"/>
          <w:szCs w:val="28"/>
        </w:rPr>
        <w:t xml:space="preserve">submits the profile to undergo </w:t>
      </w:r>
      <w:r w:rsidR="00090202" w:rsidRPr="00C8540F">
        <w:rPr>
          <w:rFonts w:ascii="Times New Roman" w:hAnsi="Times New Roman"/>
          <w:sz w:val="28"/>
          <w:szCs w:val="28"/>
        </w:rPr>
        <w:t xml:space="preserve">calculation of risk score 2 </w:t>
      </w:r>
    </w:p>
    <w:p w:rsidR="00090202" w:rsidRPr="00C8540F" w:rsidRDefault="002E3D37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All </w:t>
      </w:r>
      <w:r w:rsidR="00764CB8">
        <w:rPr>
          <w:rFonts w:ascii="Times New Roman" w:hAnsi="Times New Roman"/>
          <w:sz w:val="28"/>
          <w:szCs w:val="28"/>
        </w:rPr>
        <w:t xml:space="preserve">loans with completed field appraisals </w:t>
      </w:r>
      <w:r w:rsidR="00090202" w:rsidRPr="00C8540F">
        <w:rPr>
          <w:rFonts w:ascii="Times New Roman" w:hAnsi="Times New Roman"/>
          <w:sz w:val="28"/>
          <w:szCs w:val="28"/>
        </w:rPr>
        <w:t>will</w:t>
      </w:r>
      <w:r w:rsidR="00BE0594" w:rsidRPr="00C8540F">
        <w:rPr>
          <w:rFonts w:ascii="Times New Roman" w:hAnsi="Times New Roman"/>
          <w:sz w:val="28"/>
          <w:szCs w:val="28"/>
        </w:rPr>
        <w:t xml:space="preserve"> be sent for </w:t>
      </w:r>
      <w:r w:rsidR="00764CB8">
        <w:rPr>
          <w:rFonts w:ascii="Times New Roman" w:hAnsi="Times New Roman"/>
          <w:sz w:val="28"/>
          <w:szCs w:val="28"/>
        </w:rPr>
        <w:t>central credit</w:t>
      </w:r>
      <w:r w:rsidR="00BE0594" w:rsidRPr="00C8540F">
        <w:rPr>
          <w:rFonts w:ascii="Times New Roman" w:hAnsi="Times New Roman"/>
          <w:sz w:val="28"/>
          <w:szCs w:val="28"/>
        </w:rPr>
        <w:t xml:space="preserve"> review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30" w:name="_Toc4649531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730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31" w:name="_Toc4649531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731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32" w:name="_Toc4649531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732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64CB8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733" w:name="_Toc464953127"/>
      <w:r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Risk Score 2</w:t>
      </w:r>
      <w:bookmarkEnd w:id="733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734" w:name="_Toc464953128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UI specification</w:t>
      </w:r>
      <w:bookmarkEnd w:id="734"/>
    </w:p>
    <w:p w:rsidR="00677A12" w:rsidRPr="00C8540F" w:rsidRDefault="00677A12" w:rsidP="00677A12">
      <w:pPr>
        <w:rPr>
          <w:color w:val="FF0000"/>
        </w:rPr>
      </w:pPr>
    </w:p>
    <w:p w:rsidR="007349D1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735" w:name="_Toc464953129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Screenshot</w:t>
      </w:r>
      <w:bookmarkEnd w:id="735"/>
    </w:p>
    <w:p w:rsidR="00677A12" w:rsidRPr="00C8540F" w:rsidRDefault="00677A12" w:rsidP="00677A12">
      <w:pPr>
        <w:rPr>
          <w:color w:val="FF0000"/>
        </w:rPr>
      </w:pPr>
    </w:p>
    <w:p w:rsidR="00B2195D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736" w:name="_Toc464953130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Functional requirements</w:t>
      </w:r>
      <w:bookmarkEnd w:id="736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737" w:name="_Toc464953131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  <w:bookmarkEnd w:id="737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738" w:name="_Toc464953132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  <w:bookmarkEnd w:id="738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739" w:name="_Toc464953133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  <w:bookmarkEnd w:id="739"/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3490" w:rsidRDefault="00F73490">
      <w:r>
        <w:separator/>
      </w:r>
    </w:p>
  </w:endnote>
  <w:endnote w:type="continuationSeparator" w:id="0">
    <w:p w:rsidR="00F73490" w:rsidRDefault="00F734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F3B63" w:rsidRDefault="000F3B6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0626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0F3B63" w:rsidRPr="004E49BF" w:rsidRDefault="000F3B63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3490" w:rsidRDefault="00F73490">
      <w:r>
        <w:separator/>
      </w:r>
    </w:p>
  </w:footnote>
  <w:footnote w:type="continuationSeparator" w:id="0">
    <w:p w:rsidR="00F73490" w:rsidRDefault="00F7349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B63" w:rsidRDefault="000F3B63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50670B38" wp14:editId="1C2638B1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1599BE5" wp14:editId="65BE5F81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2840B9"/>
    <w:multiLevelType w:val="multilevel"/>
    <w:tmpl w:val="FB1C07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1B15ED4"/>
    <w:multiLevelType w:val="hybridMultilevel"/>
    <w:tmpl w:val="61440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9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1503CC8"/>
    <w:multiLevelType w:val="multilevel"/>
    <w:tmpl w:val="22625122"/>
    <w:lvl w:ilvl="0">
      <w:start w:val="1"/>
      <w:numFmt w:val="decimal"/>
      <w:lvlText w:val="%1"/>
      <w:lvlJc w:val="left"/>
      <w:pPr>
        <w:ind w:left="405" w:hanging="405"/>
      </w:pPr>
      <w:rPr>
        <w:rFonts w:ascii="Times New Roman" w:hAnsi="Times New Roman" w:cs="Times New Roman" w:hint="default"/>
        <w:sz w:val="32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="Times New Roman" w:hAnsi="Times New Roman" w:cs="Times New Roman" w:hint="default"/>
        <w:sz w:val="32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  <w:sz w:val="32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="Times New Roman" w:hAnsi="Times New Roman" w:cs="Times New Roman" w:hint="default"/>
        <w:sz w:val="32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ascii="Times New Roman" w:hAnsi="Times New Roman" w:cs="Times New Roman" w:hint="default"/>
        <w:sz w:val="32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="Times New Roman" w:hAnsi="Times New Roman" w:cs="Times New Roman"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ascii="Times New Roman" w:hAnsi="Times New Roman" w:cs="Times New Roman" w:hint="default"/>
        <w:sz w:val="32"/>
      </w:rPr>
    </w:lvl>
  </w:abstractNum>
  <w:abstractNum w:abstractNumId="33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6"/>
  </w:num>
  <w:num w:numId="3">
    <w:abstractNumId w:val="29"/>
  </w:num>
  <w:num w:numId="4">
    <w:abstractNumId w:val="0"/>
  </w:num>
  <w:num w:numId="5">
    <w:abstractNumId w:val="3"/>
  </w:num>
  <w:num w:numId="6">
    <w:abstractNumId w:val="31"/>
  </w:num>
  <w:num w:numId="7">
    <w:abstractNumId w:val="17"/>
  </w:num>
  <w:num w:numId="8">
    <w:abstractNumId w:val="10"/>
  </w:num>
  <w:num w:numId="9">
    <w:abstractNumId w:val="7"/>
  </w:num>
  <w:num w:numId="10">
    <w:abstractNumId w:val="13"/>
  </w:num>
  <w:num w:numId="11">
    <w:abstractNumId w:val="16"/>
  </w:num>
  <w:num w:numId="12">
    <w:abstractNumId w:val="24"/>
  </w:num>
  <w:num w:numId="13">
    <w:abstractNumId w:val="35"/>
  </w:num>
  <w:num w:numId="14">
    <w:abstractNumId w:val="39"/>
  </w:num>
  <w:num w:numId="15">
    <w:abstractNumId w:val="11"/>
  </w:num>
  <w:num w:numId="16">
    <w:abstractNumId w:val="9"/>
  </w:num>
  <w:num w:numId="17">
    <w:abstractNumId w:val="36"/>
  </w:num>
  <w:num w:numId="18">
    <w:abstractNumId w:val="40"/>
  </w:num>
  <w:num w:numId="19">
    <w:abstractNumId w:val="33"/>
  </w:num>
  <w:num w:numId="20">
    <w:abstractNumId w:val="1"/>
  </w:num>
  <w:num w:numId="21">
    <w:abstractNumId w:val="23"/>
  </w:num>
  <w:num w:numId="22">
    <w:abstractNumId w:val="14"/>
  </w:num>
  <w:num w:numId="23">
    <w:abstractNumId w:val="41"/>
  </w:num>
  <w:num w:numId="24">
    <w:abstractNumId w:val="4"/>
  </w:num>
  <w:num w:numId="25">
    <w:abstractNumId w:val="19"/>
  </w:num>
  <w:num w:numId="26">
    <w:abstractNumId w:val="5"/>
  </w:num>
  <w:num w:numId="27">
    <w:abstractNumId w:val="2"/>
  </w:num>
  <w:num w:numId="28">
    <w:abstractNumId w:val="38"/>
  </w:num>
  <w:num w:numId="29">
    <w:abstractNumId w:val="15"/>
  </w:num>
  <w:num w:numId="30">
    <w:abstractNumId w:val="26"/>
  </w:num>
  <w:num w:numId="31">
    <w:abstractNumId w:val="27"/>
  </w:num>
  <w:num w:numId="32">
    <w:abstractNumId w:val="34"/>
  </w:num>
  <w:num w:numId="33">
    <w:abstractNumId w:val="18"/>
  </w:num>
  <w:num w:numId="34">
    <w:abstractNumId w:val="43"/>
  </w:num>
  <w:num w:numId="35">
    <w:abstractNumId w:val="37"/>
  </w:num>
  <w:num w:numId="36">
    <w:abstractNumId w:val="20"/>
  </w:num>
  <w:num w:numId="37">
    <w:abstractNumId w:val="8"/>
  </w:num>
  <w:num w:numId="38">
    <w:abstractNumId w:val="42"/>
  </w:num>
  <w:num w:numId="39">
    <w:abstractNumId w:val="21"/>
  </w:num>
  <w:num w:numId="40">
    <w:abstractNumId w:val="30"/>
  </w:num>
  <w:num w:numId="41">
    <w:abstractNumId w:val="12"/>
  </w:num>
  <w:num w:numId="42">
    <w:abstractNumId w:val="25"/>
  </w:num>
  <w:num w:numId="43">
    <w:abstractNumId w:val="32"/>
  </w:num>
  <w:num w:numId="44">
    <w:abstractNumId w:val="28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AEA"/>
    <w:rsid w:val="00032E64"/>
    <w:rsid w:val="00051FAB"/>
    <w:rsid w:val="000565E7"/>
    <w:rsid w:val="000614BD"/>
    <w:rsid w:val="00082537"/>
    <w:rsid w:val="00090202"/>
    <w:rsid w:val="000B2BA5"/>
    <w:rsid w:val="000B5C2D"/>
    <w:rsid w:val="000C13F9"/>
    <w:rsid w:val="000E19AD"/>
    <w:rsid w:val="000E2542"/>
    <w:rsid w:val="000E55C9"/>
    <w:rsid w:val="000F097A"/>
    <w:rsid w:val="000F3B63"/>
    <w:rsid w:val="000F3EAC"/>
    <w:rsid w:val="000F410E"/>
    <w:rsid w:val="000F78E5"/>
    <w:rsid w:val="00100EAD"/>
    <w:rsid w:val="001013E2"/>
    <w:rsid w:val="00111742"/>
    <w:rsid w:val="00112852"/>
    <w:rsid w:val="001159FE"/>
    <w:rsid w:val="00116762"/>
    <w:rsid w:val="001369A1"/>
    <w:rsid w:val="001376F5"/>
    <w:rsid w:val="00147A46"/>
    <w:rsid w:val="00161966"/>
    <w:rsid w:val="001712C8"/>
    <w:rsid w:val="00175646"/>
    <w:rsid w:val="001901C1"/>
    <w:rsid w:val="001A3DD3"/>
    <w:rsid w:val="001B3692"/>
    <w:rsid w:val="001B5516"/>
    <w:rsid w:val="001C3668"/>
    <w:rsid w:val="001E0B4F"/>
    <w:rsid w:val="001E6877"/>
    <w:rsid w:val="001E7FE2"/>
    <w:rsid w:val="0020538F"/>
    <w:rsid w:val="00213B79"/>
    <w:rsid w:val="00222F8F"/>
    <w:rsid w:val="00234D3E"/>
    <w:rsid w:val="00236920"/>
    <w:rsid w:val="0024414A"/>
    <w:rsid w:val="002523C6"/>
    <w:rsid w:val="00253E6F"/>
    <w:rsid w:val="00265C7F"/>
    <w:rsid w:val="00267C66"/>
    <w:rsid w:val="0027001E"/>
    <w:rsid w:val="002712E0"/>
    <w:rsid w:val="0028448C"/>
    <w:rsid w:val="002A0F46"/>
    <w:rsid w:val="002A1A41"/>
    <w:rsid w:val="002A5DB5"/>
    <w:rsid w:val="002A7E10"/>
    <w:rsid w:val="002B2E57"/>
    <w:rsid w:val="002B37F7"/>
    <w:rsid w:val="002B3F10"/>
    <w:rsid w:val="002C18C3"/>
    <w:rsid w:val="002C2ABC"/>
    <w:rsid w:val="002C5CC8"/>
    <w:rsid w:val="002D53AA"/>
    <w:rsid w:val="002D5D60"/>
    <w:rsid w:val="002E3D37"/>
    <w:rsid w:val="002E52C8"/>
    <w:rsid w:val="002E63D7"/>
    <w:rsid w:val="002F3286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3E6BD6"/>
    <w:rsid w:val="003F3C68"/>
    <w:rsid w:val="004009AD"/>
    <w:rsid w:val="00401689"/>
    <w:rsid w:val="00405D2E"/>
    <w:rsid w:val="004061F7"/>
    <w:rsid w:val="00406526"/>
    <w:rsid w:val="00410047"/>
    <w:rsid w:val="00410927"/>
    <w:rsid w:val="004113D3"/>
    <w:rsid w:val="00420B5A"/>
    <w:rsid w:val="00431FFE"/>
    <w:rsid w:val="00434C10"/>
    <w:rsid w:val="00445D65"/>
    <w:rsid w:val="004520A8"/>
    <w:rsid w:val="004525DF"/>
    <w:rsid w:val="00464EF6"/>
    <w:rsid w:val="0047703A"/>
    <w:rsid w:val="0049186D"/>
    <w:rsid w:val="00493EB9"/>
    <w:rsid w:val="00496E52"/>
    <w:rsid w:val="00497BFC"/>
    <w:rsid w:val="004A5B63"/>
    <w:rsid w:val="004A65D9"/>
    <w:rsid w:val="004C265B"/>
    <w:rsid w:val="004C2B0F"/>
    <w:rsid w:val="004D4640"/>
    <w:rsid w:val="004D5419"/>
    <w:rsid w:val="004F125D"/>
    <w:rsid w:val="00504823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66D73"/>
    <w:rsid w:val="0057119A"/>
    <w:rsid w:val="00571EAD"/>
    <w:rsid w:val="00572826"/>
    <w:rsid w:val="0057440C"/>
    <w:rsid w:val="005856F5"/>
    <w:rsid w:val="00590C40"/>
    <w:rsid w:val="005925B8"/>
    <w:rsid w:val="00595233"/>
    <w:rsid w:val="005A1F4B"/>
    <w:rsid w:val="005B1F89"/>
    <w:rsid w:val="005B6AC4"/>
    <w:rsid w:val="005D2FA6"/>
    <w:rsid w:val="005D3FC5"/>
    <w:rsid w:val="005E16A6"/>
    <w:rsid w:val="005E2107"/>
    <w:rsid w:val="005E72A8"/>
    <w:rsid w:val="005E7E1A"/>
    <w:rsid w:val="00602154"/>
    <w:rsid w:val="00610753"/>
    <w:rsid w:val="00617889"/>
    <w:rsid w:val="00641168"/>
    <w:rsid w:val="00645805"/>
    <w:rsid w:val="0065057F"/>
    <w:rsid w:val="0065496F"/>
    <w:rsid w:val="00656DB2"/>
    <w:rsid w:val="006608A4"/>
    <w:rsid w:val="00662D95"/>
    <w:rsid w:val="00677A12"/>
    <w:rsid w:val="00690645"/>
    <w:rsid w:val="00691650"/>
    <w:rsid w:val="006A414E"/>
    <w:rsid w:val="006A5795"/>
    <w:rsid w:val="006D648F"/>
    <w:rsid w:val="006E3BF0"/>
    <w:rsid w:val="006E4472"/>
    <w:rsid w:val="00700F0A"/>
    <w:rsid w:val="007057E3"/>
    <w:rsid w:val="007225C5"/>
    <w:rsid w:val="007349D1"/>
    <w:rsid w:val="00741D91"/>
    <w:rsid w:val="00745BD1"/>
    <w:rsid w:val="007516D7"/>
    <w:rsid w:val="00764CB8"/>
    <w:rsid w:val="0077092A"/>
    <w:rsid w:val="0077621A"/>
    <w:rsid w:val="00777E05"/>
    <w:rsid w:val="0078144D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7F0C78"/>
    <w:rsid w:val="00811EBB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A1AEE"/>
    <w:rsid w:val="008A703E"/>
    <w:rsid w:val="008C3AB0"/>
    <w:rsid w:val="008C52CC"/>
    <w:rsid w:val="008D30F2"/>
    <w:rsid w:val="008D4CCF"/>
    <w:rsid w:val="008E5979"/>
    <w:rsid w:val="008E7208"/>
    <w:rsid w:val="00905A1F"/>
    <w:rsid w:val="009115DB"/>
    <w:rsid w:val="009118D9"/>
    <w:rsid w:val="00913728"/>
    <w:rsid w:val="0091501D"/>
    <w:rsid w:val="0091717F"/>
    <w:rsid w:val="00925CF6"/>
    <w:rsid w:val="00937337"/>
    <w:rsid w:val="00942461"/>
    <w:rsid w:val="00947C88"/>
    <w:rsid w:val="00951464"/>
    <w:rsid w:val="0095531A"/>
    <w:rsid w:val="009707EF"/>
    <w:rsid w:val="009848E6"/>
    <w:rsid w:val="00996B58"/>
    <w:rsid w:val="009B72CB"/>
    <w:rsid w:val="009C1965"/>
    <w:rsid w:val="009C4769"/>
    <w:rsid w:val="009D122F"/>
    <w:rsid w:val="009F784E"/>
    <w:rsid w:val="00A05C6F"/>
    <w:rsid w:val="00A1018D"/>
    <w:rsid w:val="00A12F1F"/>
    <w:rsid w:val="00A17689"/>
    <w:rsid w:val="00A2591F"/>
    <w:rsid w:val="00A26B05"/>
    <w:rsid w:val="00A41486"/>
    <w:rsid w:val="00A42940"/>
    <w:rsid w:val="00A504B7"/>
    <w:rsid w:val="00A52CB2"/>
    <w:rsid w:val="00A61445"/>
    <w:rsid w:val="00A62575"/>
    <w:rsid w:val="00A64C3F"/>
    <w:rsid w:val="00A65E15"/>
    <w:rsid w:val="00A669D8"/>
    <w:rsid w:val="00A67AF8"/>
    <w:rsid w:val="00A741CD"/>
    <w:rsid w:val="00A750FA"/>
    <w:rsid w:val="00A803B5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1184"/>
    <w:rsid w:val="00AC2257"/>
    <w:rsid w:val="00AC5905"/>
    <w:rsid w:val="00AD2A73"/>
    <w:rsid w:val="00AD7154"/>
    <w:rsid w:val="00AD786A"/>
    <w:rsid w:val="00AE4FEE"/>
    <w:rsid w:val="00AF6325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975AB"/>
    <w:rsid w:val="00BA0D3E"/>
    <w:rsid w:val="00BB2743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311B8"/>
    <w:rsid w:val="00C471A1"/>
    <w:rsid w:val="00C541E5"/>
    <w:rsid w:val="00C576F9"/>
    <w:rsid w:val="00C64365"/>
    <w:rsid w:val="00C71282"/>
    <w:rsid w:val="00C722C4"/>
    <w:rsid w:val="00C77CD9"/>
    <w:rsid w:val="00C8540F"/>
    <w:rsid w:val="00C96BD5"/>
    <w:rsid w:val="00CA0444"/>
    <w:rsid w:val="00CA4FB7"/>
    <w:rsid w:val="00CB6A34"/>
    <w:rsid w:val="00CC6ABD"/>
    <w:rsid w:val="00CC7692"/>
    <w:rsid w:val="00CD0572"/>
    <w:rsid w:val="00CD1E75"/>
    <w:rsid w:val="00CD4C69"/>
    <w:rsid w:val="00CD6FB2"/>
    <w:rsid w:val="00CD7F47"/>
    <w:rsid w:val="00CE5EA9"/>
    <w:rsid w:val="00D05D6C"/>
    <w:rsid w:val="00D22280"/>
    <w:rsid w:val="00D27D00"/>
    <w:rsid w:val="00D34EF0"/>
    <w:rsid w:val="00D3630F"/>
    <w:rsid w:val="00D414D2"/>
    <w:rsid w:val="00D504B4"/>
    <w:rsid w:val="00D5318A"/>
    <w:rsid w:val="00D534DE"/>
    <w:rsid w:val="00D5517C"/>
    <w:rsid w:val="00D64A8D"/>
    <w:rsid w:val="00D73F58"/>
    <w:rsid w:val="00D77F4A"/>
    <w:rsid w:val="00D82647"/>
    <w:rsid w:val="00D8436F"/>
    <w:rsid w:val="00DA4FC6"/>
    <w:rsid w:val="00DA51C5"/>
    <w:rsid w:val="00DC2EC9"/>
    <w:rsid w:val="00DD0A1F"/>
    <w:rsid w:val="00DD5213"/>
    <w:rsid w:val="00DF65C0"/>
    <w:rsid w:val="00DF776C"/>
    <w:rsid w:val="00E150DA"/>
    <w:rsid w:val="00E250B5"/>
    <w:rsid w:val="00E25392"/>
    <w:rsid w:val="00E34C47"/>
    <w:rsid w:val="00E3516A"/>
    <w:rsid w:val="00E47229"/>
    <w:rsid w:val="00E4790D"/>
    <w:rsid w:val="00E47D42"/>
    <w:rsid w:val="00E70811"/>
    <w:rsid w:val="00E87460"/>
    <w:rsid w:val="00EB36D8"/>
    <w:rsid w:val="00EB54AA"/>
    <w:rsid w:val="00EC0EE8"/>
    <w:rsid w:val="00EC336F"/>
    <w:rsid w:val="00EC4485"/>
    <w:rsid w:val="00ED142D"/>
    <w:rsid w:val="00EE0ED4"/>
    <w:rsid w:val="00EF0FCD"/>
    <w:rsid w:val="00EF487C"/>
    <w:rsid w:val="00F2440F"/>
    <w:rsid w:val="00F24568"/>
    <w:rsid w:val="00F27736"/>
    <w:rsid w:val="00F3001E"/>
    <w:rsid w:val="00F3228C"/>
    <w:rsid w:val="00F372A2"/>
    <w:rsid w:val="00F42BF5"/>
    <w:rsid w:val="00F5161D"/>
    <w:rsid w:val="00F533B8"/>
    <w:rsid w:val="00F673AB"/>
    <w:rsid w:val="00F67C83"/>
    <w:rsid w:val="00F73490"/>
    <w:rsid w:val="00F73F46"/>
    <w:rsid w:val="00F77634"/>
    <w:rsid w:val="00F80626"/>
    <w:rsid w:val="00F81E0A"/>
    <w:rsid w:val="00F973C5"/>
    <w:rsid w:val="00FA25FF"/>
    <w:rsid w:val="00FA2759"/>
    <w:rsid w:val="00FA3E69"/>
    <w:rsid w:val="00FC7906"/>
    <w:rsid w:val="00FD0D52"/>
    <w:rsid w:val="00FD0F97"/>
    <w:rsid w:val="00FD4391"/>
    <w:rsid w:val="00FD49CD"/>
    <w:rsid w:val="00FE05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3C9AD7-62FF-491E-817F-67C7AE2167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7018</Words>
  <Characters>40007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Field Appraisal</vt:lpstr>
    </vt:vector>
  </TitlesOfParts>
  <Company>IFMR RURAL FINANCE</Company>
  <LinksUpToDate>false</LinksUpToDate>
  <CharactersWithSpaces>46932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Field Appraisal</dc:title>
  <dc:creator>IFMR Rural Finance</dc:creator>
  <cp:lastModifiedBy>Namita Sivasankaran</cp:lastModifiedBy>
  <cp:revision>4</cp:revision>
  <dcterms:created xsi:type="dcterms:W3CDTF">2016-11-14T05:45:00Z</dcterms:created>
  <dcterms:modified xsi:type="dcterms:W3CDTF">2016-11-14T10:27:00Z</dcterms:modified>
</cp:coreProperties>
</file>
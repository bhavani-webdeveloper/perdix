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ajorEastAsia" w:hAnsi="Times New Roman" w:cs="Times New Roman"/>
          <w:caps/>
          <w:sz w:val="28"/>
          <w:szCs w:val="28"/>
          <w:lang w:eastAsia="en-US"/>
        </w:rPr>
        <w:id w:val="1160422172"/>
        <w:docPartObj>
          <w:docPartGallery w:val="Cover Pages"/>
          <w:docPartUnique/>
        </w:docPartObj>
      </w:sdtPr>
      <w:sdtEndPr>
        <w:rPr>
          <w:rFonts w:eastAsia="Times New Roman"/>
          <w:caps w:val="0"/>
        </w:rPr>
      </w:sdtEndPr>
      <w:sdtContent>
        <w:tbl>
          <w:tblPr>
            <w:tblW w:w="5000" w:type="pct"/>
            <w:jc w:val="center"/>
            <w:tblLook w:val="04A0" w:firstRow="1" w:lastRow="0" w:firstColumn="1" w:lastColumn="0" w:noHBand="0" w:noVBand="1"/>
          </w:tblPr>
          <w:tblGrid>
            <w:gridCol w:w="10261"/>
          </w:tblGrid>
          <w:tr w:rsidR="00C66B59" w:rsidRPr="002C10E3" w:rsidTr="00B03612">
            <w:trPr>
              <w:trHeight w:val="2880"/>
              <w:jc w:val="center"/>
            </w:trPr>
            <w:sdt>
              <w:sdtPr>
                <w:rPr>
                  <w:rFonts w:ascii="Times New Roman" w:eastAsiaTheme="majorEastAsia" w:hAnsi="Times New Roman" w:cs="Times New Roman"/>
                  <w:caps/>
                  <w:sz w:val="28"/>
                  <w:szCs w:val="28"/>
                  <w:lang w:eastAsia="en-US"/>
                </w:rPr>
                <w:alias w:val="Company"/>
                <w:id w:val="15524243"/>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rsidR="00C66B59" w:rsidRPr="002C10E3" w:rsidRDefault="00B03612" w:rsidP="00B03612">
                    <w:pPr>
                      <w:pStyle w:val="NoSpacing"/>
                      <w:jc w:val="center"/>
                      <w:rPr>
                        <w:rFonts w:ascii="Times New Roman" w:eastAsiaTheme="majorEastAsia" w:hAnsi="Times New Roman" w:cs="Times New Roman"/>
                        <w:caps/>
                        <w:sz w:val="28"/>
                        <w:szCs w:val="28"/>
                      </w:rPr>
                    </w:pPr>
                    <w:r w:rsidRPr="002C10E3">
                      <w:rPr>
                        <w:rFonts w:ascii="Times New Roman" w:eastAsiaTheme="majorEastAsia" w:hAnsi="Times New Roman" w:cs="Times New Roman"/>
                        <w:caps/>
                        <w:sz w:val="28"/>
                        <w:szCs w:val="28"/>
                        <w:lang w:eastAsia="en-US"/>
                      </w:rPr>
                      <w:t>IFMR RURAL FINANCE</w:t>
                    </w:r>
                  </w:p>
                </w:tc>
              </w:sdtContent>
            </w:sdt>
          </w:tr>
          <w:tr w:rsidR="00C66B59" w:rsidRPr="002C10E3" w:rsidTr="00B03612">
            <w:trPr>
              <w:trHeight w:val="1440"/>
              <w:jc w:val="center"/>
            </w:trPr>
            <w:sdt>
              <w:sdtPr>
                <w:rPr>
                  <w:rFonts w:ascii="Times New Roman" w:eastAsiaTheme="majorEastAsia" w:hAnsi="Times New Roman" w:cs="Times New Roman"/>
                  <w:sz w:val="28"/>
                  <w:szCs w:val="28"/>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C66B59" w:rsidRPr="002C10E3" w:rsidRDefault="00B03612" w:rsidP="00B03612">
                    <w:pPr>
                      <w:pStyle w:val="NoSpacing"/>
                      <w:jc w:val="center"/>
                      <w:rPr>
                        <w:rFonts w:ascii="Times New Roman" w:eastAsiaTheme="majorEastAsia" w:hAnsi="Times New Roman" w:cs="Times New Roman"/>
                        <w:sz w:val="28"/>
                        <w:szCs w:val="28"/>
                      </w:rPr>
                    </w:pPr>
                    <w:r w:rsidRPr="002C10E3">
                      <w:rPr>
                        <w:rFonts w:ascii="Times New Roman" w:eastAsiaTheme="majorEastAsia" w:hAnsi="Times New Roman" w:cs="Times New Roman"/>
                        <w:sz w:val="28"/>
                        <w:szCs w:val="28"/>
                      </w:rPr>
                      <w:t xml:space="preserve">SCREENING </w:t>
                    </w:r>
                  </w:p>
                </w:tc>
              </w:sdtContent>
            </w:sdt>
          </w:tr>
          <w:tr w:rsidR="00C66B59" w:rsidRPr="002C10E3" w:rsidTr="00B03612">
            <w:trPr>
              <w:trHeight w:val="360"/>
              <w:jc w:val="center"/>
            </w:trPr>
            <w:tc>
              <w:tcPr>
                <w:tcW w:w="5000" w:type="pct"/>
                <w:vAlign w:val="center"/>
              </w:tcPr>
              <w:p w:rsidR="00C66B59" w:rsidRPr="002C10E3" w:rsidRDefault="00C66B59" w:rsidP="00B03612">
                <w:pPr>
                  <w:pStyle w:val="NoSpacing"/>
                  <w:jc w:val="center"/>
                  <w:rPr>
                    <w:rFonts w:ascii="Times New Roman" w:hAnsi="Times New Roman" w:cs="Times New Roman"/>
                    <w:sz w:val="28"/>
                    <w:szCs w:val="28"/>
                  </w:rPr>
                </w:pPr>
              </w:p>
            </w:tc>
          </w:tr>
          <w:tr w:rsidR="00C66B59" w:rsidRPr="002C10E3" w:rsidTr="00B03612">
            <w:trPr>
              <w:trHeight w:val="360"/>
              <w:jc w:val="center"/>
            </w:trPr>
            <w:tc>
              <w:tcPr>
                <w:tcW w:w="5000" w:type="pct"/>
                <w:vAlign w:val="center"/>
              </w:tcPr>
              <w:p w:rsidR="00C66B59" w:rsidRPr="002C10E3" w:rsidRDefault="00B03612" w:rsidP="00B03612">
                <w:pPr>
                  <w:pStyle w:val="NoSpacing"/>
                  <w:jc w:val="center"/>
                  <w:rPr>
                    <w:rFonts w:ascii="Times New Roman" w:hAnsi="Times New Roman" w:cs="Times New Roman"/>
                    <w:b/>
                    <w:bCs/>
                    <w:sz w:val="28"/>
                    <w:szCs w:val="28"/>
                  </w:rPr>
                </w:pPr>
                <w:r w:rsidRPr="002C10E3">
                  <w:rPr>
                    <w:rFonts w:ascii="Times New Roman" w:hAnsi="Times New Roman" w:cs="Times New Roman"/>
                    <w:b/>
                    <w:bCs/>
                    <w:sz w:val="28"/>
                    <w:szCs w:val="28"/>
                  </w:rPr>
                  <w:t>IFMR Rural Finance</w:t>
                </w:r>
              </w:p>
              <w:p w:rsidR="00B03612" w:rsidRPr="002C10E3" w:rsidRDefault="00B03612" w:rsidP="00B03612">
                <w:pPr>
                  <w:pStyle w:val="NoSpacing"/>
                  <w:jc w:val="center"/>
                  <w:rPr>
                    <w:rFonts w:ascii="Times New Roman" w:hAnsi="Times New Roman" w:cs="Times New Roman"/>
                    <w:b/>
                    <w:bCs/>
                    <w:sz w:val="28"/>
                    <w:szCs w:val="28"/>
                  </w:rPr>
                </w:pPr>
                <w:r w:rsidRPr="002C10E3">
                  <w:rPr>
                    <w:rFonts w:ascii="Times New Roman" w:hAnsi="Times New Roman" w:cs="Times New Roman"/>
                    <w:b/>
                    <w:bCs/>
                    <w:sz w:val="28"/>
                    <w:szCs w:val="28"/>
                  </w:rPr>
                  <w:t>10/11/2016</w:t>
                </w:r>
              </w:p>
            </w:tc>
          </w:tr>
          <w:tr w:rsidR="00C66B59" w:rsidRPr="002C10E3" w:rsidTr="00B03612">
            <w:trPr>
              <w:trHeight w:val="360"/>
              <w:jc w:val="center"/>
            </w:trPr>
            <w:sdt>
              <w:sdtPr>
                <w:rPr>
                  <w:rFonts w:ascii="Times New Roman" w:hAnsi="Times New Roman" w:cs="Times New Roman"/>
                  <w:b/>
                  <w:bCs/>
                  <w:sz w:val="28"/>
                  <w:szCs w:val="28"/>
                </w:rPr>
                <w:alias w:val="Date"/>
                <w:id w:val="516659546"/>
                <w:showingPlcHdr/>
                <w:dataBinding w:prefixMappings="xmlns:ns0='http://schemas.microsoft.com/office/2006/coverPageProps'" w:xpath="/ns0:CoverPageProperties[1]/ns0:PublishDate[1]" w:storeItemID="{55AF091B-3C7A-41E3-B477-F2FDAA23CFDA}"/>
                <w:date w:fullDate="2016-10-25T00:00:00Z">
                  <w:dateFormat w:val="M/d/yyyy"/>
                  <w:lid w:val="en-US"/>
                  <w:storeMappedDataAs w:val="dateTime"/>
                  <w:calendar w:val="gregorian"/>
                </w:date>
              </w:sdtPr>
              <w:sdtContent>
                <w:tc>
                  <w:tcPr>
                    <w:tcW w:w="5000" w:type="pct"/>
                    <w:vAlign w:val="center"/>
                  </w:tcPr>
                  <w:p w:rsidR="00C66B59" w:rsidRPr="002C10E3" w:rsidRDefault="00C66B59" w:rsidP="00B03612">
                    <w:pPr>
                      <w:pStyle w:val="NoSpacing"/>
                      <w:jc w:val="center"/>
                      <w:rPr>
                        <w:rFonts w:ascii="Times New Roman" w:hAnsi="Times New Roman" w:cs="Times New Roman"/>
                        <w:b/>
                        <w:bCs/>
                        <w:sz w:val="28"/>
                        <w:szCs w:val="28"/>
                      </w:rPr>
                    </w:pPr>
                    <w:r w:rsidRPr="002C10E3">
                      <w:rPr>
                        <w:rFonts w:ascii="Times New Roman" w:hAnsi="Times New Roman" w:cs="Times New Roman"/>
                        <w:b/>
                        <w:bCs/>
                        <w:sz w:val="28"/>
                        <w:szCs w:val="28"/>
                      </w:rPr>
                      <w:t xml:space="preserve">     </w:t>
                    </w:r>
                  </w:p>
                </w:tc>
              </w:sdtContent>
            </w:sdt>
          </w:tr>
        </w:tbl>
        <w:p w:rsidR="00C66B59" w:rsidRPr="002C10E3" w:rsidRDefault="00C66B59" w:rsidP="00C66B59">
          <w:pPr>
            <w:rPr>
              <w:sz w:val="28"/>
              <w:szCs w:val="28"/>
            </w:rPr>
          </w:pPr>
        </w:p>
        <w:p w:rsidR="00C66B59" w:rsidRPr="002C10E3" w:rsidRDefault="00C66B59" w:rsidP="00C66B59">
          <w:pPr>
            <w:rPr>
              <w:sz w:val="28"/>
              <w:szCs w:val="28"/>
            </w:rPr>
          </w:pPr>
        </w:p>
        <w:tbl>
          <w:tblPr>
            <w:tblpPr w:leftFromText="187" w:rightFromText="187" w:horzAnchor="margin" w:tblpXSpec="center" w:tblpYSpec="bottom"/>
            <w:tblW w:w="5000" w:type="pct"/>
            <w:tblLook w:val="04A0" w:firstRow="1" w:lastRow="0" w:firstColumn="1" w:lastColumn="0" w:noHBand="0" w:noVBand="1"/>
          </w:tblPr>
          <w:tblGrid>
            <w:gridCol w:w="10261"/>
          </w:tblGrid>
          <w:tr w:rsidR="00C66B59" w:rsidRPr="002C10E3" w:rsidTr="00B03612">
            <w:tc>
              <w:tcPr>
                <w:tcW w:w="5000" w:type="pct"/>
              </w:tcPr>
              <w:p w:rsidR="00C66B59" w:rsidRPr="002C10E3" w:rsidRDefault="00C66B59" w:rsidP="00B03612">
                <w:pPr>
                  <w:pStyle w:val="NoSpacing"/>
                  <w:rPr>
                    <w:rFonts w:ascii="Times New Roman" w:hAnsi="Times New Roman" w:cs="Times New Roman"/>
                    <w:sz w:val="28"/>
                    <w:szCs w:val="28"/>
                  </w:rPr>
                </w:pPr>
              </w:p>
            </w:tc>
          </w:tr>
        </w:tbl>
        <w:p w:rsidR="00C66B59" w:rsidRPr="002C10E3" w:rsidRDefault="00C66B59" w:rsidP="00C66B59">
          <w:pPr>
            <w:rPr>
              <w:sz w:val="28"/>
              <w:szCs w:val="28"/>
            </w:rPr>
          </w:pPr>
        </w:p>
        <w:p w:rsidR="00C66B59" w:rsidRPr="002C10E3" w:rsidRDefault="00C66B59" w:rsidP="00C66B59">
          <w:pPr>
            <w:rPr>
              <w:sz w:val="28"/>
              <w:szCs w:val="28"/>
            </w:rPr>
          </w:pPr>
          <w:r w:rsidRPr="002C10E3">
            <w:rPr>
              <w:sz w:val="28"/>
              <w:szCs w:val="28"/>
            </w:rPr>
            <w:br w:type="page"/>
          </w:r>
        </w:p>
      </w:sdtContent>
    </w:sdt>
    <w:sdt>
      <w:sdtPr>
        <w:rPr>
          <w:rFonts w:ascii="Times New Roman" w:eastAsia="Times New Roman" w:hAnsi="Times New Roman" w:cs="Times New Roman"/>
          <w:b w:val="0"/>
          <w:bCs w:val="0"/>
          <w:color w:val="auto"/>
          <w:sz w:val="20"/>
          <w:szCs w:val="20"/>
          <w:lang w:eastAsia="en-US"/>
        </w:rPr>
        <w:id w:val="-535882473"/>
        <w:docPartObj>
          <w:docPartGallery w:val="Table of Contents"/>
          <w:docPartUnique/>
        </w:docPartObj>
      </w:sdtPr>
      <w:sdtEndPr>
        <w:rPr>
          <w:noProof/>
        </w:rPr>
      </w:sdtEndPr>
      <w:sdtContent>
        <w:p w:rsidR="00C66B59" w:rsidRPr="002C10E3" w:rsidRDefault="00C66B59" w:rsidP="00C66B59">
          <w:pPr>
            <w:pStyle w:val="TOCHeading"/>
            <w:rPr>
              <w:rFonts w:ascii="Times New Roman" w:hAnsi="Times New Roman" w:cs="Times New Roman"/>
            </w:rPr>
          </w:pPr>
          <w:r w:rsidRPr="002C10E3">
            <w:rPr>
              <w:rFonts w:ascii="Times New Roman" w:hAnsi="Times New Roman" w:cs="Times New Roman"/>
              <w:b w:val="0"/>
              <w:color w:val="auto"/>
              <w:sz w:val="32"/>
            </w:rPr>
            <w:t>Contents</w:t>
          </w:r>
        </w:p>
        <w:p w:rsidR="0034212C" w:rsidRDefault="00C66B59">
          <w:pPr>
            <w:pStyle w:val="TOC1"/>
            <w:rPr>
              <w:rFonts w:asciiTheme="minorHAnsi" w:eastAsiaTheme="minorEastAsia" w:hAnsiTheme="minorHAnsi" w:cstheme="minorBidi"/>
              <w:noProof/>
              <w:sz w:val="22"/>
              <w:szCs w:val="22"/>
              <w:lang w:val="en-IN" w:eastAsia="en-IN"/>
            </w:rPr>
          </w:pPr>
          <w:r w:rsidRPr="00F56F47">
            <w:fldChar w:fldCharType="begin"/>
          </w:r>
          <w:r w:rsidRPr="002C10E3">
            <w:instrText xml:space="preserve"> TOC \o "1-3" \h \z \u </w:instrText>
          </w:r>
          <w:r w:rsidRPr="00F56F47">
            <w:fldChar w:fldCharType="separate"/>
          </w:r>
          <w:hyperlink w:anchor="_Toc466570889" w:history="1">
            <w:r w:rsidR="0034212C" w:rsidRPr="00255864">
              <w:rPr>
                <w:rStyle w:val="Hyperlink"/>
                <w:smallCaps/>
                <w:noProof/>
                <w:spacing w:val="5"/>
              </w:rPr>
              <w:t>1.</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spacing w:val="5"/>
              </w:rPr>
              <w:t>Process</w:t>
            </w:r>
            <w:r w:rsidR="0034212C">
              <w:rPr>
                <w:noProof/>
                <w:webHidden/>
              </w:rPr>
              <w:tab/>
            </w:r>
            <w:r w:rsidR="0034212C">
              <w:rPr>
                <w:noProof/>
                <w:webHidden/>
              </w:rPr>
              <w:fldChar w:fldCharType="begin"/>
            </w:r>
            <w:r w:rsidR="0034212C">
              <w:rPr>
                <w:noProof/>
                <w:webHidden/>
              </w:rPr>
              <w:instrText xml:space="preserve"> PAGEREF _Toc466570889 \h </w:instrText>
            </w:r>
            <w:r w:rsidR="0034212C">
              <w:rPr>
                <w:noProof/>
                <w:webHidden/>
              </w:rPr>
            </w:r>
            <w:r w:rsidR="0034212C">
              <w:rPr>
                <w:noProof/>
                <w:webHidden/>
              </w:rPr>
              <w:fldChar w:fldCharType="separate"/>
            </w:r>
            <w:r w:rsidR="0034212C">
              <w:rPr>
                <w:noProof/>
                <w:webHidden/>
              </w:rPr>
              <w:t>3</w:t>
            </w:r>
            <w:r w:rsidR="0034212C">
              <w:rPr>
                <w:noProof/>
                <w:webHidden/>
              </w:rPr>
              <w:fldChar w:fldCharType="end"/>
            </w:r>
          </w:hyperlink>
        </w:p>
        <w:p w:rsidR="0034212C" w:rsidRDefault="00290C33">
          <w:pPr>
            <w:pStyle w:val="TOC1"/>
            <w:rPr>
              <w:rFonts w:asciiTheme="minorHAnsi" w:eastAsiaTheme="minorEastAsia" w:hAnsiTheme="minorHAnsi" w:cstheme="minorBidi"/>
              <w:noProof/>
              <w:sz w:val="22"/>
              <w:szCs w:val="22"/>
              <w:lang w:val="en-IN" w:eastAsia="en-IN"/>
            </w:rPr>
          </w:pPr>
          <w:hyperlink w:anchor="_Toc466570890" w:history="1">
            <w:r w:rsidR="0034212C" w:rsidRPr="00255864">
              <w:rPr>
                <w:rStyle w:val="Hyperlink"/>
                <w:smallCaps/>
                <w:noProof/>
                <w:spacing w:val="5"/>
              </w:rPr>
              <w:t>1.1</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spacing w:val="5"/>
              </w:rPr>
              <w:t>Process flowchart</w:t>
            </w:r>
            <w:r w:rsidR="0034212C">
              <w:rPr>
                <w:noProof/>
                <w:webHidden/>
              </w:rPr>
              <w:tab/>
            </w:r>
            <w:r w:rsidR="0034212C">
              <w:rPr>
                <w:noProof/>
                <w:webHidden/>
              </w:rPr>
              <w:fldChar w:fldCharType="begin"/>
            </w:r>
            <w:r w:rsidR="0034212C">
              <w:rPr>
                <w:noProof/>
                <w:webHidden/>
              </w:rPr>
              <w:instrText xml:space="preserve"> PAGEREF _Toc466570890 \h </w:instrText>
            </w:r>
            <w:r w:rsidR="0034212C">
              <w:rPr>
                <w:noProof/>
                <w:webHidden/>
              </w:rPr>
            </w:r>
            <w:r w:rsidR="0034212C">
              <w:rPr>
                <w:noProof/>
                <w:webHidden/>
              </w:rPr>
              <w:fldChar w:fldCharType="separate"/>
            </w:r>
            <w:r w:rsidR="0034212C">
              <w:rPr>
                <w:noProof/>
                <w:webHidden/>
              </w:rPr>
              <w:t>3</w:t>
            </w:r>
            <w:r w:rsidR="0034212C">
              <w:rPr>
                <w:noProof/>
                <w:webHidden/>
              </w:rPr>
              <w:fldChar w:fldCharType="end"/>
            </w:r>
          </w:hyperlink>
        </w:p>
        <w:p w:rsidR="0034212C" w:rsidRDefault="00290C33">
          <w:pPr>
            <w:pStyle w:val="TOC1"/>
            <w:rPr>
              <w:rFonts w:asciiTheme="minorHAnsi" w:eastAsiaTheme="minorEastAsia" w:hAnsiTheme="minorHAnsi" w:cstheme="minorBidi"/>
              <w:noProof/>
              <w:sz w:val="22"/>
              <w:szCs w:val="22"/>
              <w:lang w:val="en-IN" w:eastAsia="en-IN"/>
            </w:rPr>
          </w:pPr>
          <w:hyperlink w:anchor="_Toc466570891" w:history="1">
            <w:r w:rsidR="0034212C" w:rsidRPr="00255864">
              <w:rPr>
                <w:rStyle w:val="Hyperlink"/>
                <w:smallCaps/>
                <w:noProof/>
                <w:spacing w:val="5"/>
              </w:rPr>
              <w:t>1.2</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spacing w:val="5"/>
              </w:rPr>
              <w:t>Process Steps</w:t>
            </w:r>
            <w:r w:rsidR="0034212C">
              <w:rPr>
                <w:noProof/>
                <w:webHidden/>
              </w:rPr>
              <w:tab/>
            </w:r>
            <w:r w:rsidR="0034212C">
              <w:rPr>
                <w:noProof/>
                <w:webHidden/>
              </w:rPr>
              <w:fldChar w:fldCharType="begin"/>
            </w:r>
            <w:r w:rsidR="0034212C">
              <w:rPr>
                <w:noProof/>
                <w:webHidden/>
              </w:rPr>
              <w:instrText xml:space="preserve"> PAGEREF _Toc466570891 \h </w:instrText>
            </w:r>
            <w:r w:rsidR="0034212C">
              <w:rPr>
                <w:noProof/>
                <w:webHidden/>
              </w:rPr>
            </w:r>
            <w:r w:rsidR="0034212C">
              <w:rPr>
                <w:noProof/>
                <w:webHidden/>
              </w:rPr>
              <w:fldChar w:fldCharType="separate"/>
            </w:r>
            <w:r w:rsidR="0034212C">
              <w:rPr>
                <w:noProof/>
                <w:webHidden/>
              </w:rPr>
              <w:t>4</w:t>
            </w:r>
            <w:r w:rsidR="0034212C">
              <w:rPr>
                <w:noProof/>
                <w:webHidden/>
              </w:rPr>
              <w:fldChar w:fldCharType="end"/>
            </w:r>
          </w:hyperlink>
        </w:p>
        <w:p w:rsidR="0034212C" w:rsidRDefault="00290C33">
          <w:pPr>
            <w:pStyle w:val="TOC1"/>
            <w:rPr>
              <w:rFonts w:asciiTheme="minorHAnsi" w:eastAsiaTheme="minorEastAsia" w:hAnsiTheme="minorHAnsi" w:cstheme="minorBidi"/>
              <w:noProof/>
              <w:sz w:val="22"/>
              <w:szCs w:val="22"/>
              <w:lang w:val="en-IN" w:eastAsia="en-IN"/>
            </w:rPr>
          </w:pPr>
          <w:hyperlink w:anchor="_Toc466570892" w:history="1">
            <w:r w:rsidR="0034212C" w:rsidRPr="00255864">
              <w:rPr>
                <w:rStyle w:val="Hyperlink"/>
                <w:smallCaps/>
                <w:noProof/>
                <w:spacing w:val="5"/>
              </w:rPr>
              <w:t>2.</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spacing w:val="5"/>
              </w:rPr>
              <w:t>Stage definition</w:t>
            </w:r>
            <w:r w:rsidR="0034212C">
              <w:rPr>
                <w:noProof/>
                <w:webHidden/>
              </w:rPr>
              <w:tab/>
            </w:r>
            <w:r w:rsidR="0034212C">
              <w:rPr>
                <w:noProof/>
                <w:webHidden/>
              </w:rPr>
              <w:fldChar w:fldCharType="begin"/>
            </w:r>
            <w:r w:rsidR="0034212C">
              <w:rPr>
                <w:noProof/>
                <w:webHidden/>
              </w:rPr>
              <w:instrText xml:space="preserve"> PAGEREF _Toc466570892 \h </w:instrText>
            </w:r>
            <w:r w:rsidR="0034212C">
              <w:rPr>
                <w:noProof/>
                <w:webHidden/>
              </w:rPr>
            </w:r>
            <w:r w:rsidR="0034212C">
              <w:rPr>
                <w:noProof/>
                <w:webHidden/>
              </w:rPr>
              <w:fldChar w:fldCharType="separate"/>
            </w:r>
            <w:r w:rsidR="0034212C">
              <w:rPr>
                <w:noProof/>
                <w:webHidden/>
              </w:rPr>
              <w:t>4</w:t>
            </w:r>
            <w:r w:rsidR="0034212C">
              <w:rPr>
                <w:noProof/>
                <w:webHidden/>
              </w:rPr>
              <w:fldChar w:fldCharType="end"/>
            </w:r>
          </w:hyperlink>
        </w:p>
        <w:p w:rsidR="0034212C" w:rsidRDefault="00290C33">
          <w:pPr>
            <w:pStyle w:val="TOC1"/>
            <w:rPr>
              <w:rFonts w:asciiTheme="minorHAnsi" w:eastAsiaTheme="minorEastAsia" w:hAnsiTheme="minorHAnsi" w:cstheme="minorBidi"/>
              <w:noProof/>
              <w:sz w:val="22"/>
              <w:szCs w:val="22"/>
              <w:lang w:val="en-IN" w:eastAsia="en-IN"/>
            </w:rPr>
          </w:pPr>
          <w:hyperlink w:anchor="_Toc466570893" w:history="1">
            <w:r w:rsidR="0034212C" w:rsidRPr="00255864">
              <w:rPr>
                <w:rStyle w:val="Hyperlink"/>
                <w:smallCaps/>
                <w:noProof/>
                <w:spacing w:val="5"/>
              </w:rPr>
              <w:t>3.</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spacing w:val="5"/>
              </w:rPr>
              <w:t>Stage-role access</w:t>
            </w:r>
            <w:r w:rsidR="0034212C">
              <w:rPr>
                <w:noProof/>
                <w:webHidden/>
              </w:rPr>
              <w:tab/>
            </w:r>
            <w:r w:rsidR="0034212C">
              <w:rPr>
                <w:noProof/>
                <w:webHidden/>
              </w:rPr>
              <w:fldChar w:fldCharType="begin"/>
            </w:r>
            <w:r w:rsidR="0034212C">
              <w:rPr>
                <w:noProof/>
                <w:webHidden/>
              </w:rPr>
              <w:instrText xml:space="preserve"> PAGEREF _Toc466570893 \h </w:instrText>
            </w:r>
            <w:r w:rsidR="0034212C">
              <w:rPr>
                <w:noProof/>
                <w:webHidden/>
              </w:rPr>
            </w:r>
            <w:r w:rsidR="0034212C">
              <w:rPr>
                <w:noProof/>
                <w:webHidden/>
              </w:rPr>
              <w:fldChar w:fldCharType="separate"/>
            </w:r>
            <w:r w:rsidR="0034212C">
              <w:rPr>
                <w:noProof/>
                <w:webHidden/>
              </w:rPr>
              <w:t>4</w:t>
            </w:r>
            <w:r w:rsidR="0034212C">
              <w:rPr>
                <w:noProof/>
                <w:webHidden/>
              </w:rPr>
              <w:fldChar w:fldCharType="end"/>
            </w:r>
          </w:hyperlink>
        </w:p>
        <w:p w:rsidR="0034212C" w:rsidRDefault="00290C33">
          <w:pPr>
            <w:pStyle w:val="TOC1"/>
            <w:rPr>
              <w:rFonts w:asciiTheme="minorHAnsi" w:eastAsiaTheme="minorEastAsia" w:hAnsiTheme="minorHAnsi" w:cstheme="minorBidi"/>
              <w:noProof/>
              <w:sz w:val="22"/>
              <w:szCs w:val="22"/>
              <w:lang w:val="en-IN" w:eastAsia="en-IN"/>
            </w:rPr>
          </w:pPr>
          <w:hyperlink w:anchor="_Toc466570894" w:history="1">
            <w:r w:rsidR="0034212C" w:rsidRPr="00255864">
              <w:rPr>
                <w:rStyle w:val="Hyperlink"/>
                <w:smallCaps/>
                <w:noProof/>
                <w:spacing w:val="5"/>
              </w:rPr>
              <w:t>4.</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spacing w:val="5"/>
              </w:rPr>
              <w:t>Screening Queue</w:t>
            </w:r>
            <w:r w:rsidR="0034212C">
              <w:rPr>
                <w:noProof/>
                <w:webHidden/>
              </w:rPr>
              <w:tab/>
            </w:r>
            <w:r w:rsidR="0034212C">
              <w:rPr>
                <w:noProof/>
                <w:webHidden/>
              </w:rPr>
              <w:fldChar w:fldCharType="begin"/>
            </w:r>
            <w:r w:rsidR="0034212C">
              <w:rPr>
                <w:noProof/>
                <w:webHidden/>
              </w:rPr>
              <w:instrText xml:space="preserve"> PAGEREF _Toc466570894 \h </w:instrText>
            </w:r>
            <w:r w:rsidR="0034212C">
              <w:rPr>
                <w:noProof/>
                <w:webHidden/>
              </w:rPr>
            </w:r>
            <w:r w:rsidR="0034212C">
              <w:rPr>
                <w:noProof/>
                <w:webHidden/>
              </w:rPr>
              <w:fldChar w:fldCharType="separate"/>
            </w:r>
            <w:r w:rsidR="0034212C">
              <w:rPr>
                <w:noProof/>
                <w:webHidden/>
              </w:rPr>
              <w:t>5</w:t>
            </w:r>
            <w:r w:rsidR="0034212C">
              <w:rPr>
                <w:noProof/>
                <w:webHidden/>
              </w:rPr>
              <w:fldChar w:fldCharType="end"/>
            </w:r>
          </w:hyperlink>
        </w:p>
        <w:p w:rsidR="0034212C" w:rsidRDefault="00290C33">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895" w:history="1">
            <w:r w:rsidR="0034212C" w:rsidRPr="00255864">
              <w:rPr>
                <w:rStyle w:val="Hyperlink"/>
                <w:smallCaps/>
                <w:noProof/>
              </w:rPr>
              <w:t>4.1</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UI specification</w:t>
            </w:r>
            <w:r w:rsidR="0034212C">
              <w:rPr>
                <w:noProof/>
                <w:webHidden/>
              </w:rPr>
              <w:tab/>
            </w:r>
            <w:r w:rsidR="0034212C">
              <w:rPr>
                <w:noProof/>
                <w:webHidden/>
              </w:rPr>
              <w:fldChar w:fldCharType="begin"/>
            </w:r>
            <w:r w:rsidR="0034212C">
              <w:rPr>
                <w:noProof/>
                <w:webHidden/>
              </w:rPr>
              <w:instrText xml:space="preserve"> PAGEREF _Toc466570895 \h </w:instrText>
            </w:r>
            <w:r w:rsidR="0034212C">
              <w:rPr>
                <w:noProof/>
                <w:webHidden/>
              </w:rPr>
            </w:r>
            <w:r w:rsidR="0034212C">
              <w:rPr>
                <w:noProof/>
                <w:webHidden/>
              </w:rPr>
              <w:fldChar w:fldCharType="separate"/>
            </w:r>
            <w:r w:rsidR="0034212C">
              <w:rPr>
                <w:noProof/>
                <w:webHidden/>
              </w:rPr>
              <w:t>5</w:t>
            </w:r>
            <w:r w:rsidR="0034212C">
              <w:rPr>
                <w:noProof/>
                <w:webHidden/>
              </w:rPr>
              <w:fldChar w:fldCharType="end"/>
            </w:r>
          </w:hyperlink>
        </w:p>
        <w:p w:rsidR="0034212C" w:rsidRDefault="00290C33">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896" w:history="1">
            <w:r w:rsidR="0034212C" w:rsidRPr="00255864">
              <w:rPr>
                <w:rStyle w:val="Hyperlink"/>
                <w:smallCaps/>
                <w:noProof/>
              </w:rPr>
              <w:t>4.2</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Screenshot</w:t>
            </w:r>
            <w:r w:rsidR="0034212C">
              <w:rPr>
                <w:noProof/>
                <w:webHidden/>
              </w:rPr>
              <w:tab/>
            </w:r>
            <w:r w:rsidR="0034212C">
              <w:rPr>
                <w:noProof/>
                <w:webHidden/>
              </w:rPr>
              <w:fldChar w:fldCharType="begin"/>
            </w:r>
            <w:r w:rsidR="0034212C">
              <w:rPr>
                <w:noProof/>
                <w:webHidden/>
              </w:rPr>
              <w:instrText xml:space="preserve"> PAGEREF _Toc466570896 \h </w:instrText>
            </w:r>
            <w:r w:rsidR="0034212C">
              <w:rPr>
                <w:noProof/>
                <w:webHidden/>
              </w:rPr>
            </w:r>
            <w:r w:rsidR="0034212C">
              <w:rPr>
                <w:noProof/>
                <w:webHidden/>
              </w:rPr>
              <w:fldChar w:fldCharType="separate"/>
            </w:r>
            <w:r w:rsidR="0034212C">
              <w:rPr>
                <w:noProof/>
                <w:webHidden/>
              </w:rPr>
              <w:t>5</w:t>
            </w:r>
            <w:r w:rsidR="0034212C">
              <w:rPr>
                <w:noProof/>
                <w:webHidden/>
              </w:rPr>
              <w:fldChar w:fldCharType="end"/>
            </w:r>
          </w:hyperlink>
        </w:p>
        <w:p w:rsidR="0034212C" w:rsidRDefault="00290C33">
          <w:pPr>
            <w:pStyle w:val="TOC1"/>
            <w:rPr>
              <w:rFonts w:asciiTheme="minorHAnsi" w:eastAsiaTheme="minorEastAsia" w:hAnsiTheme="minorHAnsi" w:cstheme="minorBidi"/>
              <w:noProof/>
              <w:sz w:val="22"/>
              <w:szCs w:val="22"/>
              <w:lang w:val="en-IN" w:eastAsia="en-IN"/>
            </w:rPr>
          </w:pPr>
          <w:hyperlink w:anchor="_Toc466570897" w:history="1">
            <w:r w:rsidR="0034212C" w:rsidRPr="00255864">
              <w:rPr>
                <w:rStyle w:val="Hyperlink"/>
                <w:smallCaps/>
                <w:noProof/>
                <w:spacing w:val="5"/>
              </w:rPr>
              <w:t>5.</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spacing w:val="5"/>
              </w:rPr>
              <w:t>Functional requirements</w:t>
            </w:r>
            <w:r w:rsidR="0034212C">
              <w:rPr>
                <w:noProof/>
                <w:webHidden/>
              </w:rPr>
              <w:tab/>
            </w:r>
            <w:r w:rsidR="0034212C">
              <w:rPr>
                <w:noProof/>
                <w:webHidden/>
              </w:rPr>
              <w:fldChar w:fldCharType="begin"/>
            </w:r>
            <w:r w:rsidR="0034212C">
              <w:rPr>
                <w:noProof/>
                <w:webHidden/>
              </w:rPr>
              <w:instrText xml:space="preserve"> PAGEREF _Toc466570897 \h </w:instrText>
            </w:r>
            <w:r w:rsidR="0034212C">
              <w:rPr>
                <w:noProof/>
                <w:webHidden/>
              </w:rPr>
            </w:r>
            <w:r w:rsidR="0034212C">
              <w:rPr>
                <w:noProof/>
                <w:webHidden/>
              </w:rPr>
              <w:fldChar w:fldCharType="separate"/>
            </w:r>
            <w:r w:rsidR="0034212C">
              <w:rPr>
                <w:noProof/>
                <w:webHidden/>
              </w:rPr>
              <w:t>6</w:t>
            </w:r>
            <w:r w:rsidR="0034212C">
              <w:rPr>
                <w:noProof/>
                <w:webHidden/>
              </w:rPr>
              <w:fldChar w:fldCharType="end"/>
            </w:r>
          </w:hyperlink>
        </w:p>
        <w:p w:rsidR="0034212C" w:rsidRDefault="00290C33">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898" w:history="1">
            <w:r w:rsidR="0034212C" w:rsidRPr="00255864">
              <w:rPr>
                <w:rStyle w:val="Hyperlink"/>
                <w:smallCaps/>
                <w:noProof/>
              </w:rPr>
              <w:t>5.1</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Upload</w:t>
            </w:r>
            <w:r w:rsidR="0034212C">
              <w:rPr>
                <w:noProof/>
                <w:webHidden/>
              </w:rPr>
              <w:tab/>
            </w:r>
            <w:r w:rsidR="0034212C">
              <w:rPr>
                <w:noProof/>
                <w:webHidden/>
              </w:rPr>
              <w:fldChar w:fldCharType="begin"/>
            </w:r>
            <w:r w:rsidR="0034212C">
              <w:rPr>
                <w:noProof/>
                <w:webHidden/>
              </w:rPr>
              <w:instrText xml:space="preserve"> PAGEREF _Toc466570898 \h </w:instrText>
            </w:r>
            <w:r w:rsidR="0034212C">
              <w:rPr>
                <w:noProof/>
                <w:webHidden/>
              </w:rPr>
            </w:r>
            <w:r w:rsidR="0034212C">
              <w:rPr>
                <w:noProof/>
                <w:webHidden/>
              </w:rPr>
              <w:fldChar w:fldCharType="separate"/>
            </w:r>
            <w:r w:rsidR="0034212C">
              <w:rPr>
                <w:noProof/>
                <w:webHidden/>
              </w:rPr>
              <w:t>6</w:t>
            </w:r>
            <w:r w:rsidR="0034212C">
              <w:rPr>
                <w:noProof/>
                <w:webHidden/>
              </w:rPr>
              <w:fldChar w:fldCharType="end"/>
            </w:r>
          </w:hyperlink>
        </w:p>
        <w:p w:rsidR="0034212C" w:rsidRDefault="00290C33">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899" w:history="1">
            <w:r w:rsidR="0034212C" w:rsidRPr="00255864">
              <w:rPr>
                <w:rStyle w:val="Hyperlink"/>
                <w:smallCaps/>
                <w:noProof/>
              </w:rPr>
              <w:t>5.2</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Download</w:t>
            </w:r>
            <w:r w:rsidR="0034212C">
              <w:rPr>
                <w:noProof/>
                <w:webHidden/>
              </w:rPr>
              <w:tab/>
            </w:r>
            <w:r w:rsidR="0034212C">
              <w:rPr>
                <w:noProof/>
                <w:webHidden/>
              </w:rPr>
              <w:fldChar w:fldCharType="begin"/>
            </w:r>
            <w:r w:rsidR="0034212C">
              <w:rPr>
                <w:noProof/>
                <w:webHidden/>
              </w:rPr>
              <w:instrText xml:space="preserve"> PAGEREF _Toc466570899 \h </w:instrText>
            </w:r>
            <w:r w:rsidR="0034212C">
              <w:rPr>
                <w:noProof/>
                <w:webHidden/>
              </w:rPr>
            </w:r>
            <w:r w:rsidR="0034212C">
              <w:rPr>
                <w:noProof/>
                <w:webHidden/>
              </w:rPr>
              <w:fldChar w:fldCharType="separate"/>
            </w:r>
            <w:r w:rsidR="0034212C">
              <w:rPr>
                <w:noProof/>
                <w:webHidden/>
              </w:rPr>
              <w:t>6</w:t>
            </w:r>
            <w:r w:rsidR="0034212C">
              <w:rPr>
                <w:noProof/>
                <w:webHidden/>
              </w:rPr>
              <w:fldChar w:fldCharType="end"/>
            </w:r>
          </w:hyperlink>
        </w:p>
        <w:p w:rsidR="0034212C" w:rsidRDefault="00290C33">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900" w:history="1">
            <w:r w:rsidR="0034212C" w:rsidRPr="00255864">
              <w:rPr>
                <w:rStyle w:val="Hyperlink"/>
                <w:smallCaps/>
                <w:noProof/>
              </w:rPr>
              <w:t>5.3</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Reports</w:t>
            </w:r>
            <w:r w:rsidR="0034212C">
              <w:rPr>
                <w:noProof/>
                <w:webHidden/>
              </w:rPr>
              <w:tab/>
            </w:r>
            <w:r w:rsidR="0034212C">
              <w:rPr>
                <w:noProof/>
                <w:webHidden/>
              </w:rPr>
              <w:fldChar w:fldCharType="begin"/>
            </w:r>
            <w:r w:rsidR="0034212C">
              <w:rPr>
                <w:noProof/>
                <w:webHidden/>
              </w:rPr>
              <w:instrText xml:space="preserve"> PAGEREF _Toc466570900 \h </w:instrText>
            </w:r>
            <w:r w:rsidR="0034212C">
              <w:rPr>
                <w:noProof/>
                <w:webHidden/>
              </w:rPr>
            </w:r>
            <w:r w:rsidR="0034212C">
              <w:rPr>
                <w:noProof/>
                <w:webHidden/>
              </w:rPr>
              <w:fldChar w:fldCharType="separate"/>
            </w:r>
            <w:r w:rsidR="0034212C">
              <w:rPr>
                <w:noProof/>
                <w:webHidden/>
              </w:rPr>
              <w:t>6</w:t>
            </w:r>
            <w:r w:rsidR="0034212C">
              <w:rPr>
                <w:noProof/>
                <w:webHidden/>
              </w:rPr>
              <w:fldChar w:fldCharType="end"/>
            </w:r>
          </w:hyperlink>
        </w:p>
        <w:p w:rsidR="0034212C" w:rsidRDefault="00290C33">
          <w:pPr>
            <w:pStyle w:val="TOC1"/>
            <w:rPr>
              <w:rFonts w:asciiTheme="minorHAnsi" w:eastAsiaTheme="minorEastAsia" w:hAnsiTheme="minorHAnsi" w:cstheme="minorBidi"/>
              <w:noProof/>
              <w:sz w:val="22"/>
              <w:szCs w:val="22"/>
              <w:lang w:val="en-IN" w:eastAsia="en-IN"/>
            </w:rPr>
          </w:pPr>
          <w:hyperlink w:anchor="_Toc466570901" w:history="1">
            <w:r w:rsidR="0034212C" w:rsidRPr="00255864">
              <w:rPr>
                <w:rStyle w:val="Hyperlink"/>
                <w:smallCaps/>
                <w:noProof/>
                <w:spacing w:val="5"/>
              </w:rPr>
              <w:t>6.</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spacing w:val="5"/>
              </w:rPr>
              <w:t>Capturing Screening data</w:t>
            </w:r>
            <w:r w:rsidR="0034212C">
              <w:rPr>
                <w:noProof/>
                <w:webHidden/>
              </w:rPr>
              <w:tab/>
            </w:r>
            <w:r w:rsidR="0034212C">
              <w:rPr>
                <w:noProof/>
                <w:webHidden/>
              </w:rPr>
              <w:fldChar w:fldCharType="begin"/>
            </w:r>
            <w:r w:rsidR="0034212C">
              <w:rPr>
                <w:noProof/>
                <w:webHidden/>
              </w:rPr>
              <w:instrText xml:space="preserve"> PAGEREF _Toc466570901 \h </w:instrText>
            </w:r>
            <w:r w:rsidR="0034212C">
              <w:rPr>
                <w:noProof/>
                <w:webHidden/>
              </w:rPr>
            </w:r>
            <w:r w:rsidR="0034212C">
              <w:rPr>
                <w:noProof/>
                <w:webHidden/>
              </w:rPr>
              <w:fldChar w:fldCharType="separate"/>
            </w:r>
            <w:r w:rsidR="0034212C">
              <w:rPr>
                <w:noProof/>
                <w:webHidden/>
              </w:rPr>
              <w:t>7</w:t>
            </w:r>
            <w:r w:rsidR="0034212C">
              <w:rPr>
                <w:noProof/>
                <w:webHidden/>
              </w:rPr>
              <w:fldChar w:fldCharType="end"/>
            </w:r>
          </w:hyperlink>
        </w:p>
        <w:p w:rsidR="0034212C" w:rsidRDefault="00290C33">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902" w:history="1">
            <w:r w:rsidR="0034212C" w:rsidRPr="00255864">
              <w:rPr>
                <w:rStyle w:val="Hyperlink"/>
                <w:smallCaps/>
                <w:noProof/>
              </w:rPr>
              <w:t>6.1</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UI requirements</w:t>
            </w:r>
            <w:r w:rsidR="0034212C">
              <w:rPr>
                <w:noProof/>
                <w:webHidden/>
              </w:rPr>
              <w:tab/>
            </w:r>
            <w:r w:rsidR="0034212C">
              <w:rPr>
                <w:noProof/>
                <w:webHidden/>
              </w:rPr>
              <w:fldChar w:fldCharType="begin"/>
            </w:r>
            <w:r w:rsidR="0034212C">
              <w:rPr>
                <w:noProof/>
                <w:webHidden/>
              </w:rPr>
              <w:instrText xml:space="preserve"> PAGEREF _Toc466570902 \h </w:instrText>
            </w:r>
            <w:r w:rsidR="0034212C">
              <w:rPr>
                <w:noProof/>
                <w:webHidden/>
              </w:rPr>
            </w:r>
            <w:r w:rsidR="0034212C">
              <w:rPr>
                <w:noProof/>
                <w:webHidden/>
              </w:rPr>
              <w:fldChar w:fldCharType="separate"/>
            </w:r>
            <w:r w:rsidR="0034212C">
              <w:rPr>
                <w:noProof/>
                <w:webHidden/>
              </w:rPr>
              <w:t>7</w:t>
            </w:r>
            <w:r w:rsidR="0034212C">
              <w:rPr>
                <w:noProof/>
                <w:webHidden/>
              </w:rPr>
              <w:fldChar w:fldCharType="end"/>
            </w:r>
          </w:hyperlink>
        </w:p>
        <w:p w:rsidR="0034212C" w:rsidRDefault="00290C33">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903" w:history="1">
            <w:r w:rsidR="0034212C" w:rsidRPr="00255864">
              <w:rPr>
                <w:rStyle w:val="Hyperlink"/>
                <w:smallCaps/>
                <w:noProof/>
              </w:rPr>
              <w:t>6.2</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Screenshots</w:t>
            </w:r>
            <w:r w:rsidR="0034212C">
              <w:rPr>
                <w:noProof/>
                <w:webHidden/>
              </w:rPr>
              <w:tab/>
            </w:r>
            <w:r w:rsidR="0034212C">
              <w:rPr>
                <w:noProof/>
                <w:webHidden/>
              </w:rPr>
              <w:fldChar w:fldCharType="begin"/>
            </w:r>
            <w:r w:rsidR="0034212C">
              <w:rPr>
                <w:noProof/>
                <w:webHidden/>
              </w:rPr>
              <w:instrText xml:space="preserve"> PAGEREF _Toc466570903 \h </w:instrText>
            </w:r>
            <w:r w:rsidR="0034212C">
              <w:rPr>
                <w:noProof/>
                <w:webHidden/>
              </w:rPr>
            </w:r>
            <w:r w:rsidR="0034212C">
              <w:rPr>
                <w:noProof/>
                <w:webHidden/>
              </w:rPr>
              <w:fldChar w:fldCharType="separate"/>
            </w:r>
            <w:r w:rsidR="0034212C">
              <w:rPr>
                <w:noProof/>
                <w:webHidden/>
              </w:rPr>
              <w:t>31</w:t>
            </w:r>
            <w:r w:rsidR="0034212C">
              <w:rPr>
                <w:noProof/>
                <w:webHidden/>
              </w:rPr>
              <w:fldChar w:fldCharType="end"/>
            </w:r>
          </w:hyperlink>
        </w:p>
        <w:p w:rsidR="0034212C" w:rsidRDefault="00290C33">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904" w:history="1">
            <w:r w:rsidR="0034212C" w:rsidRPr="00255864">
              <w:rPr>
                <w:rStyle w:val="Hyperlink"/>
                <w:smallCaps/>
                <w:noProof/>
              </w:rPr>
              <w:t>6.3</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Functional requirements</w:t>
            </w:r>
            <w:r w:rsidR="0034212C">
              <w:rPr>
                <w:noProof/>
                <w:webHidden/>
              </w:rPr>
              <w:tab/>
            </w:r>
            <w:r w:rsidR="0034212C">
              <w:rPr>
                <w:noProof/>
                <w:webHidden/>
              </w:rPr>
              <w:fldChar w:fldCharType="begin"/>
            </w:r>
            <w:r w:rsidR="0034212C">
              <w:rPr>
                <w:noProof/>
                <w:webHidden/>
              </w:rPr>
              <w:instrText xml:space="preserve"> PAGEREF _Toc466570904 \h </w:instrText>
            </w:r>
            <w:r w:rsidR="0034212C">
              <w:rPr>
                <w:noProof/>
                <w:webHidden/>
              </w:rPr>
            </w:r>
            <w:r w:rsidR="0034212C">
              <w:rPr>
                <w:noProof/>
                <w:webHidden/>
              </w:rPr>
              <w:fldChar w:fldCharType="separate"/>
            </w:r>
            <w:r w:rsidR="0034212C">
              <w:rPr>
                <w:noProof/>
                <w:webHidden/>
              </w:rPr>
              <w:t>51</w:t>
            </w:r>
            <w:r w:rsidR="0034212C">
              <w:rPr>
                <w:noProof/>
                <w:webHidden/>
              </w:rPr>
              <w:fldChar w:fldCharType="end"/>
            </w:r>
          </w:hyperlink>
        </w:p>
        <w:p w:rsidR="0034212C" w:rsidRDefault="00290C33">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905" w:history="1">
            <w:r w:rsidR="0034212C" w:rsidRPr="00255864">
              <w:rPr>
                <w:rStyle w:val="Hyperlink"/>
                <w:smallCaps/>
                <w:noProof/>
              </w:rPr>
              <w:t>6.4</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Uploads</w:t>
            </w:r>
            <w:r w:rsidR="0034212C">
              <w:rPr>
                <w:noProof/>
                <w:webHidden/>
              </w:rPr>
              <w:tab/>
            </w:r>
            <w:r w:rsidR="0034212C">
              <w:rPr>
                <w:noProof/>
                <w:webHidden/>
              </w:rPr>
              <w:fldChar w:fldCharType="begin"/>
            </w:r>
            <w:r w:rsidR="0034212C">
              <w:rPr>
                <w:noProof/>
                <w:webHidden/>
              </w:rPr>
              <w:instrText xml:space="preserve"> PAGEREF _Toc466570905 \h </w:instrText>
            </w:r>
            <w:r w:rsidR="0034212C">
              <w:rPr>
                <w:noProof/>
                <w:webHidden/>
              </w:rPr>
            </w:r>
            <w:r w:rsidR="0034212C">
              <w:rPr>
                <w:noProof/>
                <w:webHidden/>
              </w:rPr>
              <w:fldChar w:fldCharType="separate"/>
            </w:r>
            <w:r w:rsidR="0034212C">
              <w:rPr>
                <w:noProof/>
                <w:webHidden/>
              </w:rPr>
              <w:t>51</w:t>
            </w:r>
            <w:r w:rsidR="0034212C">
              <w:rPr>
                <w:noProof/>
                <w:webHidden/>
              </w:rPr>
              <w:fldChar w:fldCharType="end"/>
            </w:r>
          </w:hyperlink>
        </w:p>
        <w:p w:rsidR="0034212C" w:rsidRDefault="00290C33">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906" w:history="1">
            <w:r w:rsidR="0034212C" w:rsidRPr="00255864">
              <w:rPr>
                <w:rStyle w:val="Hyperlink"/>
                <w:smallCaps/>
                <w:noProof/>
              </w:rPr>
              <w:t>6.5</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Downloads</w:t>
            </w:r>
            <w:r w:rsidR="0034212C">
              <w:rPr>
                <w:noProof/>
                <w:webHidden/>
              </w:rPr>
              <w:tab/>
            </w:r>
            <w:r w:rsidR="0034212C">
              <w:rPr>
                <w:noProof/>
                <w:webHidden/>
              </w:rPr>
              <w:fldChar w:fldCharType="begin"/>
            </w:r>
            <w:r w:rsidR="0034212C">
              <w:rPr>
                <w:noProof/>
                <w:webHidden/>
              </w:rPr>
              <w:instrText xml:space="preserve"> PAGEREF _Toc466570906 \h </w:instrText>
            </w:r>
            <w:r w:rsidR="0034212C">
              <w:rPr>
                <w:noProof/>
                <w:webHidden/>
              </w:rPr>
            </w:r>
            <w:r w:rsidR="0034212C">
              <w:rPr>
                <w:noProof/>
                <w:webHidden/>
              </w:rPr>
              <w:fldChar w:fldCharType="separate"/>
            </w:r>
            <w:r w:rsidR="0034212C">
              <w:rPr>
                <w:noProof/>
                <w:webHidden/>
              </w:rPr>
              <w:t>51</w:t>
            </w:r>
            <w:r w:rsidR="0034212C">
              <w:rPr>
                <w:noProof/>
                <w:webHidden/>
              </w:rPr>
              <w:fldChar w:fldCharType="end"/>
            </w:r>
          </w:hyperlink>
        </w:p>
        <w:p w:rsidR="0034212C" w:rsidRDefault="00290C33">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907" w:history="1">
            <w:r w:rsidR="0034212C" w:rsidRPr="00255864">
              <w:rPr>
                <w:rStyle w:val="Hyperlink"/>
                <w:smallCaps/>
                <w:noProof/>
              </w:rPr>
              <w:t>6.6</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Reports</w:t>
            </w:r>
            <w:r w:rsidR="0034212C">
              <w:rPr>
                <w:noProof/>
                <w:webHidden/>
              </w:rPr>
              <w:tab/>
            </w:r>
            <w:r w:rsidR="0034212C">
              <w:rPr>
                <w:noProof/>
                <w:webHidden/>
              </w:rPr>
              <w:fldChar w:fldCharType="begin"/>
            </w:r>
            <w:r w:rsidR="0034212C">
              <w:rPr>
                <w:noProof/>
                <w:webHidden/>
              </w:rPr>
              <w:instrText xml:space="preserve"> PAGEREF _Toc466570907 \h </w:instrText>
            </w:r>
            <w:r w:rsidR="0034212C">
              <w:rPr>
                <w:noProof/>
                <w:webHidden/>
              </w:rPr>
            </w:r>
            <w:r w:rsidR="0034212C">
              <w:rPr>
                <w:noProof/>
                <w:webHidden/>
              </w:rPr>
              <w:fldChar w:fldCharType="separate"/>
            </w:r>
            <w:r w:rsidR="0034212C">
              <w:rPr>
                <w:noProof/>
                <w:webHidden/>
              </w:rPr>
              <w:t>51</w:t>
            </w:r>
            <w:r w:rsidR="0034212C">
              <w:rPr>
                <w:noProof/>
                <w:webHidden/>
              </w:rPr>
              <w:fldChar w:fldCharType="end"/>
            </w:r>
          </w:hyperlink>
        </w:p>
        <w:p w:rsidR="0034212C" w:rsidRDefault="00290C33">
          <w:pPr>
            <w:pStyle w:val="TOC1"/>
            <w:rPr>
              <w:rFonts w:asciiTheme="minorHAnsi" w:eastAsiaTheme="minorEastAsia" w:hAnsiTheme="minorHAnsi" w:cstheme="minorBidi"/>
              <w:noProof/>
              <w:sz w:val="22"/>
              <w:szCs w:val="22"/>
              <w:lang w:val="en-IN" w:eastAsia="en-IN"/>
            </w:rPr>
          </w:pPr>
          <w:hyperlink w:anchor="_Toc466570908" w:history="1">
            <w:r w:rsidR="0034212C" w:rsidRPr="00255864">
              <w:rPr>
                <w:rStyle w:val="Hyperlink"/>
                <w:smallCaps/>
                <w:noProof/>
                <w:spacing w:val="5"/>
              </w:rPr>
              <w:t>7.</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spacing w:val="5"/>
              </w:rPr>
              <w:t>Risk Score 1</w:t>
            </w:r>
            <w:r w:rsidR="0034212C">
              <w:rPr>
                <w:noProof/>
                <w:webHidden/>
              </w:rPr>
              <w:tab/>
            </w:r>
            <w:r w:rsidR="0034212C">
              <w:rPr>
                <w:noProof/>
                <w:webHidden/>
              </w:rPr>
              <w:fldChar w:fldCharType="begin"/>
            </w:r>
            <w:r w:rsidR="0034212C">
              <w:rPr>
                <w:noProof/>
                <w:webHidden/>
              </w:rPr>
              <w:instrText xml:space="preserve"> PAGEREF _Toc466570908 \h </w:instrText>
            </w:r>
            <w:r w:rsidR="0034212C">
              <w:rPr>
                <w:noProof/>
                <w:webHidden/>
              </w:rPr>
            </w:r>
            <w:r w:rsidR="0034212C">
              <w:rPr>
                <w:noProof/>
                <w:webHidden/>
              </w:rPr>
              <w:fldChar w:fldCharType="separate"/>
            </w:r>
            <w:r w:rsidR="0034212C">
              <w:rPr>
                <w:noProof/>
                <w:webHidden/>
              </w:rPr>
              <w:t>51</w:t>
            </w:r>
            <w:r w:rsidR="0034212C">
              <w:rPr>
                <w:noProof/>
                <w:webHidden/>
              </w:rPr>
              <w:fldChar w:fldCharType="end"/>
            </w:r>
          </w:hyperlink>
        </w:p>
        <w:p w:rsidR="0034212C" w:rsidRDefault="00290C33">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909" w:history="1">
            <w:r w:rsidR="0034212C" w:rsidRPr="00255864">
              <w:rPr>
                <w:rStyle w:val="Hyperlink"/>
                <w:smallCaps/>
                <w:noProof/>
              </w:rPr>
              <w:t>7.1</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UI specification</w:t>
            </w:r>
            <w:r w:rsidR="0034212C">
              <w:rPr>
                <w:noProof/>
                <w:webHidden/>
              </w:rPr>
              <w:tab/>
            </w:r>
            <w:r w:rsidR="0034212C">
              <w:rPr>
                <w:noProof/>
                <w:webHidden/>
              </w:rPr>
              <w:fldChar w:fldCharType="begin"/>
            </w:r>
            <w:r w:rsidR="0034212C">
              <w:rPr>
                <w:noProof/>
                <w:webHidden/>
              </w:rPr>
              <w:instrText xml:space="preserve"> PAGEREF _Toc466570909 \h </w:instrText>
            </w:r>
            <w:r w:rsidR="0034212C">
              <w:rPr>
                <w:noProof/>
                <w:webHidden/>
              </w:rPr>
            </w:r>
            <w:r w:rsidR="0034212C">
              <w:rPr>
                <w:noProof/>
                <w:webHidden/>
              </w:rPr>
              <w:fldChar w:fldCharType="separate"/>
            </w:r>
            <w:r w:rsidR="0034212C">
              <w:rPr>
                <w:noProof/>
                <w:webHidden/>
              </w:rPr>
              <w:t>51</w:t>
            </w:r>
            <w:r w:rsidR="0034212C">
              <w:rPr>
                <w:noProof/>
                <w:webHidden/>
              </w:rPr>
              <w:fldChar w:fldCharType="end"/>
            </w:r>
          </w:hyperlink>
        </w:p>
        <w:p w:rsidR="0034212C" w:rsidRDefault="00290C33">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910" w:history="1">
            <w:r w:rsidR="0034212C" w:rsidRPr="00255864">
              <w:rPr>
                <w:rStyle w:val="Hyperlink"/>
                <w:smallCaps/>
                <w:noProof/>
              </w:rPr>
              <w:t>7.2</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Screenshot</w:t>
            </w:r>
            <w:r w:rsidR="0034212C">
              <w:rPr>
                <w:noProof/>
                <w:webHidden/>
              </w:rPr>
              <w:tab/>
            </w:r>
            <w:r w:rsidR="0034212C">
              <w:rPr>
                <w:noProof/>
                <w:webHidden/>
              </w:rPr>
              <w:fldChar w:fldCharType="begin"/>
            </w:r>
            <w:r w:rsidR="0034212C">
              <w:rPr>
                <w:noProof/>
                <w:webHidden/>
              </w:rPr>
              <w:instrText xml:space="preserve"> PAGEREF _Toc466570910 \h </w:instrText>
            </w:r>
            <w:r w:rsidR="0034212C">
              <w:rPr>
                <w:noProof/>
                <w:webHidden/>
              </w:rPr>
            </w:r>
            <w:r w:rsidR="0034212C">
              <w:rPr>
                <w:noProof/>
                <w:webHidden/>
              </w:rPr>
              <w:fldChar w:fldCharType="separate"/>
            </w:r>
            <w:r w:rsidR="0034212C">
              <w:rPr>
                <w:noProof/>
                <w:webHidden/>
              </w:rPr>
              <w:t>51</w:t>
            </w:r>
            <w:r w:rsidR="0034212C">
              <w:rPr>
                <w:noProof/>
                <w:webHidden/>
              </w:rPr>
              <w:fldChar w:fldCharType="end"/>
            </w:r>
          </w:hyperlink>
        </w:p>
        <w:p w:rsidR="0034212C" w:rsidRDefault="00290C33">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911" w:history="1">
            <w:r w:rsidR="0034212C" w:rsidRPr="00255864">
              <w:rPr>
                <w:rStyle w:val="Hyperlink"/>
                <w:smallCaps/>
                <w:noProof/>
              </w:rPr>
              <w:t>7.3</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Functional requirements</w:t>
            </w:r>
            <w:r w:rsidR="0034212C">
              <w:rPr>
                <w:noProof/>
                <w:webHidden/>
              </w:rPr>
              <w:tab/>
            </w:r>
            <w:r w:rsidR="0034212C">
              <w:rPr>
                <w:noProof/>
                <w:webHidden/>
              </w:rPr>
              <w:fldChar w:fldCharType="begin"/>
            </w:r>
            <w:r w:rsidR="0034212C">
              <w:rPr>
                <w:noProof/>
                <w:webHidden/>
              </w:rPr>
              <w:instrText xml:space="preserve"> PAGEREF _Toc466570911 \h </w:instrText>
            </w:r>
            <w:r w:rsidR="0034212C">
              <w:rPr>
                <w:noProof/>
                <w:webHidden/>
              </w:rPr>
            </w:r>
            <w:r w:rsidR="0034212C">
              <w:rPr>
                <w:noProof/>
                <w:webHidden/>
              </w:rPr>
              <w:fldChar w:fldCharType="separate"/>
            </w:r>
            <w:r w:rsidR="0034212C">
              <w:rPr>
                <w:noProof/>
                <w:webHidden/>
              </w:rPr>
              <w:t>52</w:t>
            </w:r>
            <w:r w:rsidR="0034212C">
              <w:rPr>
                <w:noProof/>
                <w:webHidden/>
              </w:rPr>
              <w:fldChar w:fldCharType="end"/>
            </w:r>
          </w:hyperlink>
        </w:p>
        <w:p w:rsidR="0034212C" w:rsidRDefault="00290C33">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912" w:history="1">
            <w:r w:rsidR="0034212C" w:rsidRPr="00255864">
              <w:rPr>
                <w:rStyle w:val="Hyperlink"/>
                <w:smallCaps/>
                <w:noProof/>
              </w:rPr>
              <w:t>7.4</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Upload</w:t>
            </w:r>
            <w:r w:rsidR="0034212C">
              <w:rPr>
                <w:noProof/>
                <w:webHidden/>
              </w:rPr>
              <w:tab/>
            </w:r>
            <w:r w:rsidR="0034212C">
              <w:rPr>
                <w:noProof/>
                <w:webHidden/>
              </w:rPr>
              <w:fldChar w:fldCharType="begin"/>
            </w:r>
            <w:r w:rsidR="0034212C">
              <w:rPr>
                <w:noProof/>
                <w:webHidden/>
              </w:rPr>
              <w:instrText xml:space="preserve"> PAGEREF _Toc466570912 \h </w:instrText>
            </w:r>
            <w:r w:rsidR="0034212C">
              <w:rPr>
                <w:noProof/>
                <w:webHidden/>
              </w:rPr>
            </w:r>
            <w:r w:rsidR="0034212C">
              <w:rPr>
                <w:noProof/>
                <w:webHidden/>
              </w:rPr>
              <w:fldChar w:fldCharType="separate"/>
            </w:r>
            <w:r w:rsidR="0034212C">
              <w:rPr>
                <w:noProof/>
                <w:webHidden/>
              </w:rPr>
              <w:t>56</w:t>
            </w:r>
            <w:r w:rsidR="0034212C">
              <w:rPr>
                <w:noProof/>
                <w:webHidden/>
              </w:rPr>
              <w:fldChar w:fldCharType="end"/>
            </w:r>
          </w:hyperlink>
        </w:p>
        <w:p w:rsidR="0034212C" w:rsidRDefault="00290C33">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913" w:history="1">
            <w:r w:rsidR="0034212C" w:rsidRPr="00255864">
              <w:rPr>
                <w:rStyle w:val="Hyperlink"/>
                <w:smallCaps/>
                <w:noProof/>
              </w:rPr>
              <w:t>7.5</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Download</w:t>
            </w:r>
            <w:r w:rsidR="0034212C">
              <w:rPr>
                <w:noProof/>
                <w:webHidden/>
              </w:rPr>
              <w:tab/>
            </w:r>
            <w:r w:rsidR="0034212C">
              <w:rPr>
                <w:noProof/>
                <w:webHidden/>
              </w:rPr>
              <w:fldChar w:fldCharType="begin"/>
            </w:r>
            <w:r w:rsidR="0034212C">
              <w:rPr>
                <w:noProof/>
                <w:webHidden/>
              </w:rPr>
              <w:instrText xml:space="preserve"> PAGEREF _Toc466570913 \h </w:instrText>
            </w:r>
            <w:r w:rsidR="0034212C">
              <w:rPr>
                <w:noProof/>
                <w:webHidden/>
              </w:rPr>
            </w:r>
            <w:r w:rsidR="0034212C">
              <w:rPr>
                <w:noProof/>
                <w:webHidden/>
              </w:rPr>
              <w:fldChar w:fldCharType="separate"/>
            </w:r>
            <w:r w:rsidR="0034212C">
              <w:rPr>
                <w:noProof/>
                <w:webHidden/>
              </w:rPr>
              <w:t>56</w:t>
            </w:r>
            <w:r w:rsidR="0034212C">
              <w:rPr>
                <w:noProof/>
                <w:webHidden/>
              </w:rPr>
              <w:fldChar w:fldCharType="end"/>
            </w:r>
          </w:hyperlink>
        </w:p>
        <w:p w:rsidR="0034212C" w:rsidRDefault="00290C33">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914" w:history="1">
            <w:r w:rsidR="0034212C" w:rsidRPr="00255864">
              <w:rPr>
                <w:rStyle w:val="Hyperlink"/>
                <w:smallCaps/>
                <w:noProof/>
              </w:rPr>
              <w:t>7.6</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Reports</w:t>
            </w:r>
            <w:r w:rsidR="0034212C">
              <w:rPr>
                <w:noProof/>
                <w:webHidden/>
              </w:rPr>
              <w:tab/>
            </w:r>
            <w:r w:rsidR="0034212C">
              <w:rPr>
                <w:noProof/>
                <w:webHidden/>
              </w:rPr>
              <w:fldChar w:fldCharType="begin"/>
            </w:r>
            <w:r w:rsidR="0034212C">
              <w:rPr>
                <w:noProof/>
                <w:webHidden/>
              </w:rPr>
              <w:instrText xml:space="preserve"> PAGEREF _Toc466570914 \h </w:instrText>
            </w:r>
            <w:r w:rsidR="0034212C">
              <w:rPr>
                <w:noProof/>
                <w:webHidden/>
              </w:rPr>
            </w:r>
            <w:r w:rsidR="0034212C">
              <w:rPr>
                <w:noProof/>
                <w:webHidden/>
              </w:rPr>
              <w:fldChar w:fldCharType="separate"/>
            </w:r>
            <w:r w:rsidR="0034212C">
              <w:rPr>
                <w:noProof/>
                <w:webHidden/>
              </w:rPr>
              <w:t>56</w:t>
            </w:r>
            <w:r w:rsidR="0034212C">
              <w:rPr>
                <w:noProof/>
                <w:webHidden/>
              </w:rPr>
              <w:fldChar w:fldCharType="end"/>
            </w:r>
          </w:hyperlink>
        </w:p>
        <w:p w:rsidR="00C66B59" w:rsidRPr="00F56F47" w:rsidRDefault="00C66B59" w:rsidP="00C66B59">
          <w:r w:rsidRPr="00F56F47">
            <w:rPr>
              <w:b/>
              <w:bCs/>
              <w:noProof/>
            </w:rPr>
            <w:fldChar w:fldCharType="end"/>
          </w:r>
        </w:p>
      </w:sdtContent>
    </w:sdt>
    <w:p w:rsidR="00C66B59" w:rsidRPr="00F56F47" w:rsidRDefault="00C66B59" w:rsidP="00C66B59">
      <w:pPr>
        <w:pStyle w:val="Heading1"/>
        <w:rPr>
          <w:rFonts w:cs="Times New Roman"/>
        </w:rPr>
      </w:pPr>
    </w:p>
    <w:p w:rsidR="00C66B59" w:rsidRPr="00F56F47" w:rsidRDefault="00C66B59" w:rsidP="00C66B59"/>
    <w:p w:rsidR="00C66B59" w:rsidRPr="00F56F47" w:rsidRDefault="00C66B59" w:rsidP="00C66B59"/>
    <w:p w:rsidR="00C66B59" w:rsidRPr="00F56F47" w:rsidRDefault="00C66B59" w:rsidP="00C66B59"/>
    <w:p w:rsidR="00C66B59" w:rsidRPr="00F56F47" w:rsidRDefault="00C66B59" w:rsidP="00C66B59"/>
    <w:p w:rsidR="00C66B59" w:rsidRPr="00F56F47" w:rsidRDefault="00C66B59" w:rsidP="00C66B59"/>
    <w:p w:rsidR="00C66B59" w:rsidRPr="00F56F47" w:rsidRDefault="00C66B59" w:rsidP="00C66B59">
      <w:pPr>
        <w:sectPr w:rsidR="00C66B59" w:rsidRPr="00F56F47" w:rsidSect="00B03612">
          <w:headerReference w:type="default" r:id="rId9"/>
          <w:footerReference w:type="default" r:id="rId10"/>
          <w:pgSz w:w="11899" w:h="16838"/>
          <w:pgMar w:top="720" w:right="720" w:bottom="720" w:left="1134" w:header="1560" w:footer="567" w:gutter="0"/>
          <w:cols w:space="720"/>
          <w:docGrid w:linePitch="360"/>
        </w:sectPr>
      </w:pPr>
    </w:p>
    <w:p w:rsidR="00C66B59" w:rsidRPr="00F56F47" w:rsidRDefault="00C66B59" w:rsidP="00C66B59">
      <w:pPr>
        <w:pStyle w:val="Heading1"/>
        <w:keepNext w:val="0"/>
        <w:numPr>
          <w:ilvl w:val="0"/>
          <w:numId w:val="10"/>
        </w:numPr>
        <w:spacing w:before="480" w:after="0" w:line="276" w:lineRule="auto"/>
        <w:ind w:left="0" w:firstLine="0"/>
        <w:contextualSpacing/>
        <w:rPr>
          <w:rFonts w:cs="Times New Roman"/>
          <w:b w:val="0"/>
          <w:bCs w:val="0"/>
          <w:smallCaps/>
          <w:spacing w:val="5"/>
          <w:kern w:val="0"/>
          <w:sz w:val="36"/>
          <w:szCs w:val="36"/>
        </w:rPr>
      </w:pPr>
      <w:bookmarkStart w:id="0" w:name="_Toc466570889"/>
      <w:r w:rsidRPr="00F56F47">
        <w:rPr>
          <w:rFonts w:cs="Times New Roman"/>
          <w:b w:val="0"/>
          <w:bCs w:val="0"/>
          <w:smallCaps/>
          <w:spacing w:val="5"/>
          <w:kern w:val="0"/>
          <w:sz w:val="36"/>
          <w:szCs w:val="36"/>
        </w:rPr>
        <w:lastRenderedPageBreak/>
        <w:t>Process</w:t>
      </w:r>
      <w:bookmarkEnd w:id="0"/>
      <w:r w:rsidRPr="00F56F47">
        <w:rPr>
          <w:rFonts w:cs="Times New Roman"/>
          <w:b w:val="0"/>
          <w:bCs w:val="0"/>
          <w:smallCaps/>
          <w:spacing w:val="5"/>
          <w:kern w:val="0"/>
          <w:sz w:val="36"/>
          <w:szCs w:val="36"/>
        </w:rPr>
        <w:t xml:space="preserve"> </w:t>
      </w:r>
    </w:p>
    <w:p w:rsidR="00C66B59" w:rsidRPr="00F56F47" w:rsidRDefault="00C66B59" w:rsidP="00C66B59">
      <w:pPr>
        <w:pStyle w:val="Heading1"/>
        <w:keepNext w:val="0"/>
        <w:numPr>
          <w:ilvl w:val="1"/>
          <w:numId w:val="10"/>
        </w:numPr>
        <w:spacing w:before="480" w:after="0" w:line="276" w:lineRule="auto"/>
        <w:contextualSpacing/>
        <w:rPr>
          <w:rFonts w:cs="Times New Roman"/>
          <w:b w:val="0"/>
          <w:bCs w:val="0"/>
          <w:smallCaps/>
          <w:spacing w:val="5"/>
          <w:kern w:val="0"/>
          <w:szCs w:val="28"/>
        </w:rPr>
      </w:pPr>
      <w:bookmarkStart w:id="1" w:name="_Toc466570890"/>
      <w:r w:rsidRPr="00F56F47">
        <w:rPr>
          <w:rFonts w:cs="Times New Roman"/>
          <w:b w:val="0"/>
          <w:bCs w:val="0"/>
          <w:smallCaps/>
          <w:spacing w:val="5"/>
          <w:kern w:val="0"/>
          <w:szCs w:val="28"/>
        </w:rPr>
        <w:t>Process flowchart</w:t>
      </w:r>
      <w:bookmarkEnd w:id="1"/>
    </w:p>
    <w:p w:rsidR="00C66B59" w:rsidRPr="00F56F47" w:rsidRDefault="00C66B59" w:rsidP="00C66B59"/>
    <w:p w:rsidR="00C66B59" w:rsidRPr="00F56F47" w:rsidRDefault="00C66B59" w:rsidP="00C66B59">
      <w:r w:rsidRPr="00F56F47">
        <w:rPr>
          <w:noProof/>
          <w:lang w:val="en-IN" w:eastAsia="en-IN"/>
        </w:rPr>
        <w:drawing>
          <wp:inline distT="0" distB="0" distL="0" distR="0" wp14:anchorId="02D5F215" wp14:editId="64B4BE9B">
            <wp:extent cx="9514840" cy="3333115"/>
            <wp:effectExtent l="19050" t="19050" r="10160" b="196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ing v3.png"/>
                    <pic:cNvPicPr/>
                  </pic:nvPicPr>
                  <pic:blipFill>
                    <a:blip r:embed="rId11">
                      <a:extLst>
                        <a:ext uri="{28A0092B-C50C-407E-A947-70E740481C1C}">
                          <a14:useLocalDpi xmlns:a14="http://schemas.microsoft.com/office/drawing/2010/main" val="0"/>
                        </a:ext>
                      </a:extLst>
                    </a:blip>
                    <a:stretch>
                      <a:fillRect/>
                    </a:stretch>
                  </pic:blipFill>
                  <pic:spPr>
                    <a:xfrm>
                      <a:off x="0" y="0"/>
                      <a:ext cx="9514840" cy="3333115"/>
                    </a:xfrm>
                    <a:prstGeom prst="rect">
                      <a:avLst/>
                    </a:prstGeom>
                    <a:ln>
                      <a:solidFill>
                        <a:schemeClr val="tx1"/>
                      </a:solidFill>
                    </a:ln>
                  </pic:spPr>
                </pic:pic>
              </a:graphicData>
            </a:graphic>
          </wp:inline>
        </w:drawing>
      </w:r>
    </w:p>
    <w:p w:rsidR="00C66B59" w:rsidRPr="00F56F47" w:rsidRDefault="00C66B59" w:rsidP="00C66B59"/>
    <w:p w:rsidR="00C66B59" w:rsidRPr="00F56F47" w:rsidRDefault="00C66B59" w:rsidP="00C66B59"/>
    <w:p w:rsidR="00C66B59" w:rsidRPr="00F56F47" w:rsidRDefault="00C66B59" w:rsidP="00C66B59">
      <w:pPr>
        <w:tabs>
          <w:tab w:val="left" w:pos="2009"/>
        </w:tabs>
      </w:pPr>
      <w:r w:rsidRPr="00F56F47">
        <w:tab/>
      </w:r>
    </w:p>
    <w:p w:rsidR="00C66B59" w:rsidRPr="00F56F47" w:rsidRDefault="00C66B59" w:rsidP="00C66B59">
      <w:pPr>
        <w:tabs>
          <w:tab w:val="left" w:pos="2009"/>
        </w:tabs>
      </w:pPr>
    </w:p>
    <w:p w:rsidR="00C66B59" w:rsidRPr="00F56F47" w:rsidRDefault="00C66B59" w:rsidP="00C66B59"/>
    <w:p w:rsidR="00C66B59" w:rsidRPr="00F56F47" w:rsidRDefault="00C66B59" w:rsidP="00C66B59">
      <w:pPr>
        <w:sectPr w:rsidR="00C66B59" w:rsidRPr="00F56F47" w:rsidSect="00B03612">
          <w:pgSz w:w="16838" w:h="11899" w:orient="landscape"/>
          <w:pgMar w:top="720" w:right="720" w:bottom="720" w:left="1134" w:header="1560" w:footer="567" w:gutter="0"/>
          <w:cols w:space="720"/>
          <w:docGrid w:linePitch="360"/>
        </w:sectPr>
      </w:pPr>
    </w:p>
    <w:p w:rsidR="00C66B59" w:rsidRPr="00F56F47" w:rsidRDefault="00C66B59" w:rsidP="00C66B59">
      <w:pPr>
        <w:pStyle w:val="Heading1"/>
        <w:keepNext w:val="0"/>
        <w:numPr>
          <w:ilvl w:val="1"/>
          <w:numId w:val="10"/>
        </w:numPr>
        <w:spacing w:before="480" w:after="0" w:line="276" w:lineRule="auto"/>
        <w:contextualSpacing/>
        <w:rPr>
          <w:rFonts w:cs="Times New Roman"/>
          <w:smallCaps/>
          <w:spacing w:val="5"/>
          <w:szCs w:val="28"/>
        </w:rPr>
      </w:pPr>
      <w:bookmarkStart w:id="2" w:name="_Toc466570891"/>
      <w:r w:rsidRPr="00F56F47">
        <w:rPr>
          <w:rFonts w:cs="Times New Roman"/>
          <w:b w:val="0"/>
          <w:bCs w:val="0"/>
          <w:smallCaps/>
          <w:spacing w:val="5"/>
          <w:kern w:val="0"/>
          <w:szCs w:val="28"/>
        </w:rPr>
        <w:lastRenderedPageBreak/>
        <w:t>Process Steps</w:t>
      </w:r>
      <w:bookmarkEnd w:id="2"/>
    </w:p>
    <w:p w:rsidR="00C66B59" w:rsidRPr="00F56F47" w:rsidRDefault="00C66B59" w:rsidP="00C66B59"/>
    <w:p w:rsidR="00C66B59" w:rsidRPr="00F56F47" w:rsidRDefault="00C66B59" w:rsidP="00C66B59">
      <w:pPr>
        <w:pStyle w:val="ListParagraph"/>
        <w:numPr>
          <w:ilvl w:val="0"/>
          <w:numId w:val="40"/>
        </w:numPr>
        <w:rPr>
          <w:rFonts w:ascii="Times New Roman" w:eastAsiaTheme="majorEastAsia" w:hAnsi="Times New Roman"/>
          <w:sz w:val="24"/>
          <w:szCs w:val="24"/>
        </w:rPr>
      </w:pPr>
      <w:r w:rsidRPr="00F56F47">
        <w:rPr>
          <w:rFonts w:ascii="Times New Roman" w:eastAsiaTheme="majorEastAsia" w:hAnsi="Times New Roman"/>
          <w:sz w:val="24"/>
          <w:szCs w:val="24"/>
        </w:rPr>
        <w:t>Loan officer logs in and is able to view all profiles that completed lead generation stage</w:t>
      </w:r>
    </w:p>
    <w:p w:rsidR="00C66B59" w:rsidRPr="00F56F47" w:rsidRDefault="00C66B59" w:rsidP="00C66B59">
      <w:pPr>
        <w:pStyle w:val="ListParagraph"/>
        <w:numPr>
          <w:ilvl w:val="0"/>
          <w:numId w:val="40"/>
        </w:numPr>
        <w:rPr>
          <w:rFonts w:ascii="Times New Roman" w:eastAsiaTheme="majorEastAsia" w:hAnsi="Times New Roman"/>
          <w:sz w:val="24"/>
          <w:szCs w:val="24"/>
        </w:rPr>
      </w:pPr>
      <w:r w:rsidRPr="00F56F47">
        <w:rPr>
          <w:rFonts w:ascii="Times New Roman" w:eastAsiaTheme="majorEastAsia" w:hAnsi="Times New Roman"/>
          <w:sz w:val="24"/>
          <w:szCs w:val="24"/>
        </w:rPr>
        <w:t>LO can search profiles based on the following criteria</w:t>
      </w:r>
    </w:p>
    <w:p w:rsidR="00C66B59" w:rsidRPr="00F56F47" w:rsidRDefault="00C66B59" w:rsidP="00C66B59">
      <w:pPr>
        <w:pStyle w:val="ListParagraph"/>
        <w:numPr>
          <w:ilvl w:val="2"/>
          <w:numId w:val="40"/>
        </w:numPr>
        <w:ind w:hanging="382"/>
        <w:rPr>
          <w:rFonts w:ascii="Times New Roman" w:eastAsiaTheme="majorEastAsia" w:hAnsi="Times New Roman"/>
          <w:sz w:val="24"/>
          <w:szCs w:val="24"/>
        </w:rPr>
      </w:pPr>
      <w:r w:rsidRPr="00F56F47">
        <w:rPr>
          <w:rFonts w:ascii="Times New Roman" w:eastAsiaTheme="majorEastAsia" w:hAnsi="Times New Roman"/>
          <w:sz w:val="24"/>
          <w:szCs w:val="24"/>
        </w:rPr>
        <w:t>Screening date</w:t>
      </w:r>
    </w:p>
    <w:p w:rsidR="00C66B59" w:rsidRPr="00F56F47" w:rsidRDefault="00C66B59" w:rsidP="00C66B59">
      <w:pPr>
        <w:pStyle w:val="ListParagraph"/>
        <w:numPr>
          <w:ilvl w:val="2"/>
          <w:numId w:val="40"/>
        </w:numPr>
        <w:ind w:hanging="382"/>
        <w:rPr>
          <w:rFonts w:ascii="Times New Roman" w:eastAsiaTheme="majorEastAsia" w:hAnsi="Times New Roman"/>
          <w:sz w:val="24"/>
          <w:szCs w:val="24"/>
        </w:rPr>
      </w:pPr>
      <w:r w:rsidRPr="00F56F47">
        <w:rPr>
          <w:rFonts w:ascii="Times New Roman" w:eastAsiaTheme="majorEastAsia" w:hAnsi="Times New Roman"/>
          <w:sz w:val="24"/>
          <w:szCs w:val="24"/>
        </w:rPr>
        <w:t>Applicant Name</w:t>
      </w:r>
    </w:p>
    <w:p w:rsidR="00C66B59" w:rsidRPr="00F56F47" w:rsidRDefault="00C66B59" w:rsidP="00C66B59">
      <w:pPr>
        <w:pStyle w:val="ListParagraph"/>
        <w:numPr>
          <w:ilvl w:val="2"/>
          <w:numId w:val="40"/>
        </w:numPr>
        <w:ind w:hanging="382"/>
        <w:rPr>
          <w:rFonts w:ascii="Times New Roman" w:eastAsiaTheme="majorEastAsia" w:hAnsi="Times New Roman"/>
          <w:sz w:val="24"/>
          <w:szCs w:val="24"/>
        </w:rPr>
      </w:pPr>
      <w:r w:rsidRPr="00F56F47">
        <w:rPr>
          <w:rFonts w:ascii="Times New Roman" w:eastAsiaTheme="majorEastAsia" w:hAnsi="Times New Roman"/>
          <w:sz w:val="24"/>
          <w:szCs w:val="24"/>
        </w:rPr>
        <w:t>Business Name</w:t>
      </w:r>
    </w:p>
    <w:p w:rsidR="00C66B59" w:rsidRPr="00F56F47" w:rsidRDefault="00C66B59" w:rsidP="00C66B59">
      <w:pPr>
        <w:pStyle w:val="ListParagraph"/>
        <w:numPr>
          <w:ilvl w:val="2"/>
          <w:numId w:val="40"/>
        </w:numPr>
        <w:ind w:hanging="382"/>
        <w:rPr>
          <w:rFonts w:ascii="Times New Roman" w:eastAsiaTheme="majorEastAsia" w:hAnsi="Times New Roman"/>
          <w:sz w:val="24"/>
          <w:szCs w:val="24"/>
        </w:rPr>
      </w:pPr>
      <w:r w:rsidRPr="00F56F47">
        <w:rPr>
          <w:rFonts w:ascii="Times New Roman" w:eastAsiaTheme="majorEastAsia" w:hAnsi="Times New Roman"/>
          <w:sz w:val="24"/>
          <w:szCs w:val="24"/>
        </w:rPr>
        <w:t>Customer ID</w:t>
      </w:r>
    </w:p>
    <w:p w:rsidR="00C66B59" w:rsidRPr="00F56F47" w:rsidRDefault="00C66B59" w:rsidP="00C66B59">
      <w:pPr>
        <w:pStyle w:val="ListParagraph"/>
        <w:numPr>
          <w:ilvl w:val="2"/>
          <w:numId w:val="40"/>
        </w:numPr>
        <w:ind w:hanging="382"/>
        <w:rPr>
          <w:rFonts w:ascii="Times New Roman" w:eastAsiaTheme="majorEastAsia" w:hAnsi="Times New Roman"/>
          <w:sz w:val="24"/>
          <w:szCs w:val="24"/>
        </w:rPr>
      </w:pPr>
      <w:r w:rsidRPr="00F56F47">
        <w:rPr>
          <w:rFonts w:ascii="Times New Roman" w:eastAsiaTheme="majorEastAsia" w:hAnsi="Times New Roman"/>
          <w:sz w:val="24"/>
          <w:szCs w:val="24"/>
        </w:rPr>
        <w:t>Area</w:t>
      </w:r>
    </w:p>
    <w:p w:rsidR="00C66B59" w:rsidRPr="00F56F47" w:rsidRDefault="00C66B59" w:rsidP="00C66B59">
      <w:pPr>
        <w:pStyle w:val="ListParagraph"/>
        <w:numPr>
          <w:ilvl w:val="2"/>
          <w:numId w:val="40"/>
        </w:numPr>
        <w:ind w:hanging="382"/>
        <w:rPr>
          <w:rFonts w:ascii="Times New Roman" w:eastAsiaTheme="majorEastAsia" w:hAnsi="Times New Roman"/>
          <w:sz w:val="24"/>
          <w:szCs w:val="24"/>
        </w:rPr>
      </w:pPr>
      <w:r w:rsidRPr="00F56F47">
        <w:rPr>
          <w:rFonts w:ascii="Times New Roman" w:eastAsiaTheme="majorEastAsia" w:hAnsi="Times New Roman"/>
          <w:sz w:val="24"/>
          <w:szCs w:val="24"/>
        </w:rPr>
        <w:t>City /Village/Town</w:t>
      </w:r>
    </w:p>
    <w:p w:rsidR="00C66B59" w:rsidRPr="00F56F47" w:rsidRDefault="00C66B59" w:rsidP="00C66B59">
      <w:pPr>
        <w:pStyle w:val="ListParagraph"/>
        <w:numPr>
          <w:ilvl w:val="2"/>
          <w:numId w:val="40"/>
        </w:numPr>
        <w:ind w:hanging="382"/>
        <w:rPr>
          <w:rFonts w:ascii="Times New Roman" w:eastAsiaTheme="majorEastAsia" w:hAnsi="Times New Roman"/>
          <w:sz w:val="24"/>
          <w:szCs w:val="24"/>
        </w:rPr>
      </w:pPr>
      <w:r w:rsidRPr="00F56F47">
        <w:rPr>
          <w:rFonts w:ascii="Times New Roman" w:eastAsiaTheme="majorEastAsia" w:hAnsi="Times New Roman"/>
          <w:sz w:val="24"/>
          <w:szCs w:val="24"/>
        </w:rPr>
        <w:t>Pincode</w:t>
      </w:r>
    </w:p>
    <w:p w:rsidR="00C66B59" w:rsidRPr="00F56F47" w:rsidRDefault="00C66B59" w:rsidP="00C66B59">
      <w:pPr>
        <w:pStyle w:val="ListParagraph"/>
        <w:numPr>
          <w:ilvl w:val="0"/>
          <w:numId w:val="40"/>
        </w:numPr>
        <w:rPr>
          <w:rFonts w:ascii="Times New Roman" w:eastAsiaTheme="majorEastAsia" w:hAnsi="Times New Roman"/>
          <w:sz w:val="24"/>
          <w:szCs w:val="24"/>
        </w:rPr>
      </w:pPr>
      <w:r w:rsidRPr="00F56F47">
        <w:rPr>
          <w:rFonts w:ascii="Times New Roman" w:eastAsiaTheme="majorEastAsia" w:hAnsi="Times New Roman"/>
          <w:sz w:val="24"/>
          <w:szCs w:val="24"/>
        </w:rPr>
        <w:t>All search parameters will have a sort/arrange facility</w:t>
      </w:r>
    </w:p>
    <w:p w:rsidR="00C66B59" w:rsidRPr="00F56F47" w:rsidRDefault="00C66B59" w:rsidP="00C66B59">
      <w:pPr>
        <w:pStyle w:val="ListParagraph"/>
        <w:numPr>
          <w:ilvl w:val="0"/>
          <w:numId w:val="40"/>
        </w:numPr>
        <w:rPr>
          <w:rFonts w:ascii="Times New Roman" w:eastAsiaTheme="majorEastAsia" w:hAnsi="Times New Roman"/>
          <w:sz w:val="24"/>
          <w:szCs w:val="24"/>
        </w:rPr>
      </w:pPr>
      <w:r w:rsidRPr="00F56F47">
        <w:rPr>
          <w:rFonts w:ascii="Times New Roman" w:eastAsiaTheme="majorEastAsia" w:hAnsi="Times New Roman"/>
          <w:sz w:val="24"/>
          <w:szCs w:val="24"/>
        </w:rPr>
        <w:t>LO will click on the desired profile to select the customer. Lead data of that customer will be auto-populated and screening fields will be displayed.</w:t>
      </w:r>
    </w:p>
    <w:p w:rsidR="00C66B59" w:rsidRPr="00F56F47" w:rsidRDefault="00C66B59" w:rsidP="00C66B59">
      <w:pPr>
        <w:pStyle w:val="ListParagraph"/>
        <w:numPr>
          <w:ilvl w:val="0"/>
          <w:numId w:val="40"/>
        </w:numPr>
        <w:rPr>
          <w:rFonts w:ascii="Times New Roman" w:eastAsiaTheme="majorEastAsia" w:hAnsi="Times New Roman"/>
          <w:sz w:val="24"/>
          <w:szCs w:val="24"/>
        </w:rPr>
      </w:pPr>
      <w:r w:rsidRPr="00F56F47">
        <w:rPr>
          <w:rFonts w:ascii="Times New Roman" w:eastAsiaTheme="majorEastAsia" w:hAnsi="Times New Roman"/>
          <w:sz w:val="24"/>
          <w:szCs w:val="24"/>
        </w:rPr>
        <w:t>LO will enter details to ca</w:t>
      </w:r>
      <w:r w:rsidR="000671BC">
        <w:rPr>
          <w:rFonts w:ascii="Times New Roman" w:eastAsiaTheme="majorEastAsia" w:hAnsi="Times New Roman"/>
          <w:sz w:val="24"/>
          <w:szCs w:val="24"/>
        </w:rPr>
        <w:t>pture screening data, starting with applicant details</w:t>
      </w:r>
    </w:p>
    <w:p w:rsidR="00C66B59" w:rsidRPr="00F56F47" w:rsidRDefault="000671BC" w:rsidP="00C66B59">
      <w:pPr>
        <w:pStyle w:val="ListParagraph"/>
        <w:numPr>
          <w:ilvl w:val="0"/>
          <w:numId w:val="40"/>
        </w:numPr>
        <w:rPr>
          <w:rFonts w:ascii="Times New Roman" w:eastAsiaTheme="majorEastAsia" w:hAnsi="Times New Roman"/>
          <w:sz w:val="24"/>
          <w:szCs w:val="24"/>
        </w:rPr>
      </w:pPr>
      <w:r>
        <w:rPr>
          <w:rFonts w:ascii="Times New Roman" w:eastAsiaTheme="majorEastAsia" w:hAnsi="Times New Roman"/>
          <w:sz w:val="24"/>
          <w:szCs w:val="24"/>
        </w:rPr>
        <w:t xml:space="preserve">After applicant details are click </w:t>
      </w:r>
      <w:r w:rsidR="00C66B59" w:rsidRPr="00F56F47">
        <w:rPr>
          <w:rFonts w:ascii="Times New Roman" w:eastAsiaTheme="majorEastAsia" w:hAnsi="Times New Roman"/>
          <w:sz w:val="24"/>
          <w:szCs w:val="24"/>
        </w:rPr>
        <w:t>‘</w:t>
      </w:r>
      <w:r w:rsidR="00C66B59" w:rsidRPr="00F56F47">
        <w:rPr>
          <w:rFonts w:ascii="Times New Roman" w:eastAsiaTheme="majorEastAsia" w:hAnsi="Times New Roman"/>
          <w:b/>
          <w:sz w:val="24"/>
          <w:szCs w:val="24"/>
        </w:rPr>
        <w:t>submit’</w:t>
      </w:r>
      <w:r w:rsidR="00C66B59" w:rsidRPr="00F56F47">
        <w:rPr>
          <w:rFonts w:ascii="Times New Roman" w:eastAsiaTheme="majorEastAsia" w:hAnsi="Times New Roman"/>
          <w:sz w:val="24"/>
          <w:szCs w:val="24"/>
        </w:rPr>
        <w:t xml:space="preserve"> </w:t>
      </w:r>
      <w:r>
        <w:rPr>
          <w:rFonts w:ascii="Times New Roman" w:eastAsiaTheme="majorEastAsia" w:hAnsi="Times New Roman"/>
          <w:sz w:val="24"/>
          <w:szCs w:val="24"/>
        </w:rPr>
        <w:t>for the</w:t>
      </w:r>
      <w:r w:rsidR="00C66B59" w:rsidRPr="00F56F47">
        <w:rPr>
          <w:rFonts w:ascii="Times New Roman" w:eastAsiaTheme="majorEastAsia" w:hAnsi="Times New Roman"/>
          <w:sz w:val="24"/>
          <w:szCs w:val="24"/>
        </w:rPr>
        <w:t xml:space="preserve"> system </w:t>
      </w:r>
      <w:r>
        <w:rPr>
          <w:rFonts w:ascii="Times New Roman" w:eastAsiaTheme="majorEastAsia" w:hAnsi="Times New Roman"/>
          <w:sz w:val="24"/>
          <w:szCs w:val="24"/>
        </w:rPr>
        <w:t>to</w:t>
      </w:r>
      <w:r w:rsidR="00C66B59" w:rsidRPr="00F56F47">
        <w:rPr>
          <w:rFonts w:ascii="Times New Roman" w:eastAsiaTheme="majorEastAsia" w:hAnsi="Times New Roman"/>
          <w:sz w:val="24"/>
          <w:szCs w:val="24"/>
        </w:rPr>
        <w:t xml:space="preserve"> run a de-dupe check. If it is found to be a duplicate, an error message will be displayed and will remain on the data capture screen. </w:t>
      </w:r>
    </w:p>
    <w:p w:rsidR="000671BC" w:rsidRDefault="00C66B59" w:rsidP="00C66B59">
      <w:pPr>
        <w:pStyle w:val="ListParagraph"/>
        <w:numPr>
          <w:ilvl w:val="0"/>
          <w:numId w:val="40"/>
        </w:numPr>
        <w:rPr>
          <w:rFonts w:ascii="Times New Roman" w:eastAsiaTheme="majorEastAsia" w:hAnsi="Times New Roman"/>
          <w:sz w:val="24"/>
          <w:szCs w:val="24"/>
        </w:rPr>
      </w:pPr>
      <w:r w:rsidRPr="00F56F47">
        <w:rPr>
          <w:rFonts w:ascii="Times New Roman" w:eastAsiaTheme="majorEastAsia" w:hAnsi="Times New Roman"/>
          <w:sz w:val="24"/>
          <w:szCs w:val="24"/>
        </w:rPr>
        <w:t xml:space="preserve">If it is not a duplicate, the system </w:t>
      </w:r>
      <w:r w:rsidR="000671BC">
        <w:rPr>
          <w:rFonts w:ascii="Times New Roman" w:eastAsiaTheme="majorEastAsia" w:hAnsi="Times New Roman"/>
          <w:sz w:val="24"/>
          <w:szCs w:val="24"/>
        </w:rPr>
        <w:t>proceed to the next page for data capture</w:t>
      </w:r>
    </w:p>
    <w:p w:rsidR="00C66B59" w:rsidRDefault="00C66B59" w:rsidP="00C66B59">
      <w:pPr>
        <w:pStyle w:val="ListParagraph"/>
        <w:numPr>
          <w:ilvl w:val="0"/>
          <w:numId w:val="40"/>
        </w:numPr>
        <w:rPr>
          <w:rFonts w:ascii="Times New Roman" w:eastAsiaTheme="majorEastAsia" w:hAnsi="Times New Roman"/>
          <w:sz w:val="24"/>
          <w:szCs w:val="24"/>
        </w:rPr>
      </w:pPr>
      <w:r w:rsidRPr="00F56F47">
        <w:rPr>
          <w:rFonts w:ascii="Times New Roman" w:eastAsiaTheme="majorEastAsia" w:hAnsi="Times New Roman"/>
          <w:sz w:val="24"/>
          <w:szCs w:val="24"/>
        </w:rPr>
        <w:t xml:space="preserve"> </w:t>
      </w:r>
      <w:r w:rsidR="000671BC">
        <w:rPr>
          <w:rFonts w:ascii="Times New Roman" w:eastAsiaTheme="majorEastAsia" w:hAnsi="Times New Roman"/>
          <w:sz w:val="24"/>
          <w:szCs w:val="24"/>
        </w:rPr>
        <w:t>After entering all details, click on the ‘+’ to perform CB check</w:t>
      </w:r>
    </w:p>
    <w:p w:rsidR="000671BC" w:rsidRDefault="000671BC" w:rsidP="00C66B59">
      <w:pPr>
        <w:pStyle w:val="ListParagraph"/>
        <w:numPr>
          <w:ilvl w:val="0"/>
          <w:numId w:val="40"/>
        </w:numPr>
        <w:rPr>
          <w:rFonts w:ascii="Times New Roman" w:eastAsiaTheme="majorEastAsia" w:hAnsi="Times New Roman"/>
          <w:sz w:val="24"/>
          <w:szCs w:val="24"/>
        </w:rPr>
      </w:pPr>
      <w:r>
        <w:rPr>
          <w:rFonts w:ascii="Times New Roman" w:eastAsiaTheme="majorEastAsia" w:hAnsi="Times New Roman"/>
          <w:sz w:val="24"/>
          <w:szCs w:val="24"/>
        </w:rPr>
        <w:t>Choose the CB check to be done and for whom</w:t>
      </w:r>
    </w:p>
    <w:p w:rsidR="00AF65F1" w:rsidRPr="00F56F47" w:rsidRDefault="00AF65F1" w:rsidP="00C66B59">
      <w:pPr>
        <w:pStyle w:val="ListParagraph"/>
        <w:numPr>
          <w:ilvl w:val="0"/>
          <w:numId w:val="40"/>
        </w:numPr>
        <w:rPr>
          <w:rFonts w:ascii="Times New Roman" w:eastAsiaTheme="majorEastAsia" w:hAnsi="Times New Roman"/>
          <w:sz w:val="24"/>
          <w:szCs w:val="24"/>
        </w:rPr>
      </w:pPr>
      <w:r>
        <w:rPr>
          <w:rFonts w:ascii="Times New Roman" w:eastAsiaTheme="majorEastAsia" w:hAnsi="Times New Roman"/>
          <w:sz w:val="24"/>
          <w:szCs w:val="24"/>
        </w:rPr>
        <w:t xml:space="preserve">Click </w:t>
      </w:r>
      <w:r>
        <w:rPr>
          <w:rFonts w:ascii="Times New Roman" w:eastAsiaTheme="majorEastAsia" w:hAnsi="Times New Roman"/>
          <w:b/>
          <w:sz w:val="24"/>
          <w:szCs w:val="24"/>
        </w:rPr>
        <w:t xml:space="preserve">Submit/Approve </w:t>
      </w:r>
      <w:r>
        <w:rPr>
          <w:rFonts w:ascii="Times New Roman" w:eastAsiaTheme="majorEastAsia" w:hAnsi="Times New Roman"/>
          <w:sz w:val="24"/>
          <w:szCs w:val="24"/>
        </w:rPr>
        <w:t>to send the application to the next stage</w:t>
      </w:r>
    </w:p>
    <w:p w:rsidR="00C66B59" w:rsidRPr="00F56F47" w:rsidRDefault="00C66B59" w:rsidP="00C66B59">
      <w:pPr>
        <w:pStyle w:val="ListParagraph"/>
        <w:numPr>
          <w:ilvl w:val="0"/>
          <w:numId w:val="40"/>
        </w:numPr>
        <w:rPr>
          <w:rFonts w:ascii="Times New Roman" w:eastAsiaTheme="majorEastAsia" w:hAnsi="Times New Roman"/>
          <w:sz w:val="24"/>
          <w:szCs w:val="24"/>
        </w:rPr>
      </w:pPr>
      <w:r w:rsidRPr="00F56F47">
        <w:rPr>
          <w:rFonts w:ascii="Times New Roman" w:eastAsiaTheme="majorEastAsia" w:hAnsi="Times New Roman"/>
          <w:sz w:val="24"/>
          <w:szCs w:val="24"/>
        </w:rPr>
        <w:t>After CB check, system will compute Risk Score 1 (Screening Score)</w:t>
      </w:r>
    </w:p>
    <w:p w:rsidR="00C66B59" w:rsidRPr="00F56F47" w:rsidRDefault="00AF65F1" w:rsidP="00C66B59">
      <w:pPr>
        <w:pStyle w:val="ListParagraph"/>
        <w:numPr>
          <w:ilvl w:val="0"/>
          <w:numId w:val="40"/>
        </w:numPr>
        <w:rPr>
          <w:rFonts w:ascii="Times New Roman" w:eastAsiaTheme="majorEastAsia" w:hAnsi="Times New Roman"/>
          <w:sz w:val="24"/>
          <w:szCs w:val="24"/>
        </w:rPr>
      </w:pPr>
      <w:r>
        <w:rPr>
          <w:rFonts w:ascii="Times New Roman" w:eastAsiaTheme="majorEastAsia" w:hAnsi="Times New Roman"/>
          <w:sz w:val="24"/>
          <w:szCs w:val="24"/>
        </w:rPr>
        <w:t>If the application is approved by the actor, and the</w:t>
      </w:r>
      <w:r w:rsidR="00C66B59" w:rsidRPr="00F56F47">
        <w:rPr>
          <w:rFonts w:ascii="Times New Roman" w:eastAsiaTheme="majorEastAsia" w:hAnsi="Times New Roman"/>
          <w:sz w:val="24"/>
          <w:szCs w:val="24"/>
        </w:rPr>
        <w:t xml:space="preserve"> CB score and Risk Score 1 fulfil the auto-approval criteria, the profile is directly sent to the application stage, and will be displayed in the pending for application queue.</w:t>
      </w:r>
    </w:p>
    <w:p w:rsidR="00C66B59" w:rsidRPr="00F56F47" w:rsidRDefault="00AF65F1" w:rsidP="000671BC">
      <w:pPr>
        <w:pStyle w:val="ListParagraph"/>
        <w:numPr>
          <w:ilvl w:val="0"/>
          <w:numId w:val="40"/>
        </w:numPr>
        <w:spacing w:after="0"/>
        <w:rPr>
          <w:rFonts w:ascii="Times New Roman" w:eastAsiaTheme="majorEastAsia" w:hAnsi="Times New Roman"/>
          <w:sz w:val="24"/>
          <w:szCs w:val="24"/>
        </w:rPr>
      </w:pPr>
      <w:r>
        <w:rPr>
          <w:rFonts w:ascii="Times New Roman" w:eastAsiaTheme="majorEastAsia" w:hAnsi="Times New Roman"/>
          <w:sz w:val="24"/>
          <w:szCs w:val="24"/>
        </w:rPr>
        <w:t>If the application is approved by the actor, but</w:t>
      </w:r>
      <w:r w:rsidR="00C66B59" w:rsidRPr="00F56F47">
        <w:rPr>
          <w:rFonts w:ascii="Times New Roman" w:eastAsiaTheme="majorEastAsia" w:hAnsi="Times New Roman"/>
          <w:sz w:val="24"/>
          <w:szCs w:val="24"/>
        </w:rPr>
        <w:t xml:space="preserve"> CB score or Risk Score 1 or both do not fulfil the auto-approval criteria, the profile is sent to the screening review stage, and will be displayed in the pending for screening review queue.</w:t>
      </w:r>
    </w:p>
    <w:p w:rsidR="00C66B59" w:rsidRPr="00F56F47" w:rsidRDefault="00C66B59" w:rsidP="000671BC">
      <w:pPr>
        <w:pStyle w:val="Heading1"/>
        <w:keepNext w:val="0"/>
        <w:numPr>
          <w:ilvl w:val="0"/>
          <w:numId w:val="10"/>
        </w:numPr>
        <w:spacing w:before="480" w:after="0" w:line="276" w:lineRule="auto"/>
        <w:ind w:left="0" w:firstLine="0"/>
        <w:contextualSpacing/>
        <w:rPr>
          <w:rFonts w:cs="Times New Roman"/>
          <w:b w:val="0"/>
          <w:bCs w:val="0"/>
          <w:smallCaps/>
          <w:spacing w:val="5"/>
          <w:kern w:val="0"/>
          <w:sz w:val="36"/>
          <w:szCs w:val="36"/>
        </w:rPr>
      </w:pPr>
      <w:bookmarkStart w:id="3" w:name="_Toc466570892"/>
      <w:r w:rsidRPr="00F56F47">
        <w:rPr>
          <w:rFonts w:cs="Times New Roman"/>
          <w:b w:val="0"/>
          <w:bCs w:val="0"/>
          <w:smallCaps/>
          <w:spacing w:val="5"/>
          <w:kern w:val="0"/>
          <w:sz w:val="36"/>
          <w:szCs w:val="36"/>
        </w:rPr>
        <w:t>Stage definition</w:t>
      </w:r>
      <w:bookmarkEnd w:id="3"/>
    </w:p>
    <w:tbl>
      <w:tblPr>
        <w:tblStyle w:val="TableGrid"/>
        <w:tblW w:w="10100" w:type="dxa"/>
        <w:tblLook w:val="04A0" w:firstRow="1" w:lastRow="0" w:firstColumn="1" w:lastColumn="0" w:noHBand="0" w:noVBand="1"/>
      </w:tblPr>
      <w:tblGrid>
        <w:gridCol w:w="2376"/>
        <w:gridCol w:w="7724"/>
      </w:tblGrid>
      <w:tr w:rsidR="00C66B59" w:rsidRPr="00F56F47" w:rsidTr="00B03612">
        <w:trPr>
          <w:trHeight w:val="300"/>
        </w:trPr>
        <w:tc>
          <w:tcPr>
            <w:tcW w:w="2376" w:type="dxa"/>
            <w:noWrap/>
            <w:hideMark/>
          </w:tcPr>
          <w:p w:rsidR="00C66B59" w:rsidRPr="00F56F47" w:rsidRDefault="00C66B59" w:rsidP="000671BC">
            <w:pPr>
              <w:rPr>
                <w:b/>
                <w:color w:val="000000"/>
                <w:sz w:val="24"/>
                <w:szCs w:val="18"/>
                <w:lang w:val="en-IN" w:eastAsia="en-IN"/>
              </w:rPr>
            </w:pPr>
            <w:r w:rsidRPr="00F56F47">
              <w:rPr>
                <w:b/>
                <w:color w:val="000000"/>
                <w:sz w:val="24"/>
                <w:szCs w:val="18"/>
                <w:lang w:val="en-IN" w:eastAsia="en-IN"/>
              </w:rPr>
              <w:t>Stage</w:t>
            </w:r>
          </w:p>
        </w:tc>
        <w:tc>
          <w:tcPr>
            <w:tcW w:w="7724" w:type="dxa"/>
            <w:hideMark/>
          </w:tcPr>
          <w:p w:rsidR="00C66B59" w:rsidRPr="00F56F47" w:rsidRDefault="00C66B59" w:rsidP="000671BC">
            <w:pPr>
              <w:rPr>
                <w:b/>
                <w:color w:val="000000"/>
                <w:sz w:val="24"/>
                <w:szCs w:val="18"/>
                <w:lang w:val="en-IN" w:eastAsia="en-IN"/>
              </w:rPr>
            </w:pPr>
            <w:r w:rsidRPr="00F56F47">
              <w:rPr>
                <w:b/>
                <w:color w:val="000000"/>
                <w:sz w:val="24"/>
                <w:szCs w:val="18"/>
                <w:lang w:val="en-IN" w:eastAsia="en-IN"/>
              </w:rPr>
              <w:t>Description</w:t>
            </w:r>
          </w:p>
        </w:tc>
      </w:tr>
      <w:tr w:rsidR="00C66B59" w:rsidRPr="00F56F47" w:rsidTr="00B03612">
        <w:trPr>
          <w:trHeight w:val="402"/>
        </w:trPr>
        <w:tc>
          <w:tcPr>
            <w:tcW w:w="2376" w:type="dxa"/>
            <w:noWrap/>
            <w:vAlign w:val="center"/>
          </w:tcPr>
          <w:p w:rsidR="00C66B59" w:rsidRPr="00F56F47" w:rsidRDefault="00C66B59" w:rsidP="000671BC">
            <w:pPr>
              <w:rPr>
                <w:color w:val="000000"/>
                <w:sz w:val="24"/>
                <w:szCs w:val="18"/>
                <w:lang w:val="en-IN" w:eastAsia="en-IN"/>
              </w:rPr>
            </w:pPr>
            <w:r w:rsidRPr="00F56F47">
              <w:rPr>
                <w:color w:val="000000"/>
                <w:sz w:val="24"/>
                <w:szCs w:val="18"/>
                <w:lang w:val="en-IN" w:eastAsia="en-IN"/>
              </w:rPr>
              <w:t>Screening Queue</w:t>
            </w:r>
          </w:p>
        </w:tc>
        <w:tc>
          <w:tcPr>
            <w:tcW w:w="7724" w:type="dxa"/>
            <w:vAlign w:val="center"/>
          </w:tcPr>
          <w:p w:rsidR="00C66B59" w:rsidRPr="00F56F47" w:rsidRDefault="00C66B59" w:rsidP="000671BC">
            <w:pPr>
              <w:rPr>
                <w:color w:val="000000"/>
                <w:sz w:val="24"/>
                <w:szCs w:val="18"/>
                <w:lang w:val="en-IN" w:eastAsia="en-IN"/>
              </w:rPr>
            </w:pPr>
            <w:r w:rsidRPr="00F56F47">
              <w:rPr>
                <w:color w:val="000000"/>
                <w:sz w:val="24"/>
                <w:szCs w:val="18"/>
                <w:lang w:val="en-IN" w:eastAsia="en-IN"/>
              </w:rPr>
              <w:t>The Loan Officer Selects a profile from the Screening Queue</w:t>
            </w:r>
          </w:p>
        </w:tc>
      </w:tr>
      <w:tr w:rsidR="00C66B59" w:rsidRPr="00F56F47" w:rsidTr="00B03612">
        <w:trPr>
          <w:trHeight w:val="266"/>
        </w:trPr>
        <w:tc>
          <w:tcPr>
            <w:tcW w:w="2376" w:type="dxa"/>
            <w:noWrap/>
            <w:vAlign w:val="center"/>
          </w:tcPr>
          <w:p w:rsidR="00C66B59" w:rsidRPr="00F56F47" w:rsidRDefault="00C66B59" w:rsidP="000671BC">
            <w:pPr>
              <w:rPr>
                <w:color w:val="000000"/>
                <w:sz w:val="24"/>
                <w:szCs w:val="18"/>
                <w:lang w:val="en-IN" w:eastAsia="en-IN"/>
              </w:rPr>
            </w:pPr>
            <w:r w:rsidRPr="00F56F47">
              <w:rPr>
                <w:color w:val="000000"/>
                <w:sz w:val="24"/>
                <w:szCs w:val="18"/>
                <w:lang w:val="en-IN" w:eastAsia="en-IN"/>
              </w:rPr>
              <w:t>Capture Details</w:t>
            </w:r>
          </w:p>
        </w:tc>
        <w:tc>
          <w:tcPr>
            <w:tcW w:w="7724" w:type="dxa"/>
            <w:vAlign w:val="center"/>
          </w:tcPr>
          <w:p w:rsidR="00C66B59" w:rsidRPr="00F56F47" w:rsidRDefault="00C66B59" w:rsidP="000671BC">
            <w:pPr>
              <w:rPr>
                <w:color w:val="000000"/>
                <w:sz w:val="24"/>
                <w:szCs w:val="18"/>
                <w:lang w:val="en-IN" w:eastAsia="en-IN"/>
              </w:rPr>
            </w:pPr>
            <w:r w:rsidRPr="00F56F47">
              <w:rPr>
                <w:color w:val="000000"/>
                <w:sz w:val="24"/>
                <w:szCs w:val="18"/>
                <w:lang w:val="en-IN" w:eastAsia="en-IN"/>
              </w:rPr>
              <w:t>The Loan Officer captures data and sends the same for auto approval.</w:t>
            </w:r>
          </w:p>
        </w:tc>
      </w:tr>
      <w:tr w:rsidR="00C66B59" w:rsidRPr="00F56F47" w:rsidTr="00B03612">
        <w:trPr>
          <w:trHeight w:val="409"/>
        </w:trPr>
        <w:tc>
          <w:tcPr>
            <w:tcW w:w="2376" w:type="dxa"/>
            <w:noWrap/>
            <w:vAlign w:val="center"/>
          </w:tcPr>
          <w:p w:rsidR="00C66B59" w:rsidRPr="00F56F47" w:rsidRDefault="00C66B59" w:rsidP="000671BC">
            <w:pPr>
              <w:rPr>
                <w:color w:val="000000"/>
                <w:sz w:val="24"/>
                <w:szCs w:val="18"/>
                <w:lang w:val="en-IN" w:eastAsia="en-IN"/>
              </w:rPr>
            </w:pPr>
            <w:r w:rsidRPr="00F56F47">
              <w:rPr>
                <w:color w:val="000000"/>
                <w:sz w:val="24"/>
                <w:szCs w:val="18"/>
                <w:lang w:val="en-IN" w:eastAsia="en-IN"/>
              </w:rPr>
              <w:t>Risk Score 1</w:t>
            </w:r>
          </w:p>
        </w:tc>
        <w:tc>
          <w:tcPr>
            <w:tcW w:w="7724" w:type="dxa"/>
            <w:vAlign w:val="center"/>
          </w:tcPr>
          <w:p w:rsidR="00C66B59" w:rsidRPr="00F56F47" w:rsidRDefault="00C66B59" w:rsidP="000671BC">
            <w:pPr>
              <w:rPr>
                <w:color w:val="000000"/>
                <w:sz w:val="24"/>
                <w:szCs w:val="18"/>
                <w:lang w:val="en-IN" w:eastAsia="en-IN"/>
              </w:rPr>
            </w:pPr>
            <w:r w:rsidRPr="00F56F47">
              <w:rPr>
                <w:color w:val="000000"/>
                <w:sz w:val="24"/>
                <w:szCs w:val="18"/>
                <w:lang w:val="en-IN" w:eastAsia="en-IN"/>
              </w:rPr>
              <w:t>System will tabulate risk score 1 based on data collect at screening</w:t>
            </w:r>
          </w:p>
        </w:tc>
      </w:tr>
    </w:tbl>
    <w:p w:rsidR="00C66B59" w:rsidRPr="00F56F47" w:rsidRDefault="00C66B59" w:rsidP="000671BC">
      <w:pPr>
        <w:pStyle w:val="Heading1"/>
        <w:keepNext w:val="0"/>
        <w:numPr>
          <w:ilvl w:val="0"/>
          <w:numId w:val="10"/>
        </w:numPr>
        <w:spacing w:before="480" w:after="0" w:line="276" w:lineRule="auto"/>
        <w:ind w:left="0" w:firstLine="0"/>
        <w:contextualSpacing/>
        <w:rPr>
          <w:rFonts w:cs="Times New Roman"/>
          <w:b w:val="0"/>
          <w:bCs w:val="0"/>
          <w:smallCaps/>
          <w:spacing w:val="5"/>
          <w:kern w:val="0"/>
          <w:sz w:val="36"/>
          <w:szCs w:val="36"/>
        </w:rPr>
      </w:pPr>
      <w:bookmarkStart w:id="4" w:name="_Toc466570893"/>
      <w:r w:rsidRPr="00F56F47">
        <w:rPr>
          <w:rFonts w:cs="Times New Roman"/>
          <w:b w:val="0"/>
          <w:bCs w:val="0"/>
          <w:smallCaps/>
          <w:spacing w:val="5"/>
          <w:kern w:val="0"/>
          <w:sz w:val="36"/>
          <w:szCs w:val="36"/>
        </w:rPr>
        <w:t>Stage-role access</w:t>
      </w:r>
      <w:bookmarkEnd w:id="4"/>
    </w:p>
    <w:tbl>
      <w:tblPr>
        <w:tblW w:w="6961" w:type="dxa"/>
        <w:tblInd w:w="93" w:type="dxa"/>
        <w:tblLook w:val="04A0" w:firstRow="1" w:lastRow="0" w:firstColumn="1" w:lastColumn="0" w:noHBand="0" w:noVBand="1"/>
      </w:tblPr>
      <w:tblGrid>
        <w:gridCol w:w="3417"/>
        <w:gridCol w:w="3544"/>
      </w:tblGrid>
      <w:tr w:rsidR="00C66B59" w:rsidRPr="00F56F47" w:rsidTr="00B03612">
        <w:trPr>
          <w:trHeight w:val="300"/>
        </w:trPr>
        <w:tc>
          <w:tcPr>
            <w:tcW w:w="3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66B59" w:rsidRPr="00F56F47" w:rsidRDefault="00C66B59" w:rsidP="000671BC">
            <w:pPr>
              <w:rPr>
                <w:b/>
                <w:bCs/>
                <w:color w:val="000000"/>
                <w:sz w:val="24"/>
                <w:szCs w:val="18"/>
                <w:lang w:val="en-IN" w:eastAsia="en-IN"/>
              </w:rPr>
            </w:pPr>
            <w:r w:rsidRPr="00F56F47">
              <w:rPr>
                <w:b/>
                <w:bCs/>
                <w:color w:val="000000"/>
                <w:sz w:val="24"/>
                <w:szCs w:val="18"/>
                <w:lang w:val="en-IN" w:eastAsia="en-IN"/>
              </w:rPr>
              <w:t>Stage</w:t>
            </w:r>
          </w:p>
        </w:tc>
        <w:tc>
          <w:tcPr>
            <w:tcW w:w="3544" w:type="dxa"/>
            <w:tcBorders>
              <w:top w:val="single" w:sz="4" w:space="0" w:color="auto"/>
              <w:left w:val="nil"/>
              <w:bottom w:val="single" w:sz="4" w:space="0" w:color="auto"/>
              <w:right w:val="single" w:sz="4" w:space="0" w:color="auto"/>
            </w:tcBorders>
            <w:shd w:val="clear" w:color="auto" w:fill="auto"/>
            <w:vAlign w:val="bottom"/>
            <w:hideMark/>
          </w:tcPr>
          <w:p w:rsidR="00C66B59" w:rsidRPr="00F56F47" w:rsidRDefault="00C66B59" w:rsidP="000671BC">
            <w:pPr>
              <w:rPr>
                <w:b/>
                <w:bCs/>
                <w:color w:val="000000"/>
                <w:sz w:val="24"/>
                <w:szCs w:val="18"/>
                <w:lang w:val="en-IN" w:eastAsia="en-IN"/>
              </w:rPr>
            </w:pPr>
            <w:r w:rsidRPr="00F56F47">
              <w:rPr>
                <w:b/>
                <w:bCs/>
                <w:color w:val="000000"/>
                <w:sz w:val="24"/>
                <w:szCs w:val="18"/>
                <w:lang w:val="en-IN" w:eastAsia="en-IN"/>
              </w:rPr>
              <w:t>Applicable Role</w:t>
            </w:r>
          </w:p>
        </w:tc>
      </w:tr>
      <w:tr w:rsidR="00C66B59" w:rsidRPr="00F56F47" w:rsidTr="00B03612">
        <w:trPr>
          <w:trHeight w:val="300"/>
        </w:trPr>
        <w:tc>
          <w:tcPr>
            <w:tcW w:w="3417" w:type="dxa"/>
            <w:tcBorders>
              <w:top w:val="nil"/>
              <w:left w:val="single" w:sz="4" w:space="0" w:color="auto"/>
              <w:bottom w:val="single" w:sz="4" w:space="0" w:color="auto"/>
              <w:right w:val="single" w:sz="4" w:space="0" w:color="auto"/>
            </w:tcBorders>
            <w:shd w:val="clear" w:color="auto" w:fill="auto"/>
            <w:noWrap/>
            <w:vAlign w:val="bottom"/>
          </w:tcPr>
          <w:p w:rsidR="00C66B59" w:rsidRPr="00F56F47" w:rsidRDefault="00C66B59" w:rsidP="000671BC">
            <w:pPr>
              <w:rPr>
                <w:color w:val="000000"/>
                <w:sz w:val="24"/>
                <w:szCs w:val="18"/>
                <w:lang w:val="en-IN" w:eastAsia="en-IN"/>
              </w:rPr>
            </w:pPr>
            <w:r w:rsidRPr="00F56F47">
              <w:rPr>
                <w:color w:val="000000"/>
                <w:sz w:val="24"/>
                <w:szCs w:val="18"/>
                <w:lang w:val="en-IN" w:eastAsia="en-IN"/>
              </w:rPr>
              <w:t>Screening Queue</w:t>
            </w:r>
          </w:p>
        </w:tc>
        <w:tc>
          <w:tcPr>
            <w:tcW w:w="3544" w:type="dxa"/>
            <w:tcBorders>
              <w:top w:val="nil"/>
              <w:left w:val="nil"/>
              <w:bottom w:val="single" w:sz="4" w:space="0" w:color="auto"/>
              <w:right w:val="single" w:sz="4" w:space="0" w:color="auto"/>
            </w:tcBorders>
            <w:shd w:val="clear" w:color="auto" w:fill="auto"/>
            <w:vAlign w:val="bottom"/>
          </w:tcPr>
          <w:p w:rsidR="00C66B59" w:rsidRPr="00F56F47" w:rsidRDefault="00C66B59" w:rsidP="000671BC">
            <w:pPr>
              <w:rPr>
                <w:color w:val="000000"/>
                <w:sz w:val="24"/>
                <w:szCs w:val="18"/>
                <w:lang w:val="en-IN" w:eastAsia="en-IN"/>
              </w:rPr>
            </w:pPr>
            <w:r w:rsidRPr="00F56F47">
              <w:rPr>
                <w:color w:val="000000"/>
                <w:sz w:val="24"/>
                <w:szCs w:val="18"/>
                <w:lang w:val="en-IN" w:eastAsia="en-IN"/>
              </w:rPr>
              <w:t>Loan Officer</w:t>
            </w:r>
          </w:p>
        </w:tc>
      </w:tr>
      <w:tr w:rsidR="00C66B59" w:rsidRPr="00F56F47" w:rsidTr="00B03612">
        <w:trPr>
          <w:trHeight w:val="300"/>
        </w:trPr>
        <w:tc>
          <w:tcPr>
            <w:tcW w:w="3417" w:type="dxa"/>
            <w:tcBorders>
              <w:top w:val="single" w:sz="4" w:space="0" w:color="auto"/>
              <w:left w:val="single" w:sz="4" w:space="0" w:color="auto"/>
              <w:bottom w:val="single" w:sz="4" w:space="0" w:color="auto"/>
              <w:right w:val="single" w:sz="4" w:space="0" w:color="auto"/>
            </w:tcBorders>
            <w:shd w:val="clear" w:color="auto" w:fill="auto"/>
            <w:noWrap/>
          </w:tcPr>
          <w:p w:rsidR="00C66B59" w:rsidRPr="00F56F47" w:rsidRDefault="00C66B59" w:rsidP="000671BC">
            <w:pPr>
              <w:rPr>
                <w:color w:val="000000"/>
                <w:sz w:val="24"/>
                <w:szCs w:val="18"/>
                <w:lang w:val="en-IN" w:eastAsia="en-IN"/>
              </w:rPr>
            </w:pPr>
            <w:r w:rsidRPr="00F56F47">
              <w:rPr>
                <w:color w:val="000000"/>
                <w:sz w:val="24"/>
                <w:szCs w:val="18"/>
                <w:lang w:val="en-IN" w:eastAsia="en-IN"/>
              </w:rPr>
              <w:lastRenderedPageBreak/>
              <w:t>Capture Screening Details</w:t>
            </w:r>
          </w:p>
        </w:tc>
        <w:tc>
          <w:tcPr>
            <w:tcW w:w="3544" w:type="dxa"/>
            <w:tcBorders>
              <w:top w:val="single" w:sz="4" w:space="0" w:color="auto"/>
              <w:left w:val="nil"/>
              <w:bottom w:val="single" w:sz="4" w:space="0" w:color="auto"/>
              <w:right w:val="single" w:sz="4" w:space="0" w:color="auto"/>
            </w:tcBorders>
            <w:shd w:val="clear" w:color="auto" w:fill="auto"/>
            <w:vAlign w:val="bottom"/>
          </w:tcPr>
          <w:p w:rsidR="00C66B59" w:rsidRPr="00F56F47" w:rsidRDefault="00C66B59" w:rsidP="000671BC">
            <w:pPr>
              <w:rPr>
                <w:color w:val="000000"/>
                <w:sz w:val="24"/>
                <w:szCs w:val="18"/>
                <w:lang w:val="en-IN" w:eastAsia="en-IN"/>
              </w:rPr>
            </w:pPr>
            <w:r w:rsidRPr="00F56F47">
              <w:rPr>
                <w:color w:val="000000"/>
                <w:sz w:val="24"/>
                <w:szCs w:val="18"/>
                <w:lang w:val="en-IN" w:eastAsia="en-IN"/>
              </w:rPr>
              <w:t>Loan officer</w:t>
            </w:r>
          </w:p>
        </w:tc>
      </w:tr>
      <w:tr w:rsidR="00C66B59" w:rsidRPr="00F56F47" w:rsidTr="00B03612">
        <w:trPr>
          <w:trHeight w:val="300"/>
        </w:trPr>
        <w:tc>
          <w:tcPr>
            <w:tcW w:w="3417" w:type="dxa"/>
            <w:tcBorders>
              <w:top w:val="single" w:sz="4" w:space="0" w:color="auto"/>
              <w:left w:val="single" w:sz="4" w:space="0" w:color="auto"/>
              <w:bottom w:val="single" w:sz="4" w:space="0" w:color="auto"/>
              <w:right w:val="single" w:sz="4" w:space="0" w:color="auto"/>
            </w:tcBorders>
            <w:shd w:val="clear" w:color="auto" w:fill="auto"/>
            <w:noWrap/>
          </w:tcPr>
          <w:p w:rsidR="00C66B59" w:rsidRPr="00F56F47" w:rsidRDefault="00C66B59" w:rsidP="00B03612">
            <w:pPr>
              <w:rPr>
                <w:color w:val="000000"/>
                <w:sz w:val="24"/>
                <w:szCs w:val="18"/>
                <w:lang w:val="en-IN" w:eastAsia="en-IN"/>
              </w:rPr>
            </w:pPr>
            <w:r w:rsidRPr="00F56F47">
              <w:rPr>
                <w:color w:val="000000"/>
                <w:sz w:val="24"/>
                <w:szCs w:val="18"/>
                <w:lang w:val="en-IN" w:eastAsia="en-IN"/>
              </w:rPr>
              <w:t>Risk Score 1</w:t>
            </w:r>
          </w:p>
        </w:tc>
        <w:tc>
          <w:tcPr>
            <w:tcW w:w="3544" w:type="dxa"/>
            <w:tcBorders>
              <w:top w:val="single" w:sz="4" w:space="0" w:color="auto"/>
              <w:left w:val="nil"/>
              <w:bottom w:val="single" w:sz="4" w:space="0" w:color="auto"/>
              <w:right w:val="single" w:sz="4" w:space="0" w:color="auto"/>
            </w:tcBorders>
            <w:shd w:val="clear" w:color="auto" w:fill="auto"/>
            <w:vAlign w:val="bottom"/>
          </w:tcPr>
          <w:p w:rsidR="00C66B59" w:rsidRPr="00F56F47" w:rsidRDefault="00C66B59" w:rsidP="00B03612">
            <w:pPr>
              <w:rPr>
                <w:color w:val="000000"/>
                <w:sz w:val="24"/>
                <w:szCs w:val="18"/>
                <w:lang w:val="en-IN" w:eastAsia="en-IN"/>
              </w:rPr>
            </w:pPr>
            <w:r w:rsidRPr="00F56F47">
              <w:rPr>
                <w:color w:val="000000"/>
                <w:sz w:val="24"/>
                <w:szCs w:val="18"/>
                <w:lang w:val="en-IN" w:eastAsia="en-IN"/>
              </w:rPr>
              <w:t>-NA-</w:t>
            </w:r>
          </w:p>
        </w:tc>
      </w:tr>
    </w:tbl>
    <w:p w:rsidR="00C66B59" w:rsidRPr="00F56F47" w:rsidRDefault="00C66B59" w:rsidP="00C66B59">
      <w:pPr>
        <w:pStyle w:val="Heading1"/>
        <w:keepNext w:val="0"/>
        <w:numPr>
          <w:ilvl w:val="0"/>
          <w:numId w:val="10"/>
        </w:numPr>
        <w:spacing w:before="480" w:after="0" w:line="276" w:lineRule="auto"/>
        <w:ind w:left="0" w:firstLine="0"/>
        <w:contextualSpacing/>
        <w:rPr>
          <w:rFonts w:cs="Times New Roman"/>
          <w:b w:val="0"/>
          <w:bCs w:val="0"/>
          <w:smallCaps/>
          <w:spacing w:val="5"/>
          <w:kern w:val="0"/>
          <w:sz w:val="36"/>
          <w:szCs w:val="36"/>
        </w:rPr>
        <w:sectPr w:rsidR="00C66B59" w:rsidRPr="00F56F47" w:rsidSect="00B03612">
          <w:pgSz w:w="11899" w:h="16838"/>
          <w:pgMar w:top="720" w:right="720" w:bottom="720" w:left="1134" w:header="1560" w:footer="567" w:gutter="0"/>
          <w:cols w:space="720"/>
          <w:docGrid w:linePitch="360"/>
        </w:sectPr>
      </w:pPr>
    </w:p>
    <w:p w:rsidR="00C66B59" w:rsidRPr="00F56F47" w:rsidRDefault="00C66B59" w:rsidP="00C66B59">
      <w:pPr>
        <w:pStyle w:val="Heading1"/>
        <w:keepNext w:val="0"/>
        <w:numPr>
          <w:ilvl w:val="0"/>
          <w:numId w:val="10"/>
        </w:numPr>
        <w:spacing w:before="480" w:after="0" w:line="276" w:lineRule="auto"/>
        <w:ind w:left="0" w:firstLine="0"/>
        <w:contextualSpacing/>
        <w:rPr>
          <w:rFonts w:cs="Times New Roman"/>
          <w:b w:val="0"/>
          <w:bCs w:val="0"/>
          <w:smallCaps/>
          <w:spacing w:val="5"/>
          <w:kern w:val="0"/>
          <w:sz w:val="36"/>
          <w:szCs w:val="36"/>
        </w:rPr>
      </w:pPr>
      <w:bookmarkStart w:id="5" w:name="_Toc466570894"/>
      <w:r w:rsidRPr="00F56F47">
        <w:rPr>
          <w:rFonts w:cs="Times New Roman"/>
          <w:b w:val="0"/>
          <w:bCs w:val="0"/>
          <w:smallCaps/>
          <w:spacing w:val="5"/>
          <w:kern w:val="0"/>
          <w:sz w:val="36"/>
          <w:szCs w:val="36"/>
        </w:rPr>
        <w:lastRenderedPageBreak/>
        <w:t>Screening Queue</w:t>
      </w:r>
      <w:bookmarkEnd w:id="5"/>
    </w:p>
    <w:p w:rsidR="00C66B59" w:rsidRPr="00F56F47" w:rsidRDefault="00C66B59" w:rsidP="00C66B59">
      <w:pPr>
        <w:pStyle w:val="Heading2"/>
        <w:keepNext w:val="0"/>
        <w:keepLines w:val="0"/>
        <w:numPr>
          <w:ilvl w:val="1"/>
          <w:numId w:val="10"/>
        </w:numPr>
        <w:spacing w:line="271" w:lineRule="auto"/>
        <w:rPr>
          <w:rFonts w:ascii="Times New Roman" w:hAnsi="Times New Roman" w:cs="Times New Roman"/>
          <w:b w:val="0"/>
          <w:bCs w:val="0"/>
          <w:smallCaps/>
          <w:color w:val="auto"/>
          <w:sz w:val="28"/>
          <w:szCs w:val="28"/>
        </w:rPr>
      </w:pPr>
      <w:bookmarkStart w:id="6" w:name="_Toc466570895"/>
      <w:r w:rsidRPr="00F56F47">
        <w:rPr>
          <w:rFonts w:ascii="Times New Roman" w:hAnsi="Times New Roman" w:cs="Times New Roman"/>
          <w:b w:val="0"/>
          <w:bCs w:val="0"/>
          <w:smallCaps/>
          <w:color w:val="auto"/>
          <w:sz w:val="28"/>
          <w:szCs w:val="28"/>
        </w:rPr>
        <w:t>UI specification</w:t>
      </w:r>
      <w:bookmarkEnd w:id="6"/>
    </w:p>
    <w:p w:rsidR="00C66B59" w:rsidRPr="00F56F47" w:rsidRDefault="00C66B59" w:rsidP="00C66B59"/>
    <w:tbl>
      <w:tblPr>
        <w:tblStyle w:val="TableGrid"/>
        <w:tblW w:w="10633" w:type="dxa"/>
        <w:tblInd w:w="-176" w:type="dxa"/>
        <w:tblLayout w:type="fixed"/>
        <w:tblLook w:val="04A0" w:firstRow="1" w:lastRow="0" w:firstColumn="1" w:lastColumn="0" w:noHBand="0" w:noVBand="1"/>
      </w:tblPr>
      <w:tblGrid>
        <w:gridCol w:w="2127"/>
        <w:gridCol w:w="1985"/>
        <w:gridCol w:w="1701"/>
        <w:gridCol w:w="1418"/>
        <w:gridCol w:w="3402"/>
      </w:tblGrid>
      <w:tr w:rsidR="00C66B59" w:rsidRPr="00F56F47" w:rsidTr="00B03612">
        <w:tc>
          <w:tcPr>
            <w:tcW w:w="2127" w:type="dxa"/>
          </w:tcPr>
          <w:p w:rsidR="00C66B59" w:rsidRPr="00F56F47" w:rsidRDefault="00C66B59" w:rsidP="00B03612">
            <w:pPr>
              <w:spacing w:after="200" w:line="276" w:lineRule="auto"/>
              <w:rPr>
                <w:rFonts w:eastAsiaTheme="majorEastAsia"/>
                <w:b/>
                <w:sz w:val="24"/>
                <w:szCs w:val="18"/>
              </w:rPr>
            </w:pPr>
            <w:r w:rsidRPr="00F56F47">
              <w:rPr>
                <w:rFonts w:eastAsiaTheme="majorEastAsia"/>
                <w:b/>
                <w:sz w:val="24"/>
                <w:szCs w:val="18"/>
              </w:rPr>
              <w:t>Field name</w:t>
            </w:r>
          </w:p>
        </w:tc>
        <w:tc>
          <w:tcPr>
            <w:tcW w:w="1985" w:type="dxa"/>
          </w:tcPr>
          <w:p w:rsidR="00C66B59" w:rsidRPr="00F56F47" w:rsidRDefault="00C66B59" w:rsidP="00B03612">
            <w:pPr>
              <w:spacing w:after="200" w:line="276" w:lineRule="auto"/>
              <w:rPr>
                <w:rFonts w:eastAsiaTheme="majorEastAsia"/>
                <w:b/>
                <w:sz w:val="24"/>
                <w:szCs w:val="18"/>
              </w:rPr>
            </w:pPr>
            <w:r w:rsidRPr="00F56F47">
              <w:rPr>
                <w:rFonts w:eastAsiaTheme="majorEastAsia"/>
                <w:b/>
                <w:sz w:val="24"/>
                <w:szCs w:val="18"/>
              </w:rPr>
              <w:t>Section</w:t>
            </w:r>
          </w:p>
        </w:tc>
        <w:tc>
          <w:tcPr>
            <w:tcW w:w="1701" w:type="dxa"/>
          </w:tcPr>
          <w:p w:rsidR="00C66B59" w:rsidRPr="00F56F47" w:rsidRDefault="00C66B59" w:rsidP="00B03612">
            <w:pPr>
              <w:spacing w:after="200" w:line="276" w:lineRule="auto"/>
              <w:rPr>
                <w:rFonts w:eastAsiaTheme="majorEastAsia"/>
                <w:b/>
                <w:sz w:val="24"/>
                <w:szCs w:val="18"/>
              </w:rPr>
            </w:pPr>
            <w:r w:rsidRPr="00F56F47">
              <w:rPr>
                <w:rFonts w:eastAsiaTheme="majorEastAsia"/>
                <w:b/>
                <w:sz w:val="24"/>
                <w:szCs w:val="18"/>
              </w:rPr>
              <w:t xml:space="preserve">Data Type </w:t>
            </w:r>
          </w:p>
        </w:tc>
        <w:tc>
          <w:tcPr>
            <w:tcW w:w="1418" w:type="dxa"/>
          </w:tcPr>
          <w:p w:rsidR="00C66B59" w:rsidRPr="00F56F47" w:rsidRDefault="00C66B59" w:rsidP="00B03612">
            <w:pPr>
              <w:spacing w:after="200" w:line="276" w:lineRule="auto"/>
              <w:rPr>
                <w:rFonts w:eastAsiaTheme="majorEastAsia"/>
                <w:b/>
                <w:sz w:val="24"/>
                <w:szCs w:val="18"/>
              </w:rPr>
            </w:pPr>
            <w:r w:rsidRPr="00F56F47">
              <w:rPr>
                <w:rFonts w:eastAsiaTheme="majorEastAsia"/>
                <w:b/>
                <w:sz w:val="24"/>
                <w:szCs w:val="18"/>
              </w:rPr>
              <w:t>Attribute</w:t>
            </w:r>
          </w:p>
        </w:tc>
        <w:tc>
          <w:tcPr>
            <w:tcW w:w="3402" w:type="dxa"/>
          </w:tcPr>
          <w:p w:rsidR="00C66B59" w:rsidRPr="00F56F47" w:rsidRDefault="00C66B59" w:rsidP="00B03612">
            <w:pPr>
              <w:spacing w:after="200" w:line="276" w:lineRule="auto"/>
              <w:rPr>
                <w:rFonts w:eastAsiaTheme="majorEastAsia"/>
                <w:b/>
                <w:sz w:val="24"/>
                <w:szCs w:val="18"/>
              </w:rPr>
            </w:pPr>
            <w:r w:rsidRPr="00F56F47">
              <w:rPr>
                <w:rFonts w:eastAsiaTheme="majorEastAsia"/>
                <w:b/>
                <w:sz w:val="24"/>
                <w:szCs w:val="18"/>
              </w:rPr>
              <w:t>Population logic</w:t>
            </w:r>
          </w:p>
        </w:tc>
      </w:tr>
      <w:tr w:rsidR="00C66B59" w:rsidRPr="00F56F47" w:rsidTr="00B03612">
        <w:tc>
          <w:tcPr>
            <w:tcW w:w="2127"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Screening Date</w:t>
            </w:r>
          </w:p>
        </w:tc>
        <w:tc>
          <w:tcPr>
            <w:tcW w:w="1985" w:type="dxa"/>
          </w:tcPr>
          <w:p w:rsidR="00C66B59" w:rsidRPr="00F56F47" w:rsidRDefault="00C66B59" w:rsidP="00B03612">
            <w:pPr>
              <w:rPr>
                <w:sz w:val="24"/>
              </w:rPr>
            </w:pPr>
            <w:r w:rsidRPr="00F56F47">
              <w:rPr>
                <w:rFonts w:eastAsiaTheme="majorEastAsia"/>
                <w:sz w:val="24"/>
                <w:szCs w:val="18"/>
              </w:rPr>
              <w:t>Screening Queue</w:t>
            </w:r>
          </w:p>
        </w:tc>
        <w:tc>
          <w:tcPr>
            <w:tcW w:w="1701"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date</w:t>
            </w:r>
          </w:p>
        </w:tc>
        <w:tc>
          <w:tcPr>
            <w:tcW w:w="1418"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Sort/Search</w:t>
            </w:r>
          </w:p>
        </w:tc>
        <w:tc>
          <w:tcPr>
            <w:tcW w:w="3402"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From Lead Generation Stage</w:t>
            </w:r>
          </w:p>
        </w:tc>
      </w:tr>
      <w:tr w:rsidR="00C66B59" w:rsidRPr="00F56F47" w:rsidTr="00B03612">
        <w:tc>
          <w:tcPr>
            <w:tcW w:w="2127"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Applicant Name</w:t>
            </w:r>
          </w:p>
        </w:tc>
        <w:tc>
          <w:tcPr>
            <w:tcW w:w="1985" w:type="dxa"/>
          </w:tcPr>
          <w:p w:rsidR="00C66B59" w:rsidRPr="00F56F47" w:rsidRDefault="00C66B59" w:rsidP="00B03612">
            <w:pPr>
              <w:rPr>
                <w:sz w:val="24"/>
              </w:rPr>
            </w:pPr>
            <w:r w:rsidRPr="00F56F47">
              <w:rPr>
                <w:rFonts w:eastAsiaTheme="majorEastAsia"/>
                <w:sz w:val="24"/>
                <w:szCs w:val="18"/>
              </w:rPr>
              <w:t>Screening Queue</w:t>
            </w:r>
          </w:p>
        </w:tc>
        <w:tc>
          <w:tcPr>
            <w:tcW w:w="1701"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Text</w:t>
            </w:r>
          </w:p>
        </w:tc>
        <w:tc>
          <w:tcPr>
            <w:tcW w:w="1418"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Sort/search</w:t>
            </w:r>
          </w:p>
        </w:tc>
        <w:tc>
          <w:tcPr>
            <w:tcW w:w="3402"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From ‘Lead name’ of lead generation stage</w:t>
            </w:r>
          </w:p>
        </w:tc>
      </w:tr>
      <w:tr w:rsidR="00C66B59" w:rsidRPr="00F56F47" w:rsidTr="00B03612">
        <w:tc>
          <w:tcPr>
            <w:tcW w:w="2127"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Business Name</w:t>
            </w:r>
          </w:p>
        </w:tc>
        <w:tc>
          <w:tcPr>
            <w:tcW w:w="1985" w:type="dxa"/>
          </w:tcPr>
          <w:p w:rsidR="00C66B59" w:rsidRPr="00F56F47" w:rsidRDefault="00C66B59" w:rsidP="00B03612">
            <w:pPr>
              <w:rPr>
                <w:sz w:val="24"/>
              </w:rPr>
            </w:pPr>
            <w:r w:rsidRPr="00F56F47">
              <w:rPr>
                <w:rFonts w:eastAsiaTheme="majorEastAsia"/>
                <w:sz w:val="24"/>
                <w:szCs w:val="18"/>
              </w:rPr>
              <w:t>Screening Queue</w:t>
            </w:r>
          </w:p>
        </w:tc>
        <w:tc>
          <w:tcPr>
            <w:tcW w:w="1701"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Alphanumeric</w:t>
            </w:r>
          </w:p>
        </w:tc>
        <w:tc>
          <w:tcPr>
            <w:tcW w:w="1418"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Sort/search</w:t>
            </w:r>
          </w:p>
        </w:tc>
        <w:tc>
          <w:tcPr>
            <w:tcW w:w="3402"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From Lead Generation Stage</w:t>
            </w:r>
          </w:p>
        </w:tc>
      </w:tr>
      <w:tr w:rsidR="00C66B59" w:rsidRPr="00F56F47" w:rsidTr="00B03612">
        <w:tc>
          <w:tcPr>
            <w:tcW w:w="2127"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 xml:space="preserve">Customer ID </w:t>
            </w:r>
          </w:p>
        </w:tc>
        <w:tc>
          <w:tcPr>
            <w:tcW w:w="1985" w:type="dxa"/>
          </w:tcPr>
          <w:p w:rsidR="00C66B59" w:rsidRPr="00F56F47" w:rsidRDefault="00C66B59" w:rsidP="00B03612">
            <w:pPr>
              <w:rPr>
                <w:sz w:val="24"/>
              </w:rPr>
            </w:pPr>
            <w:r w:rsidRPr="00F56F47">
              <w:rPr>
                <w:rFonts w:eastAsiaTheme="majorEastAsia"/>
                <w:sz w:val="24"/>
                <w:szCs w:val="18"/>
              </w:rPr>
              <w:t>Screening Queue</w:t>
            </w:r>
          </w:p>
        </w:tc>
        <w:tc>
          <w:tcPr>
            <w:tcW w:w="1701"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Alphanumeric</w:t>
            </w:r>
          </w:p>
        </w:tc>
        <w:tc>
          <w:tcPr>
            <w:tcW w:w="1418"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Sort/search</w:t>
            </w:r>
          </w:p>
        </w:tc>
        <w:tc>
          <w:tcPr>
            <w:tcW w:w="3402"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From System database</w:t>
            </w:r>
          </w:p>
        </w:tc>
      </w:tr>
      <w:tr w:rsidR="00C66B59" w:rsidRPr="00F56F47" w:rsidTr="00B03612">
        <w:tc>
          <w:tcPr>
            <w:tcW w:w="2127"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Area</w:t>
            </w:r>
          </w:p>
        </w:tc>
        <w:tc>
          <w:tcPr>
            <w:tcW w:w="1985" w:type="dxa"/>
          </w:tcPr>
          <w:p w:rsidR="00C66B59" w:rsidRPr="00F56F47" w:rsidRDefault="00C66B59" w:rsidP="00B03612">
            <w:pPr>
              <w:rPr>
                <w:sz w:val="24"/>
              </w:rPr>
            </w:pPr>
            <w:r w:rsidRPr="00F56F47">
              <w:rPr>
                <w:rFonts w:eastAsiaTheme="majorEastAsia"/>
                <w:sz w:val="24"/>
                <w:szCs w:val="18"/>
              </w:rPr>
              <w:t>Screening Queue</w:t>
            </w:r>
          </w:p>
        </w:tc>
        <w:tc>
          <w:tcPr>
            <w:tcW w:w="1701"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Text</w:t>
            </w:r>
          </w:p>
        </w:tc>
        <w:tc>
          <w:tcPr>
            <w:tcW w:w="1418"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Sort/search</w:t>
            </w:r>
          </w:p>
        </w:tc>
        <w:tc>
          <w:tcPr>
            <w:tcW w:w="3402" w:type="dxa"/>
          </w:tcPr>
          <w:p w:rsidR="00C66B59" w:rsidRPr="00F56F47" w:rsidRDefault="00C66B59" w:rsidP="00B03612">
            <w:pPr>
              <w:rPr>
                <w:sz w:val="24"/>
              </w:rPr>
            </w:pPr>
            <w:r w:rsidRPr="00F56F47">
              <w:rPr>
                <w:rFonts w:eastAsiaTheme="majorEastAsia"/>
                <w:sz w:val="24"/>
                <w:szCs w:val="18"/>
              </w:rPr>
              <w:t>From Lead Generation Stage</w:t>
            </w:r>
          </w:p>
        </w:tc>
      </w:tr>
      <w:tr w:rsidR="00C66B59" w:rsidRPr="00F56F47" w:rsidTr="00B03612">
        <w:tc>
          <w:tcPr>
            <w:tcW w:w="2127"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City/Village/Town</w:t>
            </w:r>
          </w:p>
        </w:tc>
        <w:tc>
          <w:tcPr>
            <w:tcW w:w="1985" w:type="dxa"/>
          </w:tcPr>
          <w:p w:rsidR="00C66B59" w:rsidRPr="00F56F47" w:rsidRDefault="00C66B59" w:rsidP="00B03612">
            <w:pPr>
              <w:rPr>
                <w:sz w:val="24"/>
              </w:rPr>
            </w:pPr>
            <w:r w:rsidRPr="00F56F47">
              <w:rPr>
                <w:rFonts w:eastAsiaTheme="majorEastAsia"/>
                <w:sz w:val="24"/>
                <w:szCs w:val="18"/>
              </w:rPr>
              <w:t>Screening Queue</w:t>
            </w:r>
          </w:p>
        </w:tc>
        <w:tc>
          <w:tcPr>
            <w:tcW w:w="1701"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Text</w:t>
            </w:r>
          </w:p>
        </w:tc>
        <w:tc>
          <w:tcPr>
            <w:tcW w:w="1418"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Sort/search</w:t>
            </w:r>
          </w:p>
        </w:tc>
        <w:tc>
          <w:tcPr>
            <w:tcW w:w="3402" w:type="dxa"/>
          </w:tcPr>
          <w:p w:rsidR="00C66B59" w:rsidRPr="00F56F47" w:rsidRDefault="00C66B59" w:rsidP="00B03612">
            <w:pPr>
              <w:rPr>
                <w:sz w:val="24"/>
              </w:rPr>
            </w:pPr>
            <w:r w:rsidRPr="00F56F47">
              <w:rPr>
                <w:rFonts w:eastAsiaTheme="majorEastAsia"/>
                <w:sz w:val="24"/>
                <w:szCs w:val="18"/>
              </w:rPr>
              <w:t>From Lead Generation Stage</w:t>
            </w:r>
          </w:p>
        </w:tc>
      </w:tr>
      <w:tr w:rsidR="00C66B59" w:rsidRPr="00F56F47" w:rsidTr="00B03612">
        <w:tc>
          <w:tcPr>
            <w:tcW w:w="2127"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Pincode</w:t>
            </w:r>
          </w:p>
        </w:tc>
        <w:tc>
          <w:tcPr>
            <w:tcW w:w="1985" w:type="dxa"/>
          </w:tcPr>
          <w:p w:rsidR="00C66B59" w:rsidRPr="00F56F47" w:rsidRDefault="00C66B59" w:rsidP="00B03612">
            <w:pPr>
              <w:rPr>
                <w:sz w:val="24"/>
              </w:rPr>
            </w:pPr>
            <w:r w:rsidRPr="00F56F47">
              <w:rPr>
                <w:rFonts w:eastAsiaTheme="majorEastAsia"/>
                <w:sz w:val="24"/>
                <w:szCs w:val="18"/>
              </w:rPr>
              <w:t>Screening Queue</w:t>
            </w:r>
          </w:p>
        </w:tc>
        <w:tc>
          <w:tcPr>
            <w:tcW w:w="1701"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Numeric</w:t>
            </w:r>
          </w:p>
        </w:tc>
        <w:tc>
          <w:tcPr>
            <w:tcW w:w="1418" w:type="dxa"/>
          </w:tcPr>
          <w:p w:rsidR="00C66B59" w:rsidRPr="00F56F47" w:rsidRDefault="00C66B59" w:rsidP="00B03612">
            <w:pPr>
              <w:spacing w:after="200" w:line="276" w:lineRule="auto"/>
              <w:rPr>
                <w:rFonts w:eastAsiaTheme="majorEastAsia"/>
                <w:sz w:val="24"/>
                <w:szCs w:val="18"/>
              </w:rPr>
            </w:pPr>
          </w:p>
        </w:tc>
        <w:tc>
          <w:tcPr>
            <w:tcW w:w="3402" w:type="dxa"/>
          </w:tcPr>
          <w:p w:rsidR="00C66B59" w:rsidRPr="00F56F47" w:rsidRDefault="00C66B59" w:rsidP="00B03612">
            <w:pPr>
              <w:rPr>
                <w:sz w:val="24"/>
              </w:rPr>
            </w:pPr>
            <w:r w:rsidRPr="00F56F47">
              <w:rPr>
                <w:rFonts w:eastAsiaTheme="majorEastAsia"/>
                <w:sz w:val="24"/>
                <w:szCs w:val="18"/>
              </w:rPr>
              <w:t>From Lead Generation Stage</w:t>
            </w:r>
          </w:p>
        </w:tc>
      </w:tr>
    </w:tbl>
    <w:p w:rsidR="00C66B59" w:rsidRPr="00F56F47" w:rsidRDefault="00C66B59" w:rsidP="00C66B59"/>
    <w:p w:rsidR="00C66B59" w:rsidRPr="00F56F47" w:rsidRDefault="00C66B59" w:rsidP="00922FFE">
      <w:pPr>
        <w:pStyle w:val="Heading2"/>
        <w:keepNext w:val="0"/>
        <w:keepLines w:val="0"/>
        <w:numPr>
          <w:ilvl w:val="1"/>
          <w:numId w:val="10"/>
        </w:numPr>
        <w:spacing w:line="271" w:lineRule="auto"/>
        <w:ind w:left="1418"/>
        <w:rPr>
          <w:rFonts w:ascii="Times New Roman" w:hAnsi="Times New Roman" w:cs="Times New Roman"/>
          <w:b w:val="0"/>
          <w:bCs w:val="0"/>
          <w:smallCaps/>
          <w:color w:val="auto"/>
          <w:sz w:val="28"/>
          <w:szCs w:val="28"/>
        </w:rPr>
      </w:pPr>
      <w:bookmarkStart w:id="7" w:name="_Toc466570896"/>
      <w:r w:rsidRPr="00F56F47">
        <w:rPr>
          <w:rFonts w:ascii="Times New Roman" w:hAnsi="Times New Roman" w:cs="Times New Roman"/>
          <w:b w:val="0"/>
          <w:bCs w:val="0"/>
          <w:smallCaps/>
          <w:color w:val="auto"/>
          <w:sz w:val="28"/>
          <w:szCs w:val="28"/>
        </w:rPr>
        <w:t>Screenshot</w:t>
      </w:r>
      <w:bookmarkEnd w:id="7"/>
    </w:p>
    <w:p w:rsidR="00C66B59" w:rsidRPr="00F56F47" w:rsidRDefault="00C66B59" w:rsidP="00C66B59"/>
    <w:p w:rsidR="00C66B59" w:rsidRPr="00F56F47" w:rsidRDefault="00C66B59" w:rsidP="00C66B59">
      <w:pPr>
        <w:pStyle w:val="ListParagraph"/>
        <w:numPr>
          <w:ilvl w:val="0"/>
          <w:numId w:val="37"/>
        </w:numPr>
        <w:ind w:left="1701"/>
        <w:rPr>
          <w:rFonts w:ascii="Times New Roman" w:hAnsi="Times New Roman"/>
          <w:sz w:val="24"/>
          <w:szCs w:val="28"/>
        </w:rPr>
      </w:pPr>
      <w:r w:rsidRPr="00F56F47">
        <w:rPr>
          <w:rFonts w:ascii="Times New Roman" w:hAnsi="Times New Roman"/>
          <w:sz w:val="24"/>
          <w:szCs w:val="28"/>
        </w:rPr>
        <w:t>Search Page</w:t>
      </w:r>
    </w:p>
    <w:p w:rsidR="00C66B59" w:rsidRPr="00F56F47" w:rsidRDefault="00C66B59" w:rsidP="00C66B59">
      <w:pPr>
        <w:ind w:left="1080"/>
      </w:pPr>
      <w:r w:rsidRPr="00F56F47">
        <w:rPr>
          <w:noProof/>
          <w:lang w:val="en-IN" w:eastAsia="en-IN"/>
        </w:rPr>
        <w:drawing>
          <wp:inline distT="0" distB="0" distL="0" distR="0" wp14:anchorId="05013C3F" wp14:editId="1B70F1A4">
            <wp:extent cx="2176780" cy="34486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76780" cy="3448685"/>
                    </a:xfrm>
                    <a:prstGeom prst="rect">
                      <a:avLst/>
                    </a:prstGeom>
                    <a:noFill/>
                    <a:ln>
                      <a:noFill/>
                    </a:ln>
                  </pic:spPr>
                </pic:pic>
              </a:graphicData>
            </a:graphic>
          </wp:inline>
        </w:drawing>
      </w:r>
    </w:p>
    <w:p w:rsidR="00C66B59" w:rsidRPr="00F56F47" w:rsidRDefault="00C66B59" w:rsidP="00C66B59">
      <w:pPr>
        <w:ind w:left="1080"/>
      </w:pPr>
    </w:p>
    <w:p w:rsidR="00C66B59" w:rsidRPr="00F56F47" w:rsidRDefault="00C66B59" w:rsidP="00C66B59">
      <w:pPr>
        <w:pStyle w:val="ListParagraph"/>
        <w:numPr>
          <w:ilvl w:val="0"/>
          <w:numId w:val="37"/>
        </w:numPr>
        <w:ind w:left="1701"/>
        <w:rPr>
          <w:rFonts w:ascii="Times New Roman" w:hAnsi="Times New Roman"/>
          <w:sz w:val="24"/>
          <w:szCs w:val="28"/>
        </w:rPr>
        <w:sectPr w:rsidR="00C66B59" w:rsidRPr="00F56F47" w:rsidSect="00B03612">
          <w:pgSz w:w="11899" w:h="16838"/>
          <w:pgMar w:top="720" w:right="720" w:bottom="720" w:left="1134" w:header="1560" w:footer="567" w:gutter="0"/>
          <w:cols w:space="720"/>
          <w:docGrid w:linePitch="360"/>
        </w:sectPr>
      </w:pPr>
    </w:p>
    <w:p w:rsidR="00C66B59" w:rsidRPr="00F56F47" w:rsidRDefault="00C66B59" w:rsidP="00C66B59">
      <w:pPr>
        <w:pStyle w:val="ListParagraph"/>
        <w:numPr>
          <w:ilvl w:val="0"/>
          <w:numId w:val="37"/>
        </w:numPr>
        <w:ind w:left="1701"/>
        <w:rPr>
          <w:rFonts w:ascii="Times New Roman" w:hAnsi="Times New Roman"/>
          <w:sz w:val="24"/>
          <w:szCs w:val="28"/>
        </w:rPr>
      </w:pPr>
      <w:r w:rsidRPr="00F56F47">
        <w:rPr>
          <w:rFonts w:ascii="Times New Roman" w:hAnsi="Times New Roman"/>
          <w:sz w:val="24"/>
          <w:szCs w:val="28"/>
        </w:rPr>
        <w:lastRenderedPageBreak/>
        <w:t>Screening Queue</w:t>
      </w:r>
    </w:p>
    <w:p w:rsidR="00C66B59" w:rsidRPr="00F56F47" w:rsidRDefault="00C66B59" w:rsidP="00C66B59">
      <w:pPr>
        <w:ind w:left="1080"/>
        <w:rPr>
          <w:rFonts w:eastAsia="Calibri"/>
          <w:sz w:val="24"/>
          <w:szCs w:val="28"/>
          <w:lang w:val="en-IN"/>
        </w:rPr>
      </w:pPr>
      <w:r w:rsidRPr="00F56F47">
        <w:rPr>
          <w:rFonts w:eastAsia="Calibri"/>
          <w:noProof/>
          <w:sz w:val="24"/>
          <w:szCs w:val="28"/>
          <w:lang w:val="en-IN" w:eastAsia="en-IN"/>
        </w:rPr>
        <w:drawing>
          <wp:inline distT="0" distB="0" distL="0" distR="0" wp14:anchorId="56F2CF42" wp14:editId="3C05F709">
            <wp:extent cx="2152650" cy="3486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52650" cy="3486150"/>
                    </a:xfrm>
                    <a:prstGeom prst="rect">
                      <a:avLst/>
                    </a:prstGeom>
                    <a:noFill/>
                    <a:ln>
                      <a:noFill/>
                    </a:ln>
                  </pic:spPr>
                </pic:pic>
              </a:graphicData>
            </a:graphic>
          </wp:inline>
        </w:drawing>
      </w:r>
    </w:p>
    <w:p w:rsidR="00C66B59" w:rsidRPr="00F56F47" w:rsidRDefault="00C66B59" w:rsidP="00C66B59">
      <w:pPr>
        <w:pStyle w:val="Heading1"/>
        <w:keepNext w:val="0"/>
        <w:numPr>
          <w:ilvl w:val="0"/>
          <w:numId w:val="10"/>
        </w:numPr>
        <w:spacing w:before="480" w:after="0" w:line="276" w:lineRule="auto"/>
        <w:ind w:left="0" w:firstLine="0"/>
        <w:contextualSpacing/>
        <w:rPr>
          <w:rFonts w:cs="Times New Roman"/>
          <w:b w:val="0"/>
          <w:bCs w:val="0"/>
          <w:smallCaps/>
          <w:spacing w:val="5"/>
          <w:sz w:val="36"/>
          <w:szCs w:val="36"/>
        </w:rPr>
      </w:pPr>
      <w:bookmarkStart w:id="8" w:name="_Toc466570897"/>
      <w:r w:rsidRPr="00F56F47">
        <w:rPr>
          <w:rFonts w:cs="Times New Roman"/>
          <w:b w:val="0"/>
          <w:bCs w:val="0"/>
          <w:smallCaps/>
          <w:spacing w:val="5"/>
          <w:kern w:val="0"/>
          <w:sz w:val="36"/>
          <w:szCs w:val="36"/>
        </w:rPr>
        <w:t>Functional requirements</w:t>
      </w:r>
      <w:bookmarkEnd w:id="8"/>
    </w:p>
    <w:p w:rsidR="00C66B59" w:rsidRPr="00F56F47" w:rsidRDefault="00C66B59" w:rsidP="00C66B59"/>
    <w:p w:rsidR="00C66B59" w:rsidRPr="00F56F47" w:rsidRDefault="00C66B59" w:rsidP="00C66B59">
      <w:pPr>
        <w:pStyle w:val="ListParagraph"/>
        <w:ind w:left="1364"/>
        <w:rPr>
          <w:rFonts w:ascii="Times New Roman" w:hAnsi="Times New Roman"/>
          <w:sz w:val="24"/>
          <w:szCs w:val="28"/>
        </w:rPr>
      </w:pPr>
      <w:r w:rsidRPr="00F56F47">
        <w:rPr>
          <w:rFonts w:ascii="Times New Roman" w:hAnsi="Times New Roman"/>
          <w:b/>
          <w:sz w:val="24"/>
          <w:szCs w:val="28"/>
        </w:rPr>
        <w:t>Loan Officer</w:t>
      </w:r>
      <w:r w:rsidRPr="00F56F47">
        <w:rPr>
          <w:rFonts w:ascii="Times New Roman" w:hAnsi="Times New Roman"/>
          <w:sz w:val="24"/>
          <w:szCs w:val="28"/>
        </w:rPr>
        <w:t xml:space="preserve"> logs in</w:t>
      </w:r>
    </w:p>
    <w:p w:rsidR="00C66B59" w:rsidRPr="00F56F47" w:rsidRDefault="00C66B59" w:rsidP="00C66B59">
      <w:pPr>
        <w:pStyle w:val="ListParagraph"/>
        <w:numPr>
          <w:ilvl w:val="0"/>
          <w:numId w:val="38"/>
        </w:numPr>
        <w:rPr>
          <w:rFonts w:ascii="Times New Roman" w:hAnsi="Times New Roman"/>
          <w:sz w:val="24"/>
          <w:szCs w:val="28"/>
        </w:rPr>
      </w:pPr>
      <w:r w:rsidRPr="00F56F47">
        <w:rPr>
          <w:rFonts w:ascii="Times New Roman" w:hAnsi="Times New Roman"/>
          <w:sz w:val="24"/>
          <w:szCs w:val="28"/>
        </w:rPr>
        <w:t>The loan officer opens the process dash board, and enters the Screening queue.</w:t>
      </w:r>
    </w:p>
    <w:p w:rsidR="00C66B59" w:rsidRPr="00F56F47" w:rsidRDefault="00C66B59" w:rsidP="00C66B59">
      <w:pPr>
        <w:pStyle w:val="ListParagraph"/>
        <w:numPr>
          <w:ilvl w:val="0"/>
          <w:numId w:val="38"/>
        </w:numPr>
        <w:rPr>
          <w:rFonts w:ascii="Times New Roman" w:hAnsi="Times New Roman"/>
          <w:sz w:val="24"/>
          <w:szCs w:val="28"/>
        </w:rPr>
      </w:pPr>
      <w:r w:rsidRPr="00F56F47">
        <w:rPr>
          <w:rFonts w:ascii="Times New Roman" w:hAnsi="Times New Roman"/>
          <w:sz w:val="24"/>
          <w:szCs w:val="28"/>
        </w:rPr>
        <w:t xml:space="preserve"> If the loan officer performs a search without selecting any parameter, then all cases with status ‘Pending for Screening’ to be displayed in a tabular format </w:t>
      </w:r>
    </w:p>
    <w:p w:rsidR="00C66B59" w:rsidRPr="00F56F47" w:rsidRDefault="00C66B59" w:rsidP="00C66B59">
      <w:pPr>
        <w:pStyle w:val="ListParagraph"/>
        <w:numPr>
          <w:ilvl w:val="0"/>
          <w:numId w:val="38"/>
        </w:numPr>
        <w:rPr>
          <w:rFonts w:ascii="Times New Roman" w:hAnsi="Times New Roman"/>
          <w:sz w:val="24"/>
          <w:szCs w:val="28"/>
        </w:rPr>
      </w:pPr>
      <w:r w:rsidRPr="00F56F47">
        <w:rPr>
          <w:rFonts w:ascii="Times New Roman" w:hAnsi="Times New Roman"/>
          <w:sz w:val="24"/>
          <w:szCs w:val="28"/>
        </w:rPr>
        <w:t>Also display all the cases which have been assigned to loan officer from existing customer.</w:t>
      </w:r>
    </w:p>
    <w:p w:rsidR="00C66B59" w:rsidRPr="00F56F47" w:rsidRDefault="00C66B59" w:rsidP="00C66B59">
      <w:pPr>
        <w:pStyle w:val="ListParagraph"/>
        <w:numPr>
          <w:ilvl w:val="0"/>
          <w:numId w:val="38"/>
        </w:numPr>
        <w:rPr>
          <w:rFonts w:ascii="Times New Roman" w:hAnsi="Times New Roman"/>
          <w:sz w:val="24"/>
          <w:szCs w:val="28"/>
        </w:rPr>
      </w:pPr>
      <w:r w:rsidRPr="00F56F47">
        <w:rPr>
          <w:rFonts w:ascii="Times New Roman" w:hAnsi="Times New Roman"/>
          <w:sz w:val="24"/>
          <w:szCs w:val="28"/>
        </w:rPr>
        <w:t xml:space="preserve">If the loan officer searches with ‘Applicant name’, ‘Business name’ or ‘URN no’, then all matching records (including existing customers) to be displayed in a tabular format </w:t>
      </w:r>
    </w:p>
    <w:p w:rsidR="00C66B59" w:rsidRPr="00F56F47" w:rsidRDefault="00C66B59" w:rsidP="00C66B59">
      <w:pPr>
        <w:pStyle w:val="ListParagraph"/>
        <w:numPr>
          <w:ilvl w:val="0"/>
          <w:numId w:val="38"/>
        </w:numPr>
        <w:rPr>
          <w:rFonts w:ascii="Times New Roman" w:hAnsi="Times New Roman"/>
          <w:sz w:val="24"/>
          <w:szCs w:val="28"/>
        </w:rPr>
      </w:pPr>
      <w:r w:rsidRPr="00F56F47">
        <w:rPr>
          <w:rFonts w:ascii="Times New Roman" w:hAnsi="Times New Roman"/>
          <w:sz w:val="24"/>
          <w:szCs w:val="28"/>
        </w:rPr>
        <w:t xml:space="preserve">The loan officer can </w:t>
      </w:r>
      <w:r w:rsidRPr="00F56F47">
        <w:rPr>
          <w:rFonts w:ascii="Times New Roman" w:hAnsi="Times New Roman"/>
          <w:b/>
          <w:sz w:val="24"/>
          <w:szCs w:val="28"/>
        </w:rPr>
        <w:t>search and sort</w:t>
      </w:r>
      <w:r w:rsidRPr="00F56F47">
        <w:rPr>
          <w:rFonts w:ascii="Times New Roman" w:hAnsi="Times New Roman"/>
          <w:sz w:val="24"/>
          <w:szCs w:val="28"/>
        </w:rPr>
        <w:t xml:space="preserve"> the profiles based on the following parameters: Screening date, Customer ID, Applicant Name, Business Name, Area, </w:t>
      </w:r>
      <w:proofErr w:type="gramStart"/>
      <w:r w:rsidRPr="00F56F47">
        <w:rPr>
          <w:rFonts w:ascii="Times New Roman" w:hAnsi="Times New Roman"/>
          <w:sz w:val="24"/>
          <w:szCs w:val="28"/>
        </w:rPr>
        <w:t>City</w:t>
      </w:r>
      <w:proofErr w:type="gramEnd"/>
      <w:r w:rsidRPr="00F56F47">
        <w:rPr>
          <w:rFonts w:ascii="Times New Roman" w:hAnsi="Times New Roman"/>
          <w:sz w:val="24"/>
          <w:szCs w:val="28"/>
        </w:rPr>
        <w:t xml:space="preserve">/Village/Town. </w:t>
      </w:r>
    </w:p>
    <w:p w:rsidR="00C66B59" w:rsidRPr="00F56F47" w:rsidRDefault="00C66B59" w:rsidP="00C66B59">
      <w:pPr>
        <w:pStyle w:val="ListParagraph"/>
        <w:numPr>
          <w:ilvl w:val="0"/>
          <w:numId w:val="38"/>
        </w:numPr>
        <w:rPr>
          <w:rFonts w:ascii="Times New Roman" w:hAnsi="Times New Roman"/>
          <w:sz w:val="24"/>
          <w:szCs w:val="28"/>
        </w:rPr>
      </w:pPr>
      <w:r w:rsidRPr="00F56F47">
        <w:rPr>
          <w:rFonts w:ascii="Times New Roman" w:hAnsi="Times New Roman"/>
          <w:sz w:val="24"/>
          <w:szCs w:val="28"/>
        </w:rPr>
        <w:t xml:space="preserve">The loan officer then selects a profile from the Screening queue. The queue table should have applicant name, business name, Customer ID, Area, City/Town/Village and Screening Date as column names. </w:t>
      </w:r>
    </w:p>
    <w:p w:rsidR="00C66B59" w:rsidRPr="00F56F47" w:rsidRDefault="00C66B59" w:rsidP="00C66B59">
      <w:pPr>
        <w:pStyle w:val="ListParagraph"/>
        <w:numPr>
          <w:ilvl w:val="0"/>
          <w:numId w:val="38"/>
        </w:numPr>
        <w:rPr>
          <w:rFonts w:ascii="Times New Roman" w:hAnsi="Times New Roman"/>
          <w:sz w:val="24"/>
          <w:szCs w:val="28"/>
        </w:rPr>
      </w:pPr>
      <w:r w:rsidRPr="00F56F47">
        <w:rPr>
          <w:rFonts w:ascii="Times New Roman" w:hAnsi="Times New Roman"/>
          <w:sz w:val="24"/>
          <w:szCs w:val="28"/>
        </w:rPr>
        <w:t xml:space="preserve">All the columns will have </w:t>
      </w:r>
      <w:r w:rsidRPr="00F56F47">
        <w:rPr>
          <w:rFonts w:ascii="Times New Roman" w:hAnsi="Times New Roman"/>
          <w:b/>
          <w:sz w:val="24"/>
          <w:szCs w:val="28"/>
        </w:rPr>
        <w:t>sorting</w:t>
      </w:r>
      <w:r w:rsidRPr="00F56F47">
        <w:rPr>
          <w:rFonts w:ascii="Times New Roman" w:hAnsi="Times New Roman"/>
          <w:sz w:val="24"/>
          <w:szCs w:val="28"/>
        </w:rPr>
        <w:t xml:space="preserve"> facility</w:t>
      </w:r>
      <w:r w:rsidRPr="00F56F47">
        <w:rPr>
          <w:rFonts w:ascii="Times New Roman" w:hAnsi="Times New Roman"/>
          <w:sz w:val="28"/>
          <w:szCs w:val="28"/>
        </w:rPr>
        <w:t>.</w:t>
      </w:r>
    </w:p>
    <w:p w:rsidR="00C66B59" w:rsidRPr="00F56F47" w:rsidRDefault="00C66B59" w:rsidP="00C66B59">
      <w:pPr>
        <w:pStyle w:val="Heading2"/>
        <w:keepNext w:val="0"/>
        <w:keepLines w:val="0"/>
        <w:numPr>
          <w:ilvl w:val="1"/>
          <w:numId w:val="10"/>
        </w:numPr>
        <w:spacing w:line="271" w:lineRule="auto"/>
        <w:rPr>
          <w:rFonts w:ascii="Times New Roman" w:hAnsi="Times New Roman" w:cs="Times New Roman"/>
          <w:b w:val="0"/>
          <w:bCs w:val="0"/>
          <w:smallCaps/>
          <w:color w:val="auto"/>
          <w:sz w:val="28"/>
          <w:szCs w:val="28"/>
        </w:rPr>
      </w:pPr>
      <w:bookmarkStart w:id="9" w:name="_Toc466570898"/>
      <w:r w:rsidRPr="00F56F47">
        <w:rPr>
          <w:rFonts w:ascii="Times New Roman" w:hAnsi="Times New Roman" w:cs="Times New Roman"/>
          <w:b w:val="0"/>
          <w:bCs w:val="0"/>
          <w:smallCaps/>
          <w:color w:val="auto"/>
          <w:sz w:val="28"/>
          <w:szCs w:val="28"/>
        </w:rPr>
        <w:t>Upload</w:t>
      </w:r>
      <w:bookmarkEnd w:id="9"/>
    </w:p>
    <w:p w:rsidR="00C66B59" w:rsidRPr="00F56F47" w:rsidRDefault="00C66B59" w:rsidP="00C66B59">
      <w:pPr>
        <w:ind w:left="1080"/>
      </w:pPr>
      <w:r w:rsidRPr="00F56F47">
        <w:t>-NA-</w:t>
      </w:r>
    </w:p>
    <w:p w:rsidR="00C66B59" w:rsidRPr="00F56F47" w:rsidRDefault="00C66B59" w:rsidP="00C66B59">
      <w:pPr>
        <w:pStyle w:val="Heading2"/>
        <w:keepNext w:val="0"/>
        <w:keepLines w:val="0"/>
        <w:numPr>
          <w:ilvl w:val="1"/>
          <w:numId w:val="10"/>
        </w:numPr>
        <w:spacing w:line="271" w:lineRule="auto"/>
        <w:rPr>
          <w:rFonts w:ascii="Times New Roman" w:hAnsi="Times New Roman" w:cs="Times New Roman"/>
          <w:b w:val="0"/>
          <w:bCs w:val="0"/>
          <w:smallCaps/>
          <w:color w:val="auto"/>
          <w:sz w:val="28"/>
          <w:szCs w:val="28"/>
        </w:rPr>
      </w:pPr>
      <w:bookmarkStart w:id="10" w:name="_Toc466570899"/>
      <w:r w:rsidRPr="00F56F47">
        <w:rPr>
          <w:rFonts w:ascii="Times New Roman" w:hAnsi="Times New Roman" w:cs="Times New Roman"/>
          <w:b w:val="0"/>
          <w:bCs w:val="0"/>
          <w:smallCaps/>
          <w:color w:val="auto"/>
          <w:sz w:val="28"/>
          <w:szCs w:val="28"/>
        </w:rPr>
        <w:t>Download</w:t>
      </w:r>
      <w:bookmarkEnd w:id="10"/>
    </w:p>
    <w:p w:rsidR="00C66B59" w:rsidRPr="00F56F47" w:rsidRDefault="00C66B59" w:rsidP="00C66B59">
      <w:pPr>
        <w:ind w:left="1080"/>
      </w:pPr>
      <w:r w:rsidRPr="00F56F47">
        <w:t>-NA-</w:t>
      </w:r>
    </w:p>
    <w:p w:rsidR="00C66B59" w:rsidRPr="00F56F47" w:rsidRDefault="00C66B59" w:rsidP="00C66B59">
      <w:pPr>
        <w:pStyle w:val="Heading2"/>
        <w:keepNext w:val="0"/>
        <w:keepLines w:val="0"/>
        <w:numPr>
          <w:ilvl w:val="1"/>
          <w:numId w:val="10"/>
        </w:numPr>
        <w:spacing w:line="271" w:lineRule="auto"/>
        <w:rPr>
          <w:rFonts w:ascii="Times New Roman" w:hAnsi="Times New Roman" w:cs="Times New Roman"/>
          <w:b w:val="0"/>
          <w:bCs w:val="0"/>
          <w:smallCaps/>
          <w:color w:val="auto"/>
          <w:sz w:val="28"/>
          <w:szCs w:val="28"/>
        </w:rPr>
      </w:pPr>
      <w:bookmarkStart w:id="11" w:name="_Toc466570900"/>
      <w:r w:rsidRPr="00F56F47">
        <w:rPr>
          <w:rFonts w:ascii="Times New Roman" w:hAnsi="Times New Roman" w:cs="Times New Roman"/>
          <w:b w:val="0"/>
          <w:bCs w:val="0"/>
          <w:smallCaps/>
          <w:color w:val="auto"/>
          <w:sz w:val="28"/>
          <w:szCs w:val="28"/>
        </w:rPr>
        <w:t>Reports</w:t>
      </w:r>
      <w:bookmarkEnd w:id="11"/>
    </w:p>
    <w:p w:rsidR="00922FFE" w:rsidRPr="00F56F47" w:rsidRDefault="00922FFE" w:rsidP="00922FFE">
      <w:pPr>
        <w:pStyle w:val="Heading1"/>
        <w:keepNext w:val="0"/>
        <w:numPr>
          <w:ilvl w:val="0"/>
          <w:numId w:val="10"/>
        </w:numPr>
        <w:spacing w:before="480" w:after="0" w:line="276" w:lineRule="auto"/>
        <w:ind w:left="0" w:firstLine="0"/>
        <w:contextualSpacing/>
        <w:rPr>
          <w:rFonts w:cs="Times New Roman"/>
          <w:b w:val="0"/>
          <w:bCs w:val="0"/>
          <w:smallCaps/>
          <w:spacing w:val="5"/>
          <w:kern w:val="0"/>
          <w:sz w:val="36"/>
          <w:szCs w:val="36"/>
        </w:rPr>
        <w:sectPr w:rsidR="00922FFE" w:rsidRPr="00F56F47" w:rsidSect="00B03612">
          <w:pgSz w:w="11899" w:h="16838"/>
          <w:pgMar w:top="720" w:right="720" w:bottom="1134" w:left="720" w:header="1560" w:footer="567" w:gutter="0"/>
          <w:cols w:space="720"/>
          <w:docGrid w:linePitch="360"/>
        </w:sectPr>
      </w:pPr>
    </w:p>
    <w:p w:rsidR="00C66B59" w:rsidRPr="00F56F47" w:rsidRDefault="00C66B59" w:rsidP="00922FFE">
      <w:pPr>
        <w:pStyle w:val="Heading1"/>
        <w:keepNext w:val="0"/>
        <w:numPr>
          <w:ilvl w:val="0"/>
          <w:numId w:val="10"/>
        </w:numPr>
        <w:spacing w:before="480" w:after="0" w:line="276" w:lineRule="auto"/>
        <w:ind w:left="0" w:firstLine="0"/>
        <w:contextualSpacing/>
        <w:rPr>
          <w:rFonts w:cs="Times New Roman"/>
          <w:b w:val="0"/>
          <w:bCs w:val="0"/>
          <w:smallCaps/>
          <w:spacing w:val="5"/>
          <w:kern w:val="0"/>
          <w:sz w:val="36"/>
          <w:szCs w:val="36"/>
        </w:rPr>
      </w:pPr>
      <w:bookmarkStart w:id="12" w:name="_Toc466570901"/>
      <w:r w:rsidRPr="00F56F47">
        <w:rPr>
          <w:rFonts w:cs="Times New Roman"/>
          <w:b w:val="0"/>
          <w:bCs w:val="0"/>
          <w:smallCaps/>
          <w:spacing w:val="5"/>
          <w:kern w:val="0"/>
          <w:sz w:val="36"/>
          <w:szCs w:val="36"/>
        </w:rPr>
        <w:lastRenderedPageBreak/>
        <w:t>Capturing Screening data</w:t>
      </w:r>
      <w:bookmarkEnd w:id="12"/>
      <w:r w:rsidR="000D4DE1" w:rsidRPr="00F56F47">
        <w:rPr>
          <w:rFonts w:cs="Times New Roman"/>
          <w:b w:val="0"/>
          <w:bCs w:val="0"/>
          <w:smallCaps/>
          <w:spacing w:val="5"/>
          <w:kern w:val="0"/>
          <w:sz w:val="36"/>
          <w:szCs w:val="36"/>
        </w:rPr>
        <w:t xml:space="preserve"> </w:t>
      </w:r>
    </w:p>
    <w:p w:rsidR="00C66B59" w:rsidRPr="00F56F47" w:rsidRDefault="00C66B59" w:rsidP="00C66B59">
      <w:pPr>
        <w:pStyle w:val="Heading2"/>
        <w:keepNext w:val="0"/>
        <w:keepLines w:val="0"/>
        <w:numPr>
          <w:ilvl w:val="1"/>
          <w:numId w:val="10"/>
        </w:numPr>
        <w:spacing w:line="271" w:lineRule="auto"/>
        <w:rPr>
          <w:rFonts w:ascii="Times New Roman" w:hAnsi="Times New Roman" w:cs="Times New Roman"/>
          <w:b w:val="0"/>
          <w:bCs w:val="0"/>
          <w:smallCaps/>
          <w:color w:val="auto"/>
          <w:sz w:val="28"/>
          <w:szCs w:val="28"/>
        </w:rPr>
      </w:pPr>
      <w:bookmarkStart w:id="13" w:name="_Toc466570902"/>
      <w:r w:rsidRPr="00F56F47">
        <w:rPr>
          <w:rFonts w:ascii="Times New Roman" w:hAnsi="Times New Roman" w:cs="Times New Roman"/>
          <w:b w:val="0"/>
          <w:bCs w:val="0"/>
          <w:smallCaps/>
          <w:color w:val="auto"/>
          <w:sz w:val="28"/>
          <w:szCs w:val="28"/>
        </w:rPr>
        <w:t>UI requirements</w:t>
      </w:r>
      <w:bookmarkEnd w:id="13"/>
      <w:r w:rsidRPr="00F56F47">
        <w:rPr>
          <w:rFonts w:ascii="Times New Roman" w:hAnsi="Times New Roman" w:cs="Times New Roman"/>
          <w:b w:val="0"/>
          <w:bCs w:val="0"/>
          <w:smallCaps/>
          <w:color w:val="auto"/>
          <w:sz w:val="28"/>
          <w:szCs w:val="28"/>
        </w:rPr>
        <w:t xml:space="preserve"> </w:t>
      </w:r>
    </w:p>
    <w:p w:rsidR="00C66B59" w:rsidRPr="00F56F47" w:rsidRDefault="00C66B59" w:rsidP="00C66B59">
      <w:pPr>
        <w:ind w:left="1080"/>
      </w:pPr>
    </w:p>
    <w:tbl>
      <w:tblPr>
        <w:tblStyle w:val="TableGrid"/>
        <w:tblW w:w="14278" w:type="dxa"/>
        <w:jc w:val="center"/>
        <w:tblInd w:w="-2598" w:type="dxa"/>
        <w:tblLayout w:type="fixed"/>
        <w:tblLook w:val="04A0" w:firstRow="1" w:lastRow="0" w:firstColumn="1" w:lastColumn="0" w:noHBand="0" w:noVBand="1"/>
      </w:tblPr>
      <w:tblGrid>
        <w:gridCol w:w="955"/>
        <w:gridCol w:w="999"/>
        <w:gridCol w:w="2142"/>
        <w:gridCol w:w="2493"/>
        <w:gridCol w:w="1933"/>
        <w:gridCol w:w="857"/>
        <w:gridCol w:w="1302"/>
        <w:gridCol w:w="3597"/>
        <w:tblGridChange w:id="14">
          <w:tblGrid>
            <w:gridCol w:w="955"/>
            <w:gridCol w:w="999"/>
            <w:gridCol w:w="2142"/>
            <w:gridCol w:w="2493"/>
            <w:gridCol w:w="1933"/>
            <w:gridCol w:w="857"/>
            <w:gridCol w:w="1302"/>
            <w:gridCol w:w="3597"/>
          </w:tblGrid>
        </w:tblGridChange>
      </w:tblGrid>
      <w:tr w:rsidR="00295D20" w:rsidRPr="00F56F47" w:rsidTr="000C7770">
        <w:trPr>
          <w:cantSplit/>
          <w:trHeight w:val="1254"/>
          <w:jc w:val="center"/>
        </w:trPr>
        <w:tc>
          <w:tcPr>
            <w:tcW w:w="955" w:type="dxa"/>
            <w:vAlign w:val="center"/>
          </w:tcPr>
          <w:p w:rsidR="00C66B59" w:rsidRPr="00F56F47" w:rsidRDefault="00C66B59" w:rsidP="00B03612">
            <w:pPr>
              <w:jc w:val="center"/>
              <w:rPr>
                <w:b/>
                <w:sz w:val="24"/>
                <w:szCs w:val="28"/>
              </w:rPr>
            </w:pPr>
            <w:r w:rsidRPr="00F56F47">
              <w:rPr>
                <w:b/>
                <w:sz w:val="24"/>
                <w:szCs w:val="28"/>
              </w:rPr>
              <w:t>Entity</w:t>
            </w:r>
          </w:p>
        </w:tc>
        <w:tc>
          <w:tcPr>
            <w:tcW w:w="999" w:type="dxa"/>
            <w:vAlign w:val="center"/>
          </w:tcPr>
          <w:p w:rsidR="00C66B59" w:rsidRPr="00F56F47" w:rsidRDefault="00C66B59" w:rsidP="00B03612">
            <w:pPr>
              <w:jc w:val="center"/>
              <w:rPr>
                <w:b/>
                <w:sz w:val="22"/>
                <w:szCs w:val="22"/>
              </w:rPr>
            </w:pPr>
            <w:r w:rsidRPr="00F56F47">
              <w:rPr>
                <w:b/>
                <w:sz w:val="22"/>
                <w:szCs w:val="22"/>
              </w:rPr>
              <w:t>Tab</w:t>
            </w:r>
          </w:p>
        </w:tc>
        <w:tc>
          <w:tcPr>
            <w:tcW w:w="2142" w:type="dxa"/>
            <w:vAlign w:val="center"/>
          </w:tcPr>
          <w:p w:rsidR="00C66B59" w:rsidRPr="00F56F47" w:rsidRDefault="00C66B59" w:rsidP="00B03612">
            <w:pPr>
              <w:jc w:val="center"/>
              <w:rPr>
                <w:b/>
                <w:sz w:val="22"/>
                <w:szCs w:val="22"/>
              </w:rPr>
            </w:pPr>
            <w:r w:rsidRPr="00F56F47">
              <w:rPr>
                <w:b/>
                <w:sz w:val="22"/>
                <w:szCs w:val="22"/>
              </w:rPr>
              <w:t>Sub tab</w:t>
            </w:r>
          </w:p>
        </w:tc>
        <w:tc>
          <w:tcPr>
            <w:tcW w:w="2493" w:type="dxa"/>
            <w:vAlign w:val="center"/>
          </w:tcPr>
          <w:p w:rsidR="00C66B59" w:rsidRPr="00F56F47" w:rsidRDefault="00C66B59" w:rsidP="00B03612">
            <w:pPr>
              <w:jc w:val="center"/>
              <w:rPr>
                <w:b/>
                <w:sz w:val="22"/>
                <w:szCs w:val="22"/>
              </w:rPr>
            </w:pPr>
            <w:r w:rsidRPr="00F56F47">
              <w:rPr>
                <w:b/>
                <w:sz w:val="22"/>
                <w:szCs w:val="22"/>
              </w:rPr>
              <w:t>Fields</w:t>
            </w:r>
          </w:p>
        </w:tc>
        <w:tc>
          <w:tcPr>
            <w:tcW w:w="1933" w:type="dxa"/>
            <w:vAlign w:val="center"/>
          </w:tcPr>
          <w:p w:rsidR="00C66B59" w:rsidRPr="00F56F47" w:rsidRDefault="00C66B59" w:rsidP="00B03612">
            <w:pPr>
              <w:jc w:val="center"/>
              <w:rPr>
                <w:b/>
                <w:sz w:val="22"/>
                <w:szCs w:val="22"/>
              </w:rPr>
            </w:pPr>
          </w:p>
          <w:p w:rsidR="00C66B59" w:rsidRPr="00F56F47" w:rsidRDefault="00C66B59" w:rsidP="00B03612">
            <w:pPr>
              <w:jc w:val="center"/>
              <w:rPr>
                <w:b/>
                <w:sz w:val="22"/>
                <w:szCs w:val="22"/>
              </w:rPr>
            </w:pPr>
            <w:r w:rsidRPr="00F56F47">
              <w:rPr>
                <w:b/>
                <w:sz w:val="22"/>
                <w:szCs w:val="22"/>
              </w:rPr>
              <w:t>Field Value</w:t>
            </w:r>
          </w:p>
        </w:tc>
        <w:tc>
          <w:tcPr>
            <w:tcW w:w="857" w:type="dxa"/>
            <w:vAlign w:val="center"/>
          </w:tcPr>
          <w:p w:rsidR="00C66B59" w:rsidRPr="00F56F47" w:rsidRDefault="00C66B59" w:rsidP="00B03612">
            <w:pPr>
              <w:jc w:val="center"/>
              <w:rPr>
                <w:b/>
                <w:sz w:val="22"/>
                <w:szCs w:val="22"/>
              </w:rPr>
            </w:pPr>
            <w:r w:rsidRPr="00F56F47">
              <w:rPr>
                <w:b/>
                <w:sz w:val="22"/>
                <w:szCs w:val="22"/>
              </w:rPr>
              <w:t>Mandatory</w:t>
            </w:r>
          </w:p>
        </w:tc>
        <w:tc>
          <w:tcPr>
            <w:tcW w:w="1302" w:type="dxa"/>
            <w:vAlign w:val="center"/>
          </w:tcPr>
          <w:p w:rsidR="00C66B59" w:rsidRPr="00F56F47" w:rsidRDefault="00C66B59" w:rsidP="00B03612">
            <w:pPr>
              <w:jc w:val="center"/>
              <w:rPr>
                <w:b/>
                <w:sz w:val="22"/>
                <w:szCs w:val="22"/>
              </w:rPr>
            </w:pPr>
            <w:r w:rsidRPr="00F56F47">
              <w:rPr>
                <w:b/>
                <w:sz w:val="22"/>
                <w:szCs w:val="22"/>
              </w:rPr>
              <w:t>Conditional Mandatory</w:t>
            </w:r>
          </w:p>
        </w:tc>
        <w:tc>
          <w:tcPr>
            <w:tcW w:w="3597" w:type="dxa"/>
            <w:vAlign w:val="center"/>
          </w:tcPr>
          <w:p w:rsidR="00C66B59" w:rsidRPr="00F56F47" w:rsidRDefault="00C66B59" w:rsidP="00B03612">
            <w:pPr>
              <w:jc w:val="center"/>
              <w:rPr>
                <w:b/>
                <w:sz w:val="22"/>
                <w:szCs w:val="22"/>
              </w:rPr>
            </w:pPr>
            <w:r w:rsidRPr="00F56F47">
              <w:rPr>
                <w:b/>
                <w:sz w:val="22"/>
                <w:szCs w:val="22"/>
              </w:rPr>
              <w:t>Remarks</w:t>
            </w:r>
          </w:p>
        </w:tc>
      </w:tr>
      <w:tr w:rsidR="00295D20" w:rsidRPr="00F56F47" w:rsidTr="000C7770">
        <w:trPr>
          <w:trHeight w:val="159"/>
          <w:jc w:val="center"/>
        </w:trPr>
        <w:tc>
          <w:tcPr>
            <w:tcW w:w="955" w:type="dxa"/>
            <w:vMerge w:val="restart"/>
            <w:textDirection w:val="btLr"/>
            <w:vAlign w:val="center"/>
          </w:tcPr>
          <w:p w:rsidR="00C66B59" w:rsidRPr="00F56F47" w:rsidRDefault="00C66B59" w:rsidP="00B03612">
            <w:pPr>
              <w:ind w:left="113" w:right="113"/>
              <w:jc w:val="center"/>
              <w:rPr>
                <w:sz w:val="28"/>
                <w:szCs w:val="28"/>
              </w:rPr>
            </w:pPr>
            <w:r w:rsidRPr="00F56F47">
              <w:rPr>
                <w:sz w:val="28"/>
                <w:szCs w:val="28"/>
              </w:rPr>
              <w:t>APPLICANT</w:t>
            </w:r>
          </w:p>
        </w:tc>
        <w:tc>
          <w:tcPr>
            <w:tcW w:w="999" w:type="dxa"/>
            <w:vMerge w:val="restart"/>
            <w:textDirection w:val="btLr"/>
            <w:vAlign w:val="center"/>
          </w:tcPr>
          <w:p w:rsidR="00C66B59" w:rsidRPr="00F56F47" w:rsidRDefault="00C66B59" w:rsidP="00B03612">
            <w:pPr>
              <w:ind w:left="113" w:right="113"/>
              <w:jc w:val="center"/>
              <w:rPr>
                <w:sz w:val="22"/>
                <w:szCs w:val="22"/>
              </w:rPr>
            </w:pPr>
            <w:r w:rsidRPr="00F56F47">
              <w:rPr>
                <w:sz w:val="22"/>
                <w:szCs w:val="22"/>
              </w:rPr>
              <w:t>Applicant Profile</w:t>
            </w:r>
          </w:p>
        </w:tc>
        <w:tc>
          <w:tcPr>
            <w:tcW w:w="2142" w:type="dxa"/>
            <w:vMerge w:val="restart"/>
            <w:vAlign w:val="center"/>
          </w:tcPr>
          <w:p w:rsidR="00C66B59" w:rsidRPr="00F56F47" w:rsidRDefault="00C66B59" w:rsidP="00B03612">
            <w:pPr>
              <w:jc w:val="center"/>
              <w:rPr>
                <w:sz w:val="22"/>
                <w:szCs w:val="22"/>
              </w:rPr>
            </w:pPr>
            <w:r w:rsidRPr="00F56F47">
              <w:rPr>
                <w:sz w:val="22"/>
                <w:szCs w:val="22"/>
              </w:rPr>
              <w:t>KYC Details</w:t>
            </w:r>
          </w:p>
        </w:tc>
        <w:tc>
          <w:tcPr>
            <w:tcW w:w="2493" w:type="dxa"/>
            <w:vAlign w:val="center"/>
          </w:tcPr>
          <w:p w:rsidR="00C66B59" w:rsidRPr="00F56F47" w:rsidRDefault="00C66B59" w:rsidP="00B03612">
            <w:pPr>
              <w:spacing w:line="360" w:lineRule="auto"/>
              <w:jc w:val="center"/>
              <w:rPr>
                <w:sz w:val="22"/>
                <w:szCs w:val="22"/>
              </w:rPr>
            </w:pPr>
            <w:r w:rsidRPr="00F56F47">
              <w:rPr>
                <w:sz w:val="22"/>
                <w:szCs w:val="22"/>
              </w:rPr>
              <w:t>Aadhar No</w:t>
            </w:r>
          </w:p>
        </w:tc>
        <w:tc>
          <w:tcPr>
            <w:tcW w:w="1933" w:type="dxa"/>
            <w:vAlign w:val="center"/>
          </w:tcPr>
          <w:p w:rsidR="00C66B59" w:rsidRPr="00F56F47" w:rsidRDefault="00C66B59" w:rsidP="00B03612">
            <w:pPr>
              <w:spacing w:line="360" w:lineRule="auto"/>
              <w:jc w:val="center"/>
              <w:rPr>
                <w:sz w:val="22"/>
                <w:szCs w:val="22"/>
              </w:rPr>
            </w:pPr>
            <w:r w:rsidRPr="00F56F47">
              <w:rPr>
                <w:sz w:val="22"/>
                <w:szCs w:val="22"/>
              </w:rPr>
              <w:t>Numeric</w:t>
            </w:r>
          </w:p>
        </w:tc>
        <w:tc>
          <w:tcPr>
            <w:tcW w:w="857" w:type="dxa"/>
            <w:vAlign w:val="center"/>
          </w:tcPr>
          <w:p w:rsidR="00C66B59" w:rsidRPr="00F56F47" w:rsidRDefault="00C66B59" w:rsidP="00B03612">
            <w:pPr>
              <w:spacing w:line="360" w:lineRule="auto"/>
              <w:jc w:val="center"/>
              <w:rPr>
                <w:sz w:val="22"/>
                <w:szCs w:val="22"/>
              </w:rPr>
            </w:pPr>
            <w:r w:rsidRPr="00F56F47">
              <w:rPr>
                <w:sz w:val="22"/>
                <w:szCs w:val="22"/>
              </w:rPr>
              <w:t>Yes</w:t>
            </w:r>
          </w:p>
        </w:tc>
        <w:tc>
          <w:tcPr>
            <w:tcW w:w="1302" w:type="dxa"/>
            <w:vAlign w:val="center"/>
          </w:tcPr>
          <w:p w:rsidR="00C66B59" w:rsidRPr="00F56F47" w:rsidRDefault="00C66B59" w:rsidP="00B03612">
            <w:pPr>
              <w:spacing w:line="360" w:lineRule="auto"/>
              <w:jc w:val="center"/>
              <w:rPr>
                <w:sz w:val="22"/>
                <w:szCs w:val="22"/>
              </w:rPr>
            </w:pPr>
          </w:p>
        </w:tc>
        <w:tc>
          <w:tcPr>
            <w:tcW w:w="3597" w:type="dxa"/>
            <w:vAlign w:val="center"/>
          </w:tcPr>
          <w:p w:rsidR="00C66B59" w:rsidRPr="00F56F47" w:rsidRDefault="00C66B59" w:rsidP="00B03612">
            <w:pPr>
              <w:spacing w:line="360" w:lineRule="auto"/>
              <w:jc w:val="center"/>
              <w:rPr>
                <w:sz w:val="22"/>
                <w:szCs w:val="22"/>
              </w:rPr>
            </w:pPr>
            <w:r w:rsidRPr="00F56F47">
              <w:rPr>
                <w:sz w:val="22"/>
                <w:szCs w:val="22"/>
              </w:rPr>
              <w:t>Aadhar -QR Code Scan (Auto fill Profile &amp; Address data)</w:t>
            </w:r>
          </w:p>
        </w:tc>
      </w:tr>
      <w:tr w:rsidR="00295D20" w:rsidRPr="00F56F47" w:rsidTr="000C7770">
        <w:trPr>
          <w:trHeight w:val="770"/>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360" w:lineRule="auto"/>
              <w:jc w:val="center"/>
              <w:rPr>
                <w:sz w:val="22"/>
                <w:szCs w:val="22"/>
              </w:rPr>
            </w:pPr>
            <w:r w:rsidRPr="00F56F47">
              <w:rPr>
                <w:sz w:val="22"/>
                <w:szCs w:val="22"/>
              </w:rPr>
              <w:t>Document Capture</w:t>
            </w:r>
          </w:p>
        </w:tc>
        <w:tc>
          <w:tcPr>
            <w:tcW w:w="1933" w:type="dxa"/>
            <w:vAlign w:val="center"/>
          </w:tcPr>
          <w:p w:rsidR="00C66B59" w:rsidRPr="00F56F47" w:rsidRDefault="00C66B59" w:rsidP="00B03612">
            <w:pPr>
              <w:spacing w:line="360" w:lineRule="auto"/>
              <w:jc w:val="center"/>
              <w:rPr>
                <w:sz w:val="22"/>
                <w:szCs w:val="22"/>
              </w:rPr>
            </w:pPr>
            <w:r w:rsidRPr="00F56F47">
              <w:rPr>
                <w:sz w:val="22"/>
                <w:szCs w:val="22"/>
              </w:rPr>
              <w:t>Upload</w:t>
            </w:r>
          </w:p>
        </w:tc>
        <w:tc>
          <w:tcPr>
            <w:tcW w:w="857" w:type="dxa"/>
            <w:vAlign w:val="center"/>
          </w:tcPr>
          <w:p w:rsidR="00C66B59" w:rsidRPr="00F56F47" w:rsidRDefault="00C66B59" w:rsidP="00B03612">
            <w:pPr>
              <w:spacing w:line="360" w:lineRule="auto"/>
              <w:jc w:val="center"/>
              <w:rPr>
                <w:sz w:val="22"/>
                <w:szCs w:val="22"/>
              </w:rPr>
            </w:pPr>
            <w:r w:rsidRPr="00F56F47">
              <w:rPr>
                <w:sz w:val="22"/>
                <w:szCs w:val="22"/>
              </w:rPr>
              <w:t>Yes</w:t>
            </w:r>
          </w:p>
        </w:tc>
        <w:tc>
          <w:tcPr>
            <w:tcW w:w="1302" w:type="dxa"/>
            <w:vAlign w:val="center"/>
          </w:tcPr>
          <w:p w:rsidR="00C66B59" w:rsidRPr="00F56F47" w:rsidRDefault="00C66B59" w:rsidP="00B03612">
            <w:pPr>
              <w:spacing w:line="360" w:lineRule="auto"/>
              <w:jc w:val="center"/>
              <w:rPr>
                <w:sz w:val="22"/>
                <w:szCs w:val="22"/>
              </w:rPr>
            </w:pPr>
          </w:p>
        </w:tc>
        <w:tc>
          <w:tcPr>
            <w:tcW w:w="3597" w:type="dxa"/>
            <w:vAlign w:val="center"/>
          </w:tcPr>
          <w:p w:rsidR="00C66B59" w:rsidRPr="00F56F47" w:rsidRDefault="00C66B59" w:rsidP="00B03612">
            <w:pPr>
              <w:spacing w:line="360" w:lineRule="auto"/>
              <w:jc w:val="center"/>
              <w:rPr>
                <w:sz w:val="22"/>
                <w:szCs w:val="22"/>
              </w:rPr>
            </w:pPr>
          </w:p>
        </w:tc>
      </w:tr>
      <w:tr w:rsidR="00295D20" w:rsidRPr="00F56F47" w:rsidTr="000C7770">
        <w:trPr>
          <w:trHeight w:val="821"/>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360" w:lineRule="auto"/>
              <w:jc w:val="center"/>
              <w:rPr>
                <w:sz w:val="22"/>
                <w:szCs w:val="22"/>
              </w:rPr>
            </w:pPr>
            <w:r w:rsidRPr="00F56F47">
              <w:rPr>
                <w:sz w:val="22"/>
                <w:szCs w:val="22"/>
              </w:rPr>
              <w:t>Pan Number</w:t>
            </w:r>
          </w:p>
        </w:tc>
        <w:tc>
          <w:tcPr>
            <w:tcW w:w="1933" w:type="dxa"/>
            <w:vAlign w:val="center"/>
          </w:tcPr>
          <w:p w:rsidR="00C66B59" w:rsidRPr="00F56F47" w:rsidRDefault="00C66B59" w:rsidP="00B03612">
            <w:pPr>
              <w:spacing w:line="360" w:lineRule="auto"/>
              <w:jc w:val="center"/>
              <w:rPr>
                <w:sz w:val="22"/>
                <w:szCs w:val="22"/>
              </w:rPr>
            </w:pPr>
            <w:r w:rsidRPr="00F56F47">
              <w:rPr>
                <w:sz w:val="22"/>
                <w:szCs w:val="22"/>
              </w:rPr>
              <w:t>Alpha numeric</w:t>
            </w:r>
          </w:p>
        </w:tc>
        <w:tc>
          <w:tcPr>
            <w:tcW w:w="857" w:type="dxa"/>
            <w:vAlign w:val="center"/>
          </w:tcPr>
          <w:p w:rsidR="00C66B59" w:rsidRPr="00F56F47" w:rsidRDefault="00C66B59" w:rsidP="00B03612">
            <w:pPr>
              <w:spacing w:line="360" w:lineRule="auto"/>
              <w:jc w:val="center"/>
              <w:rPr>
                <w:sz w:val="22"/>
                <w:szCs w:val="22"/>
              </w:rPr>
            </w:pPr>
            <w:r w:rsidRPr="00F56F47">
              <w:rPr>
                <w:sz w:val="22"/>
                <w:szCs w:val="22"/>
              </w:rPr>
              <w:t>Yes</w:t>
            </w:r>
          </w:p>
        </w:tc>
        <w:tc>
          <w:tcPr>
            <w:tcW w:w="1302" w:type="dxa"/>
            <w:vAlign w:val="center"/>
          </w:tcPr>
          <w:p w:rsidR="00C66B59" w:rsidRPr="00F56F47" w:rsidRDefault="00C66B59" w:rsidP="00B03612">
            <w:pPr>
              <w:spacing w:line="360" w:lineRule="auto"/>
              <w:jc w:val="center"/>
              <w:rPr>
                <w:sz w:val="22"/>
                <w:szCs w:val="22"/>
              </w:rPr>
            </w:pPr>
          </w:p>
        </w:tc>
        <w:tc>
          <w:tcPr>
            <w:tcW w:w="3597" w:type="dxa"/>
            <w:vAlign w:val="center"/>
          </w:tcPr>
          <w:p w:rsidR="00C66B59" w:rsidRPr="00F56F47" w:rsidRDefault="00C66B59" w:rsidP="00B03612">
            <w:pPr>
              <w:spacing w:line="360" w:lineRule="auto"/>
              <w:jc w:val="center"/>
              <w:rPr>
                <w:sz w:val="22"/>
                <w:szCs w:val="22"/>
              </w:rPr>
            </w:pPr>
          </w:p>
        </w:tc>
      </w:tr>
      <w:tr w:rsidR="00295D20" w:rsidRPr="00F56F47" w:rsidTr="000C7770">
        <w:trPr>
          <w:trHeight w:val="729"/>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360" w:lineRule="auto"/>
              <w:jc w:val="center"/>
              <w:rPr>
                <w:sz w:val="22"/>
                <w:szCs w:val="22"/>
              </w:rPr>
            </w:pPr>
            <w:r w:rsidRPr="00F56F47">
              <w:rPr>
                <w:sz w:val="22"/>
                <w:szCs w:val="22"/>
              </w:rPr>
              <w:t>Document Capture</w:t>
            </w:r>
          </w:p>
        </w:tc>
        <w:tc>
          <w:tcPr>
            <w:tcW w:w="1933" w:type="dxa"/>
            <w:vAlign w:val="center"/>
          </w:tcPr>
          <w:p w:rsidR="00C66B59" w:rsidRPr="00F56F47" w:rsidRDefault="00C66B59" w:rsidP="00B03612">
            <w:pPr>
              <w:spacing w:line="360" w:lineRule="auto"/>
              <w:jc w:val="center"/>
              <w:rPr>
                <w:sz w:val="22"/>
                <w:szCs w:val="22"/>
              </w:rPr>
            </w:pPr>
            <w:r w:rsidRPr="00F56F47">
              <w:rPr>
                <w:sz w:val="22"/>
                <w:szCs w:val="22"/>
              </w:rPr>
              <w:t>Upload</w:t>
            </w:r>
          </w:p>
        </w:tc>
        <w:tc>
          <w:tcPr>
            <w:tcW w:w="857" w:type="dxa"/>
            <w:vAlign w:val="center"/>
          </w:tcPr>
          <w:p w:rsidR="00C66B59" w:rsidRPr="00F56F47" w:rsidRDefault="00C66B59" w:rsidP="00B03612">
            <w:pPr>
              <w:spacing w:line="360" w:lineRule="auto"/>
              <w:jc w:val="center"/>
              <w:rPr>
                <w:sz w:val="22"/>
                <w:szCs w:val="22"/>
              </w:rPr>
            </w:pPr>
            <w:r w:rsidRPr="00F56F47">
              <w:rPr>
                <w:sz w:val="22"/>
                <w:szCs w:val="22"/>
              </w:rPr>
              <w:t>Yes</w:t>
            </w:r>
          </w:p>
        </w:tc>
        <w:tc>
          <w:tcPr>
            <w:tcW w:w="1302" w:type="dxa"/>
            <w:vAlign w:val="center"/>
          </w:tcPr>
          <w:p w:rsidR="00C66B59" w:rsidRPr="00F56F47" w:rsidRDefault="00C66B59" w:rsidP="00B03612">
            <w:pPr>
              <w:spacing w:line="360" w:lineRule="auto"/>
              <w:jc w:val="center"/>
              <w:rPr>
                <w:sz w:val="22"/>
                <w:szCs w:val="22"/>
              </w:rPr>
            </w:pPr>
          </w:p>
        </w:tc>
        <w:tc>
          <w:tcPr>
            <w:tcW w:w="3597" w:type="dxa"/>
            <w:vAlign w:val="center"/>
          </w:tcPr>
          <w:p w:rsidR="00C66B59" w:rsidRPr="00F56F47" w:rsidRDefault="00C66B59" w:rsidP="00B03612">
            <w:pPr>
              <w:spacing w:line="360" w:lineRule="auto"/>
              <w:jc w:val="center"/>
              <w:rPr>
                <w:sz w:val="22"/>
                <w:szCs w:val="22"/>
              </w:rPr>
            </w:pPr>
          </w:p>
        </w:tc>
      </w:tr>
      <w:tr w:rsidR="00295D20" w:rsidRPr="00F56F47" w:rsidTr="000C7770">
        <w:trPr>
          <w:trHeight w:val="159"/>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360" w:lineRule="auto"/>
              <w:jc w:val="center"/>
              <w:rPr>
                <w:sz w:val="22"/>
                <w:szCs w:val="22"/>
              </w:rPr>
            </w:pPr>
            <w:r w:rsidRPr="00F56F47">
              <w:rPr>
                <w:sz w:val="22"/>
                <w:szCs w:val="22"/>
              </w:rPr>
              <w:t>ID Type</w:t>
            </w:r>
          </w:p>
        </w:tc>
        <w:tc>
          <w:tcPr>
            <w:tcW w:w="1933" w:type="dxa"/>
            <w:vAlign w:val="center"/>
          </w:tcPr>
          <w:p w:rsidR="00C66B59" w:rsidRPr="00F56F47" w:rsidRDefault="00C66B59" w:rsidP="00B03612">
            <w:pPr>
              <w:spacing w:line="360" w:lineRule="auto"/>
              <w:jc w:val="center"/>
              <w:rPr>
                <w:sz w:val="22"/>
                <w:szCs w:val="22"/>
              </w:rPr>
            </w:pPr>
            <w:r w:rsidRPr="00F56F47">
              <w:rPr>
                <w:sz w:val="22"/>
                <w:szCs w:val="22"/>
              </w:rPr>
              <w:t>Dropdown</w:t>
            </w:r>
          </w:p>
        </w:tc>
        <w:tc>
          <w:tcPr>
            <w:tcW w:w="857" w:type="dxa"/>
            <w:vAlign w:val="center"/>
          </w:tcPr>
          <w:p w:rsidR="00C66B59" w:rsidRPr="00F56F47" w:rsidRDefault="00C66B59" w:rsidP="00B03612">
            <w:pPr>
              <w:spacing w:line="360" w:lineRule="auto"/>
              <w:jc w:val="center"/>
              <w:rPr>
                <w:sz w:val="22"/>
                <w:szCs w:val="22"/>
              </w:rPr>
            </w:pPr>
          </w:p>
        </w:tc>
        <w:tc>
          <w:tcPr>
            <w:tcW w:w="1302" w:type="dxa"/>
            <w:vAlign w:val="center"/>
          </w:tcPr>
          <w:p w:rsidR="00C66B59" w:rsidRPr="00F56F47" w:rsidRDefault="00C66B59" w:rsidP="00B03612">
            <w:pPr>
              <w:spacing w:line="360" w:lineRule="auto"/>
              <w:jc w:val="center"/>
              <w:rPr>
                <w:sz w:val="22"/>
                <w:szCs w:val="22"/>
              </w:rPr>
            </w:pPr>
          </w:p>
        </w:tc>
        <w:tc>
          <w:tcPr>
            <w:tcW w:w="3597" w:type="dxa"/>
            <w:vAlign w:val="center"/>
          </w:tcPr>
          <w:p w:rsidR="00C66B59" w:rsidRPr="00F56F47" w:rsidRDefault="00C66B59" w:rsidP="00B03612">
            <w:pPr>
              <w:spacing w:line="360" w:lineRule="auto"/>
              <w:jc w:val="center"/>
              <w:rPr>
                <w:sz w:val="22"/>
                <w:szCs w:val="22"/>
              </w:rPr>
            </w:pPr>
            <w:r w:rsidRPr="00F56F47">
              <w:rPr>
                <w:sz w:val="22"/>
                <w:szCs w:val="22"/>
              </w:rPr>
              <w:t>Ration Card, Voter Card, Passport, Pan Card, Aadhar card, Driving License</w:t>
            </w:r>
          </w:p>
        </w:tc>
      </w:tr>
      <w:tr w:rsidR="00295D20" w:rsidRPr="00F56F47" w:rsidTr="000C7770">
        <w:trPr>
          <w:trHeight w:val="579"/>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360" w:lineRule="auto"/>
              <w:jc w:val="center"/>
              <w:rPr>
                <w:sz w:val="22"/>
                <w:szCs w:val="22"/>
              </w:rPr>
            </w:pPr>
            <w:r w:rsidRPr="00F56F47">
              <w:rPr>
                <w:sz w:val="22"/>
                <w:szCs w:val="22"/>
              </w:rPr>
              <w:t>ID No</w:t>
            </w:r>
          </w:p>
        </w:tc>
        <w:tc>
          <w:tcPr>
            <w:tcW w:w="1933" w:type="dxa"/>
            <w:vAlign w:val="center"/>
          </w:tcPr>
          <w:p w:rsidR="00C66B59" w:rsidRPr="00F56F47" w:rsidRDefault="00C66B59" w:rsidP="00B03612">
            <w:pPr>
              <w:spacing w:line="360" w:lineRule="auto"/>
              <w:jc w:val="center"/>
              <w:rPr>
                <w:sz w:val="22"/>
                <w:szCs w:val="22"/>
              </w:rPr>
            </w:pPr>
            <w:r w:rsidRPr="00F56F47">
              <w:rPr>
                <w:sz w:val="22"/>
                <w:szCs w:val="22"/>
              </w:rPr>
              <w:t>Alpha numeric</w:t>
            </w:r>
          </w:p>
        </w:tc>
        <w:tc>
          <w:tcPr>
            <w:tcW w:w="857" w:type="dxa"/>
            <w:vAlign w:val="center"/>
          </w:tcPr>
          <w:p w:rsidR="00C66B59" w:rsidRPr="00F56F47" w:rsidRDefault="00C66B59" w:rsidP="00B03612">
            <w:pPr>
              <w:spacing w:line="360" w:lineRule="auto"/>
              <w:jc w:val="center"/>
              <w:rPr>
                <w:sz w:val="22"/>
                <w:szCs w:val="22"/>
              </w:rPr>
            </w:pPr>
          </w:p>
        </w:tc>
        <w:tc>
          <w:tcPr>
            <w:tcW w:w="1302" w:type="dxa"/>
            <w:vAlign w:val="center"/>
          </w:tcPr>
          <w:p w:rsidR="00C66B59" w:rsidRPr="00F56F47" w:rsidRDefault="00C66B59" w:rsidP="00B03612">
            <w:pPr>
              <w:spacing w:line="360" w:lineRule="auto"/>
              <w:jc w:val="center"/>
              <w:rPr>
                <w:sz w:val="22"/>
                <w:szCs w:val="22"/>
              </w:rPr>
            </w:pPr>
            <w:r w:rsidRPr="00F56F47">
              <w:rPr>
                <w:sz w:val="22"/>
                <w:szCs w:val="22"/>
              </w:rPr>
              <w:t>Yes</w:t>
            </w:r>
          </w:p>
        </w:tc>
        <w:tc>
          <w:tcPr>
            <w:tcW w:w="3597" w:type="dxa"/>
            <w:vAlign w:val="center"/>
          </w:tcPr>
          <w:p w:rsidR="00C66B59" w:rsidRPr="00F56F47" w:rsidRDefault="00C66B59" w:rsidP="00B03612">
            <w:pPr>
              <w:spacing w:line="360" w:lineRule="auto"/>
              <w:jc w:val="center"/>
              <w:rPr>
                <w:sz w:val="22"/>
                <w:szCs w:val="22"/>
              </w:rPr>
            </w:pPr>
            <w:r w:rsidRPr="00F56F47">
              <w:rPr>
                <w:sz w:val="22"/>
                <w:szCs w:val="22"/>
              </w:rPr>
              <w:t>If ID type selected</w:t>
            </w:r>
          </w:p>
        </w:tc>
      </w:tr>
      <w:tr w:rsidR="00295D20" w:rsidRPr="00F56F47" w:rsidTr="000C7770">
        <w:trPr>
          <w:trHeight w:val="585"/>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360" w:lineRule="auto"/>
              <w:jc w:val="center"/>
              <w:rPr>
                <w:sz w:val="22"/>
                <w:szCs w:val="22"/>
              </w:rPr>
            </w:pPr>
            <w:r w:rsidRPr="00F56F47">
              <w:rPr>
                <w:sz w:val="22"/>
                <w:szCs w:val="22"/>
              </w:rPr>
              <w:t>Valid up to</w:t>
            </w:r>
          </w:p>
        </w:tc>
        <w:tc>
          <w:tcPr>
            <w:tcW w:w="1933" w:type="dxa"/>
            <w:vAlign w:val="center"/>
          </w:tcPr>
          <w:p w:rsidR="00C66B59" w:rsidRPr="00F56F47" w:rsidRDefault="00C66B59" w:rsidP="00B03612">
            <w:pPr>
              <w:spacing w:line="360" w:lineRule="auto"/>
              <w:jc w:val="center"/>
              <w:rPr>
                <w:sz w:val="22"/>
                <w:szCs w:val="22"/>
              </w:rPr>
            </w:pPr>
            <w:r w:rsidRPr="00F56F47">
              <w:rPr>
                <w:sz w:val="22"/>
                <w:szCs w:val="22"/>
              </w:rPr>
              <w:t>Date</w:t>
            </w:r>
          </w:p>
        </w:tc>
        <w:tc>
          <w:tcPr>
            <w:tcW w:w="857" w:type="dxa"/>
            <w:vAlign w:val="center"/>
          </w:tcPr>
          <w:p w:rsidR="00C66B59" w:rsidRPr="00F56F47" w:rsidRDefault="00C66B59" w:rsidP="00B03612">
            <w:pPr>
              <w:spacing w:line="360" w:lineRule="auto"/>
              <w:jc w:val="center"/>
              <w:rPr>
                <w:sz w:val="22"/>
                <w:szCs w:val="22"/>
              </w:rPr>
            </w:pPr>
          </w:p>
        </w:tc>
        <w:tc>
          <w:tcPr>
            <w:tcW w:w="1302" w:type="dxa"/>
            <w:vAlign w:val="center"/>
          </w:tcPr>
          <w:p w:rsidR="00C66B59" w:rsidRPr="00F56F47" w:rsidRDefault="00C66B59" w:rsidP="00B03612">
            <w:pPr>
              <w:spacing w:line="360" w:lineRule="auto"/>
              <w:jc w:val="center"/>
              <w:rPr>
                <w:sz w:val="22"/>
                <w:szCs w:val="22"/>
              </w:rPr>
            </w:pPr>
            <w:r w:rsidRPr="00F56F47">
              <w:rPr>
                <w:sz w:val="22"/>
                <w:szCs w:val="22"/>
              </w:rPr>
              <w:t>Yes</w:t>
            </w:r>
          </w:p>
        </w:tc>
        <w:tc>
          <w:tcPr>
            <w:tcW w:w="3597" w:type="dxa"/>
            <w:vAlign w:val="center"/>
          </w:tcPr>
          <w:p w:rsidR="00C66B59" w:rsidRPr="00F56F47" w:rsidRDefault="00C66B59" w:rsidP="00B03612">
            <w:pPr>
              <w:spacing w:line="360" w:lineRule="auto"/>
              <w:jc w:val="center"/>
              <w:rPr>
                <w:sz w:val="22"/>
                <w:szCs w:val="22"/>
              </w:rPr>
            </w:pPr>
            <w:r w:rsidRPr="00F56F47">
              <w:rPr>
                <w:sz w:val="22"/>
                <w:szCs w:val="22"/>
              </w:rPr>
              <w:t>If ID type selected</w:t>
            </w:r>
          </w:p>
        </w:tc>
      </w:tr>
      <w:tr w:rsidR="00295D20" w:rsidRPr="00F56F47" w:rsidTr="000C7770">
        <w:trPr>
          <w:trHeight w:val="609"/>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360" w:lineRule="auto"/>
              <w:jc w:val="center"/>
              <w:rPr>
                <w:sz w:val="22"/>
                <w:szCs w:val="22"/>
              </w:rPr>
            </w:pPr>
            <w:r w:rsidRPr="00F56F47">
              <w:rPr>
                <w:sz w:val="22"/>
                <w:szCs w:val="22"/>
              </w:rPr>
              <w:t>Document Capture</w:t>
            </w:r>
          </w:p>
        </w:tc>
        <w:tc>
          <w:tcPr>
            <w:tcW w:w="1933" w:type="dxa"/>
            <w:vAlign w:val="center"/>
          </w:tcPr>
          <w:p w:rsidR="00C66B59" w:rsidRPr="00F56F47" w:rsidRDefault="00C66B59" w:rsidP="00B03612">
            <w:pPr>
              <w:spacing w:line="360" w:lineRule="auto"/>
              <w:jc w:val="center"/>
              <w:rPr>
                <w:sz w:val="22"/>
                <w:szCs w:val="22"/>
              </w:rPr>
            </w:pPr>
            <w:r w:rsidRPr="00F56F47">
              <w:rPr>
                <w:sz w:val="22"/>
                <w:szCs w:val="22"/>
              </w:rPr>
              <w:t>Upload</w:t>
            </w:r>
          </w:p>
        </w:tc>
        <w:tc>
          <w:tcPr>
            <w:tcW w:w="857" w:type="dxa"/>
            <w:vAlign w:val="center"/>
          </w:tcPr>
          <w:p w:rsidR="00C66B59" w:rsidRPr="00F56F47" w:rsidRDefault="00C66B59" w:rsidP="00B03612">
            <w:pPr>
              <w:spacing w:line="360" w:lineRule="auto"/>
              <w:jc w:val="center"/>
              <w:rPr>
                <w:sz w:val="22"/>
                <w:szCs w:val="22"/>
              </w:rPr>
            </w:pPr>
          </w:p>
        </w:tc>
        <w:tc>
          <w:tcPr>
            <w:tcW w:w="1302" w:type="dxa"/>
            <w:vAlign w:val="center"/>
          </w:tcPr>
          <w:p w:rsidR="00C66B59" w:rsidRPr="00F56F47" w:rsidRDefault="00C66B59" w:rsidP="00B03612">
            <w:pPr>
              <w:spacing w:line="360" w:lineRule="auto"/>
              <w:jc w:val="center"/>
              <w:rPr>
                <w:sz w:val="22"/>
                <w:szCs w:val="22"/>
              </w:rPr>
            </w:pPr>
            <w:r w:rsidRPr="00F56F47">
              <w:rPr>
                <w:sz w:val="22"/>
                <w:szCs w:val="22"/>
              </w:rPr>
              <w:t>Yes</w:t>
            </w:r>
          </w:p>
        </w:tc>
        <w:tc>
          <w:tcPr>
            <w:tcW w:w="3597" w:type="dxa"/>
            <w:vAlign w:val="center"/>
          </w:tcPr>
          <w:p w:rsidR="00C66B59" w:rsidRPr="00F56F47" w:rsidRDefault="00C66B59" w:rsidP="00B03612">
            <w:pPr>
              <w:spacing w:line="360" w:lineRule="auto"/>
              <w:jc w:val="center"/>
              <w:rPr>
                <w:sz w:val="22"/>
                <w:szCs w:val="22"/>
              </w:rPr>
            </w:pPr>
            <w:r w:rsidRPr="00F56F47">
              <w:rPr>
                <w:sz w:val="22"/>
                <w:szCs w:val="22"/>
              </w:rPr>
              <w:t>If ID type selected</w:t>
            </w:r>
          </w:p>
        </w:tc>
      </w:tr>
      <w:tr w:rsidR="00295D20" w:rsidRPr="00F56F47" w:rsidTr="000C7770">
        <w:trPr>
          <w:trHeight w:val="159"/>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shd w:val="clear" w:color="auto" w:fill="B8CCE4" w:themeFill="accent1" w:themeFillTint="66"/>
            <w:vAlign w:val="center"/>
          </w:tcPr>
          <w:p w:rsidR="00C66B59" w:rsidRPr="00F56F47" w:rsidRDefault="00C66B59" w:rsidP="00B03612">
            <w:pPr>
              <w:spacing w:line="360" w:lineRule="auto"/>
              <w:jc w:val="center"/>
              <w:rPr>
                <w:b/>
                <w:sz w:val="22"/>
                <w:szCs w:val="22"/>
              </w:rPr>
            </w:pPr>
            <w:r w:rsidRPr="00F56F47">
              <w:rPr>
                <w:b/>
                <w:sz w:val="22"/>
                <w:szCs w:val="22"/>
              </w:rPr>
              <w:t>Add Button</w:t>
            </w:r>
          </w:p>
        </w:tc>
        <w:tc>
          <w:tcPr>
            <w:tcW w:w="1933" w:type="dxa"/>
            <w:vAlign w:val="center"/>
          </w:tcPr>
          <w:p w:rsidR="00C66B59" w:rsidRPr="00F56F47" w:rsidRDefault="00C66B59" w:rsidP="00B03612">
            <w:pPr>
              <w:spacing w:line="360" w:lineRule="auto"/>
              <w:jc w:val="center"/>
              <w:rPr>
                <w:sz w:val="22"/>
                <w:szCs w:val="22"/>
              </w:rPr>
            </w:pPr>
          </w:p>
        </w:tc>
        <w:tc>
          <w:tcPr>
            <w:tcW w:w="857" w:type="dxa"/>
            <w:vAlign w:val="center"/>
          </w:tcPr>
          <w:p w:rsidR="00C66B59" w:rsidRPr="00F56F47" w:rsidRDefault="00C66B59" w:rsidP="00B03612">
            <w:pPr>
              <w:spacing w:line="360" w:lineRule="auto"/>
              <w:jc w:val="center"/>
              <w:rPr>
                <w:sz w:val="22"/>
                <w:szCs w:val="22"/>
              </w:rPr>
            </w:pPr>
          </w:p>
        </w:tc>
        <w:tc>
          <w:tcPr>
            <w:tcW w:w="1302" w:type="dxa"/>
            <w:vAlign w:val="center"/>
          </w:tcPr>
          <w:p w:rsidR="00C66B59" w:rsidRPr="00F56F47" w:rsidRDefault="00C66B59" w:rsidP="00B03612">
            <w:pPr>
              <w:spacing w:line="360" w:lineRule="auto"/>
              <w:jc w:val="center"/>
              <w:rPr>
                <w:sz w:val="22"/>
                <w:szCs w:val="22"/>
              </w:rPr>
            </w:pPr>
          </w:p>
        </w:tc>
        <w:tc>
          <w:tcPr>
            <w:tcW w:w="3597" w:type="dxa"/>
            <w:vAlign w:val="center"/>
          </w:tcPr>
          <w:p w:rsidR="00C66B59" w:rsidRPr="00F56F47" w:rsidRDefault="00C66B59" w:rsidP="00B03612">
            <w:pPr>
              <w:spacing w:line="360" w:lineRule="auto"/>
              <w:jc w:val="center"/>
              <w:rPr>
                <w:sz w:val="22"/>
                <w:szCs w:val="22"/>
              </w:rPr>
            </w:pPr>
            <w:r w:rsidRPr="00F56F47">
              <w:rPr>
                <w:sz w:val="22"/>
                <w:szCs w:val="22"/>
              </w:rPr>
              <w:t>ID type, ID No, Valid Up to, Document Capture populate again</w:t>
            </w:r>
          </w:p>
        </w:tc>
      </w:tr>
      <w:tr w:rsidR="00295D20" w:rsidRPr="00F56F47" w:rsidTr="000C7770">
        <w:trPr>
          <w:trHeight w:val="159"/>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restart"/>
            <w:vAlign w:val="center"/>
          </w:tcPr>
          <w:p w:rsidR="00C66B59" w:rsidRPr="00F56F47" w:rsidRDefault="00C66B59" w:rsidP="00B03612">
            <w:pPr>
              <w:jc w:val="center"/>
              <w:rPr>
                <w:sz w:val="22"/>
                <w:szCs w:val="22"/>
              </w:rPr>
            </w:pPr>
            <w:r w:rsidRPr="00F56F47">
              <w:rPr>
                <w:sz w:val="22"/>
                <w:szCs w:val="22"/>
              </w:rPr>
              <w:t>Applicant Details</w:t>
            </w: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Title</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Auto populated/</w:t>
            </w:r>
          </w:p>
          <w:p w:rsidR="00C66B59" w:rsidRPr="00F56F47" w:rsidRDefault="00C66B59" w:rsidP="00B03612">
            <w:pPr>
              <w:spacing w:line="276" w:lineRule="auto"/>
              <w:jc w:val="center"/>
              <w:rPr>
                <w:sz w:val="22"/>
                <w:szCs w:val="22"/>
              </w:rPr>
            </w:pPr>
            <w:r w:rsidRPr="00F56F47">
              <w:rPr>
                <w:sz w:val="22"/>
                <w:szCs w:val="22"/>
              </w:rPr>
              <w:t>Text</w:t>
            </w:r>
          </w:p>
        </w:tc>
        <w:tc>
          <w:tcPr>
            <w:tcW w:w="857" w:type="dxa"/>
            <w:vAlign w:val="center"/>
          </w:tcPr>
          <w:p w:rsidR="00C66B59" w:rsidRPr="00F56F47" w:rsidRDefault="00C66B59" w:rsidP="00B03612">
            <w:pPr>
              <w:spacing w:line="276" w:lineRule="auto"/>
              <w:jc w:val="center"/>
              <w:rPr>
                <w:sz w:val="22"/>
                <w:szCs w:val="22"/>
              </w:rPr>
            </w:pPr>
            <w:r w:rsidRPr="00F56F47">
              <w:rPr>
                <w:sz w:val="22"/>
                <w:szCs w:val="22"/>
              </w:rPr>
              <w:t>Yes</w:t>
            </w: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r w:rsidRPr="00F56F47">
              <w:rPr>
                <w:sz w:val="22"/>
                <w:szCs w:val="22"/>
              </w:rPr>
              <w:t>Aadhar QR Code scanning</w:t>
            </w:r>
          </w:p>
        </w:tc>
      </w:tr>
      <w:tr w:rsidR="00295D20" w:rsidRPr="00F56F47" w:rsidTr="000C7770">
        <w:trPr>
          <w:trHeight w:val="159"/>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Name</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Auto populated/ Text</w:t>
            </w:r>
          </w:p>
        </w:tc>
        <w:tc>
          <w:tcPr>
            <w:tcW w:w="857" w:type="dxa"/>
            <w:vAlign w:val="center"/>
          </w:tcPr>
          <w:p w:rsidR="00C66B59" w:rsidRPr="00F56F47" w:rsidRDefault="00C66B59" w:rsidP="00B03612">
            <w:pPr>
              <w:spacing w:line="276" w:lineRule="auto"/>
              <w:jc w:val="center"/>
              <w:rPr>
                <w:sz w:val="22"/>
                <w:szCs w:val="22"/>
              </w:rPr>
            </w:pPr>
            <w:r w:rsidRPr="00F56F47">
              <w:rPr>
                <w:sz w:val="22"/>
                <w:szCs w:val="22"/>
              </w:rPr>
              <w:t>Yes</w:t>
            </w: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r w:rsidRPr="00F56F47">
              <w:rPr>
                <w:sz w:val="22"/>
                <w:szCs w:val="22"/>
              </w:rPr>
              <w:t>Aadhar QR Code scanning</w:t>
            </w:r>
          </w:p>
        </w:tc>
      </w:tr>
      <w:tr w:rsidR="00295D20" w:rsidRPr="00F56F47" w:rsidTr="000C7770">
        <w:trPr>
          <w:trHeight w:val="159"/>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Gender</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Auto populated/ Text</w:t>
            </w:r>
          </w:p>
        </w:tc>
        <w:tc>
          <w:tcPr>
            <w:tcW w:w="857" w:type="dxa"/>
            <w:vAlign w:val="center"/>
          </w:tcPr>
          <w:p w:rsidR="00C66B59" w:rsidRPr="00F56F47" w:rsidRDefault="00C66B59" w:rsidP="00B03612">
            <w:pPr>
              <w:spacing w:line="276" w:lineRule="auto"/>
              <w:jc w:val="center"/>
              <w:rPr>
                <w:sz w:val="22"/>
                <w:szCs w:val="22"/>
              </w:rPr>
            </w:pPr>
            <w:r w:rsidRPr="00F56F47">
              <w:rPr>
                <w:sz w:val="22"/>
                <w:szCs w:val="22"/>
              </w:rPr>
              <w:t>Yes</w:t>
            </w: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r w:rsidRPr="00F56F47">
              <w:rPr>
                <w:sz w:val="22"/>
                <w:szCs w:val="22"/>
              </w:rPr>
              <w:t>Aadhar QR Code scanning</w:t>
            </w:r>
          </w:p>
        </w:tc>
      </w:tr>
      <w:tr w:rsidR="00295D20" w:rsidRPr="00F56F47" w:rsidTr="000C7770">
        <w:trPr>
          <w:trHeight w:val="159"/>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Date Of birth</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Auto populated/ Date</w:t>
            </w:r>
          </w:p>
        </w:tc>
        <w:tc>
          <w:tcPr>
            <w:tcW w:w="857" w:type="dxa"/>
            <w:vAlign w:val="center"/>
          </w:tcPr>
          <w:p w:rsidR="00C66B59" w:rsidRPr="00F56F47" w:rsidRDefault="00C66B59" w:rsidP="00B03612">
            <w:pPr>
              <w:spacing w:line="276" w:lineRule="auto"/>
              <w:jc w:val="center"/>
              <w:rPr>
                <w:sz w:val="22"/>
                <w:szCs w:val="22"/>
              </w:rPr>
            </w:pPr>
            <w:r w:rsidRPr="00F56F47">
              <w:rPr>
                <w:sz w:val="22"/>
                <w:szCs w:val="22"/>
              </w:rPr>
              <w:t>Yes</w:t>
            </w: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r w:rsidRPr="00F56F47">
              <w:rPr>
                <w:sz w:val="22"/>
                <w:szCs w:val="22"/>
              </w:rPr>
              <w:t>Aadhar QR Code scanning</w:t>
            </w:r>
          </w:p>
        </w:tc>
      </w:tr>
      <w:tr w:rsidR="00295D20" w:rsidRPr="00F56F47" w:rsidTr="000C7770">
        <w:trPr>
          <w:trHeight w:val="625"/>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Age</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Auto populated</w:t>
            </w:r>
          </w:p>
        </w:tc>
        <w:tc>
          <w:tcPr>
            <w:tcW w:w="857" w:type="dxa"/>
            <w:vAlign w:val="center"/>
          </w:tcPr>
          <w:p w:rsidR="00C66B59" w:rsidRPr="00F56F47" w:rsidRDefault="00C66B59" w:rsidP="00B03612">
            <w:pPr>
              <w:spacing w:line="276" w:lineRule="auto"/>
              <w:jc w:val="center"/>
              <w:rPr>
                <w:sz w:val="22"/>
                <w:szCs w:val="22"/>
              </w:rPr>
            </w:pP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p>
        </w:tc>
      </w:tr>
      <w:tr w:rsidR="00295D20" w:rsidRPr="00F56F47" w:rsidTr="000C7770">
        <w:trPr>
          <w:trHeight w:val="901"/>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Father's Name</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Auto populated/Text</w:t>
            </w:r>
          </w:p>
        </w:tc>
        <w:tc>
          <w:tcPr>
            <w:tcW w:w="857" w:type="dxa"/>
            <w:vAlign w:val="center"/>
          </w:tcPr>
          <w:p w:rsidR="00C66B59" w:rsidRPr="00F56F47" w:rsidRDefault="00C66B59" w:rsidP="00B03612">
            <w:pPr>
              <w:spacing w:line="276" w:lineRule="auto"/>
              <w:jc w:val="center"/>
              <w:rPr>
                <w:sz w:val="22"/>
                <w:szCs w:val="22"/>
              </w:rPr>
            </w:pPr>
            <w:r w:rsidRPr="00F56F47">
              <w:rPr>
                <w:sz w:val="22"/>
                <w:szCs w:val="22"/>
              </w:rPr>
              <w:t>yes</w:t>
            </w: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r w:rsidRPr="00F56F47">
              <w:rPr>
                <w:sz w:val="22"/>
                <w:szCs w:val="22"/>
              </w:rPr>
              <w:t>Aadhar QR Code scanning</w:t>
            </w:r>
          </w:p>
        </w:tc>
      </w:tr>
      <w:tr w:rsidR="00295D20" w:rsidRPr="00F56F47" w:rsidTr="000C7770">
        <w:trPr>
          <w:trHeight w:val="1072"/>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Educational Level</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Dropdown</w:t>
            </w:r>
          </w:p>
        </w:tc>
        <w:tc>
          <w:tcPr>
            <w:tcW w:w="857" w:type="dxa"/>
            <w:vAlign w:val="center"/>
          </w:tcPr>
          <w:p w:rsidR="00C66B59" w:rsidRPr="00F56F47" w:rsidRDefault="00C66B59" w:rsidP="00B03612">
            <w:pPr>
              <w:spacing w:line="276" w:lineRule="auto"/>
              <w:jc w:val="center"/>
              <w:rPr>
                <w:sz w:val="22"/>
                <w:szCs w:val="22"/>
              </w:rPr>
            </w:pPr>
            <w:r w:rsidRPr="00F56F47">
              <w:rPr>
                <w:sz w:val="22"/>
                <w:szCs w:val="22"/>
              </w:rPr>
              <w:t>Yes</w:t>
            </w: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r w:rsidRPr="00F56F47">
              <w:rPr>
                <w:sz w:val="22"/>
                <w:szCs w:val="22"/>
              </w:rPr>
              <w:t>Below SSLC, SSLC, HSC, Graduate/Diploma/ITI, Professional Degree, Others</w:t>
            </w:r>
          </w:p>
        </w:tc>
      </w:tr>
      <w:tr w:rsidR="00295D20" w:rsidRPr="00F56F47" w:rsidTr="000C7770">
        <w:trPr>
          <w:trHeight w:val="900"/>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Religion</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Dropdown</w:t>
            </w:r>
          </w:p>
        </w:tc>
        <w:tc>
          <w:tcPr>
            <w:tcW w:w="857" w:type="dxa"/>
            <w:vAlign w:val="center"/>
          </w:tcPr>
          <w:p w:rsidR="00C66B59" w:rsidRPr="00F56F47" w:rsidRDefault="00C66B59" w:rsidP="00B03612">
            <w:pPr>
              <w:spacing w:line="276" w:lineRule="auto"/>
              <w:jc w:val="center"/>
              <w:rPr>
                <w:sz w:val="22"/>
                <w:szCs w:val="22"/>
              </w:rPr>
            </w:pPr>
            <w:r w:rsidRPr="00F56F47">
              <w:rPr>
                <w:sz w:val="22"/>
                <w:szCs w:val="22"/>
              </w:rPr>
              <w:t>Yes</w:t>
            </w: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r w:rsidRPr="00F56F47">
              <w:rPr>
                <w:sz w:val="22"/>
                <w:szCs w:val="22"/>
              </w:rPr>
              <w:t>Hindu, Muslim, Christian, Jain, Buddhist, Others</w:t>
            </w:r>
          </w:p>
        </w:tc>
      </w:tr>
      <w:tr w:rsidR="00295D20" w:rsidRPr="00F56F47" w:rsidTr="000C7770">
        <w:trPr>
          <w:trHeight w:val="728"/>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Mobile No</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Numeric</w:t>
            </w:r>
          </w:p>
        </w:tc>
        <w:tc>
          <w:tcPr>
            <w:tcW w:w="857" w:type="dxa"/>
            <w:vAlign w:val="center"/>
          </w:tcPr>
          <w:p w:rsidR="00C66B59" w:rsidRPr="00F56F47" w:rsidRDefault="00C66B59" w:rsidP="00B03612">
            <w:pPr>
              <w:spacing w:line="276" w:lineRule="auto"/>
              <w:jc w:val="center"/>
              <w:rPr>
                <w:sz w:val="22"/>
                <w:szCs w:val="22"/>
              </w:rPr>
            </w:pPr>
            <w:r w:rsidRPr="00F56F47">
              <w:rPr>
                <w:sz w:val="22"/>
                <w:szCs w:val="22"/>
              </w:rPr>
              <w:t>Yes</w:t>
            </w: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r w:rsidRPr="00F56F47">
              <w:rPr>
                <w:sz w:val="22"/>
                <w:szCs w:val="22"/>
              </w:rPr>
              <w:t>from lead</w:t>
            </w:r>
          </w:p>
        </w:tc>
      </w:tr>
      <w:tr w:rsidR="00295D20" w:rsidRPr="00F56F47" w:rsidTr="000C7770">
        <w:trPr>
          <w:trHeight w:val="754"/>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4D3DCC" w:rsidP="00B03612">
            <w:pPr>
              <w:spacing w:line="276" w:lineRule="auto"/>
              <w:jc w:val="center"/>
              <w:rPr>
                <w:sz w:val="22"/>
                <w:szCs w:val="22"/>
              </w:rPr>
            </w:pPr>
            <w:r>
              <w:rPr>
                <w:sz w:val="22"/>
                <w:szCs w:val="22"/>
              </w:rPr>
              <w:t>Alternate</w:t>
            </w:r>
            <w:r w:rsidR="00C66B59" w:rsidRPr="00F56F47">
              <w:rPr>
                <w:sz w:val="22"/>
                <w:szCs w:val="22"/>
              </w:rPr>
              <w:t xml:space="preserve"> Mobile No.</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Numeric</w:t>
            </w:r>
          </w:p>
        </w:tc>
        <w:tc>
          <w:tcPr>
            <w:tcW w:w="857" w:type="dxa"/>
            <w:vAlign w:val="center"/>
          </w:tcPr>
          <w:p w:rsidR="00C66B59" w:rsidRPr="00F56F47" w:rsidRDefault="00C66B59" w:rsidP="00B03612">
            <w:pPr>
              <w:spacing w:line="276" w:lineRule="auto"/>
              <w:jc w:val="center"/>
              <w:rPr>
                <w:sz w:val="22"/>
                <w:szCs w:val="22"/>
              </w:rPr>
            </w:pP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p>
        </w:tc>
      </w:tr>
      <w:tr w:rsidR="00295D20" w:rsidRPr="00F56F47" w:rsidTr="000C7770">
        <w:trPr>
          <w:trHeight w:val="1173"/>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WhatsApp Mobile No.</w:t>
            </w:r>
          </w:p>
        </w:tc>
        <w:tc>
          <w:tcPr>
            <w:tcW w:w="1933" w:type="dxa"/>
            <w:vAlign w:val="center"/>
          </w:tcPr>
          <w:p w:rsidR="00C66B59" w:rsidRPr="00F56F47" w:rsidRDefault="00922FFE" w:rsidP="00B03612">
            <w:pPr>
              <w:spacing w:line="276" w:lineRule="auto"/>
              <w:jc w:val="center"/>
              <w:rPr>
                <w:sz w:val="22"/>
                <w:szCs w:val="22"/>
              </w:rPr>
            </w:pPr>
            <w:r w:rsidRPr="00F56F47">
              <w:rPr>
                <w:sz w:val="22"/>
                <w:szCs w:val="22"/>
              </w:rPr>
              <w:t>Radio Buttons and free text</w:t>
            </w:r>
          </w:p>
        </w:tc>
        <w:tc>
          <w:tcPr>
            <w:tcW w:w="857" w:type="dxa"/>
            <w:vAlign w:val="center"/>
          </w:tcPr>
          <w:p w:rsidR="00C66B59" w:rsidRPr="00F56F47" w:rsidRDefault="00C66B59" w:rsidP="00B03612">
            <w:pPr>
              <w:spacing w:line="276" w:lineRule="auto"/>
              <w:jc w:val="center"/>
              <w:rPr>
                <w:sz w:val="22"/>
                <w:szCs w:val="22"/>
              </w:rPr>
            </w:pP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922FFE" w:rsidP="00B03612">
            <w:pPr>
              <w:spacing w:line="276" w:lineRule="auto"/>
              <w:jc w:val="center"/>
              <w:rPr>
                <w:sz w:val="22"/>
                <w:szCs w:val="22"/>
              </w:rPr>
            </w:pPr>
            <w:r w:rsidRPr="00F56F47">
              <w:rPr>
                <w:sz w:val="22"/>
                <w:szCs w:val="22"/>
              </w:rPr>
              <w:t xml:space="preserve">Same as mobile no, same as </w:t>
            </w:r>
            <w:r w:rsidR="004D3DCC">
              <w:rPr>
                <w:sz w:val="22"/>
                <w:szCs w:val="22"/>
              </w:rPr>
              <w:t>Alternate</w:t>
            </w:r>
            <w:r w:rsidRPr="00F56F47">
              <w:rPr>
                <w:sz w:val="22"/>
                <w:szCs w:val="22"/>
              </w:rPr>
              <w:t xml:space="preserve"> mobile no., other (enter as free text)</w:t>
            </w:r>
          </w:p>
        </w:tc>
      </w:tr>
      <w:tr w:rsidR="00295D20" w:rsidRPr="00F56F47" w:rsidTr="000C7770">
        <w:trPr>
          <w:trHeight w:val="915"/>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Email ID</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Alphanumeric, special characters</w:t>
            </w:r>
          </w:p>
        </w:tc>
        <w:tc>
          <w:tcPr>
            <w:tcW w:w="857" w:type="dxa"/>
            <w:vAlign w:val="center"/>
          </w:tcPr>
          <w:p w:rsidR="00C66B59" w:rsidRPr="00F56F47" w:rsidRDefault="00C66B59" w:rsidP="00B03612">
            <w:pPr>
              <w:spacing w:line="276" w:lineRule="auto"/>
              <w:jc w:val="center"/>
              <w:rPr>
                <w:sz w:val="22"/>
                <w:szCs w:val="22"/>
              </w:rPr>
            </w:pP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p>
        </w:tc>
      </w:tr>
      <w:tr w:rsidR="00295D20" w:rsidRPr="00F56F47" w:rsidTr="000C7770">
        <w:trPr>
          <w:trHeight w:val="159"/>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Preferred language of communication</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Dropdown</w:t>
            </w:r>
          </w:p>
        </w:tc>
        <w:tc>
          <w:tcPr>
            <w:tcW w:w="857" w:type="dxa"/>
            <w:vAlign w:val="center"/>
          </w:tcPr>
          <w:p w:rsidR="00C66B59" w:rsidRPr="00F56F47" w:rsidRDefault="00C66B59" w:rsidP="00B03612">
            <w:pPr>
              <w:spacing w:line="276" w:lineRule="auto"/>
              <w:jc w:val="center"/>
              <w:rPr>
                <w:sz w:val="22"/>
                <w:szCs w:val="22"/>
              </w:rPr>
            </w:pPr>
            <w:r w:rsidRPr="00F56F47">
              <w:rPr>
                <w:sz w:val="22"/>
                <w:szCs w:val="22"/>
              </w:rPr>
              <w:t>Yes</w:t>
            </w: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r w:rsidRPr="00F56F47">
              <w:rPr>
                <w:sz w:val="22"/>
                <w:szCs w:val="22"/>
              </w:rPr>
              <w:t>Hindi, English, Kannada, Malayalam, Gujarati, Marathi, Tamil, Bengali, Odia, Punjabi, Marwari</w:t>
            </w:r>
          </w:p>
        </w:tc>
      </w:tr>
      <w:tr w:rsidR="00295D20" w:rsidRPr="00F56F47" w:rsidTr="000C7770">
        <w:trPr>
          <w:trHeight w:val="931"/>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Mother’s Name</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Text</w:t>
            </w:r>
          </w:p>
        </w:tc>
        <w:tc>
          <w:tcPr>
            <w:tcW w:w="857" w:type="dxa"/>
            <w:vAlign w:val="center"/>
          </w:tcPr>
          <w:p w:rsidR="00C66B59" w:rsidRPr="00F56F47" w:rsidRDefault="00C66B59" w:rsidP="00B03612">
            <w:pPr>
              <w:spacing w:line="276" w:lineRule="auto"/>
              <w:jc w:val="center"/>
              <w:rPr>
                <w:sz w:val="22"/>
                <w:szCs w:val="22"/>
              </w:rPr>
            </w:pP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p>
        </w:tc>
      </w:tr>
      <w:tr w:rsidR="00295D20" w:rsidRPr="00F56F47" w:rsidTr="000C7770">
        <w:trPr>
          <w:trHeight w:val="912"/>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Marital Status</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Text</w:t>
            </w:r>
          </w:p>
        </w:tc>
        <w:tc>
          <w:tcPr>
            <w:tcW w:w="857" w:type="dxa"/>
            <w:vAlign w:val="center"/>
          </w:tcPr>
          <w:p w:rsidR="00C66B59" w:rsidRPr="00F56F47" w:rsidRDefault="00C66B59" w:rsidP="00B03612">
            <w:pPr>
              <w:spacing w:line="276" w:lineRule="auto"/>
              <w:jc w:val="center"/>
              <w:rPr>
                <w:sz w:val="22"/>
                <w:szCs w:val="22"/>
              </w:rPr>
            </w:pPr>
            <w:r w:rsidRPr="00F56F47">
              <w:rPr>
                <w:sz w:val="22"/>
                <w:szCs w:val="22"/>
              </w:rPr>
              <w:t>Yes</w:t>
            </w: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rPr>
                <w:sz w:val="22"/>
                <w:szCs w:val="22"/>
              </w:rPr>
            </w:pPr>
            <w:r w:rsidRPr="00F56F47">
              <w:rPr>
                <w:sz w:val="22"/>
                <w:szCs w:val="22"/>
              </w:rPr>
              <w:t>Married, Unmarried, Separated, Divorced, Widow(</w:t>
            </w:r>
            <w:proofErr w:type="spellStart"/>
            <w:r w:rsidRPr="00F56F47">
              <w:rPr>
                <w:sz w:val="22"/>
                <w:szCs w:val="22"/>
              </w:rPr>
              <w:t>er</w:t>
            </w:r>
            <w:proofErr w:type="spellEnd"/>
            <w:r w:rsidRPr="00F56F47">
              <w:rPr>
                <w:sz w:val="22"/>
                <w:szCs w:val="22"/>
              </w:rPr>
              <w:t>)</w:t>
            </w:r>
          </w:p>
        </w:tc>
      </w:tr>
      <w:tr w:rsidR="00295D20" w:rsidRPr="00F56F47" w:rsidTr="000C7770">
        <w:trPr>
          <w:trHeight w:val="739"/>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Spouse Name</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Text</w:t>
            </w:r>
          </w:p>
        </w:tc>
        <w:tc>
          <w:tcPr>
            <w:tcW w:w="857" w:type="dxa"/>
            <w:vAlign w:val="center"/>
          </w:tcPr>
          <w:p w:rsidR="00C66B59" w:rsidRPr="00F56F47" w:rsidRDefault="00C66B59" w:rsidP="00B03612">
            <w:pPr>
              <w:spacing w:line="276" w:lineRule="auto"/>
              <w:jc w:val="center"/>
              <w:rPr>
                <w:sz w:val="22"/>
                <w:szCs w:val="22"/>
              </w:rPr>
            </w:pP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p>
        </w:tc>
      </w:tr>
      <w:tr w:rsidR="00295D20" w:rsidRPr="00F56F47" w:rsidTr="000C7770">
        <w:trPr>
          <w:trHeight w:val="921"/>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Relationship with Business</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Dropdown</w:t>
            </w:r>
          </w:p>
        </w:tc>
        <w:tc>
          <w:tcPr>
            <w:tcW w:w="857" w:type="dxa"/>
            <w:vAlign w:val="center"/>
          </w:tcPr>
          <w:p w:rsidR="00C66B59" w:rsidRPr="00F56F47" w:rsidRDefault="00C66B59" w:rsidP="00B03612">
            <w:pPr>
              <w:spacing w:line="276" w:lineRule="auto"/>
              <w:jc w:val="center"/>
              <w:rPr>
                <w:sz w:val="22"/>
                <w:szCs w:val="22"/>
              </w:rPr>
            </w:pPr>
            <w:r w:rsidRPr="00F56F47">
              <w:rPr>
                <w:sz w:val="22"/>
                <w:szCs w:val="22"/>
              </w:rPr>
              <w:t>Yes</w:t>
            </w: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r w:rsidRPr="00F56F47">
              <w:rPr>
                <w:sz w:val="22"/>
                <w:szCs w:val="22"/>
              </w:rPr>
              <w:t xml:space="preserve">Proprietor, Partner, Director, Others </w:t>
            </w:r>
          </w:p>
        </w:tc>
      </w:tr>
      <w:tr w:rsidR="00295D20" w:rsidRPr="00F56F47" w:rsidTr="000C7770">
        <w:trPr>
          <w:trHeight w:val="746"/>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Business Involvement</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Dropdown</w:t>
            </w:r>
          </w:p>
        </w:tc>
        <w:tc>
          <w:tcPr>
            <w:tcW w:w="857" w:type="dxa"/>
            <w:vAlign w:val="center"/>
          </w:tcPr>
          <w:p w:rsidR="00C66B59" w:rsidRPr="00F56F47" w:rsidRDefault="00C66B59" w:rsidP="00B03612">
            <w:pPr>
              <w:spacing w:line="276" w:lineRule="auto"/>
              <w:jc w:val="center"/>
              <w:rPr>
                <w:sz w:val="22"/>
                <w:szCs w:val="22"/>
              </w:rPr>
            </w:pPr>
            <w:r w:rsidRPr="00F56F47">
              <w:rPr>
                <w:sz w:val="22"/>
                <w:szCs w:val="22"/>
              </w:rPr>
              <w:t>Yes</w:t>
            </w: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290C33">
            <w:pPr>
              <w:spacing w:line="276" w:lineRule="auto"/>
              <w:jc w:val="center"/>
              <w:rPr>
                <w:sz w:val="22"/>
                <w:szCs w:val="22"/>
              </w:rPr>
            </w:pPr>
            <w:r w:rsidRPr="00F56F47">
              <w:rPr>
                <w:sz w:val="22"/>
                <w:szCs w:val="22"/>
              </w:rPr>
              <w:t xml:space="preserve">Full Time, Part Time, </w:t>
            </w:r>
            <w:del w:id="15" w:author="Namita Sivasankaran" w:date="2016-11-16T14:19:00Z">
              <w:r w:rsidRPr="00F56F47" w:rsidDel="00290C33">
                <w:rPr>
                  <w:sz w:val="22"/>
                  <w:szCs w:val="22"/>
                </w:rPr>
                <w:delText>None</w:delText>
              </w:r>
            </w:del>
            <w:ins w:id="16" w:author="Namita Sivasankaran" w:date="2016-11-16T14:19:00Z">
              <w:r w:rsidR="00290C33">
                <w:rPr>
                  <w:sz w:val="22"/>
                  <w:szCs w:val="22"/>
                </w:rPr>
                <w:t>Not Involved</w:t>
              </w:r>
            </w:ins>
          </w:p>
        </w:tc>
      </w:tr>
      <w:tr w:rsidR="00295D20" w:rsidRPr="00F56F47" w:rsidTr="000C7770">
        <w:trPr>
          <w:trHeight w:val="1370"/>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Have you ever been a proprietor or partner of any other company</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Yes, No</w:t>
            </w:r>
          </w:p>
        </w:tc>
        <w:tc>
          <w:tcPr>
            <w:tcW w:w="857" w:type="dxa"/>
            <w:vAlign w:val="center"/>
          </w:tcPr>
          <w:p w:rsidR="00C66B59" w:rsidRPr="00F56F47" w:rsidRDefault="00C66B59" w:rsidP="00B03612">
            <w:pPr>
              <w:spacing w:line="276" w:lineRule="auto"/>
              <w:jc w:val="center"/>
              <w:rPr>
                <w:sz w:val="22"/>
                <w:szCs w:val="22"/>
              </w:rPr>
            </w:pP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p>
        </w:tc>
      </w:tr>
      <w:tr w:rsidR="00295D20" w:rsidRPr="00F56F47" w:rsidTr="0082713B">
        <w:trPr>
          <w:trHeight w:val="480"/>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If yes, did the business close?</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Yes, No</w:t>
            </w:r>
          </w:p>
        </w:tc>
        <w:tc>
          <w:tcPr>
            <w:tcW w:w="857" w:type="dxa"/>
            <w:vAlign w:val="center"/>
          </w:tcPr>
          <w:p w:rsidR="00C66B59" w:rsidRPr="00F56F47" w:rsidRDefault="00C66B59" w:rsidP="00B03612">
            <w:pPr>
              <w:spacing w:line="276" w:lineRule="auto"/>
              <w:jc w:val="center"/>
              <w:rPr>
                <w:sz w:val="22"/>
                <w:szCs w:val="22"/>
              </w:rPr>
            </w:pP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p>
        </w:tc>
      </w:tr>
      <w:tr w:rsidR="006C64AA" w:rsidRPr="00F56F47" w:rsidTr="0082713B">
        <w:trPr>
          <w:trHeight w:val="44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6C64AA">
            <w:pPr>
              <w:spacing w:line="276" w:lineRule="auto"/>
              <w:jc w:val="center"/>
              <w:rPr>
                <w:sz w:val="22"/>
                <w:szCs w:val="22"/>
              </w:rPr>
            </w:pPr>
            <w:r w:rsidRPr="00F56F47">
              <w:rPr>
                <w:sz w:val="22"/>
                <w:szCs w:val="22"/>
              </w:rPr>
              <w:t>Month/Year (of business closure)</w:t>
            </w:r>
          </w:p>
        </w:tc>
        <w:tc>
          <w:tcPr>
            <w:tcW w:w="1933" w:type="dxa"/>
            <w:vAlign w:val="center"/>
          </w:tcPr>
          <w:p w:rsidR="006C64AA" w:rsidRPr="00F56F47" w:rsidRDefault="006C64AA" w:rsidP="006C64AA">
            <w:pPr>
              <w:spacing w:line="276" w:lineRule="auto"/>
              <w:jc w:val="center"/>
              <w:rPr>
                <w:sz w:val="22"/>
                <w:szCs w:val="22"/>
              </w:rPr>
            </w:pPr>
            <w:r w:rsidRPr="00F56F47">
              <w:rPr>
                <w:sz w:val="22"/>
                <w:szCs w:val="22"/>
              </w:rPr>
              <w:t>Date</w:t>
            </w:r>
          </w:p>
        </w:tc>
        <w:tc>
          <w:tcPr>
            <w:tcW w:w="857" w:type="dxa"/>
            <w:vAlign w:val="center"/>
          </w:tcPr>
          <w:p w:rsidR="006C64AA" w:rsidRPr="00F56F47" w:rsidRDefault="006C64AA" w:rsidP="006C64AA">
            <w:pPr>
              <w:spacing w:line="276" w:lineRule="auto"/>
              <w:jc w:val="center"/>
              <w:rPr>
                <w:sz w:val="22"/>
                <w:szCs w:val="22"/>
              </w:rPr>
            </w:pPr>
          </w:p>
        </w:tc>
        <w:tc>
          <w:tcPr>
            <w:tcW w:w="1302" w:type="dxa"/>
            <w:vAlign w:val="center"/>
          </w:tcPr>
          <w:p w:rsidR="006C64AA" w:rsidRPr="00F56F47" w:rsidRDefault="006C64AA" w:rsidP="006C64AA">
            <w:pPr>
              <w:spacing w:line="276" w:lineRule="auto"/>
              <w:jc w:val="center"/>
              <w:rPr>
                <w:sz w:val="22"/>
                <w:szCs w:val="22"/>
              </w:rPr>
            </w:pPr>
          </w:p>
        </w:tc>
        <w:tc>
          <w:tcPr>
            <w:tcW w:w="3597" w:type="dxa"/>
            <w:vAlign w:val="center"/>
          </w:tcPr>
          <w:p w:rsidR="006C64AA" w:rsidRPr="00F56F47" w:rsidRDefault="006C64AA" w:rsidP="006C64AA">
            <w:pPr>
              <w:spacing w:line="276" w:lineRule="auto"/>
              <w:jc w:val="center"/>
              <w:rPr>
                <w:sz w:val="22"/>
                <w:szCs w:val="22"/>
              </w:rPr>
            </w:pPr>
            <w:r w:rsidRPr="00F56F47">
              <w:rPr>
                <w:sz w:val="22"/>
                <w:szCs w:val="22"/>
              </w:rPr>
              <w:t>MM/YYYY</w:t>
            </w:r>
          </w:p>
        </w:tc>
      </w:tr>
      <w:tr w:rsidR="006C64AA" w:rsidRPr="00F56F47" w:rsidTr="0082713B">
        <w:trPr>
          <w:trHeight w:val="1007"/>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B8CCE4" w:themeFill="accent1" w:themeFillTint="66"/>
            <w:vAlign w:val="center"/>
          </w:tcPr>
          <w:p w:rsidR="006C64AA" w:rsidRPr="00F56F47" w:rsidRDefault="0082713B" w:rsidP="00B03612">
            <w:pPr>
              <w:spacing w:line="276" w:lineRule="auto"/>
              <w:jc w:val="center"/>
              <w:rPr>
                <w:sz w:val="22"/>
                <w:szCs w:val="22"/>
              </w:rPr>
            </w:pPr>
            <w:r>
              <w:rPr>
                <w:sz w:val="22"/>
                <w:szCs w:val="22"/>
              </w:rPr>
              <w:t>Submit button for de-dupe</w:t>
            </w:r>
          </w:p>
        </w:tc>
        <w:tc>
          <w:tcPr>
            <w:tcW w:w="1933" w:type="dxa"/>
            <w:vAlign w:val="center"/>
          </w:tcPr>
          <w:p w:rsidR="006C64AA" w:rsidRPr="00F56F47" w:rsidRDefault="0082713B" w:rsidP="00B03612">
            <w:pPr>
              <w:spacing w:line="276" w:lineRule="auto"/>
              <w:jc w:val="center"/>
              <w:rPr>
                <w:sz w:val="22"/>
                <w:szCs w:val="22"/>
              </w:rPr>
            </w:pPr>
            <w:r>
              <w:rPr>
                <w:sz w:val="22"/>
                <w:szCs w:val="22"/>
              </w:rPr>
              <w:t>Button</w:t>
            </w:r>
          </w:p>
        </w:tc>
        <w:tc>
          <w:tcPr>
            <w:tcW w:w="857" w:type="dxa"/>
            <w:vAlign w:val="center"/>
          </w:tcPr>
          <w:p w:rsidR="006C64AA" w:rsidRPr="00F56F47" w:rsidRDefault="006C64AA" w:rsidP="00B03612">
            <w:pPr>
              <w:spacing w:line="276" w:lineRule="auto"/>
              <w:jc w:val="center"/>
              <w:rPr>
                <w:sz w:val="22"/>
                <w:szCs w:val="22"/>
              </w:rPr>
            </w:pPr>
          </w:p>
        </w:tc>
        <w:tc>
          <w:tcPr>
            <w:tcW w:w="1302" w:type="dxa"/>
            <w:vAlign w:val="center"/>
          </w:tcPr>
          <w:p w:rsidR="006C64AA" w:rsidRPr="00F56F47" w:rsidRDefault="006C64AA" w:rsidP="00B03612">
            <w:pPr>
              <w:spacing w:line="276" w:lineRule="auto"/>
              <w:jc w:val="center"/>
              <w:rPr>
                <w:sz w:val="22"/>
                <w:szCs w:val="22"/>
              </w:rPr>
            </w:pPr>
          </w:p>
        </w:tc>
        <w:tc>
          <w:tcPr>
            <w:tcW w:w="3597" w:type="dxa"/>
            <w:vAlign w:val="center"/>
          </w:tcPr>
          <w:p w:rsidR="0082713B" w:rsidRDefault="0082713B" w:rsidP="00B03612">
            <w:pPr>
              <w:spacing w:line="276" w:lineRule="auto"/>
              <w:jc w:val="center"/>
              <w:rPr>
                <w:sz w:val="22"/>
                <w:szCs w:val="22"/>
              </w:rPr>
            </w:pPr>
            <w:r>
              <w:rPr>
                <w:sz w:val="22"/>
                <w:szCs w:val="22"/>
              </w:rPr>
              <w:t>Perform de-dupe</w:t>
            </w:r>
          </w:p>
          <w:p w:rsidR="006C64AA" w:rsidRDefault="0082713B" w:rsidP="00B03612">
            <w:pPr>
              <w:spacing w:line="276" w:lineRule="auto"/>
              <w:jc w:val="center"/>
              <w:rPr>
                <w:sz w:val="22"/>
                <w:szCs w:val="22"/>
              </w:rPr>
            </w:pPr>
            <w:r>
              <w:rPr>
                <w:sz w:val="22"/>
                <w:szCs w:val="22"/>
              </w:rPr>
              <w:t xml:space="preserve"> show conflict message for duplicates</w:t>
            </w:r>
          </w:p>
          <w:p w:rsidR="0082713B" w:rsidRPr="00F56F47" w:rsidRDefault="0082713B" w:rsidP="00B03612">
            <w:pPr>
              <w:spacing w:line="276" w:lineRule="auto"/>
              <w:jc w:val="center"/>
              <w:rPr>
                <w:sz w:val="22"/>
                <w:szCs w:val="22"/>
              </w:rPr>
            </w:pPr>
            <w:r>
              <w:rPr>
                <w:sz w:val="22"/>
                <w:szCs w:val="22"/>
              </w:rPr>
              <w:t>proceed for non-duplicates</w:t>
            </w:r>
          </w:p>
        </w:tc>
      </w:tr>
      <w:tr w:rsidR="006C64AA" w:rsidRPr="00F56F47" w:rsidTr="0082713B">
        <w:trPr>
          <w:trHeight w:val="837"/>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restart"/>
            <w:vAlign w:val="center"/>
          </w:tcPr>
          <w:p w:rsidR="006C64AA" w:rsidRPr="00F56F47" w:rsidRDefault="006C64AA" w:rsidP="00B03612">
            <w:pPr>
              <w:jc w:val="center"/>
              <w:rPr>
                <w:sz w:val="22"/>
                <w:szCs w:val="22"/>
              </w:rPr>
            </w:pPr>
            <w:r w:rsidRPr="00F56F47">
              <w:rPr>
                <w:sz w:val="22"/>
                <w:szCs w:val="22"/>
              </w:rPr>
              <w:t>Address Details</w:t>
            </w:r>
          </w:p>
        </w:tc>
        <w:tc>
          <w:tcPr>
            <w:tcW w:w="2493" w:type="dxa"/>
            <w:vAlign w:val="center"/>
          </w:tcPr>
          <w:p w:rsidR="006C64AA" w:rsidRPr="00F56F47" w:rsidRDefault="006C64AA" w:rsidP="00B03612">
            <w:pPr>
              <w:jc w:val="center"/>
              <w:rPr>
                <w:sz w:val="22"/>
                <w:szCs w:val="22"/>
              </w:rPr>
            </w:pPr>
            <w:r w:rsidRPr="00F56F47">
              <w:rPr>
                <w:sz w:val="22"/>
                <w:szCs w:val="22"/>
              </w:rPr>
              <w:t>Type Of Address</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Permanent, Communication, As per Aadhar card</w:t>
            </w:r>
          </w:p>
        </w:tc>
      </w:tr>
      <w:tr w:rsidR="006C64AA" w:rsidRPr="00F56F47" w:rsidTr="0082713B">
        <w:trPr>
          <w:trHeight w:val="68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Care of</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76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Building</w:t>
            </w:r>
          </w:p>
        </w:tc>
        <w:tc>
          <w:tcPr>
            <w:tcW w:w="1933" w:type="dxa"/>
            <w:vAlign w:val="center"/>
          </w:tcPr>
          <w:p w:rsidR="006C64AA" w:rsidRPr="00F56F47" w:rsidRDefault="006C64AA" w:rsidP="00B03612">
            <w:pPr>
              <w:jc w:val="center"/>
              <w:rPr>
                <w:sz w:val="22"/>
                <w:szCs w:val="22"/>
              </w:rPr>
            </w:pPr>
            <w:r w:rsidRPr="00F56F47">
              <w:rPr>
                <w:sz w:val="22"/>
                <w:szCs w:val="22"/>
              </w:rPr>
              <w:t>Alphanumeric, special characters</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Street</w:t>
            </w:r>
          </w:p>
        </w:tc>
        <w:tc>
          <w:tcPr>
            <w:tcW w:w="1933" w:type="dxa"/>
          </w:tcPr>
          <w:p w:rsidR="006C64AA" w:rsidRPr="00F56F47" w:rsidRDefault="006C64AA" w:rsidP="00B03612">
            <w:pPr>
              <w:jc w:val="center"/>
            </w:pPr>
            <w:r w:rsidRPr="00F56F47">
              <w:rPr>
                <w:sz w:val="22"/>
                <w:szCs w:val="22"/>
              </w:rPr>
              <w:t>Alphanumeric, special characters</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Landmark</w:t>
            </w:r>
          </w:p>
        </w:tc>
        <w:tc>
          <w:tcPr>
            <w:tcW w:w="1933" w:type="dxa"/>
          </w:tcPr>
          <w:p w:rsidR="006C64AA" w:rsidRPr="00F56F47" w:rsidRDefault="006C64AA" w:rsidP="00B03612">
            <w:pPr>
              <w:jc w:val="center"/>
            </w:pPr>
            <w:r w:rsidRPr="00F56F47">
              <w:rPr>
                <w:sz w:val="22"/>
                <w:szCs w:val="22"/>
              </w:rPr>
              <w:t>Alphanumeric, special characters</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Locality</w:t>
            </w:r>
          </w:p>
        </w:tc>
        <w:tc>
          <w:tcPr>
            <w:tcW w:w="1933" w:type="dxa"/>
          </w:tcPr>
          <w:p w:rsidR="006C64AA" w:rsidRPr="00F56F47" w:rsidRDefault="006C64AA" w:rsidP="00B03612">
            <w:pPr>
              <w:jc w:val="center"/>
            </w:pPr>
            <w:r w:rsidRPr="00F56F47">
              <w:rPr>
                <w:sz w:val="22"/>
                <w:szCs w:val="22"/>
              </w:rPr>
              <w:t>Alphanumeric, special characters</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52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922FFE">
            <w:pPr>
              <w:jc w:val="center"/>
              <w:rPr>
                <w:sz w:val="22"/>
                <w:szCs w:val="22"/>
              </w:rPr>
            </w:pPr>
            <w:r w:rsidRPr="00F56F47">
              <w:rPr>
                <w:sz w:val="22"/>
                <w:szCs w:val="22"/>
              </w:rPr>
              <w:t xml:space="preserve">Pincode </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Provide Pincode search master and populate – city/town, district,</w:t>
            </w:r>
            <w:r>
              <w:rPr>
                <w:sz w:val="22"/>
                <w:szCs w:val="22"/>
              </w:rPr>
              <w:t xml:space="preserve"> </w:t>
            </w:r>
            <w:r w:rsidRPr="00F56F47">
              <w:rPr>
                <w:sz w:val="22"/>
                <w:szCs w:val="22"/>
              </w:rPr>
              <w:t>state and country</w:t>
            </w:r>
          </w:p>
        </w:tc>
      </w:tr>
      <w:tr w:rsidR="006C64AA" w:rsidRPr="00F56F47" w:rsidTr="000C7770">
        <w:trPr>
          <w:trHeight w:val="45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Village/Town/City</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Auto-populated from Pincode master</w:t>
            </w:r>
          </w:p>
        </w:tc>
      </w:tr>
      <w:tr w:rsidR="006C64AA" w:rsidRPr="00F56F47" w:rsidTr="000C7770">
        <w:trPr>
          <w:trHeight w:val="41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0D4DE1">
            <w:pPr>
              <w:jc w:val="center"/>
              <w:rPr>
                <w:sz w:val="22"/>
                <w:szCs w:val="22"/>
              </w:rPr>
            </w:pPr>
            <w:r w:rsidRPr="00F56F47">
              <w:rPr>
                <w:sz w:val="22"/>
                <w:szCs w:val="22"/>
              </w:rPr>
              <w:t>District</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pPr>
              <w:jc w:val="center"/>
              <w:rPr>
                <w:sz w:val="22"/>
                <w:szCs w:val="22"/>
              </w:rPr>
            </w:pPr>
            <w:r w:rsidRPr="00F56F47">
              <w:rPr>
                <w:sz w:val="22"/>
                <w:szCs w:val="22"/>
              </w:rPr>
              <w:t>Auto-populated from Pincode master</w:t>
            </w:r>
          </w:p>
        </w:tc>
      </w:tr>
      <w:tr w:rsidR="006C64AA" w:rsidRPr="00F56F47" w:rsidTr="000C7770">
        <w:trPr>
          <w:trHeight w:val="435"/>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0D4DE1">
            <w:pPr>
              <w:jc w:val="center"/>
              <w:rPr>
                <w:sz w:val="22"/>
                <w:szCs w:val="22"/>
              </w:rPr>
            </w:pPr>
            <w:r w:rsidRPr="00F56F47">
              <w:rPr>
                <w:sz w:val="22"/>
                <w:szCs w:val="22"/>
              </w:rPr>
              <w:t>State</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pPr>
              <w:jc w:val="center"/>
              <w:rPr>
                <w:sz w:val="22"/>
                <w:szCs w:val="22"/>
              </w:rPr>
            </w:pPr>
            <w:r w:rsidRPr="00F56F47">
              <w:rPr>
                <w:sz w:val="22"/>
                <w:szCs w:val="22"/>
              </w:rPr>
              <w:t>Auto-populated from Pincode master</w:t>
            </w:r>
          </w:p>
        </w:tc>
      </w:tr>
      <w:tr w:rsidR="006C64AA" w:rsidRPr="00F56F47" w:rsidTr="0082713B">
        <w:trPr>
          <w:trHeight w:val="54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Country</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pPr>
              <w:jc w:val="center"/>
              <w:rPr>
                <w:sz w:val="22"/>
                <w:szCs w:val="22"/>
              </w:rPr>
            </w:pPr>
            <w:r w:rsidRPr="00F56F47">
              <w:rPr>
                <w:sz w:val="22"/>
                <w:szCs w:val="22"/>
              </w:rPr>
              <w:t>Auto-populated from Pincode master</w:t>
            </w:r>
          </w:p>
        </w:tc>
      </w:tr>
      <w:tr w:rsidR="006C64AA" w:rsidRPr="00F56F47" w:rsidTr="0082713B">
        <w:trPr>
          <w:trHeight w:val="338"/>
          <w:jc w:val="center"/>
        </w:trPr>
        <w:tc>
          <w:tcPr>
            <w:tcW w:w="955" w:type="dxa"/>
            <w:vMerge w:val="restart"/>
            <w:textDirection w:val="btLr"/>
            <w:vAlign w:val="center"/>
          </w:tcPr>
          <w:p w:rsidR="006C64AA" w:rsidRPr="00F56F47" w:rsidRDefault="006C64AA" w:rsidP="00B03612">
            <w:pPr>
              <w:ind w:left="113" w:right="113"/>
              <w:rPr>
                <w:sz w:val="28"/>
                <w:szCs w:val="28"/>
              </w:rPr>
            </w:pPr>
            <w:r w:rsidRPr="00F56F47">
              <w:rPr>
                <w:sz w:val="28"/>
                <w:szCs w:val="28"/>
              </w:rPr>
              <w:lastRenderedPageBreak/>
              <w:t>APPLICANT</w:t>
            </w: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Location</w:t>
            </w:r>
          </w:p>
        </w:tc>
        <w:tc>
          <w:tcPr>
            <w:tcW w:w="1933" w:type="dxa"/>
            <w:vAlign w:val="center"/>
          </w:tcPr>
          <w:p w:rsidR="006C64AA" w:rsidRPr="00F56F47" w:rsidRDefault="006C64AA" w:rsidP="00B03612">
            <w:pPr>
              <w:jc w:val="center"/>
              <w:rPr>
                <w:sz w:val="22"/>
                <w:szCs w:val="22"/>
              </w:rPr>
            </w:pPr>
            <w:r w:rsidRPr="00F56F47">
              <w:rPr>
                <w:sz w:val="22"/>
                <w:szCs w:val="22"/>
              </w:rPr>
              <w:t>GPS Co-ordinates</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82713B">
        <w:trPr>
          <w:trHeight w:val="855"/>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Is the Communication Address same as the Aadhar Card address?</w:t>
            </w:r>
          </w:p>
        </w:tc>
        <w:tc>
          <w:tcPr>
            <w:tcW w:w="1933" w:type="dxa"/>
            <w:vAlign w:val="center"/>
          </w:tcPr>
          <w:p w:rsidR="006C64AA" w:rsidRPr="00F56F47" w:rsidRDefault="006C64AA" w:rsidP="00B03612">
            <w:pPr>
              <w:jc w:val="center"/>
              <w:rPr>
                <w:sz w:val="22"/>
                <w:szCs w:val="22"/>
              </w:rPr>
            </w:pPr>
            <w:r w:rsidRPr="00F56F47">
              <w:rPr>
                <w:sz w:val="22"/>
                <w:szCs w:val="22"/>
              </w:rPr>
              <w:t>Yes, No</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82713B">
        <w:trPr>
          <w:trHeight w:val="70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Line 1</w:t>
            </w:r>
          </w:p>
        </w:tc>
        <w:tc>
          <w:tcPr>
            <w:tcW w:w="1933" w:type="dxa"/>
            <w:vAlign w:val="center"/>
          </w:tcPr>
          <w:p w:rsidR="006C64AA" w:rsidRPr="00F56F47" w:rsidRDefault="006C64AA" w:rsidP="00B03612">
            <w:pPr>
              <w:jc w:val="center"/>
              <w:rPr>
                <w:sz w:val="22"/>
                <w:szCs w:val="22"/>
              </w:rPr>
            </w:pPr>
            <w:r w:rsidRPr="00F56F47">
              <w:rPr>
                <w:sz w:val="22"/>
                <w:szCs w:val="22"/>
              </w:rPr>
              <w:t>Alpha numeric</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rPr>
                <w:sz w:val="22"/>
                <w:szCs w:val="22"/>
              </w:rPr>
            </w:pPr>
            <w:r w:rsidRPr="00F56F47">
              <w:rPr>
                <w:sz w:val="22"/>
                <w:szCs w:val="22"/>
              </w:rPr>
              <w:t>Populate if communication address different from Aadhar card</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Line 2</w:t>
            </w:r>
          </w:p>
        </w:tc>
        <w:tc>
          <w:tcPr>
            <w:tcW w:w="1933" w:type="dxa"/>
            <w:vAlign w:val="center"/>
          </w:tcPr>
          <w:p w:rsidR="006C64AA" w:rsidRPr="00F56F47" w:rsidRDefault="006C64AA" w:rsidP="00B03612">
            <w:pPr>
              <w:jc w:val="center"/>
              <w:rPr>
                <w:sz w:val="22"/>
                <w:szCs w:val="22"/>
              </w:rPr>
            </w:pPr>
            <w:r w:rsidRPr="00F56F47">
              <w:rPr>
                <w:sz w:val="22"/>
                <w:szCs w:val="22"/>
              </w:rPr>
              <w:t>Alpha 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r w:rsidRPr="00F56F47">
              <w:rPr>
                <w:sz w:val="22"/>
                <w:szCs w:val="22"/>
              </w:rPr>
              <w:t>Populate if communication address different from Aadhar card</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Area</w:t>
            </w:r>
          </w:p>
        </w:tc>
        <w:tc>
          <w:tcPr>
            <w:tcW w:w="1933" w:type="dxa"/>
            <w:vAlign w:val="center"/>
          </w:tcPr>
          <w:p w:rsidR="006C64AA" w:rsidRPr="00F56F47" w:rsidRDefault="006C64AA" w:rsidP="00B03612">
            <w:pPr>
              <w:jc w:val="center"/>
              <w:rPr>
                <w:sz w:val="22"/>
                <w:szCs w:val="22"/>
              </w:rPr>
            </w:pPr>
            <w:r w:rsidRPr="00F56F47">
              <w:rPr>
                <w:sz w:val="22"/>
                <w:szCs w:val="22"/>
              </w:rPr>
              <w:t>Alpha 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r w:rsidRPr="00F56F47">
              <w:rPr>
                <w:sz w:val="22"/>
                <w:szCs w:val="22"/>
              </w:rPr>
              <w:t>Populate if communication address different from Aadhar card</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Land Mark</w:t>
            </w:r>
          </w:p>
        </w:tc>
        <w:tc>
          <w:tcPr>
            <w:tcW w:w="1933" w:type="dxa"/>
            <w:vAlign w:val="center"/>
          </w:tcPr>
          <w:p w:rsidR="006C64AA" w:rsidRPr="00F56F47" w:rsidRDefault="006C64AA" w:rsidP="00B03612">
            <w:pPr>
              <w:jc w:val="center"/>
              <w:rPr>
                <w:sz w:val="22"/>
                <w:szCs w:val="22"/>
              </w:rPr>
            </w:pPr>
            <w:r w:rsidRPr="00F56F47">
              <w:rPr>
                <w:sz w:val="22"/>
                <w:szCs w:val="22"/>
              </w:rPr>
              <w:t>Alpha numeric</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r w:rsidRPr="00F56F47">
              <w:rPr>
                <w:sz w:val="22"/>
                <w:szCs w:val="22"/>
              </w:rPr>
              <w:t>Populate if communication address different from Aadhar card</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Pincode</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r w:rsidRPr="00F56F47">
              <w:rPr>
                <w:sz w:val="22"/>
                <w:szCs w:val="22"/>
              </w:rPr>
              <w:t>Populate if communication address different from Aadhar card</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State</w:t>
            </w:r>
          </w:p>
        </w:tc>
        <w:tc>
          <w:tcPr>
            <w:tcW w:w="1933" w:type="dxa"/>
            <w:vAlign w:val="center"/>
          </w:tcPr>
          <w:p w:rsidR="006C64AA" w:rsidRPr="00F56F47" w:rsidRDefault="006C64AA" w:rsidP="00B03612">
            <w:pPr>
              <w:jc w:val="center"/>
              <w:rPr>
                <w:sz w:val="22"/>
                <w:szCs w:val="22"/>
              </w:rPr>
            </w:pPr>
            <w:r w:rsidRPr="00F56F47">
              <w:rPr>
                <w:sz w:val="22"/>
                <w:szCs w:val="22"/>
              </w:rPr>
              <w:t>Auto populated</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rPr>
                <w:sz w:val="22"/>
                <w:szCs w:val="22"/>
              </w:rPr>
            </w:pPr>
            <w:r w:rsidRPr="00F56F47">
              <w:rPr>
                <w:sz w:val="22"/>
                <w:szCs w:val="22"/>
              </w:rPr>
              <w:t>Auto populated based on Pincode; Populate if communication address different from Aadhar card</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District</w:t>
            </w:r>
          </w:p>
        </w:tc>
        <w:tc>
          <w:tcPr>
            <w:tcW w:w="1933" w:type="dxa"/>
            <w:vAlign w:val="center"/>
          </w:tcPr>
          <w:p w:rsidR="006C64AA" w:rsidRPr="00F56F47" w:rsidRDefault="006C64AA" w:rsidP="00B03612">
            <w:pPr>
              <w:jc w:val="center"/>
              <w:rPr>
                <w:sz w:val="22"/>
                <w:szCs w:val="22"/>
              </w:rPr>
            </w:pPr>
            <w:r w:rsidRPr="00F56F47">
              <w:rPr>
                <w:sz w:val="22"/>
                <w:szCs w:val="22"/>
              </w:rPr>
              <w:t>Auto populated</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r w:rsidRPr="00F56F47">
              <w:rPr>
                <w:sz w:val="22"/>
                <w:szCs w:val="22"/>
              </w:rPr>
              <w:t>Auto populated based on Pincode; Populate if communication address different from Aadhar card</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City/Town/Village</w:t>
            </w:r>
          </w:p>
        </w:tc>
        <w:tc>
          <w:tcPr>
            <w:tcW w:w="1933" w:type="dxa"/>
            <w:vAlign w:val="center"/>
          </w:tcPr>
          <w:p w:rsidR="006C64AA" w:rsidRPr="00F56F47" w:rsidRDefault="006C64AA" w:rsidP="00B03612">
            <w:pPr>
              <w:jc w:val="center"/>
              <w:rPr>
                <w:sz w:val="22"/>
                <w:szCs w:val="22"/>
              </w:rPr>
            </w:pPr>
            <w:r w:rsidRPr="00F56F47">
              <w:rPr>
                <w:sz w:val="22"/>
                <w:szCs w:val="22"/>
              </w:rPr>
              <w:t>Auto populated</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r w:rsidRPr="00F56F47">
              <w:rPr>
                <w:sz w:val="22"/>
                <w:szCs w:val="22"/>
              </w:rPr>
              <w:t>Auto populated based on Pincode; Populate if communication address different from Aadhar card</w:t>
            </w:r>
          </w:p>
        </w:tc>
      </w:tr>
      <w:tr w:rsidR="006C64AA" w:rsidRPr="00F56F47" w:rsidTr="0082713B">
        <w:trPr>
          <w:trHeight w:val="33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Ownership</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290C33" w:rsidP="00B03612">
            <w:pPr>
              <w:jc w:val="center"/>
              <w:rPr>
                <w:sz w:val="22"/>
                <w:szCs w:val="22"/>
              </w:rPr>
            </w:pPr>
            <w:ins w:id="17" w:author="Namita Sivasankaran" w:date="2016-11-16T14:29:00Z">
              <w:r w:rsidRPr="00290C33">
                <w:rPr>
                  <w:sz w:val="22"/>
                  <w:szCs w:val="22"/>
                </w:rPr>
                <w:t>Owned; Own house without registration; Family Property;</w:t>
              </w:r>
            </w:ins>
            <w:ins w:id="18" w:author="Namita Sivasankaran" w:date="2016-11-16T14:31:00Z">
              <w:r>
                <w:rPr>
                  <w:sz w:val="22"/>
                  <w:szCs w:val="22"/>
                </w:rPr>
                <w:t xml:space="preserve"> </w:t>
              </w:r>
            </w:ins>
            <w:ins w:id="19" w:author="Namita Sivasankaran" w:date="2016-11-16T14:29:00Z">
              <w:r w:rsidRPr="00290C33">
                <w:rPr>
                  <w:sz w:val="22"/>
                  <w:szCs w:val="22"/>
                </w:rPr>
                <w:t>Leased; Rental</w:t>
              </w:r>
            </w:ins>
            <w:del w:id="20" w:author="Namita Sivasankaran" w:date="2016-11-16T14:29:00Z">
              <w:r w:rsidR="006C64AA" w:rsidRPr="00F56F47" w:rsidDel="00290C33">
                <w:rPr>
                  <w:sz w:val="22"/>
                  <w:szCs w:val="22"/>
                </w:rPr>
                <w:delText>Own, Rent, Lease</w:delText>
              </w:r>
            </w:del>
          </w:p>
        </w:tc>
      </w:tr>
      <w:tr w:rsidR="006C64AA" w:rsidRPr="00F56F47" w:rsidTr="0082713B">
        <w:trPr>
          <w:trHeight w:val="64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How many years are you living in present Area?</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290C33" w:rsidP="00B03612">
            <w:pPr>
              <w:jc w:val="center"/>
              <w:rPr>
                <w:sz w:val="22"/>
                <w:szCs w:val="22"/>
              </w:rPr>
            </w:pPr>
            <w:ins w:id="21" w:author="Namita Sivasankaran" w:date="2016-11-16T14:31:00Z">
              <w:r w:rsidRPr="00290C33">
                <w:rPr>
                  <w:sz w:val="22"/>
                  <w:szCs w:val="22"/>
                </w:rPr>
                <w:t>Less than 1 year, 1 to 3 years, 3 to 4 years, 4 to 5 years, greater than 5years</w:t>
              </w:r>
            </w:ins>
            <w:del w:id="22" w:author="Namita Sivasankaran" w:date="2016-11-16T14:31:00Z">
              <w:r w:rsidR="006C64AA" w:rsidRPr="00F56F47" w:rsidDel="00290C33">
                <w:rPr>
                  <w:sz w:val="22"/>
                  <w:szCs w:val="22"/>
                </w:rPr>
                <w:delText>Less than 1 year, 1 to 3 years, 4 to 6 years, 6 to 10 years, greater than 10 years</w:delText>
              </w:r>
            </w:del>
          </w:p>
        </w:tc>
      </w:tr>
      <w:tr w:rsidR="006C64AA" w:rsidRPr="00F56F47" w:rsidTr="0082713B">
        <w:trPr>
          <w:trHeight w:val="757"/>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How many years are you living in current Address?</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Less than 1 year, 1 to 3 years, 4 to 6 years, 6 to 10 years, greater than 10 years</w:t>
            </w:r>
          </w:p>
        </w:tc>
      </w:tr>
      <w:tr w:rsidR="006C64AA" w:rsidRPr="00F56F47" w:rsidTr="0082713B">
        <w:trPr>
          <w:trHeight w:val="76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 xml:space="preserve">Is the Communication </w:t>
            </w:r>
            <w:proofErr w:type="gramStart"/>
            <w:r w:rsidRPr="00F56F47">
              <w:rPr>
                <w:sz w:val="22"/>
                <w:szCs w:val="22"/>
              </w:rPr>
              <w:t>Address</w:t>
            </w:r>
            <w:proofErr w:type="gramEnd"/>
            <w:r w:rsidRPr="00F56F47">
              <w:rPr>
                <w:sz w:val="22"/>
                <w:szCs w:val="22"/>
              </w:rPr>
              <w:t xml:space="preserve"> same as Permanent Address?</w:t>
            </w:r>
          </w:p>
        </w:tc>
        <w:tc>
          <w:tcPr>
            <w:tcW w:w="1933" w:type="dxa"/>
            <w:vAlign w:val="center"/>
          </w:tcPr>
          <w:p w:rsidR="006C64AA" w:rsidRPr="00F56F47" w:rsidRDefault="006C64AA" w:rsidP="00B03612">
            <w:pPr>
              <w:jc w:val="center"/>
              <w:rPr>
                <w:sz w:val="22"/>
                <w:szCs w:val="22"/>
              </w:rPr>
            </w:pPr>
            <w:r w:rsidRPr="00F56F47">
              <w:rPr>
                <w:sz w:val="22"/>
                <w:szCs w:val="22"/>
              </w:rPr>
              <w:t>Radio Buttons</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Yes/No- If no, populate same fields to capture permanent Address</w:t>
            </w:r>
          </w:p>
        </w:tc>
      </w:tr>
      <w:tr w:rsidR="006C64AA" w:rsidRPr="00F56F47" w:rsidTr="000C7770">
        <w:trPr>
          <w:trHeight w:val="665"/>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val="restart"/>
            <w:textDirection w:val="btLr"/>
            <w:vAlign w:val="center"/>
          </w:tcPr>
          <w:p w:rsidR="006C64AA" w:rsidRPr="00F56F47" w:rsidRDefault="006C64AA" w:rsidP="00B03612">
            <w:pPr>
              <w:ind w:left="113" w:right="113"/>
              <w:jc w:val="center"/>
              <w:rPr>
                <w:sz w:val="22"/>
                <w:szCs w:val="22"/>
              </w:rPr>
            </w:pPr>
            <w:r w:rsidRPr="00F56F47">
              <w:rPr>
                <w:sz w:val="22"/>
                <w:szCs w:val="22"/>
              </w:rPr>
              <w:t>Liabilities</w:t>
            </w:r>
          </w:p>
        </w:tc>
        <w:tc>
          <w:tcPr>
            <w:tcW w:w="2142" w:type="dxa"/>
            <w:vAlign w:val="center"/>
          </w:tcPr>
          <w:p w:rsidR="006C64AA" w:rsidRPr="00F56F47" w:rsidRDefault="006C64AA" w:rsidP="00B03612">
            <w:pPr>
              <w:jc w:val="center"/>
              <w:rPr>
                <w:sz w:val="22"/>
                <w:szCs w:val="22"/>
              </w:rPr>
            </w:pPr>
            <w:r w:rsidRPr="00F56F47">
              <w:rPr>
                <w:sz w:val="22"/>
                <w:szCs w:val="22"/>
              </w:rPr>
              <w:t>-</w:t>
            </w:r>
          </w:p>
        </w:tc>
        <w:tc>
          <w:tcPr>
            <w:tcW w:w="2493" w:type="dxa"/>
            <w:vAlign w:val="center"/>
          </w:tcPr>
          <w:p w:rsidR="006C64AA" w:rsidRPr="00F56F47" w:rsidRDefault="006C64AA" w:rsidP="00B03612">
            <w:pPr>
              <w:jc w:val="center"/>
              <w:rPr>
                <w:sz w:val="22"/>
                <w:szCs w:val="22"/>
              </w:rPr>
            </w:pPr>
            <w:r w:rsidRPr="00F56F47">
              <w:rPr>
                <w:sz w:val="22"/>
                <w:szCs w:val="22"/>
              </w:rPr>
              <w:t>Debt Source</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Cs w:val="22"/>
              </w:rPr>
            </w:pPr>
            <w:r w:rsidRPr="00F56F47">
              <w:rPr>
                <w:szCs w:val="22"/>
              </w:rPr>
              <w:t>refer to screening dropdown sheet (required), If it is CC it should be auto populated from Bank statement</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7D41DC">
            <w:pPr>
              <w:jc w:val="center"/>
              <w:rPr>
                <w:sz w:val="22"/>
                <w:szCs w:val="22"/>
              </w:rPr>
            </w:pPr>
            <w:r w:rsidRPr="00F56F47">
              <w:rPr>
                <w:sz w:val="22"/>
                <w:szCs w:val="22"/>
              </w:rPr>
              <w:t>Creditor's Name</w:t>
            </w:r>
          </w:p>
        </w:tc>
        <w:tc>
          <w:tcPr>
            <w:tcW w:w="1933" w:type="dxa"/>
            <w:vAlign w:val="center"/>
          </w:tcPr>
          <w:p w:rsidR="006C64AA" w:rsidRPr="00F56F47" w:rsidRDefault="006C64AA" w:rsidP="007D41DC">
            <w:pPr>
              <w:jc w:val="center"/>
              <w:rPr>
                <w:sz w:val="22"/>
                <w:szCs w:val="22"/>
              </w:rPr>
            </w:pPr>
            <w:r w:rsidRPr="00F56F47">
              <w:rPr>
                <w:sz w:val="22"/>
                <w:szCs w:val="22"/>
              </w:rPr>
              <w:t>Alphanumeric</w:t>
            </w:r>
          </w:p>
        </w:tc>
        <w:tc>
          <w:tcPr>
            <w:tcW w:w="857" w:type="dxa"/>
            <w:vAlign w:val="center"/>
          </w:tcPr>
          <w:p w:rsidR="006C64AA" w:rsidRPr="00F56F47" w:rsidRDefault="006C64AA" w:rsidP="007D41DC">
            <w:pPr>
              <w:jc w:val="center"/>
              <w:rPr>
                <w:sz w:val="22"/>
                <w:szCs w:val="22"/>
              </w:rPr>
            </w:pPr>
          </w:p>
        </w:tc>
        <w:tc>
          <w:tcPr>
            <w:tcW w:w="1302" w:type="dxa"/>
            <w:vAlign w:val="center"/>
          </w:tcPr>
          <w:p w:rsidR="006C64AA" w:rsidRPr="00F56F47" w:rsidRDefault="006C64AA" w:rsidP="007D41DC">
            <w:pPr>
              <w:jc w:val="center"/>
              <w:rPr>
                <w:sz w:val="22"/>
                <w:szCs w:val="22"/>
              </w:rPr>
            </w:pPr>
          </w:p>
        </w:tc>
        <w:tc>
          <w:tcPr>
            <w:tcW w:w="3597" w:type="dxa"/>
            <w:vAlign w:val="center"/>
          </w:tcPr>
          <w:p w:rsidR="006C64AA" w:rsidRPr="00F56F47" w:rsidRDefault="006C64AA" w:rsidP="007D41DC">
            <w:pPr>
              <w:jc w:val="center"/>
              <w:rPr>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7D41DC">
            <w:pPr>
              <w:jc w:val="center"/>
              <w:rPr>
                <w:sz w:val="22"/>
                <w:szCs w:val="22"/>
              </w:rPr>
            </w:pPr>
            <w:r w:rsidRPr="00F56F47">
              <w:rPr>
                <w:sz w:val="22"/>
                <w:szCs w:val="22"/>
              </w:rPr>
              <w:t>Loan Amount</w:t>
            </w:r>
          </w:p>
        </w:tc>
        <w:tc>
          <w:tcPr>
            <w:tcW w:w="1933" w:type="dxa"/>
            <w:vAlign w:val="center"/>
          </w:tcPr>
          <w:p w:rsidR="006C64AA" w:rsidRPr="00F56F47" w:rsidRDefault="006C64AA" w:rsidP="007D41DC">
            <w:pPr>
              <w:jc w:val="center"/>
              <w:rPr>
                <w:sz w:val="22"/>
                <w:szCs w:val="22"/>
              </w:rPr>
            </w:pPr>
            <w:r w:rsidRPr="00F56F47">
              <w:rPr>
                <w:sz w:val="22"/>
                <w:szCs w:val="22"/>
              </w:rPr>
              <w:t>Numeric</w:t>
            </w:r>
          </w:p>
        </w:tc>
        <w:tc>
          <w:tcPr>
            <w:tcW w:w="857" w:type="dxa"/>
            <w:vAlign w:val="center"/>
          </w:tcPr>
          <w:p w:rsidR="006C64AA" w:rsidRPr="00F56F47" w:rsidRDefault="006C64AA" w:rsidP="007D41DC">
            <w:pPr>
              <w:jc w:val="center"/>
              <w:rPr>
                <w:sz w:val="22"/>
                <w:szCs w:val="22"/>
              </w:rPr>
            </w:pPr>
          </w:p>
        </w:tc>
        <w:tc>
          <w:tcPr>
            <w:tcW w:w="1302" w:type="dxa"/>
            <w:vAlign w:val="center"/>
          </w:tcPr>
          <w:p w:rsidR="006C64AA" w:rsidRPr="00F56F47" w:rsidRDefault="006C64AA" w:rsidP="007D41DC">
            <w:pPr>
              <w:jc w:val="center"/>
              <w:rPr>
                <w:sz w:val="22"/>
                <w:szCs w:val="22"/>
              </w:rPr>
            </w:pPr>
          </w:p>
        </w:tc>
        <w:tc>
          <w:tcPr>
            <w:tcW w:w="3597" w:type="dxa"/>
            <w:vAlign w:val="center"/>
          </w:tcPr>
          <w:p w:rsidR="006C64AA" w:rsidRPr="00F56F47" w:rsidRDefault="006C64AA" w:rsidP="007D41DC">
            <w:pPr>
              <w:jc w:val="center"/>
              <w:rPr>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7D41DC">
            <w:pPr>
              <w:jc w:val="center"/>
              <w:rPr>
                <w:sz w:val="22"/>
                <w:szCs w:val="22"/>
              </w:rPr>
            </w:pPr>
            <w:r w:rsidRPr="00F56F47">
              <w:rPr>
                <w:sz w:val="22"/>
                <w:szCs w:val="22"/>
              </w:rPr>
              <w:t>Loan Outstanding</w:t>
            </w:r>
          </w:p>
        </w:tc>
        <w:tc>
          <w:tcPr>
            <w:tcW w:w="1933" w:type="dxa"/>
            <w:vAlign w:val="center"/>
          </w:tcPr>
          <w:p w:rsidR="006C64AA" w:rsidRPr="00F56F47" w:rsidRDefault="006C64AA" w:rsidP="007D41DC">
            <w:pPr>
              <w:jc w:val="center"/>
              <w:rPr>
                <w:sz w:val="22"/>
                <w:szCs w:val="22"/>
              </w:rPr>
            </w:pPr>
            <w:r w:rsidRPr="00F56F47">
              <w:rPr>
                <w:sz w:val="22"/>
                <w:szCs w:val="22"/>
              </w:rPr>
              <w:t>Numeric</w:t>
            </w:r>
          </w:p>
        </w:tc>
        <w:tc>
          <w:tcPr>
            <w:tcW w:w="857" w:type="dxa"/>
            <w:vAlign w:val="center"/>
          </w:tcPr>
          <w:p w:rsidR="006C64AA" w:rsidRPr="00F56F47" w:rsidRDefault="006C64AA" w:rsidP="007D41DC">
            <w:pPr>
              <w:jc w:val="center"/>
              <w:rPr>
                <w:sz w:val="22"/>
                <w:szCs w:val="22"/>
              </w:rPr>
            </w:pPr>
          </w:p>
        </w:tc>
        <w:tc>
          <w:tcPr>
            <w:tcW w:w="1302" w:type="dxa"/>
            <w:vAlign w:val="center"/>
          </w:tcPr>
          <w:p w:rsidR="006C64AA" w:rsidRPr="00F56F47" w:rsidRDefault="006C64AA" w:rsidP="007D41DC">
            <w:pPr>
              <w:jc w:val="center"/>
              <w:rPr>
                <w:sz w:val="22"/>
                <w:szCs w:val="22"/>
              </w:rPr>
            </w:pPr>
          </w:p>
        </w:tc>
        <w:tc>
          <w:tcPr>
            <w:tcW w:w="3597" w:type="dxa"/>
            <w:vAlign w:val="center"/>
          </w:tcPr>
          <w:p w:rsidR="006C64AA" w:rsidRPr="00F56F47" w:rsidRDefault="006C64AA" w:rsidP="007D41DC">
            <w:pPr>
              <w:jc w:val="center"/>
              <w:rPr>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7D41DC">
            <w:pPr>
              <w:jc w:val="center"/>
              <w:rPr>
                <w:sz w:val="22"/>
                <w:szCs w:val="22"/>
              </w:rPr>
            </w:pPr>
            <w:r w:rsidRPr="00F56F47">
              <w:rPr>
                <w:sz w:val="22"/>
                <w:szCs w:val="22"/>
              </w:rPr>
              <w:t>Loan term</w:t>
            </w:r>
          </w:p>
        </w:tc>
        <w:tc>
          <w:tcPr>
            <w:tcW w:w="1933" w:type="dxa"/>
            <w:vAlign w:val="center"/>
          </w:tcPr>
          <w:p w:rsidR="006C64AA" w:rsidRPr="00F56F47" w:rsidRDefault="006C64AA" w:rsidP="007D41DC">
            <w:pPr>
              <w:jc w:val="center"/>
              <w:rPr>
                <w:sz w:val="22"/>
                <w:szCs w:val="22"/>
              </w:rPr>
            </w:pPr>
            <w:r w:rsidRPr="00F56F47">
              <w:rPr>
                <w:sz w:val="22"/>
                <w:szCs w:val="22"/>
              </w:rPr>
              <w:t>Alphanumeric</w:t>
            </w:r>
          </w:p>
        </w:tc>
        <w:tc>
          <w:tcPr>
            <w:tcW w:w="857" w:type="dxa"/>
            <w:vAlign w:val="center"/>
          </w:tcPr>
          <w:p w:rsidR="006C64AA" w:rsidRPr="00F56F47" w:rsidRDefault="006C64AA" w:rsidP="007D41DC">
            <w:pPr>
              <w:jc w:val="center"/>
              <w:rPr>
                <w:sz w:val="22"/>
                <w:szCs w:val="22"/>
              </w:rPr>
            </w:pPr>
          </w:p>
        </w:tc>
        <w:tc>
          <w:tcPr>
            <w:tcW w:w="1302" w:type="dxa"/>
            <w:vAlign w:val="center"/>
          </w:tcPr>
          <w:p w:rsidR="006C64AA" w:rsidRPr="00F56F47" w:rsidRDefault="006C64AA" w:rsidP="007D41DC">
            <w:pPr>
              <w:jc w:val="center"/>
              <w:rPr>
                <w:sz w:val="22"/>
                <w:szCs w:val="22"/>
              </w:rPr>
            </w:pPr>
          </w:p>
        </w:tc>
        <w:tc>
          <w:tcPr>
            <w:tcW w:w="3597" w:type="dxa"/>
            <w:vAlign w:val="center"/>
          </w:tcPr>
          <w:p w:rsidR="006C64AA" w:rsidRPr="00F56F47" w:rsidRDefault="006C64AA" w:rsidP="007D41DC">
            <w:pPr>
              <w:jc w:val="center"/>
              <w:rPr>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7D41DC">
            <w:pPr>
              <w:jc w:val="center"/>
              <w:rPr>
                <w:sz w:val="22"/>
                <w:szCs w:val="22"/>
              </w:rPr>
            </w:pPr>
            <w:r w:rsidRPr="00F56F47">
              <w:rPr>
                <w:sz w:val="22"/>
                <w:szCs w:val="22"/>
              </w:rPr>
              <w:t>Monthly Installment</w:t>
            </w:r>
          </w:p>
        </w:tc>
        <w:tc>
          <w:tcPr>
            <w:tcW w:w="1933" w:type="dxa"/>
            <w:vAlign w:val="center"/>
          </w:tcPr>
          <w:p w:rsidR="006C64AA" w:rsidRPr="00F56F47" w:rsidRDefault="006C64AA" w:rsidP="007D41DC">
            <w:pPr>
              <w:jc w:val="center"/>
              <w:rPr>
                <w:sz w:val="22"/>
                <w:szCs w:val="22"/>
              </w:rPr>
            </w:pPr>
            <w:r w:rsidRPr="00F56F47">
              <w:rPr>
                <w:sz w:val="22"/>
                <w:szCs w:val="22"/>
              </w:rPr>
              <w:t>Numeric</w:t>
            </w:r>
          </w:p>
        </w:tc>
        <w:tc>
          <w:tcPr>
            <w:tcW w:w="857" w:type="dxa"/>
            <w:vAlign w:val="center"/>
          </w:tcPr>
          <w:p w:rsidR="006C64AA" w:rsidRPr="00F56F47" w:rsidRDefault="006C64AA" w:rsidP="007D41DC">
            <w:pPr>
              <w:jc w:val="center"/>
              <w:rPr>
                <w:sz w:val="22"/>
                <w:szCs w:val="22"/>
              </w:rPr>
            </w:pPr>
          </w:p>
        </w:tc>
        <w:tc>
          <w:tcPr>
            <w:tcW w:w="1302" w:type="dxa"/>
            <w:vAlign w:val="center"/>
          </w:tcPr>
          <w:p w:rsidR="006C64AA" w:rsidRPr="00F56F47" w:rsidRDefault="006C64AA" w:rsidP="007D41DC">
            <w:pPr>
              <w:jc w:val="center"/>
              <w:rPr>
                <w:sz w:val="22"/>
                <w:szCs w:val="22"/>
              </w:rPr>
            </w:pPr>
          </w:p>
        </w:tc>
        <w:tc>
          <w:tcPr>
            <w:tcW w:w="3597" w:type="dxa"/>
            <w:vAlign w:val="center"/>
          </w:tcPr>
          <w:p w:rsidR="006C64AA" w:rsidRPr="00F56F47" w:rsidRDefault="006C64AA" w:rsidP="007D41DC">
            <w:pPr>
              <w:jc w:val="center"/>
              <w:rPr>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7D41DC">
            <w:pPr>
              <w:jc w:val="center"/>
              <w:rPr>
                <w:sz w:val="22"/>
                <w:szCs w:val="22"/>
              </w:rPr>
            </w:pPr>
            <w:r w:rsidRPr="00F56F47">
              <w:rPr>
                <w:sz w:val="22"/>
                <w:szCs w:val="22"/>
              </w:rPr>
              <w:t>No. Of instalment Paid</w:t>
            </w:r>
          </w:p>
        </w:tc>
        <w:tc>
          <w:tcPr>
            <w:tcW w:w="1933" w:type="dxa"/>
            <w:vAlign w:val="center"/>
          </w:tcPr>
          <w:p w:rsidR="006C64AA" w:rsidRPr="00F56F47" w:rsidRDefault="006C64AA" w:rsidP="007D41DC">
            <w:pPr>
              <w:jc w:val="center"/>
              <w:rPr>
                <w:sz w:val="22"/>
                <w:szCs w:val="22"/>
              </w:rPr>
            </w:pPr>
            <w:r w:rsidRPr="00F56F47">
              <w:rPr>
                <w:sz w:val="22"/>
                <w:szCs w:val="22"/>
              </w:rPr>
              <w:t>Numeric</w:t>
            </w:r>
          </w:p>
        </w:tc>
        <w:tc>
          <w:tcPr>
            <w:tcW w:w="857" w:type="dxa"/>
            <w:vAlign w:val="center"/>
          </w:tcPr>
          <w:p w:rsidR="006C64AA" w:rsidRPr="00F56F47" w:rsidRDefault="006C64AA" w:rsidP="007D41DC">
            <w:pPr>
              <w:jc w:val="center"/>
              <w:rPr>
                <w:sz w:val="22"/>
                <w:szCs w:val="22"/>
              </w:rPr>
            </w:pPr>
          </w:p>
        </w:tc>
        <w:tc>
          <w:tcPr>
            <w:tcW w:w="1302" w:type="dxa"/>
            <w:vAlign w:val="center"/>
          </w:tcPr>
          <w:p w:rsidR="006C64AA" w:rsidRPr="00F56F47" w:rsidRDefault="006C64AA" w:rsidP="007D41DC">
            <w:pPr>
              <w:jc w:val="center"/>
              <w:rPr>
                <w:sz w:val="22"/>
                <w:szCs w:val="22"/>
              </w:rPr>
            </w:pPr>
          </w:p>
        </w:tc>
        <w:tc>
          <w:tcPr>
            <w:tcW w:w="3597" w:type="dxa"/>
            <w:vAlign w:val="center"/>
          </w:tcPr>
          <w:p w:rsidR="006C64AA" w:rsidRPr="00F56F47" w:rsidRDefault="006C64AA" w:rsidP="007D41DC">
            <w:pPr>
              <w:jc w:val="center"/>
              <w:rPr>
                <w:szCs w:val="22"/>
              </w:rPr>
            </w:pPr>
          </w:p>
        </w:tc>
      </w:tr>
      <w:tr w:rsidR="006C64AA" w:rsidRPr="00F56F47" w:rsidTr="000C7770">
        <w:trPr>
          <w:trHeight w:val="64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7D41DC">
            <w:pPr>
              <w:jc w:val="center"/>
              <w:rPr>
                <w:sz w:val="22"/>
                <w:szCs w:val="22"/>
              </w:rPr>
            </w:pPr>
            <w:r w:rsidRPr="00F56F47">
              <w:rPr>
                <w:sz w:val="22"/>
                <w:szCs w:val="22"/>
              </w:rPr>
              <w:t>Purpose</w:t>
            </w:r>
          </w:p>
        </w:tc>
        <w:tc>
          <w:tcPr>
            <w:tcW w:w="1933" w:type="dxa"/>
            <w:vAlign w:val="center"/>
          </w:tcPr>
          <w:p w:rsidR="006C64AA" w:rsidRPr="00F56F47" w:rsidRDefault="006C64AA" w:rsidP="007D41DC">
            <w:pPr>
              <w:jc w:val="center"/>
              <w:rPr>
                <w:sz w:val="22"/>
                <w:szCs w:val="22"/>
              </w:rPr>
            </w:pPr>
            <w:r w:rsidRPr="00F56F47">
              <w:rPr>
                <w:sz w:val="22"/>
                <w:szCs w:val="22"/>
              </w:rPr>
              <w:t>dropdown</w:t>
            </w:r>
          </w:p>
        </w:tc>
        <w:tc>
          <w:tcPr>
            <w:tcW w:w="857" w:type="dxa"/>
            <w:vAlign w:val="center"/>
          </w:tcPr>
          <w:p w:rsidR="006C64AA" w:rsidRPr="00F56F47" w:rsidRDefault="006C64AA" w:rsidP="007D41DC">
            <w:pPr>
              <w:jc w:val="center"/>
              <w:rPr>
                <w:sz w:val="22"/>
                <w:szCs w:val="22"/>
              </w:rPr>
            </w:pPr>
          </w:p>
        </w:tc>
        <w:tc>
          <w:tcPr>
            <w:tcW w:w="1302" w:type="dxa"/>
            <w:vAlign w:val="center"/>
          </w:tcPr>
          <w:p w:rsidR="006C64AA" w:rsidRPr="00F56F47" w:rsidRDefault="006C64AA" w:rsidP="007D41DC">
            <w:pPr>
              <w:jc w:val="center"/>
              <w:rPr>
                <w:sz w:val="22"/>
                <w:szCs w:val="22"/>
              </w:rPr>
            </w:pPr>
          </w:p>
        </w:tc>
        <w:tc>
          <w:tcPr>
            <w:tcW w:w="3597" w:type="dxa"/>
            <w:vAlign w:val="center"/>
          </w:tcPr>
          <w:p w:rsidR="006C64AA" w:rsidRPr="00F56F47" w:rsidRDefault="006C64AA" w:rsidP="007D41DC">
            <w:pPr>
              <w:jc w:val="center"/>
              <w:rPr>
                <w:szCs w:val="22"/>
              </w:rPr>
            </w:pPr>
            <w:r w:rsidRPr="00F56F47">
              <w:rPr>
                <w:szCs w:val="22"/>
              </w:rPr>
              <w:t>Machine Refinance, Asset Purchase, Debt Consolidation, Working Capital, Line Of Credit, Business Development</w:t>
            </w:r>
          </w:p>
        </w:tc>
      </w:tr>
      <w:tr w:rsidR="006C64AA" w:rsidRPr="00F56F47" w:rsidTr="000C7770">
        <w:trPr>
          <w:trHeight w:val="32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Align w:val="center"/>
          </w:tcPr>
          <w:p w:rsidR="006C64AA" w:rsidRPr="00F56F47" w:rsidRDefault="006C64AA" w:rsidP="00B03612">
            <w:pPr>
              <w:jc w:val="center"/>
              <w:rPr>
                <w:sz w:val="22"/>
                <w:szCs w:val="22"/>
              </w:rPr>
            </w:pPr>
          </w:p>
        </w:tc>
        <w:tc>
          <w:tcPr>
            <w:tcW w:w="2493" w:type="dxa"/>
            <w:shd w:val="clear" w:color="auto" w:fill="B8CCE4" w:themeFill="accent1" w:themeFillTint="66"/>
            <w:vAlign w:val="center"/>
          </w:tcPr>
          <w:p w:rsidR="006C64AA" w:rsidRPr="00F56F47" w:rsidRDefault="006C64AA" w:rsidP="007D41DC">
            <w:pPr>
              <w:jc w:val="center"/>
              <w:rPr>
                <w:b/>
                <w:sz w:val="22"/>
                <w:szCs w:val="22"/>
              </w:rPr>
            </w:pPr>
            <w:r w:rsidRPr="00F56F47">
              <w:rPr>
                <w:b/>
                <w:sz w:val="22"/>
                <w:szCs w:val="22"/>
              </w:rPr>
              <w:t xml:space="preserve">Add Button </w:t>
            </w:r>
          </w:p>
        </w:tc>
        <w:tc>
          <w:tcPr>
            <w:tcW w:w="1933" w:type="dxa"/>
            <w:vAlign w:val="center"/>
          </w:tcPr>
          <w:p w:rsidR="006C64AA" w:rsidRPr="00F56F47" w:rsidRDefault="006C64AA" w:rsidP="007D41DC">
            <w:pPr>
              <w:jc w:val="center"/>
              <w:rPr>
                <w:sz w:val="22"/>
                <w:szCs w:val="22"/>
              </w:rPr>
            </w:pPr>
          </w:p>
        </w:tc>
        <w:tc>
          <w:tcPr>
            <w:tcW w:w="857" w:type="dxa"/>
            <w:vAlign w:val="center"/>
          </w:tcPr>
          <w:p w:rsidR="006C64AA" w:rsidRPr="00F56F47" w:rsidRDefault="006C64AA" w:rsidP="007D41DC">
            <w:pPr>
              <w:jc w:val="center"/>
              <w:rPr>
                <w:sz w:val="22"/>
                <w:szCs w:val="22"/>
              </w:rPr>
            </w:pPr>
          </w:p>
        </w:tc>
        <w:tc>
          <w:tcPr>
            <w:tcW w:w="1302" w:type="dxa"/>
            <w:vAlign w:val="center"/>
          </w:tcPr>
          <w:p w:rsidR="006C64AA" w:rsidRPr="00F56F47" w:rsidRDefault="006C64AA" w:rsidP="007D41DC">
            <w:pPr>
              <w:jc w:val="center"/>
              <w:rPr>
                <w:sz w:val="22"/>
                <w:szCs w:val="22"/>
              </w:rPr>
            </w:pPr>
          </w:p>
        </w:tc>
        <w:tc>
          <w:tcPr>
            <w:tcW w:w="3597" w:type="dxa"/>
            <w:vAlign w:val="center"/>
          </w:tcPr>
          <w:p w:rsidR="006C64AA" w:rsidRPr="00F56F47" w:rsidRDefault="006C64AA" w:rsidP="005850F1">
            <w:pPr>
              <w:jc w:val="center"/>
              <w:rPr>
                <w:szCs w:val="22"/>
              </w:rPr>
            </w:pPr>
            <w:r w:rsidRPr="00F56F47">
              <w:rPr>
                <w:szCs w:val="22"/>
              </w:rPr>
              <w:t>In case there is more than one liability</w:t>
            </w:r>
          </w:p>
        </w:tc>
      </w:tr>
      <w:tr w:rsidR="006C64AA" w:rsidRPr="00F56F47" w:rsidTr="000C7770">
        <w:trPr>
          <w:trHeight w:val="124"/>
          <w:jc w:val="center"/>
        </w:trPr>
        <w:tc>
          <w:tcPr>
            <w:tcW w:w="955" w:type="dxa"/>
            <w:vMerge w:val="restart"/>
            <w:textDirection w:val="btLr"/>
            <w:vAlign w:val="center"/>
          </w:tcPr>
          <w:p w:rsidR="006C64AA" w:rsidRPr="00F56F47" w:rsidRDefault="006C64AA" w:rsidP="00B03612">
            <w:pPr>
              <w:ind w:left="113" w:right="113"/>
              <w:jc w:val="center"/>
              <w:rPr>
                <w:sz w:val="28"/>
                <w:szCs w:val="28"/>
              </w:rPr>
            </w:pPr>
          </w:p>
        </w:tc>
        <w:tc>
          <w:tcPr>
            <w:tcW w:w="999" w:type="dxa"/>
            <w:vMerge w:val="restart"/>
            <w:textDirection w:val="btLr"/>
            <w:vAlign w:val="center"/>
          </w:tcPr>
          <w:p w:rsidR="006C64AA" w:rsidRPr="00F56F47" w:rsidRDefault="006C64AA" w:rsidP="00B03612">
            <w:pPr>
              <w:ind w:left="113" w:right="113"/>
              <w:jc w:val="center"/>
              <w:rPr>
                <w:sz w:val="22"/>
                <w:szCs w:val="22"/>
              </w:rPr>
            </w:pPr>
            <w:r w:rsidRPr="00F56F47">
              <w:rPr>
                <w:sz w:val="22"/>
                <w:szCs w:val="22"/>
              </w:rPr>
              <w:t>Bank Statement Details</w:t>
            </w:r>
          </w:p>
        </w:tc>
        <w:tc>
          <w:tcPr>
            <w:tcW w:w="2142" w:type="dxa"/>
            <w:vMerge w:val="restart"/>
            <w:vAlign w:val="center"/>
          </w:tcPr>
          <w:p w:rsidR="006C64AA" w:rsidRPr="00F56F47" w:rsidRDefault="006C64AA" w:rsidP="00B03612">
            <w:pPr>
              <w:jc w:val="center"/>
              <w:rPr>
                <w:sz w:val="22"/>
                <w:szCs w:val="22"/>
              </w:rPr>
            </w:pPr>
            <w:r w:rsidRPr="00F56F47">
              <w:rPr>
                <w:sz w:val="22"/>
                <w:szCs w:val="22"/>
              </w:rPr>
              <w:t>-</w:t>
            </w:r>
          </w:p>
        </w:tc>
        <w:tc>
          <w:tcPr>
            <w:tcW w:w="2493" w:type="dxa"/>
            <w:vAlign w:val="center"/>
          </w:tcPr>
          <w:p w:rsidR="006C64AA" w:rsidRPr="00F56F47" w:rsidRDefault="006C64AA" w:rsidP="007D41DC">
            <w:pPr>
              <w:jc w:val="center"/>
              <w:rPr>
                <w:sz w:val="22"/>
                <w:szCs w:val="22"/>
              </w:rPr>
            </w:pPr>
            <w:r w:rsidRPr="00F56F47">
              <w:rPr>
                <w:sz w:val="22"/>
                <w:szCs w:val="22"/>
              </w:rPr>
              <w:t>IFSC Code</w:t>
            </w:r>
          </w:p>
        </w:tc>
        <w:tc>
          <w:tcPr>
            <w:tcW w:w="1933" w:type="dxa"/>
            <w:vAlign w:val="center"/>
          </w:tcPr>
          <w:p w:rsidR="006C64AA" w:rsidRPr="00F56F47" w:rsidRDefault="006C64AA" w:rsidP="007D41DC">
            <w:pPr>
              <w:jc w:val="center"/>
              <w:rPr>
                <w:sz w:val="22"/>
                <w:szCs w:val="22"/>
              </w:rPr>
            </w:pPr>
            <w:r w:rsidRPr="00F56F47">
              <w:rPr>
                <w:sz w:val="22"/>
                <w:szCs w:val="22"/>
              </w:rPr>
              <w:t>Alphanumeric</w:t>
            </w:r>
          </w:p>
        </w:tc>
        <w:tc>
          <w:tcPr>
            <w:tcW w:w="857" w:type="dxa"/>
            <w:vAlign w:val="center"/>
          </w:tcPr>
          <w:p w:rsidR="006C64AA" w:rsidRPr="00F56F47" w:rsidRDefault="006C64AA" w:rsidP="007D41DC">
            <w:pPr>
              <w:jc w:val="center"/>
              <w:rPr>
                <w:sz w:val="22"/>
                <w:szCs w:val="22"/>
              </w:rPr>
            </w:pPr>
            <w:r w:rsidRPr="00F56F47">
              <w:rPr>
                <w:sz w:val="22"/>
                <w:szCs w:val="22"/>
              </w:rPr>
              <w:t>Yes</w:t>
            </w:r>
          </w:p>
        </w:tc>
        <w:tc>
          <w:tcPr>
            <w:tcW w:w="1302" w:type="dxa"/>
            <w:vAlign w:val="center"/>
          </w:tcPr>
          <w:p w:rsidR="006C64AA" w:rsidRPr="00F56F47" w:rsidRDefault="006C64AA" w:rsidP="007D41DC">
            <w:pPr>
              <w:jc w:val="center"/>
              <w:rPr>
                <w:sz w:val="22"/>
                <w:szCs w:val="22"/>
              </w:rPr>
            </w:pPr>
          </w:p>
        </w:tc>
        <w:tc>
          <w:tcPr>
            <w:tcW w:w="3597" w:type="dxa"/>
            <w:vAlign w:val="center"/>
          </w:tcPr>
          <w:p w:rsidR="006C64AA" w:rsidRPr="00F56F47" w:rsidRDefault="006C64AA" w:rsidP="007D41DC">
            <w:pPr>
              <w:jc w:val="center"/>
              <w:rPr>
                <w:szCs w:val="22"/>
              </w:rPr>
            </w:pPr>
            <w:r w:rsidRPr="00F56F47">
              <w:rPr>
                <w:szCs w:val="22"/>
              </w:rPr>
              <w:t>Provide IFSC search master</w:t>
            </w:r>
          </w:p>
        </w:tc>
      </w:tr>
      <w:tr w:rsidR="006C64AA" w:rsidRPr="00F56F47" w:rsidTr="000C7770">
        <w:trPr>
          <w:trHeight w:val="285"/>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7D41DC">
            <w:pPr>
              <w:jc w:val="center"/>
              <w:rPr>
                <w:sz w:val="22"/>
                <w:szCs w:val="22"/>
              </w:rPr>
            </w:pPr>
            <w:r w:rsidRPr="00F56F47">
              <w:rPr>
                <w:sz w:val="22"/>
                <w:szCs w:val="22"/>
              </w:rPr>
              <w:t>Bank Name</w:t>
            </w:r>
          </w:p>
        </w:tc>
        <w:tc>
          <w:tcPr>
            <w:tcW w:w="1933" w:type="dxa"/>
            <w:vAlign w:val="center"/>
          </w:tcPr>
          <w:p w:rsidR="006C64AA" w:rsidRPr="00F56F47" w:rsidRDefault="006C64AA" w:rsidP="007D41DC">
            <w:pPr>
              <w:jc w:val="center"/>
              <w:rPr>
                <w:sz w:val="22"/>
                <w:szCs w:val="22"/>
              </w:rPr>
            </w:pPr>
            <w:r w:rsidRPr="00F56F47">
              <w:rPr>
                <w:sz w:val="22"/>
                <w:szCs w:val="22"/>
              </w:rPr>
              <w:t>Alphanumeric</w:t>
            </w:r>
          </w:p>
        </w:tc>
        <w:tc>
          <w:tcPr>
            <w:tcW w:w="857" w:type="dxa"/>
            <w:vAlign w:val="center"/>
          </w:tcPr>
          <w:p w:rsidR="006C64AA" w:rsidRPr="00F56F47" w:rsidRDefault="006C64AA" w:rsidP="007D41DC">
            <w:pPr>
              <w:jc w:val="center"/>
              <w:rPr>
                <w:sz w:val="22"/>
                <w:szCs w:val="22"/>
              </w:rPr>
            </w:pPr>
          </w:p>
        </w:tc>
        <w:tc>
          <w:tcPr>
            <w:tcW w:w="1302" w:type="dxa"/>
            <w:vAlign w:val="center"/>
          </w:tcPr>
          <w:p w:rsidR="006C64AA" w:rsidRPr="00F56F47" w:rsidRDefault="006C64AA" w:rsidP="007D41DC">
            <w:pPr>
              <w:jc w:val="center"/>
              <w:rPr>
                <w:sz w:val="22"/>
                <w:szCs w:val="22"/>
              </w:rPr>
            </w:pPr>
          </w:p>
        </w:tc>
        <w:tc>
          <w:tcPr>
            <w:tcW w:w="3597" w:type="dxa"/>
            <w:vAlign w:val="center"/>
          </w:tcPr>
          <w:p w:rsidR="006C64AA" w:rsidRPr="00F56F47" w:rsidRDefault="006C64AA" w:rsidP="007D41DC">
            <w:pPr>
              <w:jc w:val="center"/>
              <w:rPr>
                <w:szCs w:val="22"/>
              </w:rPr>
            </w:pPr>
            <w:r w:rsidRPr="00F56F47">
              <w:rPr>
                <w:szCs w:val="22"/>
              </w:rPr>
              <w:t>Auto-populate from IFSC search master</w:t>
            </w:r>
          </w:p>
        </w:tc>
      </w:tr>
      <w:tr w:rsidR="006C64AA" w:rsidRPr="00F56F47" w:rsidTr="000C7770">
        <w:trPr>
          <w:trHeight w:val="29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7D41DC">
            <w:pPr>
              <w:jc w:val="center"/>
              <w:rPr>
                <w:sz w:val="22"/>
                <w:szCs w:val="22"/>
              </w:rPr>
            </w:pPr>
            <w:r w:rsidRPr="00F56F47">
              <w:rPr>
                <w:sz w:val="22"/>
                <w:szCs w:val="22"/>
              </w:rPr>
              <w:t>Branch Name</w:t>
            </w:r>
          </w:p>
        </w:tc>
        <w:tc>
          <w:tcPr>
            <w:tcW w:w="1933" w:type="dxa"/>
            <w:vAlign w:val="center"/>
          </w:tcPr>
          <w:p w:rsidR="006C64AA" w:rsidRPr="00F56F47" w:rsidRDefault="006C64AA" w:rsidP="007D41DC">
            <w:pPr>
              <w:jc w:val="center"/>
              <w:rPr>
                <w:sz w:val="22"/>
                <w:szCs w:val="22"/>
              </w:rPr>
            </w:pPr>
            <w:r w:rsidRPr="00F56F47">
              <w:rPr>
                <w:sz w:val="22"/>
                <w:szCs w:val="22"/>
              </w:rPr>
              <w:t>Alphanumeric</w:t>
            </w:r>
          </w:p>
        </w:tc>
        <w:tc>
          <w:tcPr>
            <w:tcW w:w="857" w:type="dxa"/>
            <w:vAlign w:val="center"/>
          </w:tcPr>
          <w:p w:rsidR="006C64AA" w:rsidRPr="00F56F47" w:rsidRDefault="006C64AA" w:rsidP="007D41DC">
            <w:pPr>
              <w:jc w:val="center"/>
              <w:rPr>
                <w:sz w:val="22"/>
                <w:szCs w:val="22"/>
              </w:rPr>
            </w:pPr>
          </w:p>
        </w:tc>
        <w:tc>
          <w:tcPr>
            <w:tcW w:w="1302" w:type="dxa"/>
            <w:vAlign w:val="center"/>
          </w:tcPr>
          <w:p w:rsidR="006C64AA" w:rsidRPr="00F56F47" w:rsidRDefault="006C64AA" w:rsidP="007D41DC">
            <w:pPr>
              <w:jc w:val="center"/>
              <w:rPr>
                <w:sz w:val="22"/>
                <w:szCs w:val="22"/>
              </w:rPr>
            </w:pPr>
          </w:p>
        </w:tc>
        <w:tc>
          <w:tcPr>
            <w:tcW w:w="3597" w:type="dxa"/>
            <w:vAlign w:val="center"/>
          </w:tcPr>
          <w:p w:rsidR="006C64AA" w:rsidRPr="00F56F47" w:rsidRDefault="006C64AA" w:rsidP="007D41DC">
            <w:pPr>
              <w:jc w:val="center"/>
              <w:rPr>
                <w:szCs w:val="22"/>
              </w:rPr>
            </w:pPr>
            <w:r w:rsidRPr="00F56F47">
              <w:rPr>
                <w:szCs w:val="22"/>
              </w:rPr>
              <w:t>Auto-populate from IFSC search master</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5850F1">
            <w:pPr>
              <w:jc w:val="center"/>
              <w:rPr>
                <w:sz w:val="22"/>
                <w:szCs w:val="22"/>
              </w:rPr>
            </w:pPr>
            <w:r w:rsidRPr="00F56F47">
              <w:rPr>
                <w:sz w:val="22"/>
                <w:szCs w:val="22"/>
              </w:rPr>
              <w:t>A/C name</w:t>
            </w:r>
          </w:p>
        </w:tc>
        <w:tc>
          <w:tcPr>
            <w:tcW w:w="1933" w:type="dxa"/>
            <w:vAlign w:val="center"/>
          </w:tcPr>
          <w:p w:rsidR="006C64AA" w:rsidRPr="00F56F47" w:rsidRDefault="006C64AA" w:rsidP="005850F1">
            <w:pPr>
              <w:jc w:val="center"/>
              <w:rPr>
                <w:sz w:val="22"/>
                <w:szCs w:val="22"/>
              </w:rPr>
            </w:pPr>
            <w:r w:rsidRPr="00F56F47">
              <w:rPr>
                <w:sz w:val="22"/>
                <w:szCs w:val="22"/>
              </w:rPr>
              <w:t>Alphanumeric</w:t>
            </w:r>
          </w:p>
        </w:tc>
        <w:tc>
          <w:tcPr>
            <w:tcW w:w="857" w:type="dxa"/>
            <w:vAlign w:val="center"/>
          </w:tcPr>
          <w:p w:rsidR="006C64AA" w:rsidRPr="00F56F47" w:rsidRDefault="006C64AA" w:rsidP="005850F1">
            <w:pPr>
              <w:jc w:val="center"/>
              <w:rPr>
                <w:sz w:val="22"/>
                <w:szCs w:val="22"/>
              </w:rPr>
            </w:pPr>
            <w:r w:rsidRPr="00F56F47">
              <w:rPr>
                <w:sz w:val="22"/>
                <w:szCs w:val="22"/>
              </w:rPr>
              <w:t>Yes</w:t>
            </w:r>
          </w:p>
        </w:tc>
        <w:tc>
          <w:tcPr>
            <w:tcW w:w="1302" w:type="dxa"/>
            <w:vAlign w:val="center"/>
          </w:tcPr>
          <w:p w:rsidR="006C64AA" w:rsidRPr="00F56F47" w:rsidRDefault="006C64AA" w:rsidP="005850F1">
            <w:pPr>
              <w:jc w:val="center"/>
              <w:rPr>
                <w:sz w:val="22"/>
                <w:szCs w:val="22"/>
              </w:rPr>
            </w:pPr>
          </w:p>
        </w:tc>
        <w:tc>
          <w:tcPr>
            <w:tcW w:w="3597" w:type="dxa"/>
            <w:vAlign w:val="center"/>
          </w:tcPr>
          <w:p w:rsidR="006C64AA" w:rsidRPr="00F56F47" w:rsidRDefault="006C64AA" w:rsidP="005850F1">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5850F1">
            <w:pPr>
              <w:jc w:val="center"/>
              <w:rPr>
                <w:sz w:val="22"/>
                <w:szCs w:val="22"/>
              </w:rPr>
            </w:pPr>
            <w:r w:rsidRPr="00F56F47">
              <w:rPr>
                <w:sz w:val="22"/>
                <w:szCs w:val="22"/>
              </w:rPr>
              <w:t>A/C type</w:t>
            </w:r>
          </w:p>
        </w:tc>
        <w:tc>
          <w:tcPr>
            <w:tcW w:w="1933" w:type="dxa"/>
            <w:vAlign w:val="center"/>
          </w:tcPr>
          <w:p w:rsidR="006C64AA" w:rsidRPr="00F56F47" w:rsidRDefault="006C64AA" w:rsidP="005850F1">
            <w:pPr>
              <w:jc w:val="center"/>
              <w:rPr>
                <w:sz w:val="22"/>
                <w:szCs w:val="22"/>
              </w:rPr>
            </w:pPr>
            <w:r w:rsidRPr="00F56F47">
              <w:rPr>
                <w:sz w:val="22"/>
                <w:szCs w:val="22"/>
              </w:rPr>
              <w:t>Dropdown</w:t>
            </w:r>
          </w:p>
        </w:tc>
        <w:tc>
          <w:tcPr>
            <w:tcW w:w="857" w:type="dxa"/>
            <w:vAlign w:val="center"/>
          </w:tcPr>
          <w:p w:rsidR="006C64AA" w:rsidRPr="00F56F47" w:rsidRDefault="006C64AA" w:rsidP="005850F1">
            <w:pPr>
              <w:jc w:val="center"/>
              <w:rPr>
                <w:sz w:val="22"/>
                <w:szCs w:val="22"/>
              </w:rPr>
            </w:pPr>
            <w:r w:rsidRPr="00F56F47">
              <w:rPr>
                <w:sz w:val="22"/>
                <w:szCs w:val="22"/>
              </w:rPr>
              <w:t>Yes</w:t>
            </w:r>
          </w:p>
        </w:tc>
        <w:tc>
          <w:tcPr>
            <w:tcW w:w="1302" w:type="dxa"/>
            <w:vAlign w:val="center"/>
          </w:tcPr>
          <w:p w:rsidR="006C64AA" w:rsidRPr="00F56F47" w:rsidRDefault="006C64AA" w:rsidP="005850F1">
            <w:pPr>
              <w:jc w:val="center"/>
              <w:rPr>
                <w:sz w:val="22"/>
                <w:szCs w:val="22"/>
              </w:rPr>
            </w:pPr>
          </w:p>
        </w:tc>
        <w:tc>
          <w:tcPr>
            <w:tcW w:w="3597" w:type="dxa"/>
            <w:vAlign w:val="center"/>
          </w:tcPr>
          <w:p w:rsidR="006C64AA" w:rsidRPr="00F56F47" w:rsidRDefault="006C64AA" w:rsidP="005850F1">
            <w:pPr>
              <w:jc w:val="center"/>
              <w:rPr>
                <w:sz w:val="22"/>
                <w:szCs w:val="22"/>
              </w:rPr>
            </w:pPr>
            <w:r w:rsidRPr="00F56F47">
              <w:rPr>
                <w:sz w:val="22"/>
                <w:szCs w:val="22"/>
              </w:rPr>
              <w:t>Current, Saving, OD, CC</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5850F1">
            <w:pPr>
              <w:jc w:val="center"/>
              <w:rPr>
                <w:sz w:val="22"/>
                <w:szCs w:val="22"/>
              </w:rPr>
            </w:pPr>
            <w:r w:rsidRPr="00F56F47">
              <w:rPr>
                <w:sz w:val="22"/>
                <w:szCs w:val="22"/>
              </w:rPr>
              <w:t>A/C no</w:t>
            </w:r>
          </w:p>
        </w:tc>
        <w:tc>
          <w:tcPr>
            <w:tcW w:w="1933" w:type="dxa"/>
            <w:vAlign w:val="center"/>
          </w:tcPr>
          <w:p w:rsidR="006C64AA" w:rsidRPr="00F56F47" w:rsidRDefault="006C64AA" w:rsidP="005850F1">
            <w:pPr>
              <w:jc w:val="center"/>
              <w:rPr>
                <w:sz w:val="22"/>
                <w:szCs w:val="22"/>
              </w:rPr>
            </w:pPr>
            <w:r w:rsidRPr="00F56F47">
              <w:rPr>
                <w:sz w:val="22"/>
                <w:szCs w:val="22"/>
              </w:rPr>
              <w:t>Numeric</w:t>
            </w:r>
          </w:p>
        </w:tc>
        <w:tc>
          <w:tcPr>
            <w:tcW w:w="857" w:type="dxa"/>
            <w:vAlign w:val="center"/>
          </w:tcPr>
          <w:p w:rsidR="006C64AA" w:rsidRPr="00F56F47" w:rsidRDefault="006C64AA" w:rsidP="005850F1">
            <w:pPr>
              <w:jc w:val="center"/>
              <w:rPr>
                <w:sz w:val="22"/>
                <w:szCs w:val="22"/>
              </w:rPr>
            </w:pPr>
            <w:r w:rsidRPr="00F56F47">
              <w:rPr>
                <w:sz w:val="22"/>
                <w:szCs w:val="22"/>
              </w:rPr>
              <w:t>Yes</w:t>
            </w:r>
          </w:p>
        </w:tc>
        <w:tc>
          <w:tcPr>
            <w:tcW w:w="1302" w:type="dxa"/>
            <w:vAlign w:val="center"/>
          </w:tcPr>
          <w:p w:rsidR="006C64AA" w:rsidRPr="00F56F47" w:rsidRDefault="006C64AA" w:rsidP="005850F1">
            <w:pPr>
              <w:jc w:val="center"/>
              <w:rPr>
                <w:sz w:val="22"/>
                <w:szCs w:val="22"/>
              </w:rPr>
            </w:pPr>
          </w:p>
        </w:tc>
        <w:tc>
          <w:tcPr>
            <w:tcW w:w="3597" w:type="dxa"/>
            <w:vAlign w:val="center"/>
          </w:tcPr>
          <w:p w:rsidR="006C64AA" w:rsidRPr="00F56F47" w:rsidRDefault="006C64AA" w:rsidP="005850F1">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5850F1">
            <w:pPr>
              <w:jc w:val="center"/>
              <w:rPr>
                <w:sz w:val="22"/>
                <w:szCs w:val="22"/>
              </w:rPr>
            </w:pPr>
            <w:r w:rsidRPr="00F56F47">
              <w:rPr>
                <w:sz w:val="22"/>
                <w:szCs w:val="22"/>
              </w:rPr>
              <w:t>Banking since</w:t>
            </w:r>
          </w:p>
        </w:tc>
        <w:tc>
          <w:tcPr>
            <w:tcW w:w="1933" w:type="dxa"/>
            <w:vAlign w:val="center"/>
          </w:tcPr>
          <w:p w:rsidR="006C64AA" w:rsidRPr="00F56F47" w:rsidRDefault="006C64AA" w:rsidP="005850F1">
            <w:pPr>
              <w:jc w:val="center"/>
              <w:rPr>
                <w:sz w:val="22"/>
                <w:szCs w:val="22"/>
              </w:rPr>
            </w:pPr>
            <w:r w:rsidRPr="00F56F47">
              <w:rPr>
                <w:sz w:val="22"/>
                <w:szCs w:val="22"/>
              </w:rPr>
              <w:t>Date</w:t>
            </w:r>
          </w:p>
        </w:tc>
        <w:tc>
          <w:tcPr>
            <w:tcW w:w="857" w:type="dxa"/>
            <w:vAlign w:val="center"/>
          </w:tcPr>
          <w:p w:rsidR="006C64AA" w:rsidRPr="00F56F47" w:rsidRDefault="006C64AA" w:rsidP="005850F1">
            <w:pPr>
              <w:jc w:val="center"/>
              <w:rPr>
                <w:sz w:val="22"/>
                <w:szCs w:val="22"/>
              </w:rPr>
            </w:pPr>
          </w:p>
        </w:tc>
        <w:tc>
          <w:tcPr>
            <w:tcW w:w="1302" w:type="dxa"/>
            <w:vAlign w:val="center"/>
          </w:tcPr>
          <w:p w:rsidR="006C64AA" w:rsidRPr="00F56F47" w:rsidRDefault="006C64AA" w:rsidP="005850F1">
            <w:pPr>
              <w:jc w:val="center"/>
              <w:rPr>
                <w:sz w:val="22"/>
                <w:szCs w:val="22"/>
              </w:rPr>
            </w:pPr>
          </w:p>
        </w:tc>
        <w:tc>
          <w:tcPr>
            <w:tcW w:w="3597" w:type="dxa"/>
            <w:vAlign w:val="center"/>
          </w:tcPr>
          <w:p w:rsidR="006C64AA" w:rsidRPr="00F56F47" w:rsidRDefault="006C64AA" w:rsidP="005850F1">
            <w:pPr>
              <w:jc w:val="center"/>
              <w:rPr>
                <w:sz w:val="22"/>
                <w:szCs w:val="22"/>
              </w:rPr>
            </w:pPr>
            <w:r w:rsidRPr="00F56F47">
              <w:rPr>
                <w:sz w:val="22"/>
                <w:szCs w:val="22"/>
              </w:rPr>
              <w:t>MM/YYYY</w:t>
            </w:r>
          </w:p>
        </w:tc>
      </w:tr>
      <w:tr w:rsidR="006C64AA" w:rsidRPr="00F56F47" w:rsidTr="000C7770">
        <w:trPr>
          <w:trHeight w:val="57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5850F1">
            <w:pPr>
              <w:jc w:val="center"/>
              <w:rPr>
                <w:sz w:val="22"/>
                <w:szCs w:val="22"/>
              </w:rPr>
            </w:pPr>
            <w:r w:rsidRPr="00F56F47">
              <w:rPr>
                <w:sz w:val="22"/>
                <w:szCs w:val="22"/>
              </w:rPr>
              <w:t>Net banking available</w:t>
            </w:r>
          </w:p>
        </w:tc>
        <w:tc>
          <w:tcPr>
            <w:tcW w:w="1933" w:type="dxa"/>
            <w:vAlign w:val="center"/>
          </w:tcPr>
          <w:p w:rsidR="006C64AA" w:rsidRPr="00F56F47" w:rsidRDefault="006C64AA" w:rsidP="005850F1">
            <w:pPr>
              <w:jc w:val="center"/>
              <w:rPr>
                <w:sz w:val="22"/>
                <w:szCs w:val="22"/>
              </w:rPr>
            </w:pPr>
            <w:r w:rsidRPr="00F56F47">
              <w:rPr>
                <w:sz w:val="22"/>
                <w:szCs w:val="22"/>
              </w:rPr>
              <w:t>Radio Buttons</w:t>
            </w:r>
          </w:p>
        </w:tc>
        <w:tc>
          <w:tcPr>
            <w:tcW w:w="857" w:type="dxa"/>
            <w:vAlign w:val="center"/>
          </w:tcPr>
          <w:p w:rsidR="006C64AA" w:rsidRPr="00F56F47" w:rsidRDefault="006C64AA" w:rsidP="005850F1">
            <w:pPr>
              <w:jc w:val="center"/>
              <w:rPr>
                <w:sz w:val="22"/>
                <w:szCs w:val="22"/>
              </w:rPr>
            </w:pPr>
            <w:r w:rsidRPr="00F56F47">
              <w:rPr>
                <w:sz w:val="22"/>
                <w:szCs w:val="22"/>
              </w:rPr>
              <w:t>Yes</w:t>
            </w:r>
          </w:p>
        </w:tc>
        <w:tc>
          <w:tcPr>
            <w:tcW w:w="1302" w:type="dxa"/>
            <w:vAlign w:val="center"/>
          </w:tcPr>
          <w:p w:rsidR="006C64AA" w:rsidRPr="00F56F47" w:rsidRDefault="006C64AA" w:rsidP="005850F1">
            <w:pPr>
              <w:jc w:val="center"/>
              <w:rPr>
                <w:sz w:val="22"/>
                <w:szCs w:val="22"/>
              </w:rPr>
            </w:pPr>
          </w:p>
        </w:tc>
        <w:tc>
          <w:tcPr>
            <w:tcW w:w="3597" w:type="dxa"/>
            <w:vAlign w:val="center"/>
          </w:tcPr>
          <w:p w:rsidR="006C64AA" w:rsidRPr="00F56F47" w:rsidRDefault="006C64AA" w:rsidP="005850F1">
            <w:pPr>
              <w:jc w:val="center"/>
              <w:rPr>
                <w:sz w:val="22"/>
                <w:szCs w:val="22"/>
              </w:rPr>
            </w:pPr>
            <w:r w:rsidRPr="00F56F47">
              <w:rPr>
                <w:sz w:val="22"/>
                <w:szCs w:val="22"/>
              </w:rPr>
              <w:t>Yes/No</w:t>
            </w:r>
          </w:p>
        </w:tc>
      </w:tr>
      <w:tr w:rsidR="006C64AA" w:rsidRPr="00F56F47" w:rsidTr="000C7770">
        <w:trPr>
          <w:trHeight w:val="43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5850F1">
            <w:pPr>
              <w:jc w:val="center"/>
              <w:rPr>
                <w:sz w:val="22"/>
                <w:szCs w:val="22"/>
              </w:rPr>
            </w:pPr>
            <w:r w:rsidRPr="00F56F47">
              <w:rPr>
                <w:sz w:val="22"/>
                <w:szCs w:val="22"/>
              </w:rPr>
              <w:t>Sanctioned Amount</w:t>
            </w:r>
          </w:p>
        </w:tc>
        <w:tc>
          <w:tcPr>
            <w:tcW w:w="1933" w:type="dxa"/>
            <w:vAlign w:val="center"/>
          </w:tcPr>
          <w:p w:rsidR="006C64AA" w:rsidRPr="00F56F47" w:rsidRDefault="006C64AA" w:rsidP="005850F1">
            <w:pPr>
              <w:jc w:val="center"/>
              <w:rPr>
                <w:sz w:val="22"/>
                <w:szCs w:val="22"/>
              </w:rPr>
            </w:pPr>
            <w:r w:rsidRPr="00F56F47">
              <w:rPr>
                <w:sz w:val="22"/>
                <w:szCs w:val="22"/>
              </w:rPr>
              <w:t>Numeric</w:t>
            </w:r>
          </w:p>
        </w:tc>
        <w:tc>
          <w:tcPr>
            <w:tcW w:w="857" w:type="dxa"/>
            <w:vAlign w:val="center"/>
          </w:tcPr>
          <w:p w:rsidR="006C64AA" w:rsidRPr="00F56F47" w:rsidRDefault="006C64AA" w:rsidP="005850F1">
            <w:pPr>
              <w:jc w:val="center"/>
              <w:rPr>
                <w:sz w:val="22"/>
                <w:szCs w:val="22"/>
              </w:rPr>
            </w:pPr>
          </w:p>
        </w:tc>
        <w:tc>
          <w:tcPr>
            <w:tcW w:w="1302" w:type="dxa"/>
            <w:vAlign w:val="center"/>
          </w:tcPr>
          <w:p w:rsidR="006C64AA" w:rsidRPr="00F56F47" w:rsidRDefault="006C64AA" w:rsidP="005850F1">
            <w:pPr>
              <w:jc w:val="center"/>
              <w:rPr>
                <w:sz w:val="22"/>
                <w:szCs w:val="22"/>
              </w:rPr>
            </w:pPr>
            <w:r w:rsidRPr="00F56F47">
              <w:rPr>
                <w:sz w:val="22"/>
                <w:szCs w:val="22"/>
              </w:rPr>
              <w:t>Yes</w:t>
            </w:r>
          </w:p>
        </w:tc>
        <w:tc>
          <w:tcPr>
            <w:tcW w:w="3597" w:type="dxa"/>
            <w:vAlign w:val="center"/>
          </w:tcPr>
          <w:p w:rsidR="006C64AA" w:rsidRPr="00F56F47" w:rsidRDefault="006C64AA" w:rsidP="005850F1">
            <w:pPr>
              <w:jc w:val="center"/>
              <w:rPr>
                <w:sz w:val="22"/>
                <w:szCs w:val="22"/>
              </w:rPr>
            </w:pPr>
            <w:r w:rsidRPr="00F56F47">
              <w:rPr>
                <w:sz w:val="22"/>
                <w:szCs w:val="22"/>
              </w:rPr>
              <w:t>(If A/C type is OD, CC)</w:t>
            </w:r>
          </w:p>
        </w:tc>
      </w:tr>
      <w:tr w:rsidR="006C64AA" w:rsidRPr="00F56F47" w:rsidTr="00F56F47">
        <w:trPr>
          <w:trHeight w:val="29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5850F1">
            <w:pPr>
              <w:jc w:val="center"/>
              <w:rPr>
                <w:sz w:val="22"/>
                <w:szCs w:val="22"/>
              </w:rPr>
            </w:pPr>
            <w:r w:rsidRPr="00F56F47">
              <w:rPr>
                <w:sz w:val="22"/>
                <w:szCs w:val="22"/>
              </w:rPr>
              <w:t>Start Month</w:t>
            </w:r>
          </w:p>
        </w:tc>
        <w:tc>
          <w:tcPr>
            <w:tcW w:w="1933" w:type="dxa"/>
            <w:vAlign w:val="center"/>
          </w:tcPr>
          <w:p w:rsidR="006C64AA" w:rsidRPr="00F56F47" w:rsidRDefault="006C64AA" w:rsidP="005850F1">
            <w:pPr>
              <w:jc w:val="center"/>
              <w:rPr>
                <w:sz w:val="22"/>
                <w:szCs w:val="22"/>
              </w:rPr>
            </w:pPr>
            <w:r w:rsidRPr="00F56F47">
              <w:rPr>
                <w:sz w:val="22"/>
                <w:szCs w:val="22"/>
              </w:rPr>
              <w:t>Date</w:t>
            </w:r>
          </w:p>
        </w:tc>
        <w:tc>
          <w:tcPr>
            <w:tcW w:w="857" w:type="dxa"/>
            <w:vAlign w:val="center"/>
          </w:tcPr>
          <w:p w:rsidR="006C64AA" w:rsidRPr="00F56F47" w:rsidRDefault="006C64AA" w:rsidP="005850F1">
            <w:pPr>
              <w:jc w:val="center"/>
              <w:rPr>
                <w:sz w:val="22"/>
                <w:szCs w:val="22"/>
              </w:rPr>
            </w:pPr>
            <w:r w:rsidRPr="00F56F47">
              <w:rPr>
                <w:sz w:val="22"/>
                <w:szCs w:val="22"/>
              </w:rPr>
              <w:t>Yes</w:t>
            </w:r>
          </w:p>
        </w:tc>
        <w:tc>
          <w:tcPr>
            <w:tcW w:w="1302" w:type="dxa"/>
            <w:vAlign w:val="center"/>
          </w:tcPr>
          <w:p w:rsidR="006C64AA" w:rsidRPr="00F56F47" w:rsidRDefault="006C64AA" w:rsidP="005850F1">
            <w:pPr>
              <w:jc w:val="center"/>
              <w:rPr>
                <w:sz w:val="22"/>
                <w:szCs w:val="22"/>
              </w:rPr>
            </w:pPr>
          </w:p>
        </w:tc>
        <w:tc>
          <w:tcPr>
            <w:tcW w:w="3597" w:type="dxa"/>
            <w:vAlign w:val="center"/>
          </w:tcPr>
          <w:p w:rsidR="006C64AA" w:rsidRPr="00F56F47" w:rsidRDefault="006C64AA" w:rsidP="005850F1">
            <w:pPr>
              <w:jc w:val="center"/>
              <w:rPr>
                <w:sz w:val="22"/>
                <w:szCs w:val="22"/>
              </w:rPr>
            </w:pPr>
            <w:r w:rsidRPr="00F56F47">
              <w:rPr>
                <w:sz w:val="22"/>
                <w:szCs w:val="22"/>
              </w:rPr>
              <w:t>MM/YYYY</w:t>
            </w:r>
          </w:p>
        </w:tc>
      </w:tr>
      <w:tr w:rsidR="006C64AA" w:rsidRPr="00F56F47" w:rsidTr="00F56F47">
        <w:trPr>
          <w:trHeight w:val="28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5850F1">
            <w:pPr>
              <w:jc w:val="center"/>
              <w:rPr>
                <w:sz w:val="22"/>
                <w:szCs w:val="22"/>
              </w:rPr>
            </w:pPr>
            <w:r w:rsidRPr="00F56F47">
              <w:rPr>
                <w:sz w:val="22"/>
                <w:szCs w:val="22"/>
              </w:rPr>
              <w:t>Total Deposits</w:t>
            </w:r>
          </w:p>
        </w:tc>
        <w:tc>
          <w:tcPr>
            <w:tcW w:w="1933" w:type="dxa"/>
            <w:vAlign w:val="center"/>
          </w:tcPr>
          <w:p w:rsidR="006C64AA" w:rsidRPr="00F56F47" w:rsidRDefault="006C64AA" w:rsidP="005850F1">
            <w:pPr>
              <w:jc w:val="center"/>
              <w:rPr>
                <w:sz w:val="22"/>
                <w:szCs w:val="22"/>
              </w:rPr>
            </w:pPr>
            <w:r w:rsidRPr="00F56F47">
              <w:rPr>
                <w:sz w:val="22"/>
                <w:szCs w:val="22"/>
              </w:rPr>
              <w:t>Numeric</w:t>
            </w:r>
          </w:p>
        </w:tc>
        <w:tc>
          <w:tcPr>
            <w:tcW w:w="857" w:type="dxa"/>
            <w:vAlign w:val="center"/>
          </w:tcPr>
          <w:p w:rsidR="006C64AA" w:rsidRPr="00F56F47" w:rsidRDefault="006C64AA" w:rsidP="005850F1">
            <w:pPr>
              <w:jc w:val="center"/>
              <w:rPr>
                <w:sz w:val="22"/>
                <w:szCs w:val="22"/>
              </w:rPr>
            </w:pPr>
            <w:r w:rsidRPr="00F56F47">
              <w:rPr>
                <w:sz w:val="22"/>
                <w:szCs w:val="22"/>
              </w:rPr>
              <w:t>Yes</w:t>
            </w:r>
          </w:p>
        </w:tc>
        <w:tc>
          <w:tcPr>
            <w:tcW w:w="1302" w:type="dxa"/>
            <w:vAlign w:val="center"/>
          </w:tcPr>
          <w:p w:rsidR="006C64AA" w:rsidRPr="00F56F47" w:rsidRDefault="006C64AA" w:rsidP="005850F1">
            <w:pPr>
              <w:jc w:val="center"/>
              <w:rPr>
                <w:sz w:val="22"/>
                <w:szCs w:val="22"/>
              </w:rPr>
            </w:pPr>
          </w:p>
        </w:tc>
        <w:tc>
          <w:tcPr>
            <w:tcW w:w="3597" w:type="dxa"/>
            <w:vAlign w:val="center"/>
          </w:tcPr>
          <w:p w:rsidR="006C64AA" w:rsidRPr="00F56F47" w:rsidRDefault="006C64AA" w:rsidP="005850F1">
            <w:pPr>
              <w:jc w:val="center"/>
              <w:rPr>
                <w:sz w:val="22"/>
                <w:szCs w:val="22"/>
              </w:rPr>
            </w:pPr>
          </w:p>
        </w:tc>
      </w:tr>
      <w:tr w:rsidR="006C64AA" w:rsidRPr="00F56F47" w:rsidTr="00F56F47">
        <w:trPr>
          <w:trHeight w:val="26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5850F1">
            <w:pPr>
              <w:jc w:val="center"/>
              <w:rPr>
                <w:sz w:val="22"/>
                <w:szCs w:val="22"/>
              </w:rPr>
            </w:pPr>
            <w:r w:rsidRPr="00F56F47">
              <w:rPr>
                <w:sz w:val="22"/>
                <w:szCs w:val="22"/>
              </w:rPr>
              <w:t>Total Withdrawals</w:t>
            </w:r>
          </w:p>
        </w:tc>
        <w:tc>
          <w:tcPr>
            <w:tcW w:w="1933" w:type="dxa"/>
            <w:vAlign w:val="center"/>
          </w:tcPr>
          <w:p w:rsidR="006C64AA" w:rsidRPr="00F56F47" w:rsidRDefault="006C64AA" w:rsidP="005850F1">
            <w:pPr>
              <w:jc w:val="center"/>
              <w:rPr>
                <w:sz w:val="22"/>
                <w:szCs w:val="22"/>
              </w:rPr>
            </w:pPr>
            <w:r w:rsidRPr="00F56F47">
              <w:rPr>
                <w:sz w:val="22"/>
                <w:szCs w:val="22"/>
              </w:rPr>
              <w:t>Numeric</w:t>
            </w:r>
          </w:p>
        </w:tc>
        <w:tc>
          <w:tcPr>
            <w:tcW w:w="857" w:type="dxa"/>
            <w:vAlign w:val="center"/>
          </w:tcPr>
          <w:p w:rsidR="006C64AA" w:rsidRPr="00F56F47" w:rsidRDefault="006C64AA" w:rsidP="005850F1">
            <w:pPr>
              <w:jc w:val="center"/>
              <w:rPr>
                <w:sz w:val="22"/>
                <w:szCs w:val="22"/>
              </w:rPr>
            </w:pPr>
            <w:r w:rsidRPr="00F56F47">
              <w:rPr>
                <w:sz w:val="22"/>
                <w:szCs w:val="22"/>
              </w:rPr>
              <w:t>Yes</w:t>
            </w:r>
          </w:p>
        </w:tc>
        <w:tc>
          <w:tcPr>
            <w:tcW w:w="1302" w:type="dxa"/>
            <w:vAlign w:val="center"/>
          </w:tcPr>
          <w:p w:rsidR="006C64AA" w:rsidRPr="00F56F47" w:rsidRDefault="006C64AA" w:rsidP="005850F1">
            <w:pPr>
              <w:jc w:val="center"/>
              <w:rPr>
                <w:sz w:val="22"/>
                <w:szCs w:val="22"/>
              </w:rPr>
            </w:pPr>
          </w:p>
        </w:tc>
        <w:tc>
          <w:tcPr>
            <w:tcW w:w="3597" w:type="dxa"/>
            <w:vAlign w:val="center"/>
          </w:tcPr>
          <w:p w:rsidR="006C64AA" w:rsidRPr="00F56F47" w:rsidRDefault="006C64AA" w:rsidP="005850F1">
            <w:pPr>
              <w:jc w:val="center"/>
              <w:rPr>
                <w:sz w:val="22"/>
                <w:szCs w:val="22"/>
              </w:rPr>
            </w:pPr>
          </w:p>
        </w:tc>
      </w:tr>
      <w:tr w:rsidR="006C64AA" w:rsidRPr="00F56F47" w:rsidTr="000C7770">
        <w:trPr>
          <w:trHeight w:val="37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5850F1">
            <w:pPr>
              <w:jc w:val="center"/>
              <w:rPr>
                <w:sz w:val="22"/>
                <w:szCs w:val="22"/>
              </w:rPr>
            </w:pPr>
            <w:r w:rsidRPr="00F56F47">
              <w:rPr>
                <w:sz w:val="22"/>
                <w:szCs w:val="22"/>
              </w:rPr>
              <w:t>Balance as on 15th</w:t>
            </w:r>
          </w:p>
        </w:tc>
        <w:tc>
          <w:tcPr>
            <w:tcW w:w="1933" w:type="dxa"/>
            <w:vAlign w:val="center"/>
          </w:tcPr>
          <w:p w:rsidR="006C64AA" w:rsidRPr="00F56F47" w:rsidRDefault="006C64AA" w:rsidP="005850F1">
            <w:pPr>
              <w:jc w:val="center"/>
              <w:rPr>
                <w:sz w:val="22"/>
                <w:szCs w:val="22"/>
              </w:rPr>
            </w:pPr>
            <w:r w:rsidRPr="00F56F47">
              <w:rPr>
                <w:sz w:val="22"/>
                <w:szCs w:val="22"/>
              </w:rPr>
              <w:t>Numeric</w:t>
            </w:r>
          </w:p>
        </w:tc>
        <w:tc>
          <w:tcPr>
            <w:tcW w:w="857" w:type="dxa"/>
            <w:vAlign w:val="center"/>
          </w:tcPr>
          <w:p w:rsidR="006C64AA" w:rsidRPr="00F56F47" w:rsidRDefault="006C64AA" w:rsidP="005850F1">
            <w:pPr>
              <w:jc w:val="center"/>
              <w:rPr>
                <w:sz w:val="22"/>
                <w:szCs w:val="22"/>
              </w:rPr>
            </w:pPr>
            <w:r w:rsidRPr="00F56F47">
              <w:rPr>
                <w:sz w:val="22"/>
                <w:szCs w:val="22"/>
              </w:rPr>
              <w:t>Yes</w:t>
            </w:r>
          </w:p>
        </w:tc>
        <w:tc>
          <w:tcPr>
            <w:tcW w:w="1302" w:type="dxa"/>
            <w:vAlign w:val="center"/>
          </w:tcPr>
          <w:p w:rsidR="006C64AA" w:rsidRPr="00F56F47" w:rsidRDefault="006C64AA" w:rsidP="005850F1">
            <w:pPr>
              <w:jc w:val="center"/>
              <w:rPr>
                <w:sz w:val="22"/>
                <w:szCs w:val="22"/>
              </w:rPr>
            </w:pPr>
          </w:p>
        </w:tc>
        <w:tc>
          <w:tcPr>
            <w:tcW w:w="3597" w:type="dxa"/>
            <w:vAlign w:val="center"/>
          </w:tcPr>
          <w:p w:rsidR="006C64AA" w:rsidRPr="00F56F47" w:rsidRDefault="006C64AA" w:rsidP="005850F1">
            <w:pPr>
              <w:jc w:val="center"/>
              <w:rPr>
                <w:sz w:val="22"/>
                <w:szCs w:val="22"/>
              </w:rPr>
            </w:pPr>
          </w:p>
        </w:tc>
      </w:tr>
      <w:tr w:rsidR="006C64AA" w:rsidRPr="00F56F47" w:rsidTr="000C7770">
        <w:trPr>
          <w:trHeight w:val="681"/>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B8CCE4" w:themeFill="accent1" w:themeFillTint="66"/>
            <w:vAlign w:val="center"/>
          </w:tcPr>
          <w:p w:rsidR="006C64AA" w:rsidRPr="00F56F47" w:rsidRDefault="006C64AA" w:rsidP="005850F1">
            <w:pPr>
              <w:jc w:val="center"/>
              <w:rPr>
                <w:sz w:val="22"/>
                <w:szCs w:val="22"/>
              </w:rPr>
            </w:pPr>
            <w:r w:rsidRPr="00F56F47">
              <w:rPr>
                <w:sz w:val="22"/>
                <w:szCs w:val="22"/>
              </w:rPr>
              <w:t>Button to Add Bank details</w:t>
            </w:r>
          </w:p>
        </w:tc>
        <w:tc>
          <w:tcPr>
            <w:tcW w:w="1933" w:type="dxa"/>
            <w:vAlign w:val="center"/>
          </w:tcPr>
          <w:p w:rsidR="006C64AA" w:rsidRPr="00F56F47" w:rsidRDefault="006C64AA" w:rsidP="005850F1">
            <w:pPr>
              <w:jc w:val="center"/>
              <w:rPr>
                <w:sz w:val="22"/>
                <w:szCs w:val="22"/>
              </w:rPr>
            </w:pPr>
          </w:p>
        </w:tc>
        <w:tc>
          <w:tcPr>
            <w:tcW w:w="857" w:type="dxa"/>
            <w:vAlign w:val="center"/>
          </w:tcPr>
          <w:p w:rsidR="006C64AA" w:rsidRPr="00F56F47" w:rsidRDefault="006C64AA" w:rsidP="005850F1">
            <w:pPr>
              <w:jc w:val="center"/>
              <w:rPr>
                <w:sz w:val="22"/>
                <w:szCs w:val="22"/>
              </w:rPr>
            </w:pPr>
          </w:p>
        </w:tc>
        <w:tc>
          <w:tcPr>
            <w:tcW w:w="1302" w:type="dxa"/>
            <w:vAlign w:val="center"/>
          </w:tcPr>
          <w:p w:rsidR="006C64AA" w:rsidRPr="00F56F47" w:rsidRDefault="006C64AA" w:rsidP="005850F1">
            <w:pPr>
              <w:jc w:val="center"/>
              <w:rPr>
                <w:sz w:val="22"/>
                <w:szCs w:val="22"/>
              </w:rPr>
            </w:pPr>
          </w:p>
        </w:tc>
        <w:tc>
          <w:tcPr>
            <w:tcW w:w="3597" w:type="dxa"/>
            <w:vAlign w:val="center"/>
          </w:tcPr>
          <w:p w:rsidR="006C64AA" w:rsidRPr="00F56F47" w:rsidRDefault="006C64AA" w:rsidP="005850F1">
            <w:pPr>
              <w:jc w:val="center"/>
              <w:rPr>
                <w:sz w:val="22"/>
                <w:szCs w:val="22"/>
              </w:rPr>
            </w:pPr>
            <w:r w:rsidRPr="00F56F47">
              <w:rPr>
                <w:szCs w:val="22"/>
              </w:rPr>
              <w:t>On clicking Add button – display fields for start month, total deposits, total withdrawals and balance as on 15th</w:t>
            </w:r>
          </w:p>
        </w:tc>
      </w:tr>
      <w:tr w:rsidR="006C64AA" w:rsidRPr="00F56F47" w:rsidTr="000C7770">
        <w:trPr>
          <w:trHeight w:val="56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5850F1">
            <w:pPr>
              <w:jc w:val="center"/>
              <w:rPr>
                <w:sz w:val="22"/>
                <w:szCs w:val="22"/>
              </w:rPr>
            </w:pPr>
            <w:r w:rsidRPr="00F56F47">
              <w:rPr>
                <w:sz w:val="22"/>
                <w:szCs w:val="22"/>
              </w:rPr>
              <w:t>No of cheques bounced</w:t>
            </w:r>
          </w:p>
        </w:tc>
        <w:tc>
          <w:tcPr>
            <w:tcW w:w="1933" w:type="dxa"/>
            <w:vAlign w:val="center"/>
          </w:tcPr>
          <w:p w:rsidR="006C64AA" w:rsidRPr="00F56F47" w:rsidRDefault="006C64AA" w:rsidP="005850F1">
            <w:pPr>
              <w:jc w:val="center"/>
              <w:rPr>
                <w:sz w:val="22"/>
                <w:szCs w:val="22"/>
              </w:rPr>
            </w:pPr>
            <w:r w:rsidRPr="00F56F47">
              <w:rPr>
                <w:sz w:val="22"/>
                <w:szCs w:val="22"/>
              </w:rPr>
              <w:t>Numeric</w:t>
            </w:r>
          </w:p>
        </w:tc>
        <w:tc>
          <w:tcPr>
            <w:tcW w:w="857" w:type="dxa"/>
            <w:vAlign w:val="center"/>
          </w:tcPr>
          <w:p w:rsidR="006C64AA" w:rsidRPr="00F56F47" w:rsidRDefault="006C64AA" w:rsidP="005850F1">
            <w:pPr>
              <w:jc w:val="center"/>
              <w:rPr>
                <w:sz w:val="22"/>
                <w:szCs w:val="22"/>
              </w:rPr>
            </w:pPr>
            <w:r w:rsidRPr="00F56F47">
              <w:rPr>
                <w:sz w:val="22"/>
                <w:szCs w:val="22"/>
              </w:rPr>
              <w:t>Yes</w:t>
            </w:r>
          </w:p>
        </w:tc>
        <w:tc>
          <w:tcPr>
            <w:tcW w:w="1302" w:type="dxa"/>
            <w:vAlign w:val="center"/>
          </w:tcPr>
          <w:p w:rsidR="006C64AA" w:rsidRPr="00F56F47" w:rsidRDefault="006C64AA" w:rsidP="005850F1">
            <w:pPr>
              <w:jc w:val="center"/>
              <w:rPr>
                <w:sz w:val="22"/>
                <w:szCs w:val="22"/>
              </w:rPr>
            </w:pPr>
          </w:p>
        </w:tc>
        <w:tc>
          <w:tcPr>
            <w:tcW w:w="3597" w:type="dxa"/>
            <w:vAlign w:val="center"/>
          </w:tcPr>
          <w:p w:rsidR="006C64AA" w:rsidRPr="00F56F47" w:rsidRDefault="006C64AA" w:rsidP="005850F1">
            <w:pPr>
              <w:jc w:val="center"/>
              <w:rPr>
                <w:sz w:val="22"/>
                <w:szCs w:val="22"/>
              </w:rPr>
            </w:pPr>
          </w:p>
        </w:tc>
      </w:tr>
      <w:tr w:rsidR="006C64AA" w:rsidRPr="00F56F47" w:rsidTr="000C7770">
        <w:trPr>
          <w:trHeight w:val="46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7D41DC">
            <w:pPr>
              <w:jc w:val="center"/>
              <w:rPr>
                <w:sz w:val="22"/>
                <w:szCs w:val="22"/>
              </w:rPr>
            </w:pPr>
            <w:r w:rsidRPr="00F56F47">
              <w:rPr>
                <w:sz w:val="22"/>
                <w:szCs w:val="22"/>
              </w:rPr>
              <w:t>Bank Statement Photo</w:t>
            </w:r>
          </w:p>
        </w:tc>
        <w:tc>
          <w:tcPr>
            <w:tcW w:w="1933" w:type="dxa"/>
            <w:vAlign w:val="center"/>
          </w:tcPr>
          <w:p w:rsidR="006C64AA" w:rsidRPr="00F56F47" w:rsidRDefault="006C64AA" w:rsidP="007D41DC">
            <w:pPr>
              <w:jc w:val="center"/>
              <w:rPr>
                <w:sz w:val="22"/>
                <w:szCs w:val="22"/>
              </w:rPr>
            </w:pPr>
            <w:r w:rsidRPr="00F56F47">
              <w:rPr>
                <w:sz w:val="22"/>
                <w:szCs w:val="22"/>
              </w:rPr>
              <w:t>Photo Capture</w:t>
            </w:r>
          </w:p>
        </w:tc>
        <w:tc>
          <w:tcPr>
            <w:tcW w:w="857" w:type="dxa"/>
            <w:vAlign w:val="center"/>
          </w:tcPr>
          <w:p w:rsidR="006C64AA" w:rsidRPr="00F56F47" w:rsidRDefault="006C64AA" w:rsidP="007D41DC">
            <w:pPr>
              <w:jc w:val="center"/>
              <w:rPr>
                <w:sz w:val="22"/>
                <w:szCs w:val="22"/>
              </w:rPr>
            </w:pPr>
          </w:p>
        </w:tc>
        <w:tc>
          <w:tcPr>
            <w:tcW w:w="1302" w:type="dxa"/>
            <w:vAlign w:val="center"/>
          </w:tcPr>
          <w:p w:rsidR="006C64AA" w:rsidRPr="00F56F47" w:rsidRDefault="006C64AA" w:rsidP="007D41DC">
            <w:pPr>
              <w:jc w:val="center"/>
              <w:rPr>
                <w:sz w:val="22"/>
                <w:szCs w:val="22"/>
              </w:rPr>
            </w:pPr>
          </w:p>
        </w:tc>
        <w:tc>
          <w:tcPr>
            <w:tcW w:w="3597" w:type="dxa"/>
            <w:vAlign w:val="center"/>
          </w:tcPr>
          <w:p w:rsidR="006C64AA" w:rsidRPr="00F56F47" w:rsidRDefault="006C64AA" w:rsidP="007D41DC">
            <w:pPr>
              <w:jc w:val="center"/>
              <w:rPr>
                <w:sz w:val="22"/>
                <w:szCs w:val="22"/>
              </w:rPr>
            </w:pPr>
            <w:bookmarkStart w:id="23" w:name="_GoBack"/>
            <w:bookmarkEnd w:id="23"/>
          </w:p>
        </w:tc>
      </w:tr>
      <w:tr w:rsidR="006C64AA" w:rsidRPr="00F56F47" w:rsidTr="000C7770">
        <w:trPr>
          <w:trHeight w:val="55"/>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B8CCE4" w:themeFill="accent1" w:themeFillTint="66"/>
            <w:vAlign w:val="center"/>
          </w:tcPr>
          <w:p w:rsidR="006C64AA" w:rsidRPr="00F56F47" w:rsidRDefault="006C64AA" w:rsidP="007D41DC">
            <w:pPr>
              <w:jc w:val="center"/>
              <w:rPr>
                <w:b/>
                <w:bCs/>
                <w:sz w:val="22"/>
                <w:szCs w:val="22"/>
              </w:rPr>
            </w:pPr>
            <w:r w:rsidRPr="00F56F47">
              <w:rPr>
                <w:b/>
                <w:bCs/>
                <w:sz w:val="22"/>
                <w:szCs w:val="22"/>
              </w:rPr>
              <w:t>Button to add account</w:t>
            </w:r>
          </w:p>
        </w:tc>
        <w:tc>
          <w:tcPr>
            <w:tcW w:w="1933" w:type="dxa"/>
            <w:vAlign w:val="center"/>
          </w:tcPr>
          <w:p w:rsidR="006C64AA" w:rsidRPr="00F56F47" w:rsidRDefault="006C64AA" w:rsidP="007D41DC">
            <w:pPr>
              <w:jc w:val="center"/>
              <w:rPr>
                <w:sz w:val="22"/>
                <w:szCs w:val="22"/>
              </w:rPr>
            </w:pPr>
          </w:p>
        </w:tc>
        <w:tc>
          <w:tcPr>
            <w:tcW w:w="857" w:type="dxa"/>
            <w:vAlign w:val="center"/>
          </w:tcPr>
          <w:p w:rsidR="006C64AA" w:rsidRPr="00F56F47" w:rsidRDefault="006C64AA" w:rsidP="007D41DC">
            <w:pPr>
              <w:jc w:val="center"/>
              <w:rPr>
                <w:sz w:val="22"/>
                <w:szCs w:val="22"/>
              </w:rPr>
            </w:pPr>
          </w:p>
        </w:tc>
        <w:tc>
          <w:tcPr>
            <w:tcW w:w="1302" w:type="dxa"/>
            <w:vAlign w:val="center"/>
          </w:tcPr>
          <w:p w:rsidR="006C64AA" w:rsidRPr="00F56F47" w:rsidRDefault="006C64AA" w:rsidP="007D41DC">
            <w:pPr>
              <w:jc w:val="center"/>
              <w:rPr>
                <w:szCs w:val="22"/>
              </w:rPr>
            </w:pPr>
          </w:p>
        </w:tc>
        <w:tc>
          <w:tcPr>
            <w:tcW w:w="3597" w:type="dxa"/>
            <w:vAlign w:val="center"/>
          </w:tcPr>
          <w:p w:rsidR="006C64AA" w:rsidRPr="00F56F47" w:rsidRDefault="006C64AA" w:rsidP="007D41DC">
            <w:pPr>
              <w:jc w:val="center"/>
              <w:rPr>
                <w:szCs w:val="22"/>
              </w:rPr>
            </w:pPr>
            <w:r w:rsidRPr="00F56F47">
              <w:rPr>
                <w:szCs w:val="22"/>
              </w:rPr>
              <w:t>In case applicant has more than one bank account</w:t>
            </w:r>
          </w:p>
        </w:tc>
      </w:tr>
      <w:tr w:rsidR="006C64AA" w:rsidRPr="00F56F47" w:rsidTr="00F56F47">
        <w:trPr>
          <w:trHeight w:val="482"/>
          <w:jc w:val="center"/>
        </w:trPr>
        <w:tc>
          <w:tcPr>
            <w:tcW w:w="955" w:type="dxa"/>
            <w:vMerge w:val="restart"/>
            <w:textDirection w:val="btLr"/>
            <w:vAlign w:val="center"/>
          </w:tcPr>
          <w:p w:rsidR="006C64AA" w:rsidRPr="00F56F47" w:rsidRDefault="006C64AA" w:rsidP="00B03612">
            <w:pPr>
              <w:ind w:left="113" w:right="113"/>
              <w:jc w:val="center"/>
              <w:rPr>
                <w:sz w:val="28"/>
                <w:szCs w:val="28"/>
              </w:rPr>
            </w:pPr>
            <w:r w:rsidRPr="00F56F47">
              <w:rPr>
                <w:sz w:val="28"/>
                <w:szCs w:val="28"/>
              </w:rPr>
              <w:t>CO-APPLICANT</w:t>
            </w:r>
          </w:p>
        </w:tc>
        <w:tc>
          <w:tcPr>
            <w:tcW w:w="999" w:type="dxa"/>
            <w:vMerge w:val="restart"/>
            <w:textDirection w:val="btLr"/>
            <w:vAlign w:val="center"/>
          </w:tcPr>
          <w:p w:rsidR="006C64AA" w:rsidRPr="00F56F47" w:rsidRDefault="006C64AA" w:rsidP="00B03612">
            <w:pPr>
              <w:ind w:left="113" w:right="113"/>
              <w:jc w:val="center"/>
              <w:rPr>
                <w:sz w:val="22"/>
                <w:szCs w:val="22"/>
              </w:rPr>
            </w:pPr>
            <w:r w:rsidRPr="00F56F47">
              <w:rPr>
                <w:sz w:val="22"/>
                <w:szCs w:val="22"/>
              </w:rPr>
              <w:t>Co-Applicant Profile</w:t>
            </w:r>
          </w:p>
        </w:tc>
        <w:tc>
          <w:tcPr>
            <w:tcW w:w="2142" w:type="dxa"/>
            <w:vMerge w:val="restart"/>
            <w:vAlign w:val="center"/>
          </w:tcPr>
          <w:p w:rsidR="006C64AA" w:rsidRPr="00F56F47" w:rsidRDefault="006C64AA" w:rsidP="00B03612">
            <w:pPr>
              <w:jc w:val="center"/>
              <w:rPr>
                <w:sz w:val="22"/>
                <w:szCs w:val="22"/>
              </w:rPr>
            </w:pPr>
            <w:r w:rsidRPr="00F56F47">
              <w:rPr>
                <w:sz w:val="22"/>
                <w:szCs w:val="22"/>
              </w:rPr>
              <w:t>KYC Details</w:t>
            </w:r>
          </w:p>
        </w:tc>
        <w:tc>
          <w:tcPr>
            <w:tcW w:w="2493" w:type="dxa"/>
            <w:vAlign w:val="center"/>
          </w:tcPr>
          <w:p w:rsidR="006C64AA" w:rsidRPr="00F56F47" w:rsidRDefault="006C64AA" w:rsidP="00F56F47">
            <w:pPr>
              <w:jc w:val="center"/>
              <w:rPr>
                <w:sz w:val="22"/>
                <w:szCs w:val="22"/>
              </w:rPr>
            </w:pPr>
            <w:r w:rsidRPr="00F56F47">
              <w:rPr>
                <w:sz w:val="22"/>
                <w:szCs w:val="22"/>
              </w:rPr>
              <w:t>Aadhar No</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Aadhar -QR Code Scan (Auto fill Profile &amp; Address data)</w:t>
            </w:r>
          </w:p>
        </w:tc>
      </w:tr>
      <w:tr w:rsidR="006C64AA" w:rsidRPr="00F56F47" w:rsidTr="00F56F47">
        <w:trPr>
          <w:trHeight w:val="28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F56F47">
            <w:pPr>
              <w:jc w:val="center"/>
              <w:rPr>
                <w:sz w:val="22"/>
                <w:szCs w:val="22"/>
              </w:rPr>
            </w:pPr>
            <w:r w:rsidRPr="00F56F47">
              <w:rPr>
                <w:sz w:val="22"/>
                <w:szCs w:val="22"/>
              </w:rPr>
              <w:t>Document Capture</w:t>
            </w:r>
          </w:p>
        </w:tc>
        <w:tc>
          <w:tcPr>
            <w:tcW w:w="1933" w:type="dxa"/>
            <w:vAlign w:val="center"/>
          </w:tcPr>
          <w:p w:rsidR="006C64AA" w:rsidRPr="00F56F47" w:rsidRDefault="006C64AA" w:rsidP="00F56F47">
            <w:pPr>
              <w:jc w:val="center"/>
              <w:rPr>
                <w:sz w:val="22"/>
                <w:szCs w:val="22"/>
              </w:rPr>
            </w:pPr>
            <w:r w:rsidRPr="00F56F47">
              <w:rPr>
                <w:sz w:val="22"/>
                <w:szCs w:val="22"/>
              </w:rPr>
              <w:t>Upload</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27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F56F47">
            <w:pPr>
              <w:jc w:val="center"/>
              <w:rPr>
                <w:sz w:val="22"/>
                <w:szCs w:val="22"/>
              </w:rPr>
            </w:pPr>
            <w:r w:rsidRPr="00F56F47">
              <w:rPr>
                <w:sz w:val="22"/>
                <w:szCs w:val="22"/>
              </w:rPr>
              <w:t>Pan Number</w:t>
            </w:r>
          </w:p>
        </w:tc>
        <w:tc>
          <w:tcPr>
            <w:tcW w:w="1933" w:type="dxa"/>
            <w:vAlign w:val="center"/>
          </w:tcPr>
          <w:p w:rsidR="006C64AA" w:rsidRPr="00F56F47" w:rsidRDefault="006C64AA" w:rsidP="00F56F47">
            <w:pPr>
              <w:jc w:val="center"/>
              <w:rPr>
                <w:sz w:val="22"/>
                <w:szCs w:val="22"/>
              </w:rPr>
            </w:pPr>
            <w:r w:rsidRPr="00F56F47">
              <w:rPr>
                <w:sz w:val="22"/>
                <w:szCs w:val="22"/>
              </w:rPr>
              <w:t>Alpha 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41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F56F47">
            <w:pPr>
              <w:jc w:val="center"/>
              <w:rPr>
                <w:sz w:val="22"/>
                <w:szCs w:val="22"/>
              </w:rPr>
            </w:pPr>
            <w:r w:rsidRPr="00F56F47">
              <w:rPr>
                <w:sz w:val="22"/>
                <w:szCs w:val="22"/>
              </w:rPr>
              <w:t>Document Capture</w:t>
            </w:r>
          </w:p>
        </w:tc>
        <w:tc>
          <w:tcPr>
            <w:tcW w:w="1933" w:type="dxa"/>
            <w:vAlign w:val="center"/>
          </w:tcPr>
          <w:p w:rsidR="006C64AA" w:rsidRPr="00F56F47" w:rsidRDefault="006C64AA" w:rsidP="00F56F47">
            <w:pPr>
              <w:jc w:val="center"/>
              <w:rPr>
                <w:sz w:val="22"/>
                <w:szCs w:val="22"/>
              </w:rPr>
            </w:pPr>
            <w:r w:rsidRPr="00F56F47">
              <w:rPr>
                <w:sz w:val="22"/>
                <w:szCs w:val="22"/>
              </w:rPr>
              <w:t>Upload</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19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F56F47">
            <w:pPr>
              <w:jc w:val="center"/>
              <w:rPr>
                <w:sz w:val="22"/>
                <w:szCs w:val="22"/>
              </w:rPr>
            </w:pPr>
            <w:r w:rsidRPr="00F56F47">
              <w:rPr>
                <w:sz w:val="22"/>
                <w:szCs w:val="22"/>
              </w:rPr>
              <w:t>ID Type</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Ration Card, Voter Card, Passport, Pan Card, Aadhar card, Driving License</w:t>
            </w:r>
          </w:p>
        </w:tc>
      </w:tr>
      <w:tr w:rsidR="006C64AA" w:rsidRPr="00F56F47" w:rsidTr="00F56F47">
        <w:trPr>
          <w:trHeight w:val="24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spacing w:line="480" w:lineRule="auto"/>
              <w:jc w:val="center"/>
              <w:rPr>
                <w:sz w:val="22"/>
                <w:szCs w:val="22"/>
              </w:rPr>
            </w:pPr>
            <w:r w:rsidRPr="00F56F47">
              <w:rPr>
                <w:sz w:val="22"/>
                <w:szCs w:val="22"/>
              </w:rPr>
              <w:t>ID No</w:t>
            </w:r>
          </w:p>
        </w:tc>
        <w:tc>
          <w:tcPr>
            <w:tcW w:w="1933" w:type="dxa"/>
            <w:vAlign w:val="center"/>
          </w:tcPr>
          <w:p w:rsidR="006C64AA" w:rsidRPr="00F56F47" w:rsidRDefault="006C64AA" w:rsidP="00B03612">
            <w:pPr>
              <w:spacing w:line="480" w:lineRule="auto"/>
              <w:jc w:val="center"/>
              <w:rPr>
                <w:sz w:val="22"/>
                <w:szCs w:val="22"/>
              </w:rPr>
            </w:pPr>
            <w:r w:rsidRPr="00F56F47">
              <w:rPr>
                <w:sz w:val="22"/>
                <w:szCs w:val="22"/>
              </w:rPr>
              <w:t>Alpha numeric</w:t>
            </w:r>
          </w:p>
        </w:tc>
        <w:tc>
          <w:tcPr>
            <w:tcW w:w="857" w:type="dxa"/>
            <w:vAlign w:val="center"/>
          </w:tcPr>
          <w:p w:rsidR="006C64AA" w:rsidRPr="00F56F47" w:rsidRDefault="006C64AA" w:rsidP="00B03612">
            <w:pPr>
              <w:spacing w:line="480" w:lineRule="auto"/>
              <w:jc w:val="center"/>
              <w:rPr>
                <w:sz w:val="22"/>
                <w:szCs w:val="22"/>
              </w:rPr>
            </w:pPr>
          </w:p>
        </w:tc>
        <w:tc>
          <w:tcPr>
            <w:tcW w:w="1302" w:type="dxa"/>
            <w:vAlign w:val="center"/>
          </w:tcPr>
          <w:p w:rsidR="006C64AA" w:rsidRPr="00F56F47" w:rsidRDefault="006C64AA" w:rsidP="00B03612">
            <w:pPr>
              <w:spacing w:line="480" w:lineRule="auto"/>
              <w:jc w:val="center"/>
              <w:rPr>
                <w:sz w:val="22"/>
                <w:szCs w:val="22"/>
              </w:rPr>
            </w:pPr>
            <w:r w:rsidRPr="00F56F47">
              <w:rPr>
                <w:sz w:val="22"/>
                <w:szCs w:val="22"/>
              </w:rPr>
              <w:t>Yes</w:t>
            </w:r>
          </w:p>
        </w:tc>
        <w:tc>
          <w:tcPr>
            <w:tcW w:w="3597" w:type="dxa"/>
            <w:vAlign w:val="center"/>
          </w:tcPr>
          <w:p w:rsidR="006C64AA" w:rsidRPr="00F56F47" w:rsidRDefault="006C64AA" w:rsidP="00B03612">
            <w:pPr>
              <w:spacing w:line="480" w:lineRule="auto"/>
              <w:jc w:val="center"/>
              <w:rPr>
                <w:sz w:val="22"/>
                <w:szCs w:val="22"/>
              </w:rPr>
            </w:pPr>
            <w:r w:rsidRPr="00F56F47">
              <w:rPr>
                <w:sz w:val="22"/>
                <w:szCs w:val="22"/>
              </w:rPr>
              <w:t>If ID type selected</w:t>
            </w:r>
          </w:p>
        </w:tc>
      </w:tr>
      <w:tr w:rsidR="006C64AA" w:rsidRPr="00F56F47" w:rsidTr="00F56F47">
        <w:trPr>
          <w:trHeight w:val="165"/>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spacing w:line="480" w:lineRule="auto"/>
              <w:jc w:val="center"/>
              <w:rPr>
                <w:sz w:val="22"/>
                <w:szCs w:val="22"/>
              </w:rPr>
            </w:pPr>
            <w:r w:rsidRPr="00F56F47">
              <w:rPr>
                <w:sz w:val="22"/>
                <w:szCs w:val="22"/>
              </w:rPr>
              <w:t>Valid up to</w:t>
            </w:r>
          </w:p>
        </w:tc>
        <w:tc>
          <w:tcPr>
            <w:tcW w:w="1933" w:type="dxa"/>
            <w:vAlign w:val="center"/>
          </w:tcPr>
          <w:p w:rsidR="006C64AA" w:rsidRPr="00F56F47" w:rsidRDefault="006C64AA" w:rsidP="00B03612">
            <w:pPr>
              <w:spacing w:line="480" w:lineRule="auto"/>
              <w:jc w:val="center"/>
              <w:rPr>
                <w:sz w:val="22"/>
                <w:szCs w:val="22"/>
              </w:rPr>
            </w:pPr>
            <w:r w:rsidRPr="00F56F47">
              <w:rPr>
                <w:sz w:val="22"/>
                <w:szCs w:val="22"/>
              </w:rPr>
              <w:t>Date</w:t>
            </w:r>
          </w:p>
        </w:tc>
        <w:tc>
          <w:tcPr>
            <w:tcW w:w="857" w:type="dxa"/>
            <w:vAlign w:val="center"/>
          </w:tcPr>
          <w:p w:rsidR="006C64AA" w:rsidRPr="00F56F47" w:rsidRDefault="006C64AA" w:rsidP="00B03612">
            <w:pPr>
              <w:spacing w:line="480" w:lineRule="auto"/>
              <w:jc w:val="center"/>
              <w:rPr>
                <w:sz w:val="22"/>
                <w:szCs w:val="22"/>
              </w:rPr>
            </w:pPr>
          </w:p>
        </w:tc>
        <w:tc>
          <w:tcPr>
            <w:tcW w:w="1302" w:type="dxa"/>
            <w:vAlign w:val="center"/>
          </w:tcPr>
          <w:p w:rsidR="006C64AA" w:rsidRPr="00F56F47" w:rsidRDefault="006C64AA" w:rsidP="00B03612">
            <w:pPr>
              <w:spacing w:line="480" w:lineRule="auto"/>
              <w:jc w:val="center"/>
              <w:rPr>
                <w:sz w:val="22"/>
                <w:szCs w:val="22"/>
              </w:rPr>
            </w:pPr>
            <w:r w:rsidRPr="00F56F47">
              <w:rPr>
                <w:sz w:val="22"/>
                <w:szCs w:val="22"/>
              </w:rPr>
              <w:t>Yes</w:t>
            </w:r>
          </w:p>
        </w:tc>
        <w:tc>
          <w:tcPr>
            <w:tcW w:w="3597" w:type="dxa"/>
            <w:vAlign w:val="center"/>
          </w:tcPr>
          <w:p w:rsidR="006C64AA" w:rsidRPr="00F56F47" w:rsidRDefault="006C64AA" w:rsidP="00B03612">
            <w:pPr>
              <w:spacing w:line="480" w:lineRule="auto"/>
              <w:jc w:val="center"/>
              <w:rPr>
                <w:sz w:val="22"/>
                <w:szCs w:val="22"/>
              </w:rPr>
            </w:pPr>
            <w:r w:rsidRPr="00F56F47">
              <w:rPr>
                <w:sz w:val="22"/>
                <w:szCs w:val="22"/>
              </w:rPr>
              <w:t>If ID type selected</w:t>
            </w:r>
          </w:p>
        </w:tc>
      </w:tr>
      <w:tr w:rsidR="006C64AA" w:rsidRPr="00F56F47" w:rsidTr="00F56F47">
        <w:trPr>
          <w:trHeight w:val="37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spacing w:line="480" w:lineRule="auto"/>
              <w:jc w:val="center"/>
              <w:rPr>
                <w:sz w:val="22"/>
                <w:szCs w:val="22"/>
              </w:rPr>
            </w:pPr>
            <w:r w:rsidRPr="00F56F47">
              <w:rPr>
                <w:sz w:val="22"/>
                <w:szCs w:val="22"/>
              </w:rPr>
              <w:t>Document Capture</w:t>
            </w:r>
          </w:p>
        </w:tc>
        <w:tc>
          <w:tcPr>
            <w:tcW w:w="1933" w:type="dxa"/>
            <w:vAlign w:val="center"/>
          </w:tcPr>
          <w:p w:rsidR="006C64AA" w:rsidRPr="00F56F47" w:rsidRDefault="006C64AA" w:rsidP="00B03612">
            <w:pPr>
              <w:spacing w:line="480" w:lineRule="auto"/>
              <w:jc w:val="center"/>
              <w:rPr>
                <w:sz w:val="22"/>
                <w:szCs w:val="22"/>
              </w:rPr>
            </w:pPr>
            <w:r w:rsidRPr="00F56F47">
              <w:rPr>
                <w:sz w:val="22"/>
                <w:szCs w:val="22"/>
              </w:rPr>
              <w:t>Upload</w:t>
            </w:r>
          </w:p>
        </w:tc>
        <w:tc>
          <w:tcPr>
            <w:tcW w:w="857" w:type="dxa"/>
            <w:vAlign w:val="center"/>
          </w:tcPr>
          <w:p w:rsidR="006C64AA" w:rsidRPr="00F56F47" w:rsidRDefault="006C64AA" w:rsidP="00B03612">
            <w:pPr>
              <w:spacing w:line="480" w:lineRule="auto"/>
              <w:jc w:val="center"/>
              <w:rPr>
                <w:sz w:val="22"/>
                <w:szCs w:val="22"/>
              </w:rPr>
            </w:pPr>
          </w:p>
        </w:tc>
        <w:tc>
          <w:tcPr>
            <w:tcW w:w="1302" w:type="dxa"/>
            <w:vAlign w:val="center"/>
          </w:tcPr>
          <w:p w:rsidR="006C64AA" w:rsidRPr="00F56F47" w:rsidRDefault="006C64AA" w:rsidP="00B03612">
            <w:pPr>
              <w:spacing w:line="480" w:lineRule="auto"/>
              <w:jc w:val="center"/>
              <w:rPr>
                <w:sz w:val="22"/>
                <w:szCs w:val="22"/>
              </w:rPr>
            </w:pPr>
            <w:r w:rsidRPr="00F56F47">
              <w:rPr>
                <w:sz w:val="22"/>
                <w:szCs w:val="22"/>
              </w:rPr>
              <w:t>Yes</w:t>
            </w:r>
          </w:p>
        </w:tc>
        <w:tc>
          <w:tcPr>
            <w:tcW w:w="3597" w:type="dxa"/>
            <w:vAlign w:val="center"/>
          </w:tcPr>
          <w:p w:rsidR="006C64AA" w:rsidRPr="00F56F47" w:rsidRDefault="006C64AA" w:rsidP="00B03612">
            <w:pPr>
              <w:spacing w:line="480" w:lineRule="auto"/>
              <w:jc w:val="center"/>
              <w:rPr>
                <w:sz w:val="22"/>
                <w:szCs w:val="22"/>
              </w:rPr>
            </w:pPr>
            <w:r w:rsidRPr="00F56F47">
              <w:rPr>
                <w:sz w:val="22"/>
                <w:szCs w:val="22"/>
              </w:rPr>
              <w:t>If ID type selected</w:t>
            </w:r>
          </w:p>
        </w:tc>
      </w:tr>
      <w:tr w:rsidR="006C64AA" w:rsidRPr="00F56F47" w:rsidTr="00F56F47">
        <w:trPr>
          <w:trHeight w:val="54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B8CCE4" w:themeFill="accent1" w:themeFillTint="66"/>
            <w:vAlign w:val="center"/>
          </w:tcPr>
          <w:p w:rsidR="006C64AA" w:rsidRPr="00F56F47" w:rsidRDefault="006C64AA" w:rsidP="00F56F47">
            <w:pPr>
              <w:jc w:val="center"/>
              <w:rPr>
                <w:b/>
                <w:sz w:val="22"/>
                <w:szCs w:val="22"/>
              </w:rPr>
            </w:pPr>
            <w:r w:rsidRPr="00F56F47">
              <w:rPr>
                <w:b/>
                <w:sz w:val="22"/>
                <w:szCs w:val="22"/>
              </w:rPr>
              <w:t>Add Button</w:t>
            </w:r>
          </w:p>
        </w:tc>
        <w:tc>
          <w:tcPr>
            <w:tcW w:w="1933" w:type="dxa"/>
            <w:vAlign w:val="center"/>
          </w:tcPr>
          <w:p w:rsidR="006C64AA" w:rsidRPr="00F56F47" w:rsidRDefault="006C64AA" w:rsidP="00F56F47">
            <w:pPr>
              <w:jc w:val="center"/>
              <w:rPr>
                <w:sz w:val="22"/>
                <w:szCs w:val="22"/>
              </w:rPr>
            </w:pP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In case more than one KYC details to be captured</w:t>
            </w:r>
          </w:p>
        </w:tc>
      </w:tr>
      <w:tr w:rsidR="006C64AA" w:rsidRPr="00F56F47" w:rsidTr="00F56F47">
        <w:trPr>
          <w:trHeight w:val="387"/>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restart"/>
            <w:vAlign w:val="center"/>
          </w:tcPr>
          <w:p w:rsidR="006C64AA" w:rsidRPr="00F56F47" w:rsidRDefault="006C64AA" w:rsidP="00B03612">
            <w:pPr>
              <w:jc w:val="center"/>
              <w:rPr>
                <w:sz w:val="22"/>
                <w:szCs w:val="22"/>
              </w:rPr>
            </w:pPr>
            <w:r w:rsidRPr="00F56F47">
              <w:rPr>
                <w:sz w:val="22"/>
                <w:szCs w:val="22"/>
              </w:rPr>
              <w:t>Co-Applicant Details</w:t>
            </w:r>
          </w:p>
        </w:tc>
        <w:tc>
          <w:tcPr>
            <w:tcW w:w="2493" w:type="dxa"/>
            <w:vAlign w:val="center"/>
          </w:tcPr>
          <w:p w:rsidR="006C64AA" w:rsidRPr="00F56F47" w:rsidRDefault="006C64AA" w:rsidP="00B03612">
            <w:pPr>
              <w:jc w:val="center"/>
              <w:rPr>
                <w:sz w:val="22"/>
                <w:szCs w:val="22"/>
              </w:rPr>
            </w:pPr>
            <w:r w:rsidRPr="00F56F47">
              <w:rPr>
                <w:sz w:val="22"/>
                <w:szCs w:val="22"/>
              </w:rPr>
              <w:t>Title</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Aadhar QR Code scanning</w:t>
            </w:r>
          </w:p>
        </w:tc>
      </w:tr>
      <w:tr w:rsidR="006C64AA" w:rsidRPr="00F56F47" w:rsidTr="00F56F47">
        <w:trPr>
          <w:trHeight w:val="13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Name</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Aadhar QR Code scanning</w:t>
            </w:r>
          </w:p>
        </w:tc>
      </w:tr>
      <w:tr w:rsidR="006C64AA" w:rsidRPr="00F56F47" w:rsidTr="00F56F47">
        <w:trPr>
          <w:trHeight w:val="297"/>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Gender</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Aadhar QR Code scanning</w:t>
            </w:r>
          </w:p>
        </w:tc>
      </w:tr>
      <w:tr w:rsidR="006C64AA" w:rsidRPr="00F56F47" w:rsidTr="00F56F47">
        <w:trPr>
          <w:trHeight w:val="42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Date Of birth</w:t>
            </w:r>
          </w:p>
        </w:tc>
        <w:tc>
          <w:tcPr>
            <w:tcW w:w="1933" w:type="dxa"/>
            <w:vAlign w:val="center"/>
          </w:tcPr>
          <w:p w:rsidR="006C64AA" w:rsidRPr="00F56F47" w:rsidRDefault="006C64AA" w:rsidP="00B03612">
            <w:pPr>
              <w:jc w:val="center"/>
              <w:rPr>
                <w:sz w:val="22"/>
                <w:szCs w:val="22"/>
              </w:rPr>
            </w:pPr>
            <w:r w:rsidRPr="00F56F47">
              <w:rPr>
                <w:sz w:val="22"/>
                <w:szCs w:val="22"/>
              </w:rPr>
              <w:t>Date</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Aadhar QR Code scanning</w:t>
            </w:r>
          </w:p>
        </w:tc>
      </w:tr>
      <w:tr w:rsidR="006C64AA" w:rsidRPr="00F56F47" w:rsidTr="00F56F47">
        <w:trPr>
          <w:trHeight w:val="34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Age</w:t>
            </w:r>
          </w:p>
        </w:tc>
        <w:tc>
          <w:tcPr>
            <w:tcW w:w="1933" w:type="dxa"/>
            <w:vAlign w:val="center"/>
          </w:tcPr>
          <w:p w:rsidR="006C64AA" w:rsidRPr="00F56F47" w:rsidRDefault="006C64AA" w:rsidP="005850F1">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5850F1">
            <w:pPr>
              <w:jc w:val="center"/>
              <w:rPr>
                <w:sz w:val="22"/>
                <w:szCs w:val="22"/>
              </w:rPr>
            </w:pPr>
            <w:r w:rsidRPr="00F56F47">
              <w:rPr>
                <w:sz w:val="22"/>
                <w:szCs w:val="22"/>
              </w:rPr>
              <w:t>Auto-calculate from date of birth</w:t>
            </w:r>
          </w:p>
        </w:tc>
      </w:tr>
      <w:tr w:rsidR="006C64AA" w:rsidRPr="00F56F47" w:rsidTr="00F56F47">
        <w:trPr>
          <w:trHeight w:val="33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Father's Name</w:t>
            </w:r>
          </w:p>
        </w:tc>
        <w:tc>
          <w:tcPr>
            <w:tcW w:w="1933" w:type="dxa"/>
            <w:vAlign w:val="center"/>
          </w:tcPr>
          <w:p w:rsidR="006C64AA" w:rsidRPr="00F56F47" w:rsidRDefault="006C64AA" w:rsidP="00B03612">
            <w:pPr>
              <w:jc w:val="center"/>
              <w:rPr>
                <w:sz w:val="22"/>
                <w:szCs w:val="22"/>
              </w:rPr>
            </w:pPr>
            <w:r w:rsidRPr="00F56F47">
              <w:rPr>
                <w:sz w:val="22"/>
                <w:szCs w:val="22"/>
              </w:rPr>
              <w:t>Auto populated/ 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Aadhar QR Code scanning</w:t>
            </w:r>
          </w:p>
        </w:tc>
      </w:tr>
      <w:tr w:rsidR="007339F9" w:rsidRPr="00F56F47" w:rsidTr="00B32EA7">
        <w:tblPrEx>
          <w:tblW w:w="14278" w:type="dxa"/>
          <w:jc w:val="center"/>
          <w:tblInd w:w="-2598" w:type="dxa"/>
          <w:tblLayout w:type="fixed"/>
          <w:tblPrExChange w:id="24" w:author="Namita Sivasankaran" w:date="2016-11-16T18:13:00Z">
            <w:tblPrEx>
              <w:tblW w:w="14278" w:type="dxa"/>
              <w:jc w:val="center"/>
              <w:tblInd w:w="-2598" w:type="dxa"/>
              <w:tblLayout w:type="fixed"/>
            </w:tblPrEx>
          </w:tblPrExChange>
        </w:tblPrEx>
        <w:trPr>
          <w:trHeight w:val="159"/>
          <w:jc w:val="center"/>
          <w:trPrChange w:id="25" w:author="Namita Sivasankaran" w:date="2016-11-16T18:13:00Z">
            <w:trPr>
              <w:trHeight w:val="159"/>
              <w:jc w:val="center"/>
            </w:trPr>
          </w:trPrChange>
        </w:trPr>
        <w:tc>
          <w:tcPr>
            <w:tcW w:w="955" w:type="dxa"/>
            <w:vMerge/>
            <w:textDirection w:val="btLr"/>
            <w:vAlign w:val="center"/>
            <w:tcPrChange w:id="26" w:author="Namita Sivasankaran" w:date="2016-11-16T18:13:00Z">
              <w:tcPr>
                <w:tcW w:w="955" w:type="dxa"/>
                <w:vMerge/>
                <w:textDirection w:val="btLr"/>
                <w:vAlign w:val="center"/>
              </w:tcPr>
            </w:tcPrChange>
          </w:tcPr>
          <w:p w:rsidR="007339F9" w:rsidRPr="00F56F47" w:rsidRDefault="007339F9" w:rsidP="00B03612">
            <w:pPr>
              <w:ind w:left="113" w:right="113"/>
              <w:jc w:val="center"/>
              <w:rPr>
                <w:sz w:val="28"/>
                <w:szCs w:val="28"/>
              </w:rPr>
            </w:pPr>
          </w:p>
        </w:tc>
        <w:tc>
          <w:tcPr>
            <w:tcW w:w="999" w:type="dxa"/>
            <w:vMerge/>
            <w:textDirection w:val="btLr"/>
            <w:vAlign w:val="center"/>
            <w:tcPrChange w:id="27" w:author="Namita Sivasankaran" w:date="2016-11-16T18:13:00Z">
              <w:tcPr>
                <w:tcW w:w="999" w:type="dxa"/>
                <w:vMerge/>
                <w:textDirection w:val="btLr"/>
                <w:vAlign w:val="center"/>
              </w:tcPr>
            </w:tcPrChange>
          </w:tcPr>
          <w:p w:rsidR="007339F9" w:rsidRPr="00F56F47" w:rsidRDefault="007339F9" w:rsidP="00B03612">
            <w:pPr>
              <w:ind w:left="113" w:right="113"/>
              <w:jc w:val="center"/>
              <w:rPr>
                <w:sz w:val="22"/>
                <w:szCs w:val="22"/>
              </w:rPr>
            </w:pPr>
          </w:p>
        </w:tc>
        <w:tc>
          <w:tcPr>
            <w:tcW w:w="2142" w:type="dxa"/>
            <w:vMerge/>
            <w:vAlign w:val="center"/>
            <w:tcPrChange w:id="28" w:author="Namita Sivasankaran" w:date="2016-11-16T18:13:00Z">
              <w:tcPr>
                <w:tcW w:w="2142" w:type="dxa"/>
                <w:vMerge/>
                <w:vAlign w:val="center"/>
              </w:tcPr>
            </w:tcPrChange>
          </w:tcPr>
          <w:p w:rsidR="007339F9" w:rsidRPr="00F56F47" w:rsidRDefault="007339F9" w:rsidP="00B03612">
            <w:pPr>
              <w:jc w:val="center"/>
              <w:rPr>
                <w:sz w:val="22"/>
                <w:szCs w:val="22"/>
              </w:rPr>
            </w:pPr>
          </w:p>
        </w:tc>
        <w:tc>
          <w:tcPr>
            <w:tcW w:w="2493" w:type="dxa"/>
            <w:vAlign w:val="center"/>
            <w:tcPrChange w:id="29" w:author="Namita Sivasankaran" w:date="2016-11-16T18:13:00Z">
              <w:tcPr>
                <w:tcW w:w="2493" w:type="dxa"/>
                <w:vAlign w:val="center"/>
              </w:tcPr>
            </w:tcPrChange>
          </w:tcPr>
          <w:p w:rsidR="007339F9" w:rsidRPr="00F56F47" w:rsidRDefault="007339F9" w:rsidP="00B03612">
            <w:pPr>
              <w:jc w:val="center"/>
              <w:rPr>
                <w:sz w:val="22"/>
                <w:szCs w:val="22"/>
              </w:rPr>
            </w:pPr>
            <w:r w:rsidRPr="00F56F47">
              <w:rPr>
                <w:sz w:val="22"/>
                <w:szCs w:val="22"/>
              </w:rPr>
              <w:t>Educational Level</w:t>
            </w:r>
          </w:p>
        </w:tc>
        <w:tc>
          <w:tcPr>
            <w:tcW w:w="1933" w:type="dxa"/>
            <w:vAlign w:val="center"/>
            <w:tcPrChange w:id="30" w:author="Namita Sivasankaran" w:date="2016-11-16T18:13:00Z">
              <w:tcPr>
                <w:tcW w:w="1933" w:type="dxa"/>
                <w:vAlign w:val="center"/>
              </w:tcPr>
            </w:tcPrChange>
          </w:tcPr>
          <w:p w:rsidR="007339F9" w:rsidRPr="00F56F47" w:rsidRDefault="007339F9" w:rsidP="00B03612">
            <w:pPr>
              <w:jc w:val="center"/>
              <w:rPr>
                <w:sz w:val="22"/>
                <w:szCs w:val="22"/>
              </w:rPr>
            </w:pPr>
            <w:r w:rsidRPr="00F56F47">
              <w:rPr>
                <w:sz w:val="22"/>
                <w:szCs w:val="22"/>
              </w:rPr>
              <w:t>Dropdown</w:t>
            </w:r>
          </w:p>
        </w:tc>
        <w:tc>
          <w:tcPr>
            <w:tcW w:w="857" w:type="dxa"/>
            <w:vAlign w:val="center"/>
            <w:tcPrChange w:id="31" w:author="Namita Sivasankaran" w:date="2016-11-16T18:13:00Z">
              <w:tcPr>
                <w:tcW w:w="857" w:type="dxa"/>
                <w:vAlign w:val="center"/>
              </w:tcPr>
            </w:tcPrChange>
          </w:tcPr>
          <w:p w:rsidR="007339F9" w:rsidRPr="00F56F47" w:rsidRDefault="007339F9" w:rsidP="00B03612">
            <w:pPr>
              <w:jc w:val="center"/>
              <w:rPr>
                <w:sz w:val="22"/>
                <w:szCs w:val="22"/>
              </w:rPr>
            </w:pPr>
            <w:r w:rsidRPr="00F56F47">
              <w:rPr>
                <w:sz w:val="22"/>
                <w:szCs w:val="22"/>
              </w:rPr>
              <w:t>Yes</w:t>
            </w:r>
          </w:p>
        </w:tc>
        <w:tc>
          <w:tcPr>
            <w:tcW w:w="1302" w:type="dxa"/>
            <w:vAlign w:val="center"/>
            <w:tcPrChange w:id="32" w:author="Namita Sivasankaran" w:date="2016-11-16T18:13:00Z">
              <w:tcPr>
                <w:tcW w:w="1302" w:type="dxa"/>
                <w:vAlign w:val="center"/>
              </w:tcPr>
            </w:tcPrChange>
          </w:tcPr>
          <w:p w:rsidR="007339F9" w:rsidRPr="00F56F47" w:rsidRDefault="007339F9" w:rsidP="00B03612">
            <w:pPr>
              <w:jc w:val="center"/>
              <w:rPr>
                <w:sz w:val="22"/>
                <w:szCs w:val="22"/>
              </w:rPr>
            </w:pPr>
          </w:p>
        </w:tc>
        <w:tc>
          <w:tcPr>
            <w:tcW w:w="3597" w:type="dxa"/>
            <w:vAlign w:val="bottom"/>
            <w:tcPrChange w:id="33" w:author="Namita Sivasankaran" w:date="2016-11-16T18:13:00Z">
              <w:tcPr>
                <w:tcW w:w="3597" w:type="dxa"/>
                <w:vAlign w:val="center"/>
              </w:tcPr>
            </w:tcPrChange>
          </w:tcPr>
          <w:p w:rsidR="007339F9" w:rsidRPr="00F56F47" w:rsidRDefault="007339F9" w:rsidP="00B03612">
            <w:pPr>
              <w:jc w:val="center"/>
              <w:rPr>
                <w:sz w:val="22"/>
                <w:szCs w:val="22"/>
              </w:rPr>
            </w:pPr>
            <w:ins w:id="34" w:author="Namita Sivasankaran" w:date="2016-11-16T18:13:00Z">
              <w:r w:rsidRPr="007339F9">
                <w:rPr>
                  <w:sz w:val="22"/>
                  <w:szCs w:val="22"/>
                  <w:rPrChange w:id="35" w:author="Namita Sivasankaran" w:date="2016-11-16T18:13:00Z">
                    <w:rPr>
                      <w:rFonts w:ascii="Calibri" w:hAnsi="Calibri" w:cs="Arial"/>
                      <w:color w:val="000000"/>
                      <w:sz w:val="22"/>
                      <w:szCs w:val="22"/>
                    </w:rPr>
                  </w:rPrChange>
                </w:rPr>
                <w:t xml:space="preserve">Below SSLC; ITI/Diploma/Professional Qualification; Graduate/Equivalent, Post </w:t>
              </w:r>
              <w:proofErr w:type="spellStart"/>
              <w:r w:rsidRPr="007339F9">
                <w:rPr>
                  <w:sz w:val="22"/>
                  <w:szCs w:val="22"/>
                  <w:rPrChange w:id="36" w:author="Namita Sivasankaran" w:date="2016-11-16T18:13:00Z">
                    <w:rPr>
                      <w:rFonts w:ascii="Calibri" w:hAnsi="Calibri" w:cs="Arial"/>
                      <w:color w:val="000000"/>
                      <w:sz w:val="22"/>
                      <w:szCs w:val="22"/>
                    </w:rPr>
                  </w:rPrChange>
                </w:rPr>
                <w:t>Graduate&amp;Equivalent</w:t>
              </w:r>
              <w:proofErr w:type="spellEnd"/>
              <w:r w:rsidRPr="007339F9">
                <w:rPr>
                  <w:sz w:val="22"/>
                  <w:szCs w:val="22"/>
                  <w:rPrChange w:id="37" w:author="Namita Sivasankaran" w:date="2016-11-16T18:13:00Z">
                    <w:rPr>
                      <w:rFonts w:ascii="Calibri" w:hAnsi="Calibri" w:cs="Arial"/>
                      <w:color w:val="000000"/>
                      <w:sz w:val="22"/>
                      <w:szCs w:val="22"/>
                    </w:rPr>
                  </w:rPrChange>
                </w:rPr>
                <w:t>; More than Post Graduation</w:t>
              </w:r>
            </w:ins>
            <w:del w:id="38" w:author="Namita Sivasankaran" w:date="2016-11-16T18:12:00Z">
              <w:r w:rsidRPr="00F56F47" w:rsidDel="007339F9">
                <w:rPr>
                  <w:sz w:val="22"/>
                  <w:szCs w:val="22"/>
                </w:rPr>
                <w:delText>Below SSLC, SSLC, HSC, Graduate/Diploma/ITI, Professional Degree, Others</w:delText>
              </w:r>
            </w:del>
          </w:p>
        </w:tc>
      </w:tr>
      <w:tr w:rsidR="007339F9" w:rsidRPr="00F56F47" w:rsidTr="00B32EA7">
        <w:tblPrEx>
          <w:tblW w:w="14278" w:type="dxa"/>
          <w:jc w:val="center"/>
          <w:tblInd w:w="-2598" w:type="dxa"/>
          <w:tblLayout w:type="fixed"/>
          <w:tblPrExChange w:id="39" w:author="Namita Sivasankaran" w:date="2016-11-16T18:13:00Z">
            <w:tblPrEx>
              <w:tblW w:w="14278" w:type="dxa"/>
              <w:jc w:val="center"/>
              <w:tblInd w:w="-2598" w:type="dxa"/>
              <w:tblLayout w:type="fixed"/>
            </w:tblPrEx>
          </w:tblPrExChange>
        </w:tblPrEx>
        <w:trPr>
          <w:trHeight w:val="469"/>
          <w:jc w:val="center"/>
          <w:trPrChange w:id="40" w:author="Namita Sivasankaran" w:date="2016-11-16T18:13:00Z">
            <w:trPr>
              <w:trHeight w:val="469"/>
              <w:jc w:val="center"/>
            </w:trPr>
          </w:trPrChange>
        </w:trPr>
        <w:tc>
          <w:tcPr>
            <w:tcW w:w="955" w:type="dxa"/>
            <w:vMerge/>
            <w:textDirection w:val="btLr"/>
            <w:vAlign w:val="center"/>
            <w:tcPrChange w:id="41" w:author="Namita Sivasankaran" w:date="2016-11-16T18:13:00Z">
              <w:tcPr>
                <w:tcW w:w="955" w:type="dxa"/>
                <w:vMerge/>
                <w:textDirection w:val="btLr"/>
                <w:vAlign w:val="center"/>
              </w:tcPr>
            </w:tcPrChange>
          </w:tcPr>
          <w:p w:rsidR="007339F9" w:rsidRPr="00F56F47" w:rsidRDefault="007339F9" w:rsidP="00B03612">
            <w:pPr>
              <w:ind w:left="113" w:right="113"/>
              <w:jc w:val="center"/>
              <w:rPr>
                <w:sz w:val="28"/>
                <w:szCs w:val="28"/>
              </w:rPr>
            </w:pPr>
          </w:p>
        </w:tc>
        <w:tc>
          <w:tcPr>
            <w:tcW w:w="999" w:type="dxa"/>
            <w:vMerge/>
            <w:textDirection w:val="btLr"/>
            <w:vAlign w:val="center"/>
            <w:tcPrChange w:id="42" w:author="Namita Sivasankaran" w:date="2016-11-16T18:13:00Z">
              <w:tcPr>
                <w:tcW w:w="999" w:type="dxa"/>
                <w:vMerge/>
                <w:textDirection w:val="btLr"/>
                <w:vAlign w:val="center"/>
              </w:tcPr>
            </w:tcPrChange>
          </w:tcPr>
          <w:p w:rsidR="007339F9" w:rsidRPr="00F56F47" w:rsidRDefault="007339F9" w:rsidP="00B03612">
            <w:pPr>
              <w:ind w:left="113" w:right="113"/>
              <w:jc w:val="center"/>
              <w:rPr>
                <w:sz w:val="22"/>
                <w:szCs w:val="22"/>
              </w:rPr>
            </w:pPr>
          </w:p>
        </w:tc>
        <w:tc>
          <w:tcPr>
            <w:tcW w:w="2142" w:type="dxa"/>
            <w:vMerge/>
            <w:vAlign w:val="center"/>
            <w:tcPrChange w:id="43" w:author="Namita Sivasankaran" w:date="2016-11-16T18:13:00Z">
              <w:tcPr>
                <w:tcW w:w="2142" w:type="dxa"/>
                <w:vMerge/>
                <w:vAlign w:val="center"/>
              </w:tcPr>
            </w:tcPrChange>
          </w:tcPr>
          <w:p w:rsidR="007339F9" w:rsidRPr="00F56F47" w:rsidRDefault="007339F9" w:rsidP="00B03612">
            <w:pPr>
              <w:jc w:val="center"/>
              <w:rPr>
                <w:sz w:val="22"/>
                <w:szCs w:val="22"/>
              </w:rPr>
            </w:pPr>
          </w:p>
        </w:tc>
        <w:tc>
          <w:tcPr>
            <w:tcW w:w="2493" w:type="dxa"/>
            <w:vAlign w:val="center"/>
            <w:tcPrChange w:id="44" w:author="Namita Sivasankaran" w:date="2016-11-16T18:13:00Z">
              <w:tcPr>
                <w:tcW w:w="2493" w:type="dxa"/>
                <w:vAlign w:val="center"/>
              </w:tcPr>
            </w:tcPrChange>
          </w:tcPr>
          <w:p w:rsidR="007339F9" w:rsidRPr="00F56F47" w:rsidRDefault="007339F9" w:rsidP="00B03612">
            <w:pPr>
              <w:jc w:val="center"/>
              <w:rPr>
                <w:sz w:val="22"/>
                <w:szCs w:val="22"/>
              </w:rPr>
            </w:pPr>
            <w:r w:rsidRPr="00F56F47">
              <w:rPr>
                <w:sz w:val="22"/>
                <w:szCs w:val="22"/>
              </w:rPr>
              <w:t>Religion</w:t>
            </w:r>
          </w:p>
        </w:tc>
        <w:tc>
          <w:tcPr>
            <w:tcW w:w="1933" w:type="dxa"/>
            <w:vAlign w:val="center"/>
            <w:tcPrChange w:id="45" w:author="Namita Sivasankaran" w:date="2016-11-16T18:13:00Z">
              <w:tcPr>
                <w:tcW w:w="1933" w:type="dxa"/>
                <w:vAlign w:val="center"/>
              </w:tcPr>
            </w:tcPrChange>
          </w:tcPr>
          <w:p w:rsidR="007339F9" w:rsidRPr="00F56F47" w:rsidRDefault="007339F9" w:rsidP="00B03612">
            <w:pPr>
              <w:jc w:val="center"/>
              <w:rPr>
                <w:sz w:val="22"/>
                <w:szCs w:val="22"/>
              </w:rPr>
            </w:pPr>
            <w:r w:rsidRPr="00F56F47">
              <w:rPr>
                <w:sz w:val="22"/>
                <w:szCs w:val="22"/>
              </w:rPr>
              <w:t>Dropdown</w:t>
            </w:r>
          </w:p>
        </w:tc>
        <w:tc>
          <w:tcPr>
            <w:tcW w:w="857" w:type="dxa"/>
            <w:vAlign w:val="center"/>
            <w:tcPrChange w:id="46" w:author="Namita Sivasankaran" w:date="2016-11-16T18:13:00Z">
              <w:tcPr>
                <w:tcW w:w="857" w:type="dxa"/>
                <w:vAlign w:val="center"/>
              </w:tcPr>
            </w:tcPrChange>
          </w:tcPr>
          <w:p w:rsidR="007339F9" w:rsidRPr="00F56F47" w:rsidRDefault="007339F9" w:rsidP="00B03612">
            <w:pPr>
              <w:jc w:val="center"/>
              <w:rPr>
                <w:sz w:val="22"/>
                <w:szCs w:val="22"/>
              </w:rPr>
            </w:pPr>
            <w:r w:rsidRPr="00F56F47">
              <w:rPr>
                <w:sz w:val="22"/>
                <w:szCs w:val="22"/>
              </w:rPr>
              <w:t>Yes</w:t>
            </w:r>
          </w:p>
        </w:tc>
        <w:tc>
          <w:tcPr>
            <w:tcW w:w="1302" w:type="dxa"/>
            <w:vAlign w:val="center"/>
            <w:tcPrChange w:id="47" w:author="Namita Sivasankaran" w:date="2016-11-16T18:13:00Z">
              <w:tcPr>
                <w:tcW w:w="1302" w:type="dxa"/>
                <w:vAlign w:val="center"/>
              </w:tcPr>
            </w:tcPrChange>
          </w:tcPr>
          <w:p w:rsidR="007339F9" w:rsidRPr="00F56F47" w:rsidRDefault="007339F9" w:rsidP="00B03612">
            <w:pPr>
              <w:jc w:val="center"/>
              <w:rPr>
                <w:sz w:val="22"/>
                <w:szCs w:val="22"/>
              </w:rPr>
            </w:pPr>
          </w:p>
        </w:tc>
        <w:tc>
          <w:tcPr>
            <w:tcW w:w="3597" w:type="dxa"/>
            <w:vAlign w:val="bottom"/>
            <w:tcPrChange w:id="48" w:author="Namita Sivasankaran" w:date="2016-11-16T18:13:00Z">
              <w:tcPr>
                <w:tcW w:w="3597" w:type="dxa"/>
                <w:vAlign w:val="center"/>
              </w:tcPr>
            </w:tcPrChange>
          </w:tcPr>
          <w:p w:rsidR="007339F9" w:rsidRPr="00F56F47" w:rsidRDefault="007339F9" w:rsidP="00B03612">
            <w:pPr>
              <w:jc w:val="center"/>
              <w:rPr>
                <w:sz w:val="22"/>
                <w:szCs w:val="22"/>
              </w:rPr>
            </w:pPr>
            <w:ins w:id="49" w:author="Namita Sivasankaran" w:date="2016-11-16T18:13:00Z">
              <w:r w:rsidRPr="007339F9">
                <w:rPr>
                  <w:sz w:val="22"/>
                  <w:szCs w:val="22"/>
                  <w:rPrChange w:id="50" w:author="Namita Sivasankaran" w:date="2016-11-16T18:13:00Z">
                    <w:rPr>
                      <w:rFonts w:ascii="Calibri" w:hAnsi="Calibri" w:cs="Arial"/>
                      <w:color w:val="000000"/>
                      <w:sz w:val="22"/>
                      <w:szCs w:val="22"/>
                    </w:rPr>
                  </w:rPrChange>
                </w:rPr>
                <w:t>Hindu, Muslim, Christian, Jain, Buddhist, Others</w:t>
              </w:r>
            </w:ins>
            <w:del w:id="51" w:author="Namita Sivasankaran" w:date="2016-11-16T18:13:00Z">
              <w:r w:rsidRPr="00F56F47" w:rsidDel="00B32EA7">
                <w:rPr>
                  <w:sz w:val="22"/>
                  <w:szCs w:val="22"/>
                </w:rPr>
                <w:delText>Hindu, Muslim, Jain, Christian, Buddhism, Others</w:delText>
              </w:r>
            </w:del>
          </w:p>
        </w:tc>
      </w:tr>
      <w:tr w:rsidR="006C64AA" w:rsidRPr="00F56F47" w:rsidTr="00F56F47">
        <w:trPr>
          <w:trHeight w:val="31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Mobile No</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from lead</w:t>
            </w:r>
          </w:p>
        </w:tc>
      </w:tr>
      <w:tr w:rsidR="006C64AA" w:rsidRPr="00F56F47" w:rsidTr="00F56F47">
        <w:trPr>
          <w:trHeight w:val="41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4D3DCC" w:rsidP="00B03612">
            <w:pPr>
              <w:jc w:val="center"/>
              <w:rPr>
                <w:sz w:val="22"/>
                <w:szCs w:val="22"/>
              </w:rPr>
            </w:pPr>
            <w:r>
              <w:rPr>
                <w:sz w:val="22"/>
                <w:szCs w:val="22"/>
              </w:rPr>
              <w:t>Alternate</w:t>
            </w:r>
            <w:r w:rsidR="006C64AA" w:rsidRPr="00F56F47">
              <w:rPr>
                <w:sz w:val="22"/>
                <w:szCs w:val="22"/>
              </w:rPr>
              <w:t xml:space="preserve"> Mobile No.</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4D3DCC">
        <w:trPr>
          <w:trHeight w:val="731"/>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WhatsApp Mobile No.</w:t>
            </w:r>
          </w:p>
        </w:tc>
        <w:tc>
          <w:tcPr>
            <w:tcW w:w="1933" w:type="dxa"/>
            <w:vAlign w:val="center"/>
          </w:tcPr>
          <w:p w:rsidR="006C64AA" w:rsidRPr="00F56F47" w:rsidRDefault="006C64AA" w:rsidP="00B03612">
            <w:pPr>
              <w:jc w:val="center"/>
              <w:rPr>
                <w:sz w:val="22"/>
                <w:szCs w:val="22"/>
              </w:rPr>
            </w:pPr>
            <w:r w:rsidRPr="00F56F47">
              <w:rPr>
                <w:sz w:val="22"/>
                <w:szCs w:val="22"/>
              </w:rPr>
              <w:t>Radio buttons and free text</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Same as mobile no, same as alternate no, other (enter as free text)</w:t>
            </w:r>
          </w:p>
        </w:tc>
      </w:tr>
      <w:tr w:rsidR="006C64AA" w:rsidRPr="00F56F47" w:rsidTr="004D3DCC">
        <w:trPr>
          <w:trHeight w:val="73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Email ID</w:t>
            </w:r>
          </w:p>
        </w:tc>
        <w:tc>
          <w:tcPr>
            <w:tcW w:w="1933" w:type="dxa"/>
            <w:vAlign w:val="center"/>
          </w:tcPr>
          <w:p w:rsidR="006C64AA" w:rsidRPr="00F56F47" w:rsidRDefault="006C64AA" w:rsidP="00B03612">
            <w:pPr>
              <w:jc w:val="center"/>
              <w:rPr>
                <w:sz w:val="22"/>
                <w:szCs w:val="22"/>
              </w:rPr>
            </w:pPr>
            <w:r w:rsidRPr="00F56F47">
              <w:rPr>
                <w:sz w:val="22"/>
                <w:szCs w:val="22"/>
              </w:rPr>
              <w:t>Alphanumeric, special characters</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4D3DCC">
        <w:trPr>
          <w:trHeight w:val="100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Preferred language of communication</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Hindi, English, Kannada, Malayalam, Gujarati, Marathi, Tamil, Bengali, Odia, Punjabi, Marwari</w:t>
            </w:r>
          </w:p>
        </w:tc>
      </w:tr>
      <w:tr w:rsidR="006C64AA" w:rsidRPr="00F56F47" w:rsidTr="004D3DCC">
        <w:trPr>
          <w:trHeight w:val="51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Mother’s Name</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4D3DCC">
        <w:trPr>
          <w:trHeight w:val="66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Marital Status</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Married, Unmarried, Separated, Divorced, Widow(</w:t>
            </w:r>
            <w:proofErr w:type="spellStart"/>
            <w:r w:rsidRPr="00F56F47">
              <w:rPr>
                <w:sz w:val="22"/>
                <w:szCs w:val="22"/>
              </w:rPr>
              <w:t>er</w:t>
            </w:r>
            <w:proofErr w:type="spellEnd"/>
            <w:r w:rsidRPr="00F56F47">
              <w:rPr>
                <w:sz w:val="22"/>
                <w:szCs w:val="22"/>
              </w:rPr>
              <w:t>)</w:t>
            </w:r>
          </w:p>
        </w:tc>
      </w:tr>
      <w:tr w:rsidR="006C64AA" w:rsidRPr="00F56F47" w:rsidTr="004D3DCC">
        <w:trPr>
          <w:trHeight w:val="28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Spouse Name</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4D3DCC">
        <w:trPr>
          <w:trHeight w:val="732"/>
          <w:jc w:val="center"/>
        </w:trPr>
        <w:tc>
          <w:tcPr>
            <w:tcW w:w="955" w:type="dxa"/>
            <w:vMerge w:val="restart"/>
            <w:textDirection w:val="btLr"/>
            <w:vAlign w:val="center"/>
          </w:tcPr>
          <w:p w:rsidR="006C64AA" w:rsidRPr="00F56F47" w:rsidRDefault="006C64AA" w:rsidP="004116DD">
            <w:pPr>
              <w:ind w:left="113" w:right="113"/>
              <w:jc w:val="center"/>
              <w:rPr>
                <w:sz w:val="28"/>
                <w:szCs w:val="28"/>
              </w:rPr>
            </w:pPr>
            <w:r w:rsidRPr="00F56F47">
              <w:rPr>
                <w:sz w:val="28"/>
                <w:szCs w:val="28"/>
              </w:rPr>
              <w:t xml:space="preserve">                                    </w:t>
            </w: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Relationship with Applicant</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To be populated for co-applicant &amp; guarantor only</w:t>
            </w:r>
          </w:p>
        </w:tc>
      </w:tr>
      <w:tr w:rsidR="006C64AA" w:rsidRPr="00F56F47" w:rsidTr="004D3DCC">
        <w:trPr>
          <w:trHeight w:val="59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val="restart"/>
            <w:textDirection w:val="btLr"/>
            <w:vAlign w:val="center"/>
          </w:tcPr>
          <w:p w:rsidR="006C64AA" w:rsidRPr="00F56F47" w:rsidRDefault="006C64AA" w:rsidP="004116DD">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Relationship with Business</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 xml:space="preserve">Proprietor, Partner, Director, Others </w:t>
            </w:r>
          </w:p>
          <w:p w:rsidR="006C64AA" w:rsidRPr="00F56F47" w:rsidRDefault="006C64AA" w:rsidP="00B03612">
            <w:pPr>
              <w:jc w:val="center"/>
              <w:rPr>
                <w:sz w:val="22"/>
                <w:szCs w:val="22"/>
              </w:rPr>
            </w:pPr>
            <w:r w:rsidRPr="00F56F47">
              <w:rPr>
                <w:sz w:val="22"/>
                <w:szCs w:val="22"/>
              </w:rPr>
              <w:t>(not to be populated for guarantor)</w:t>
            </w:r>
          </w:p>
        </w:tc>
      </w:tr>
      <w:tr w:rsidR="006C64AA" w:rsidRPr="00F56F47" w:rsidTr="004D3DCC">
        <w:trPr>
          <w:trHeight w:val="32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Business Involvement</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Part Time, Full Time, No</w:t>
            </w:r>
            <w:ins w:id="52" w:author="Namita Sivasankaran" w:date="2016-11-16T18:13:00Z">
              <w:r w:rsidR="007339F9">
                <w:rPr>
                  <w:sz w:val="22"/>
                  <w:szCs w:val="22"/>
                </w:rPr>
                <w:t>t Involved</w:t>
              </w:r>
            </w:ins>
            <w:del w:id="53" w:author="Namita Sivasankaran" w:date="2016-11-16T18:13:00Z">
              <w:r w:rsidRPr="00F56F47" w:rsidDel="007339F9">
                <w:rPr>
                  <w:sz w:val="22"/>
                  <w:szCs w:val="22"/>
                </w:rPr>
                <w:delText>ne</w:delText>
              </w:r>
            </w:del>
          </w:p>
        </w:tc>
      </w:tr>
      <w:tr w:rsidR="006C64AA" w:rsidRPr="00F56F47" w:rsidTr="004D3DCC">
        <w:trPr>
          <w:trHeight w:val="1007"/>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Have you ever been a proprietor or partner of any other company</w:t>
            </w:r>
          </w:p>
        </w:tc>
        <w:tc>
          <w:tcPr>
            <w:tcW w:w="1933" w:type="dxa"/>
            <w:vAlign w:val="center"/>
          </w:tcPr>
          <w:p w:rsidR="006C64AA" w:rsidRPr="00F56F47" w:rsidRDefault="006C64AA" w:rsidP="00B03612">
            <w:pPr>
              <w:jc w:val="center"/>
              <w:rPr>
                <w:sz w:val="22"/>
                <w:szCs w:val="22"/>
              </w:rPr>
            </w:pPr>
            <w:r w:rsidRPr="00F56F47">
              <w:rPr>
                <w:sz w:val="22"/>
                <w:szCs w:val="22"/>
              </w:rPr>
              <w:t>Radio Buttons</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Yes/No</w:t>
            </w:r>
          </w:p>
        </w:tc>
      </w:tr>
      <w:tr w:rsidR="006C64AA" w:rsidRPr="00F56F47" w:rsidTr="004D3DCC">
        <w:trPr>
          <w:trHeight w:val="59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If yes, did the business close?</w:t>
            </w:r>
          </w:p>
        </w:tc>
        <w:tc>
          <w:tcPr>
            <w:tcW w:w="1933" w:type="dxa"/>
            <w:vAlign w:val="center"/>
          </w:tcPr>
          <w:p w:rsidR="006C64AA" w:rsidRPr="00F56F47" w:rsidRDefault="006C64AA" w:rsidP="00B03612">
            <w:pPr>
              <w:jc w:val="center"/>
              <w:rPr>
                <w:sz w:val="22"/>
                <w:szCs w:val="22"/>
              </w:rPr>
            </w:pPr>
            <w:r w:rsidRPr="00F56F47">
              <w:rPr>
                <w:sz w:val="22"/>
                <w:szCs w:val="22"/>
              </w:rPr>
              <w:t>Radio Buttons</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Yes/No</w:t>
            </w:r>
          </w:p>
        </w:tc>
      </w:tr>
      <w:tr w:rsidR="006C64AA" w:rsidRPr="00F56F47" w:rsidTr="004D3DCC">
        <w:trPr>
          <w:trHeight w:val="65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Month/Year (of business closure)</w:t>
            </w:r>
          </w:p>
        </w:tc>
        <w:tc>
          <w:tcPr>
            <w:tcW w:w="1933" w:type="dxa"/>
            <w:vAlign w:val="center"/>
          </w:tcPr>
          <w:p w:rsidR="006C64AA" w:rsidRPr="00F56F47" w:rsidRDefault="006C64AA" w:rsidP="00B03612">
            <w:pPr>
              <w:jc w:val="center"/>
              <w:rPr>
                <w:sz w:val="22"/>
                <w:szCs w:val="22"/>
              </w:rPr>
            </w:pPr>
            <w:r w:rsidRPr="00F56F47">
              <w:rPr>
                <w:sz w:val="22"/>
                <w:szCs w:val="22"/>
              </w:rPr>
              <w:t>Date</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MM/YYYY</w:t>
            </w:r>
          </w:p>
        </w:tc>
      </w:tr>
      <w:tr w:rsidR="006C64AA" w:rsidRPr="00F56F47" w:rsidTr="004D3DCC">
        <w:trPr>
          <w:trHeight w:val="76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restart"/>
            <w:vAlign w:val="center"/>
          </w:tcPr>
          <w:p w:rsidR="006C64AA" w:rsidRPr="00F56F47" w:rsidRDefault="006C64AA" w:rsidP="00B03612">
            <w:pPr>
              <w:jc w:val="center"/>
              <w:rPr>
                <w:sz w:val="22"/>
                <w:szCs w:val="22"/>
              </w:rPr>
            </w:pPr>
            <w:r w:rsidRPr="00F56F47">
              <w:rPr>
                <w:sz w:val="22"/>
                <w:szCs w:val="22"/>
              </w:rPr>
              <w:t>Address Details</w:t>
            </w:r>
          </w:p>
        </w:tc>
        <w:tc>
          <w:tcPr>
            <w:tcW w:w="2493" w:type="dxa"/>
            <w:vAlign w:val="center"/>
          </w:tcPr>
          <w:p w:rsidR="006C64AA" w:rsidRPr="00F56F47" w:rsidRDefault="006C64AA" w:rsidP="00B03612">
            <w:pPr>
              <w:jc w:val="center"/>
              <w:rPr>
                <w:sz w:val="22"/>
                <w:szCs w:val="22"/>
              </w:rPr>
            </w:pPr>
            <w:r w:rsidRPr="00F56F47">
              <w:rPr>
                <w:sz w:val="22"/>
                <w:szCs w:val="22"/>
              </w:rPr>
              <w:t>Type of Address</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Permanent, Communication, As per Aadhar card</w:t>
            </w:r>
          </w:p>
        </w:tc>
      </w:tr>
      <w:tr w:rsidR="006C64AA" w:rsidRPr="00F56F47" w:rsidTr="000C7770">
        <w:trPr>
          <w:trHeight w:val="54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Care of</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Building</w:t>
            </w:r>
          </w:p>
        </w:tc>
        <w:tc>
          <w:tcPr>
            <w:tcW w:w="1933" w:type="dxa"/>
            <w:vAlign w:val="center"/>
          </w:tcPr>
          <w:p w:rsidR="006C64AA" w:rsidRPr="00F56F47" w:rsidRDefault="006C64AA" w:rsidP="00B03612">
            <w:pPr>
              <w:jc w:val="center"/>
              <w:rPr>
                <w:sz w:val="22"/>
                <w:szCs w:val="22"/>
              </w:rPr>
            </w:pPr>
            <w:r w:rsidRPr="00F56F47">
              <w:rPr>
                <w:sz w:val="22"/>
                <w:szCs w:val="22"/>
              </w:rPr>
              <w:t>Alphanumeric, special characters</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Street</w:t>
            </w:r>
          </w:p>
        </w:tc>
        <w:tc>
          <w:tcPr>
            <w:tcW w:w="1933" w:type="dxa"/>
          </w:tcPr>
          <w:p w:rsidR="006C64AA" w:rsidRPr="00F56F47" w:rsidRDefault="006C64AA" w:rsidP="00B03612">
            <w:pPr>
              <w:jc w:val="center"/>
            </w:pPr>
            <w:r w:rsidRPr="00F56F47">
              <w:rPr>
                <w:sz w:val="22"/>
                <w:szCs w:val="22"/>
              </w:rPr>
              <w:t>Alphanumeric, special characters</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Landmark</w:t>
            </w:r>
          </w:p>
        </w:tc>
        <w:tc>
          <w:tcPr>
            <w:tcW w:w="1933" w:type="dxa"/>
          </w:tcPr>
          <w:p w:rsidR="006C64AA" w:rsidRPr="00F56F47" w:rsidRDefault="006C64AA" w:rsidP="00B03612">
            <w:pPr>
              <w:jc w:val="center"/>
            </w:pPr>
            <w:r w:rsidRPr="00F56F47">
              <w:rPr>
                <w:sz w:val="22"/>
                <w:szCs w:val="22"/>
              </w:rPr>
              <w:t>Alphanumeric, special characters</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Locality</w:t>
            </w:r>
          </w:p>
        </w:tc>
        <w:tc>
          <w:tcPr>
            <w:tcW w:w="1933" w:type="dxa"/>
          </w:tcPr>
          <w:p w:rsidR="006C64AA" w:rsidRPr="00F56F47" w:rsidRDefault="006C64AA" w:rsidP="00B03612">
            <w:pPr>
              <w:jc w:val="center"/>
            </w:pPr>
            <w:r w:rsidRPr="00F56F47">
              <w:rPr>
                <w:sz w:val="22"/>
                <w:szCs w:val="22"/>
              </w:rPr>
              <w:t>Alphanumeric, special characters</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4D3DCC">
        <w:trPr>
          <w:trHeight w:val="59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0D4DE1">
            <w:pPr>
              <w:jc w:val="center"/>
              <w:rPr>
                <w:sz w:val="22"/>
                <w:szCs w:val="22"/>
              </w:rPr>
            </w:pPr>
            <w:r w:rsidRPr="00F56F47">
              <w:rPr>
                <w:sz w:val="22"/>
                <w:szCs w:val="22"/>
              </w:rPr>
              <w:t>Pincode</w:t>
            </w:r>
          </w:p>
        </w:tc>
        <w:tc>
          <w:tcPr>
            <w:tcW w:w="1933" w:type="dxa"/>
            <w:vAlign w:val="center"/>
          </w:tcPr>
          <w:p w:rsidR="006C64AA" w:rsidRPr="00F56F47" w:rsidRDefault="006C64AA" w:rsidP="000D4DE1">
            <w:pPr>
              <w:jc w:val="center"/>
              <w:rPr>
                <w:sz w:val="22"/>
                <w:szCs w:val="22"/>
              </w:rPr>
            </w:pPr>
            <w:r w:rsidRPr="00F56F47">
              <w:rPr>
                <w:sz w:val="22"/>
                <w:szCs w:val="22"/>
              </w:rPr>
              <w:t>Numeric</w:t>
            </w:r>
          </w:p>
        </w:tc>
        <w:tc>
          <w:tcPr>
            <w:tcW w:w="857" w:type="dxa"/>
            <w:vAlign w:val="center"/>
          </w:tcPr>
          <w:p w:rsidR="006C64AA" w:rsidRPr="00F56F47" w:rsidRDefault="006C64AA" w:rsidP="000D4DE1">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DB379A">
            <w:pPr>
              <w:jc w:val="center"/>
              <w:rPr>
                <w:sz w:val="22"/>
                <w:szCs w:val="22"/>
              </w:rPr>
            </w:pPr>
            <w:r w:rsidRPr="00F56F47">
              <w:rPr>
                <w:sz w:val="22"/>
                <w:szCs w:val="22"/>
              </w:rPr>
              <w:t xml:space="preserve">Provide search option with </w:t>
            </w:r>
            <w:proofErr w:type="spellStart"/>
            <w:r w:rsidRPr="00F56F47">
              <w:rPr>
                <w:sz w:val="22"/>
                <w:szCs w:val="22"/>
              </w:rPr>
              <w:t>pincode</w:t>
            </w:r>
            <w:proofErr w:type="spellEnd"/>
            <w:r w:rsidRPr="00F56F47">
              <w:rPr>
                <w:sz w:val="22"/>
                <w:szCs w:val="22"/>
              </w:rPr>
              <w:t xml:space="preserve"> master </w:t>
            </w:r>
          </w:p>
        </w:tc>
      </w:tr>
      <w:tr w:rsidR="006C64AA" w:rsidRPr="00F56F47" w:rsidTr="004D3DCC">
        <w:trPr>
          <w:trHeight w:val="56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Village/Town/City</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Auto-populate from Pincode master</w:t>
            </w:r>
          </w:p>
        </w:tc>
      </w:tr>
      <w:tr w:rsidR="006C64AA" w:rsidRPr="00F56F47" w:rsidTr="004D3DCC">
        <w:trPr>
          <w:trHeight w:val="55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District</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pPr>
              <w:jc w:val="center"/>
              <w:rPr>
                <w:sz w:val="22"/>
                <w:szCs w:val="22"/>
              </w:rPr>
            </w:pPr>
            <w:r w:rsidRPr="00F56F47">
              <w:rPr>
                <w:sz w:val="22"/>
                <w:szCs w:val="22"/>
              </w:rPr>
              <w:t>Auto-populate from Pincode master</w:t>
            </w:r>
          </w:p>
        </w:tc>
      </w:tr>
      <w:tr w:rsidR="006C64AA" w:rsidRPr="00F56F47" w:rsidTr="000C7770">
        <w:trPr>
          <w:trHeight w:val="45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State</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pPr>
              <w:jc w:val="center"/>
              <w:rPr>
                <w:sz w:val="22"/>
                <w:szCs w:val="22"/>
              </w:rPr>
            </w:pPr>
            <w:r w:rsidRPr="00F56F47">
              <w:rPr>
                <w:sz w:val="22"/>
                <w:szCs w:val="22"/>
              </w:rPr>
              <w:t>Auto-populate from Pincode master</w:t>
            </w:r>
          </w:p>
        </w:tc>
      </w:tr>
      <w:tr w:rsidR="006C64AA" w:rsidRPr="00F56F47" w:rsidTr="004D3DCC">
        <w:trPr>
          <w:trHeight w:val="51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Country</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pPr>
              <w:jc w:val="center"/>
              <w:rPr>
                <w:sz w:val="22"/>
                <w:szCs w:val="22"/>
              </w:rPr>
            </w:pPr>
            <w:r w:rsidRPr="00F56F47">
              <w:rPr>
                <w:sz w:val="22"/>
                <w:szCs w:val="22"/>
              </w:rPr>
              <w:t>Auto-populate from Pincode master</w:t>
            </w:r>
          </w:p>
        </w:tc>
      </w:tr>
      <w:tr w:rsidR="006C64AA" w:rsidRPr="00F56F47" w:rsidTr="00F56F47">
        <w:trPr>
          <w:trHeight w:val="33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Location</w:t>
            </w:r>
          </w:p>
        </w:tc>
        <w:tc>
          <w:tcPr>
            <w:tcW w:w="1933" w:type="dxa"/>
            <w:vAlign w:val="center"/>
          </w:tcPr>
          <w:p w:rsidR="006C64AA" w:rsidRPr="00F56F47" w:rsidRDefault="006C64AA" w:rsidP="00B03612">
            <w:pPr>
              <w:jc w:val="center"/>
              <w:rPr>
                <w:sz w:val="22"/>
                <w:szCs w:val="22"/>
              </w:rPr>
            </w:pPr>
            <w:r w:rsidRPr="00F56F47">
              <w:rPr>
                <w:sz w:val="22"/>
                <w:szCs w:val="22"/>
              </w:rPr>
              <w:t>GPS Co-ordinates</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F56F47">
        <w:trPr>
          <w:trHeight w:val="56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Is the Communication Address same as the Aadhar Card address?</w:t>
            </w:r>
          </w:p>
        </w:tc>
        <w:tc>
          <w:tcPr>
            <w:tcW w:w="1933" w:type="dxa"/>
            <w:vAlign w:val="center"/>
          </w:tcPr>
          <w:p w:rsidR="006C64AA" w:rsidRPr="00F56F47" w:rsidRDefault="006C64AA" w:rsidP="00B03612">
            <w:pPr>
              <w:jc w:val="center"/>
              <w:rPr>
                <w:sz w:val="22"/>
                <w:szCs w:val="22"/>
              </w:rPr>
            </w:pPr>
            <w:r w:rsidRPr="00F56F47">
              <w:rPr>
                <w:sz w:val="22"/>
                <w:szCs w:val="22"/>
              </w:rPr>
              <w:t>Radio Buttons</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Yes/No</w:t>
            </w:r>
          </w:p>
        </w:tc>
      </w:tr>
      <w:tr w:rsidR="006C64AA" w:rsidRPr="00F56F47" w:rsidTr="004D3DCC">
        <w:trPr>
          <w:trHeight w:val="725"/>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Line 1</w:t>
            </w:r>
          </w:p>
        </w:tc>
        <w:tc>
          <w:tcPr>
            <w:tcW w:w="1933" w:type="dxa"/>
            <w:vAlign w:val="center"/>
          </w:tcPr>
          <w:p w:rsidR="006C64AA" w:rsidRPr="00F56F47" w:rsidRDefault="006C64AA" w:rsidP="00B03612">
            <w:pPr>
              <w:jc w:val="center"/>
              <w:rPr>
                <w:sz w:val="22"/>
                <w:szCs w:val="22"/>
              </w:rPr>
            </w:pPr>
            <w:r w:rsidRPr="00F56F47">
              <w:rPr>
                <w:sz w:val="22"/>
                <w:szCs w:val="22"/>
              </w:rPr>
              <w:t>Alpha numeric</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Populate if communication address different from Aadhar card</w:t>
            </w:r>
          </w:p>
        </w:tc>
      </w:tr>
      <w:tr w:rsidR="006C64AA" w:rsidRPr="00F56F47" w:rsidTr="004D3DCC">
        <w:trPr>
          <w:trHeight w:val="69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Line 2</w:t>
            </w:r>
          </w:p>
        </w:tc>
        <w:tc>
          <w:tcPr>
            <w:tcW w:w="1933" w:type="dxa"/>
            <w:vAlign w:val="center"/>
          </w:tcPr>
          <w:p w:rsidR="006C64AA" w:rsidRPr="00F56F47" w:rsidRDefault="006C64AA" w:rsidP="00B03612">
            <w:pPr>
              <w:jc w:val="center"/>
              <w:rPr>
                <w:sz w:val="22"/>
                <w:szCs w:val="22"/>
              </w:rPr>
            </w:pPr>
            <w:r w:rsidRPr="00F56F47">
              <w:rPr>
                <w:sz w:val="22"/>
                <w:szCs w:val="22"/>
              </w:rPr>
              <w:t>Alpha 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pPr>
              <w:jc w:val="center"/>
            </w:pPr>
            <w:r w:rsidRPr="00F56F47">
              <w:rPr>
                <w:sz w:val="22"/>
                <w:szCs w:val="22"/>
              </w:rPr>
              <w:t>Populate if communication address different from Aadhar card</w:t>
            </w:r>
          </w:p>
        </w:tc>
      </w:tr>
      <w:tr w:rsidR="006C64AA" w:rsidRPr="00F56F47" w:rsidTr="004D3DCC">
        <w:trPr>
          <w:trHeight w:val="70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Area</w:t>
            </w:r>
          </w:p>
        </w:tc>
        <w:tc>
          <w:tcPr>
            <w:tcW w:w="1933" w:type="dxa"/>
            <w:vAlign w:val="center"/>
          </w:tcPr>
          <w:p w:rsidR="006C64AA" w:rsidRPr="00F56F47" w:rsidRDefault="006C64AA" w:rsidP="00B03612">
            <w:pPr>
              <w:jc w:val="center"/>
              <w:rPr>
                <w:sz w:val="22"/>
                <w:szCs w:val="22"/>
              </w:rPr>
            </w:pPr>
            <w:r w:rsidRPr="00F56F47">
              <w:rPr>
                <w:sz w:val="22"/>
                <w:szCs w:val="22"/>
              </w:rPr>
              <w:t>Alpha 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pPr>
              <w:jc w:val="center"/>
            </w:pPr>
            <w:r w:rsidRPr="00F56F47">
              <w:rPr>
                <w:sz w:val="22"/>
                <w:szCs w:val="22"/>
              </w:rPr>
              <w:t>Populate if communication address different from Aadhar card</w:t>
            </w:r>
          </w:p>
        </w:tc>
      </w:tr>
      <w:tr w:rsidR="006C64AA" w:rsidRPr="00F56F47" w:rsidTr="004D3DCC">
        <w:trPr>
          <w:trHeight w:val="621"/>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Land Mark</w:t>
            </w:r>
          </w:p>
        </w:tc>
        <w:tc>
          <w:tcPr>
            <w:tcW w:w="1933" w:type="dxa"/>
            <w:vAlign w:val="center"/>
          </w:tcPr>
          <w:p w:rsidR="006C64AA" w:rsidRPr="00F56F47" w:rsidRDefault="006C64AA" w:rsidP="00B03612">
            <w:pPr>
              <w:jc w:val="center"/>
              <w:rPr>
                <w:sz w:val="22"/>
                <w:szCs w:val="22"/>
              </w:rPr>
            </w:pPr>
            <w:r w:rsidRPr="00F56F47">
              <w:rPr>
                <w:sz w:val="22"/>
                <w:szCs w:val="22"/>
              </w:rPr>
              <w:t>Alpha numeric</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pPr>
              <w:jc w:val="center"/>
            </w:pPr>
            <w:r w:rsidRPr="00F56F47">
              <w:rPr>
                <w:sz w:val="22"/>
                <w:szCs w:val="22"/>
              </w:rPr>
              <w:t>Populate if communication address different from Aadhar card</w:t>
            </w:r>
          </w:p>
        </w:tc>
      </w:tr>
      <w:tr w:rsidR="006C64AA" w:rsidRPr="00F56F47" w:rsidTr="004D3DCC">
        <w:trPr>
          <w:trHeight w:val="701"/>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Pincode</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pPr>
              <w:jc w:val="center"/>
            </w:pPr>
            <w:r w:rsidRPr="00F56F47">
              <w:rPr>
                <w:sz w:val="22"/>
                <w:szCs w:val="22"/>
              </w:rPr>
              <w:t>Populate if communication address different from Aadhar card</w:t>
            </w:r>
          </w:p>
        </w:tc>
      </w:tr>
      <w:tr w:rsidR="006C64AA" w:rsidRPr="00F56F47" w:rsidTr="004D3DCC">
        <w:trPr>
          <w:trHeight w:val="112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State</w:t>
            </w:r>
          </w:p>
        </w:tc>
        <w:tc>
          <w:tcPr>
            <w:tcW w:w="1933" w:type="dxa"/>
            <w:vAlign w:val="center"/>
          </w:tcPr>
          <w:p w:rsidR="006C64AA" w:rsidRPr="00F56F47" w:rsidRDefault="006C64AA" w:rsidP="00B03612">
            <w:pPr>
              <w:jc w:val="center"/>
              <w:rPr>
                <w:sz w:val="22"/>
                <w:szCs w:val="22"/>
              </w:rPr>
            </w:pPr>
            <w:r w:rsidRPr="00F56F47">
              <w:rPr>
                <w:sz w:val="22"/>
                <w:szCs w:val="22"/>
              </w:rPr>
              <w:t>Auto populated/text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Auto populated based on Pincode; Populate if communication address different from Aadhar card</w:t>
            </w:r>
          </w:p>
        </w:tc>
      </w:tr>
      <w:tr w:rsidR="006C64AA" w:rsidRPr="00F56F47" w:rsidTr="004D3DCC">
        <w:trPr>
          <w:trHeight w:val="98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District</w:t>
            </w:r>
          </w:p>
        </w:tc>
        <w:tc>
          <w:tcPr>
            <w:tcW w:w="1933" w:type="dxa"/>
            <w:vAlign w:val="center"/>
          </w:tcPr>
          <w:p w:rsidR="006C64AA" w:rsidRPr="00F56F47" w:rsidRDefault="006C64AA" w:rsidP="00B03612">
            <w:pPr>
              <w:jc w:val="center"/>
              <w:rPr>
                <w:sz w:val="22"/>
                <w:szCs w:val="22"/>
              </w:rPr>
            </w:pPr>
            <w:r w:rsidRPr="00F56F47">
              <w:rPr>
                <w:sz w:val="22"/>
                <w:szCs w:val="22"/>
              </w:rPr>
              <w:t>Auto populated/text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pPr>
              <w:jc w:val="center"/>
            </w:pPr>
            <w:r w:rsidRPr="00F56F47">
              <w:rPr>
                <w:sz w:val="22"/>
                <w:szCs w:val="22"/>
              </w:rPr>
              <w:t>Auto populated based on Pincode; Populate if communication address different from Aadhar card</w:t>
            </w:r>
          </w:p>
        </w:tc>
      </w:tr>
      <w:tr w:rsidR="006C64AA" w:rsidRPr="00F56F47" w:rsidTr="00F56F47">
        <w:trPr>
          <w:trHeight w:val="113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City/Town/Village</w:t>
            </w:r>
          </w:p>
        </w:tc>
        <w:tc>
          <w:tcPr>
            <w:tcW w:w="1933" w:type="dxa"/>
            <w:vAlign w:val="center"/>
          </w:tcPr>
          <w:p w:rsidR="006C64AA" w:rsidRPr="00F56F47" w:rsidRDefault="006C64AA" w:rsidP="00B03612">
            <w:pPr>
              <w:jc w:val="center"/>
              <w:rPr>
                <w:sz w:val="22"/>
                <w:szCs w:val="22"/>
              </w:rPr>
            </w:pPr>
            <w:r w:rsidRPr="00F56F47">
              <w:rPr>
                <w:sz w:val="22"/>
                <w:szCs w:val="22"/>
              </w:rPr>
              <w:t>Auto populated/text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pPr>
              <w:jc w:val="center"/>
            </w:pPr>
            <w:r w:rsidRPr="00F56F47">
              <w:rPr>
                <w:sz w:val="22"/>
                <w:szCs w:val="22"/>
              </w:rPr>
              <w:t>Auto populated based on Pincode; Populate if communication address different from Aadhar card</w:t>
            </w:r>
          </w:p>
        </w:tc>
      </w:tr>
      <w:tr w:rsidR="006C64AA" w:rsidRPr="00F56F47" w:rsidTr="00F56F47">
        <w:trPr>
          <w:trHeight w:val="55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Ownership</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7339F9" w:rsidP="00B03612">
            <w:pPr>
              <w:jc w:val="center"/>
              <w:rPr>
                <w:sz w:val="22"/>
                <w:szCs w:val="22"/>
              </w:rPr>
            </w:pPr>
            <w:ins w:id="54" w:author="Namita Sivasankaran" w:date="2016-11-16T18:17:00Z">
              <w:r w:rsidRPr="007339F9">
                <w:rPr>
                  <w:sz w:val="22"/>
                  <w:szCs w:val="22"/>
                </w:rPr>
                <w:t xml:space="preserve">Owned; Own house without registration; Family </w:t>
              </w:r>
              <w:proofErr w:type="spellStart"/>
              <w:r w:rsidRPr="007339F9">
                <w:rPr>
                  <w:sz w:val="22"/>
                  <w:szCs w:val="22"/>
                </w:rPr>
                <w:t>Property;Leased</w:t>
              </w:r>
              <w:proofErr w:type="spellEnd"/>
              <w:r w:rsidRPr="007339F9">
                <w:rPr>
                  <w:sz w:val="22"/>
                  <w:szCs w:val="22"/>
                </w:rPr>
                <w:t>; Rental</w:t>
              </w:r>
            </w:ins>
            <w:del w:id="55" w:author="Namita Sivasankaran" w:date="2016-11-16T18:14:00Z">
              <w:r w:rsidR="006C64AA" w:rsidRPr="00F56F47" w:rsidDel="007339F9">
                <w:rPr>
                  <w:sz w:val="22"/>
                  <w:szCs w:val="22"/>
                </w:rPr>
                <w:delText>Owned, Rented, Lease</w:delText>
              </w:r>
            </w:del>
          </w:p>
        </w:tc>
      </w:tr>
      <w:tr w:rsidR="006C64AA" w:rsidRPr="00F56F47" w:rsidTr="00F56F47">
        <w:trPr>
          <w:trHeight w:val="997"/>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How many years are you living in present Area?</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7339F9" w:rsidP="00B03612">
            <w:pPr>
              <w:jc w:val="center"/>
              <w:rPr>
                <w:sz w:val="22"/>
                <w:szCs w:val="22"/>
              </w:rPr>
            </w:pPr>
            <w:ins w:id="56" w:author="Namita Sivasankaran" w:date="2016-11-16T18:18:00Z">
              <w:r w:rsidRPr="007339F9">
                <w:rPr>
                  <w:sz w:val="22"/>
                  <w:szCs w:val="22"/>
                </w:rPr>
                <w:t>Less than 1 year, 1 to 3 years, 3 to 4 years, 4 to 5 years, greater than 5years</w:t>
              </w:r>
            </w:ins>
            <w:del w:id="57" w:author="Namita Sivasankaran" w:date="2016-11-16T18:18:00Z">
              <w:r w:rsidR="006C64AA" w:rsidRPr="00F56F47" w:rsidDel="007339F9">
                <w:rPr>
                  <w:sz w:val="22"/>
                  <w:szCs w:val="22"/>
                </w:rPr>
                <w:delText>Less than 1 year, 1 to 3 years, 4 to 6 years, 6 to 10 years, greater than 10 years</w:delText>
              </w:r>
            </w:del>
          </w:p>
        </w:tc>
      </w:tr>
      <w:tr w:rsidR="006C64AA" w:rsidRPr="00F56F47" w:rsidTr="00F56F47">
        <w:trPr>
          <w:trHeight w:val="98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How many years are you living in current Address?</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Less than 1 year, 1 to 3 years, 4 to 6 years, 6 to 10 years, greater than 10 years</w:t>
            </w:r>
          </w:p>
        </w:tc>
      </w:tr>
      <w:tr w:rsidR="006C64AA" w:rsidRPr="00F56F47" w:rsidTr="00F56F47">
        <w:trPr>
          <w:trHeight w:val="98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 xml:space="preserve">Is the Communication </w:t>
            </w:r>
            <w:proofErr w:type="gramStart"/>
            <w:r w:rsidRPr="00F56F47">
              <w:rPr>
                <w:sz w:val="22"/>
                <w:szCs w:val="22"/>
              </w:rPr>
              <w:t>Address</w:t>
            </w:r>
            <w:proofErr w:type="gramEnd"/>
            <w:r w:rsidRPr="00F56F47">
              <w:rPr>
                <w:sz w:val="22"/>
                <w:szCs w:val="22"/>
              </w:rPr>
              <w:t xml:space="preserve"> same as Permanent Address?</w:t>
            </w:r>
          </w:p>
        </w:tc>
        <w:tc>
          <w:tcPr>
            <w:tcW w:w="1933" w:type="dxa"/>
            <w:vAlign w:val="center"/>
          </w:tcPr>
          <w:p w:rsidR="006C64AA" w:rsidRPr="00F56F47" w:rsidRDefault="006C64AA" w:rsidP="00B03612">
            <w:pPr>
              <w:jc w:val="center"/>
              <w:rPr>
                <w:sz w:val="22"/>
                <w:szCs w:val="22"/>
              </w:rPr>
            </w:pPr>
            <w:r w:rsidRPr="00F56F47">
              <w:rPr>
                <w:sz w:val="22"/>
                <w:szCs w:val="22"/>
              </w:rPr>
              <w:t>Radio Buttons</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Yes/No- If no, populate same fields to capture permanent Address</w:t>
            </w:r>
          </w:p>
        </w:tc>
      </w:tr>
      <w:tr w:rsidR="006C64AA" w:rsidRPr="00F56F47" w:rsidTr="00F56F47">
        <w:trPr>
          <w:trHeight w:val="29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val="restart"/>
            <w:textDirection w:val="btLr"/>
            <w:vAlign w:val="center"/>
          </w:tcPr>
          <w:p w:rsidR="006C64AA" w:rsidRPr="00F56F47" w:rsidRDefault="006C64AA" w:rsidP="00B03612">
            <w:pPr>
              <w:ind w:left="113" w:right="113"/>
              <w:jc w:val="center"/>
              <w:rPr>
                <w:sz w:val="22"/>
                <w:szCs w:val="22"/>
              </w:rPr>
            </w:pPr>
            <w:r w:rsidRPr="00F56F47">
              <w:rPr>
                <w:sz w:val="22"/>
                <w:szCs w:val="22"/>
              </w:rPr>
              <w:t>Liabilities</w:t>
            </w:r>
          </w:p>
        </w:tc>
        <w:tc>
          <w:tcPr>
            <w:tcW w:w="2142" w:type="dxa"/>
            <w:vMerge w:val="restart"/>
            <w:vAlign w:val="center"/>
          </w:tcPr>
          <w:p w:rsidR="006C64AA" w:rsidRPr="00F56F47" w:rsidRDefault="006C64AA" w:rsidP="00B03612">
            <w:pPr>
              <w:jc w:val="center"/>
              <w:rPr>
                <w:sz w:val="22"/>
                <w:szCs w:val="22"/>
              </w:rPr>
            </w:pPr>
            <w:r w:rsidRPr="00F56F47">
              <w:rPr>
                <w:sz w:val="22"/>
                <w:szCs w:val="22"/>
              </w:rPr>
              <w:t>-</w:t>
            </w:r>
          </w:p>
        </w:tc>
        <w:tc>
          <w:tcPr>
            <w:tcW w:w="2493" w:type="dxa"/>
            <w:vAlign w:val="center"/>
          </w:tcPr>
          <w:p w:rsidR="006C64AA" w:rsidRPr="00F56F47" w:rsidRDefault="006C64AA" w:rsidP="00B03612">
            <w:pPr>
              <w:jc w:val="center"/>
              <w:rPr>
                <w:sz w:val="22"/>
                <w:szCs w:val="22"/>
              </w:rPr>
            </w:pPr>
            <w:r w:rsidRPr="00F56F47">
              <w:rPr>
                <w:sz w:val="22"/>
                <w:szCs w:val="22"/>
              </w:rPr>
              <w:t>Debt Source</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Cs w:val="22"/>
              </w:rPr>
              <w:t>refer to screening dropdown sheet (required), If it is CC it should be auto populated from Bank statement</w:t>
            </w:r>
          </w:p>
        </w:tc>
      </w:tr>
      <w:tr w:rsidR="006C64AA" w:rsidRPr="00F56F47" w:rsidTr="000C7770">
        <w:trPr>
          <w:trHeight w:val="19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Creditor's Name</w:t>
            </w:r>
          </w:p>
        </w:tc>
        <w:tc>
          <w:tcPr>
            <w:tcW w:w="1933" w:type="dxa"/>
            <w:vAlign w:val="center"/>
          </w:tcPr>
          <w:p w:rsidR="006C64AA" w:rsidRPr="00F56F47" w:rsidRDefault="006C64AA" w:rsidP="00B03612">
            <w:pPr>
              <w:jc w:val="center"/>
              <w:rPr>
                <w:sz w:val="22"/>
                <w:szCs w:val="22"/>
              </w:rPr>
            </w:pPr>
            <w:r w:rsidRPr="00F56F47">
              <w:rPr>
                <w:sz w:val="22"/>
                <w:szCs w:val="22"/>
              </w:rPr>
              <w:t>Alphanumeric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17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Loan Amount</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Loan Outstanding</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Loan term</w:t>
            </w:r>
          </w:p>
        </w:tc>
        <w:tc>
          <w:tcPr>
            <w:tcW w:w="1933" w:type="dxa"/>
            <w:vAlign w:val="center"/>
          </w:tcPr>
          <w:p w:rsidR="006C64AA" w:rsidRPr="00F56F47" w:rsidRDefault="006C64AA" w:rsidP="00B03612">
            <w:pPr>
              <w:jc w:val="center"/>
              <w:rPr>
                <w:sz w:val="22"/>
                <w:szCs w:val="22"/>
              </w:rPr>
            </w:pPr>
            <w:r w:rsidRPr="00F56F47">
              <w:rPr>
                <w:sz w:val="22"/>
                <w:szCs w:val="22"/>
              </w:rPr>
              <w:t>Alphanumeric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Monthly Installment</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No. Of instalment Paid</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48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Purpose</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Cs w:val="22"/>
              </w:rPr>
            </w:pPr>
            <w:r w:rsidRPr="00F56F47">
              <w:rPr>
                <w:szCs w:val="22"/>
              </w:rPr>
              <w:t>Machine Refinance, Asset Purchase, Debt Consolidation, Working Capital, Line Of Credit, Business Development</w:t>
            </w:r>
          </w:p>
        </w:tc>
      </w:tr>
      <w:tr w:rsidR="006C64AA" w:rsidRPr="00F56F47" w:rsidTr="000C7770">
        <w:trPr>
          <w:trHeight w:val="32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B8CCE4" w:themeFill="accent1" w:themeFillTint="66"/>
            <w:vAlign w:val="center"/>
          </w:tcPr>
          <w:p w:rsidR="006C64AA" w:rsidRPr="00F56F47" w:rsidRDefault="006C64AA" w:rsidP="00B03612">
            <w:pPr>
              <w:jc w:val="center"/>
              <w:rPr>
                <w:b/>
                <w:sz w:val="22"/>
                <w:szCs w:val="22"/>
              </w:rPr>
            </w:pPr>
            <w:r w:rsidRPr="00F56F47">
              <w:rPr>
                <w:b/>
                <w:sz w:val="22"/>
                <w:szCs w:val="22"/>
              </w:rPr>
              <w:t>Add Button</w:t>
            </w:r>
          </w:p>
        </w:tc>
        <w:tc>
          <w:tcPr>
            <w:tcW w:w="1933" w:type="dxa"/>
            <w:vAlign w:val="center"/>
          </w:tcPr>
          <w:p w:rsidR="006C64AA" w:rsidRPr="00F56F47" w:rsidRDefault="006C64AA" w:rsidP="00B03612">
            <w:pPr>
              <w:jc w:val="center"/>
              <w:rPr>
                <w:sz w:val="22"/>
                <w:szCs w:val="22"/>
              </w:rPr>
            </w:pP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Cs w:val="22"/>
              </w:rPr>
            </w:pPr>
            <w:r w:rsidRPr="00F56F47">
              <w:rPr>
                <w:szCs w:val="22"/>
              </w:rPr>
              <w:t>In case Co-Applicant has more than one  liability</w:t>
            </w:r>
          </w:p>
        </w:tc>
      </w:tr>
      <w:tr w:rsidR="006C64AA" w:rsidRPr="00F56F47" w:rsidTr="00F56F47">
        <w:trPr>
          <w:trHeight w:val="288"/>
          <w:jc w:val="center"/>
        </w:trPr>
        <w:tc>
          <w:tcPr>
            <w:tcW w:w="955" w:type="dxa"/>
            <w:vMerge w:val="restart"/>
            <w:textDirection w:val="btLr"/>
            <w:vAlign w:val="center"/>
          </w:tcPr>
          <w:p w:rsidR="006C64AA" w:rsidRPr="00F56F47" w:rsidRDefault="006C64AA" w:rsidP="00B03612">
            <w:pPr>
              <w:ind w:left="113" w:right="113"/>
              <w:jc w:val="center"/>
              <w:rPr>
                <w:sz w:val="28"/>
                <w:szCs w:val="28"/>
              </w:rPr>
            </w:pPr>
          </w:p>
        </w:tc>
        <w:tc>
          <w:tcPr>
            <w:tcW w:w="999" w:type="dxa"/>
            <w:vMerge w:val="restart"/>
            <w:textDirection w:val="btLr"/>
            <w:vAlign w:val="center"/>
          </w:tcPr>
          <w:p w:rsidR="006C64AA" w:rsidRPr="00F56F47" w:rsidRDefault="006C64AA" w:rsidP="00B03612">
            <w:pPr>
              <w:ind w:left="113" w:right="113"/>
              <w:jc w:val="center"/>
              <w:rPr>
                <w:sz w:val="22"/>
                <w:szCs w:val="22"/>
              </w:rPr>
            </w:pPr>
            <w:r w:rsidRPr="00F56F47">
              <w:rPr>
                <w:sz w:val="22"/>
                <w:szCs w:val="22"/>
              </w:rPr>
              <w:t>Bank Statement Details</w:t>
            </w:r>
          </w:p>
        </w:tc>
        <w:tc>
          <w:tcPr>
            <w:tcW w:w="2142" w:type="dxa"/>
            <w:vMerge w:val="restart"/>
            <w:vAlign w:val="center"/>
          </w:tcPr>
          <w:p w:rsidR="006C64AA" w:rsidRPr="00F56F47" w:rsidRDefault="006C64AA" w:rsidP="00B03612">
            <w:pPr>
              <w:jc w:val="center"/>
              <w:rPr>
                <w:sz w:val="22"/>
                <w:szCs w:val="22"/>
              </w:rPr>
            </w:pPr>
            <w:r w:rsidRPr="00F56F47">
              <w:rPr>
                <w:sz w:val="22"/>
                <w:szCs w:val="22"/>
              </w:rPr>
              <w:t>-</w:t>
            </w:r>
          </w:p>
        </w:tc>
        <w:tc>
          <w:tcPr>
            <w:tcW w:w="2493" w:type="dxa"/>
            <w:vAlign w:val="center"/>
          </w:tcPr>
          <w:p w:rsidR="006C64AA" w:rsidRPr="00F56F47" w:rsidRDefault="006C64AA" w:rsidP="000D4DE1">
            <w:pPr>
              <w:jc w:val="center"/>
              <w:rPr>
                <w:sz w:val="22"/>
                <w:szCs w:val="22"/>
              </w:rPr>
            </w:pPr>
            <w:r w:rsidRPr="00F56F47">
              <w:rPr>
                <w:sz w:val="22"/>
                <w:szCs w:val="22"/>
              </w:rPr>
              <w:t>IFSC Code</w:t>
            </w:r>
          </w:p>
        </w:tc>
        <w:tc>
          <w:tcPr>
            <w:tcW w:w="1933" w:type="dxa"/>
            <w:vAlign w:val="center"/>
          </w:tcPr>
          <w:p w:rsidR="006C64AA" w:rsidRPr="00F56F47" w:rsidRDefault="006C64AA" w:rsidP="000D4DE1">
            <w:pPr>
              <w:jc w:val="center"/>
              <w:rPr>
                <w:sz w:val="22"/>
                <w:szCs w:val="22"/>
              </w:rPr>
            </w:pPr>
            <w:r w:rsidRPr="00F56F47">
              <w:rPr>
                <w:sz w:val="22"/>
                <w:szCs w:val="22"/>
              </w:rPr>
              <w:t>Alphanumeric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DB379A">
            <w:pPr>
              <w:jc w:val="center"/>
              <w:rPr>
                <w:szCs w:val="22"/>
              </w:rPr>
            </w:pPr>
            <w:r w:rsidRPr="00F56F47">
              <w:rPr>
                <w:szCs w:val="22"/>
              </w:rPr>
              <w:t>Provide search option with IFSC master</w:t>
            </w:r>
          </w:p>
        </w:tc>
      </w:tr>
      <w:tr w:rsidR="006C64AA" w:rsidRPr="00F56F47" w:rsidTr="00F56F47">
        <w:trPr>
          <w:trHeight w:val="27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0D4DE1">
            <w:pPr>
              <w:jc w:val="center"/>
              <w:rPr>
                <w:sz w:val="22"/>
                <w:szCs w:val="22"/>
              </w:rPr>
            </w:pPr>
            <w:r w:rsidRPr="00F56F47">
              <w:rPr>
                <w:sz w:val="22"/>
                <w:szCs w:val="22"/>
              </w:rPr>
              <w:t>Bank Name</w:t>
            </w:r>
          </w:p>
        </w:tc>
        <w:tc>
          <w:tcPr>
            <w:tcW w:w="1933" w:type="dxa"/>
            <w:vAlign w:val="center"/>
          </w:tcPr>
          <w:p w:rsidR="006C64AA" w:rsidRPr="00F56F47" w:rsidRDefault="006C64AA" w:rsidP="000D4DE1">
            <w:pPr>
              <w:jc w:val="center"/>
              <w:rPr>
                <w:sz w:val="22"/>
                <w:szCs w:val="22"/>
              </w:rPr>
            </w:pPr>
            <w:r w:rsidRPr="00F56F47">
              <w:rPr>
                <w:sz w:val="22"/>
                <w:szCs w:val="22"/>
              </w:rPr>
              <w:t>Alphanumeric</w:t>
            </w:r>
          </w:p>
        </w:tc>
        <w:tc>
          <w:tcPr>
            <w:tcW w:w="857" w:type="dxa"/>
            <w:vAlign w:val="center"/>
          </w:tcPr>
          <w:p w:rsidR="006C64AA" w:rsidRPr="00F56F47" w:rsidRDefault="006C64AA" w:rsidP="000D4DE1">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DB379A">
            <w:pPr>
              <w:jc w:val="center"/>
              <w:rPr>
                <w:szCs w:val="22"/>
              </w:rPr>
            </w:pPr>
            <w:r w:rsidRPr="00F56F47">
              <w:rPr>
                <w:szCs w:val="22"/>
              </w:rPr>
              <w:t>Auto-populate from IFSC master</w:t>
            </w:r>
          </w:p>
        </w:tc>
      </w:tr>
      <w:tr w:rsidR="006C64AA" w:rsidRPr="00F56F47" w:rsidTr="00F56F47">
        <w:trPr>
          <w:trHeight w:val="28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Branch Name</w:t>
            </w:r>
          </w:p>
        </w:tc>
        <w:tc>
          <w:tcPr>
            <w:tcW w:w="1933" w:type="dxa"/>
            <w:vAlign w:val="center"/>
          </w:tcPr>
          <w:p w:rsidR="006C64AA" w:rsidRPr="00F56F47" w:rsidRDefault="006C64AA" w:rsidP="00B03612">
            <w:pPr>
              <w:jc w:val="center"/>
              <w:rPr>
                <w:sz w:val="22"/>
                <w:szCs w:val="22"/>
              </w:rPr>
            </w:pPr>
            <w:r w:rsidRPr="00F56F47">
              <w:rPr>
                <w:sz w:val="22"/>
                <w:szCs w:val="22"/>
              </w:rPr>
              <w:t>Alphanumeric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DB379A">
            <w:pPr>
              <w:jc w:val="center"/>
              <w:rPr>
                <w:szCs w:val="22"/>
              </w:rPr>
            </w:pPr>
            <w:r w:rsidRPr="00F56F47">
              <w:rPr>
                <w:szCs w:val="22"/>
              </w:rPr>
              <w:t>Auto-populate from IFSC master</w:t>
            </w:r>
          </w:p>
        </w:tc>
      </w:tr>
      <w:tr w:rsidR="006C64AA" w:rsidRPr="00F56F47" w:rsidTr="00F56F47">
        <w:trPr>
          <w:trHeight w:val="25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A/C name</w:t>
            </w:r>
          </w:p>
        </w:tc>
        <w:tc>
          <w:tcPr>
            <w:tcW w:w="1933" w:type="dxa"/>
            <w:vAlign w:val="center"/>
          </w:tcPr>
          <w:p w:rsidR="006C64AA" w:rsidRPr="00F56F47" w:rsidRDefault="006C64AA" w:rsidP="00B03612">
            <w:pPr>
              <w:jc w:val="center"/>
              <w:rPr>
                <w:sz w:val="22"/>
                <w:szCs w:val="22"/>
              </w:rPr>
            </w:pPr>
            <w:r w:rsidRPr="00F56F47">
              <w:rPr>
                <w:sz w:val="22"/>
                <w:szCs w:val="22"/>
              </w:rPr>
              <w:t>Alphanumeric</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DB379A">
            <w:pPr>
              <w:jc w:val="center"/>
              <w:rPr>
                <w:szCs w:val="22"/>
              </w:rPr>
            </w:pPr>
          </w:p>
        </w:tc>
      </w:tr>
      <w:tr w:rsidR="006C64AA" w:rsidRPr="00F56F47" w:rsidTr="00F56F47">
        <w:trPr>
          <w:trHeight w:val="27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A/C type</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DB379A">
            <w:pPr>
              <w:jc w:val="center"/>
              <w:rPr>
                <w:szCs w:val="22"/>
              </w:rPr>
            </w:pPr>
            <w:r w:rsidRPr="00F56F47">
              <w:rPr>
                <w:szCs w:val="22"/>
              </w:rPr>
              <w:t>Current, Saving, OD, CC</w:t>
            </w:r>
          </w:p>
        </w:tc>
      </w:tr>
      <w:tr w:rsidR="006C64AA" w:rsidRPr="00F56F47" w:rsidTr="00F56F47">
        <w:trPr>
          <w:trHeight w:val="125"/>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A/C no</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DB379A">
            <w:pPr>
              <w:jc w:val="center"/>
              <w:rPr>
                <w:szCs w:val="22"/>
              </w:rPr>
            </w:pPr>
          </w:p>
        </w:tc>
      </w:tr>
      <w:tr w:rsidR="006C64AA" w:rsidRPr="00F56F47" w:rsidTr="00F56F47">
        <w:trPr>
          <w:trHeight w:val="29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Banking since</w:t>
            </w:r>
          </w:p>
        </w:tc>
        <w:tc>
          <w:tcPr>
            <w:tcW w:w="1933" w:type="dxa"/>
            <w:vAlign w:val="center"/>
          </w:tcPr>
          <w:p w:rsidR="006C64AA" w:rsidRPr="00F56F47" w:rsidRDefault="006C64AA" w:rsidP="00B03612">
            <w:pPr>
              <w:jc w:val="center"/>
              <w:rPr>
                <w:sz w:val="22"/>
                <w:szCs w:val="22"/>
              </w:rPr>
            </w:pPr>
            <w:r w:rsidRPr="00F56F47">
              <w:rPr>
                <w:sz w:val="22"/>
                <w:szCs w:val="22"/>
              </w:rPr>
              <w:t>Date</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DB379A">
            <w:pPr>
              <w:jc w:val="center"/>
              <w:rPr>
                <w:szCs w:val="22"/>
              </w:rPr>
            </w:pPr>
            <w:r w:rsidRPr="00F56F47">
              <w:rPr>
                <w:szCs w:val="22"/>
              </w:rPr>
              <w:t>MM/YYYY</w:t>
            </w:r>
          </w:p>
        </w:tc>
      </w:tr>
      <w:tr w:rsidR="006C64AA" w:rsidRPr="00F56F47" w:rsidTr="00F56F47">
        <w:trPr>
          <w:trHeight w:val="275"/>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Net banking available</w:t>
            </w:r>
          </w:p>
        </w:tc>
        <w:tc>
          <w:tcPr>
            <w:tcW w:w="1933" w:type="dxa"/>
            <w:vAlign w:val="center"/>
          </w:tcPr>
          <w:p w:rsidR="006C64AA" w:rsidRPr="00F56F47" w:rsidRDefault="006C64AA" w:rsidP="00B03612">
            <w:pPr>
              <w:jc w:val="center"/>
              <w:rPr>
                <w:sz w:val="22"/>
                <w:szCs w:val="22"/>
              </w:rPr>
            </w:pPr>
            <w:r w:rsidRPr="00F56F47">
              <w:rPr>
                <w:sz w:val="22"/>
                <w:szCs w:val="22"/>
              </w:rPr>
              <w:t>Radio Buttons</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DB379A">
            <w:pPr>
              <w:jc w:val="center"/>
              <w:rPr>
                <w:szCs w:val="22"/>
              </w:rPr>
            </w:pPr>
            <w:r w:rsidRPr="00F56F47">
              <w:rPr>
                <w:szCs w:val="22"/>
              </w:rPr>
              <w:t>Yes/No</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Sanctioned Amount</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r w:rsidRPr="00F56F47">
              <w:rPr>
                <w:sz w:val="22"/>
                <w:szCs w:val="22"/>
              </w:rPr>
              <w:t>yes</w:t>
            </w:r>
          </w:p>
        </w:tc>
        <w:tc>
          <w:tcPr>
            <w:tcW w:w="3597" w:type="dxa"/>
            <w:vAlign w:val="center"/>
          </w:tcPr>
          <w:p w:rsidR="006C64AA" w:rsidRPr="00F56F47" w:rsidRDefault="006C64AA" w:rsidP="00DB379A">
            <w:pPr>
              <w:jc w:val="center"/>
              <w:rPr>
                <w:szCs w:val="22"/>
              </w:rPr>
            </w:pPr>
            <w:r w:rsidRPr="00F56F47">
              <w:rPr>
                <w:szCs w:val="22"/>
              </w:rPr>
              <w:t>(If A/C type is OD, CC)</w:t>
            </w:r>
          </w:p>
        </w:tc>
      </w:tr>
      <w:tr w:rsidR="006C64AA" w:rsidRPr="00F56F47" w:rsidTr="000C7770">
        <w:trPr>
          <w:trHeight w:val="261"/>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Start Month</w:t>
            </w:r>
          </w:p>
        </w:tc>
        <w:tc>
          <w:tcPr>
            <w:tcW w:w="1933" w:type="dxa"/>
            <w:vAlign w:val="center"/>
          </w:tcPr>
          <w:p w:rsidR="006C64AA" w:rsidRPr="00F56F47" w:rsidRDefault="006C64AA" w:rsidP="00B03612">
            <w:pPr>
              <w:jc w:val="center"/>
              <w:rPr>
                <w:sz w:val="22"/>
                <w:szCs w:val="22"/>
              </w:rPr>
            </w:pPr>
            <w:r w:rsidRPr="00F56F47">
              <w:rPr>
                <w:sz w:val="22"/>
                <w:szCs w:val="22"/>
              </w:rPr>
              <w:t>Date</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DB379A">
            <w:pPr>
              <w:jc w:val="center"/>
              <w:rPr>
                <w:szCs w:val="22"/>
              </w:rPr>
            </w:pPr>
            <w:r w:rsidRPr="00F56F47">
              <w:rPr>
                <w:szCs w:val="22"/>
              </w:rPr>
              <w:t>MM/YYYY</w:t>
            </w:r>
          </w:p>
        </w:tc>
      </w:tr>
      <w:tr w:rsidR="006C64AA" w:rsidRPr="00F56F47" w:rsidTr="000C7770">
        <w:trPr>
          <w:trHeight w:val="267"/>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Total Deposits</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25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Total Withdrawals</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26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Balance as on 15th</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75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B8CCE4" w:themeFill="accent1" w:themeFillTint="66"/>
            <w:vAlign w:val="center"/>
          </w:tcPr>
          <w:p w:rsidR="006C64AA" w:rsidRPr="00F56F47" w:rsidRDefault="006C64AA" w:rsidP="00B03612">
            <w:pPr>
              <w:jc w:val="center"/>
              <w:rPr>
                <w:sz w:val="22"/>
                <w:szCs w:val="22"/>
              </w:rPr>
            </w:pPr>
            <w:r w:rsidRPr="00F56F47">
              <w:rPr>
                <w:sz w:val="22"/>
                <w:szCs w:val="22"/>
              </w:rPr>
              <w:t>Button to Add Bank Details</w:t>
            </w:r>
          </w:p>
        </w:tc>
        <w:tc>
          <w:tcPr>
            <w:tcW w:w="1933" w:type="dxa"/>
            <w:vAlign w:val="center"/>
          </w:tcPr>
          <w:p w:rsidR="006C64AA" w:rsidRPr="00F56F47" w:rsidRDefault="006C64AA" w:rsidP="00B03612">
            <w:pPr>
              <w:jc w:val="center"/>
              <w:rPr>
                <w:sz w:val="22"/>
                <w:szCs w:val="22"/>
              </w:rPr>
            </w:pP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Cs w:val="22"/>
              </w:rPr>
              <w:t>On clicking Add – display fields start month, total deposits, total withdrawals, balance as on 15th</w:t>
            </w:r>
          </w:p>
        </w:tc>
      </w:tr>
      <w:tr w:rsidR="006C64AA" w:rsidRPr="00F56F47" w:rsidTr="000C7770">
        <w:trPr>
          <w:trHeight w:val="46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No of cheques bounced</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B8CCE4" w:themeFill="accent1" w:themeFillTint="66"/>
            <w:vAlign w:val="center"/>
          </w:tcPr>
          <w:p w:rsidR="006C64AA" w:rsidRPr="00F56F47" w:rsidRDefault="006C64AA" w:rsidP="00B03612">
            <w:pPr>
              <w:jc w:val="center"/>
              <w:rPr>
                <w:b/>
                <w:bCs/>
                <w:sz w:val="22"/>
                <w:szCs w:val="22"/>
              </w:rPr>
            </w:pPr>
            <w:r w:rsidRPr="00F56F47">
              <w:rPr>
                <w:b/>
                <w:bCs/>
                <w:sz w:val="22"/>
                <w:szCs w:val="22"/>
              </w:rPr>
              <w:t>Button to add account</w:t>
            </w:r>
          </w:p>
        </w:tc>
        <w:tc>
          <w:tcPr>
            <w:tcW w:w="1933" w:type="dxa"/>
            <w:vAlign w:val="center"/>
          </w:tcPr>
          <w:p w:rsidR="006C64AA" w:rsidRPr="00F56F47" w:rsidRDefault="006C64AA" w:rsidP="00B03612">
            <w:pPr>
              <w:jc w:val="center"/>
              <w:rPr>
                <w:sz w:val="22"/>
                <w:szCs w:val="22"/>
              </w:rPr>
            </w:pP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cantSplit/>
          <w:trHeight w:val="352"/>
          <w:jc w:val="center"/>
        </w:trPr>
        <w:tc>
          <w:tcPr>
            <w:tcW w:w="14278" w:type="dxa"/>
            <w:gridSpan w:val="8"/>
            <w:vAlign w:val="center"/>
          </w:tcPr>
          <w:p w:rsidR="006C64AA" w:rsidRPr="00F56F47" w:rsidRDefault="006C64AA" w:rsidP="00B03612">
            <w:pPr>
              <w:jc w:val="center"/>
              <w:rPr>
                <w:b/>
                <w:sz w:val="22"/>
                <w:szCs w:val="22"/>
              </w:rPr>
            </w:pPr>
            <w:r w:rsidRPr="00F56F47">
              <w:rPr>
                <w:b/>
                <w:sz w:val="22"/>
                <w:szCs w:val="22"/>
              </w:rPr>
              <w:t>Add button- in case there are more than one co-applicant</w:t>
            </w:r>
          </w:p>
        </w:tc>
      </w:tr>
      <w:tr w:rsidR="006C64AA" w:rsidRPr="00F56F47" w:rsidTr="000C7770">
        <w:trPr>
          <w:trHeight w:val="159"/>
          <w:jc w:val="center"/>
        </w:trPr>
        <w:tc>
          <w:tcPr>
            <w:tcW w:w="955" w:type="dxa"/>
            <w:vMerge w:val="restart"/>
            <w:textDirection w:val="btLr"/>
            <w:vAlign w:val="center"/>
          </w:tcPr>
          <w:p w:rsidR="006C64AA" w:rsidRPr="00F56F47" w:rsidRDefault="006C64AA" w:rsidP="00B03612">
            <w:pPr>
              <w:ind w:left="113" w:right="113"/>
              <w:jc w:val="center"/>
              <w:rPr>
                <w:sz w:val="28"/>
                <w:szCs w:val="28"/>
              </w:rPr>
            </w:pPr>
            <w:r w:rsidRPr="00F56F47">
              <w:rPr>
                <w:sz w:val="28"/>
                <w:szCs w:val="28"/>
              </w:rPr>
              <w:t>GUARANTOR</w:t>
            </w:r>
          </w:p>
        </w:tc>
        <w:tc>
          <w:tcPr>
            <w:tcW w:w="999" w:type="dxa"/>
            <w:vMerge w:val="restart"/>
            <w:textDirection w:val="btLr"/>
            <w:vAlign w:val="center"/>
          </w:tcPr>
          <w:p w:rsidR="006C64AA" w:rsidRPr="00F56F47" w:rsidRDefault="006C64AA" w:rsidP="00B03612">
            <w:pPr>
              <w:ind w:left="113" w:right="113"/>
              <w:jc w:val="center"/>
              <w:rPr>
                <w:sz w:val="22"/>
                <w:szCs w:val="22"/>
              </w:rPr>
            </w:pPr>
            <w:r w:rsidRPr="00F56F47">
              <w:rPr>
                <w:sz w:val="22"/>
                <w:szCs w:val="22"/>
              </w:rPr>
              <w:t>Guarantor Profile</w:t>
            </w:r>
          </w:p>
        </w:tc>
        <w:tc>
          <w:tcPr>
            <w:tcW w:w="2142" w:type="dxa"/>
            <w:vMerge w:val="restart"/>
            <w:vAlign w:val="center"/>
          </w:tcPr>
          <w:p w:rsidR="006C64AA" w:rsidRPr="00F56F47" w:rsidRDefault="006C64AA" w:rsidP="00B03612">
            <w:pPr>
              <w:jc w:val="center"/>
              <w:rPr>
                <w:sz w:val="22"/>
                <w:szCs w:val="22"/>
              </w:rPr>
            </w:pPr>
            <w:r w:rsidRPr="00F56F47">
              <w:rPr>
                <w:sz w:val="22"/>
                <w:szCs w:val="22"/>
              </w:rPr>
              <w:t>KYC Details</w:t>
            </w:r>
          </w:p>
        </w:tc>
        <w:tc>
          <w:tcPr>
            <w:tcW w:w="2493" w:type="dxa"/>
            <w:vAlign w:val="center"/>
          </w:tcPr>
          <w:p w:rsidR="006C64AA" w:rsidRPr="00F56F47" w:rsidRDefault="006C64AA" w:rsidP="00F56F47">
            <w:pPr>
              <w:jc w:val="center"/>
              <w:rPr>
                <w:sz w:val="22"/>
                <w:szCs w:val="22"/>
              </w:rPr>
            </w:pPr>
            <w:r w:rsidRPr="00F56F47">
              <w:rPr>
                <w:sz w:val="22"/>
                <w:szCs w:val="22"/>
              </w:rPr>
              <w:t>Aadhar No</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Aadhar -QR Code Scan (Auto fill Profile &amp; Address data)</w:t>
            </w:r>
          </w:p>
        </w:tc>
      </w:tr>
      <w:tr w:rsidR="006C64AA" w:rsidRPr="00F56F47" w:rsidTr="00F56F47">
        <w:trPr>
          <w:trHeight w:val="38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F56F47">
            <w:pPr>
              <w:jc w:val="center"/>
              <w:rPr>
                <w:sz w:val="22"/>
                <w:szCs w:val="22"/>
              </w:rPr>
            </w:pPr>
            <w:r w:rsidRPr="00F56F47">
              <w:rPr>
                <w:sz w:val="22"/>
                <w:szCs w:val="22"/>
              </w:rPr>
              <w:t>Document Capture</w:t>
            </w:r>
          </w:p>
        </w:tc>
        <w:tc>
          <w:tcPr>
            <w:tcW w:w="1933" w:type="dxa"/>
            <w:vAlign w:val="center"/>
          </w:tcPr>
          <w:p w:rsidR="006C64AA" w:rsidRPr="00F56F47" w:rsidRDefault="006C64AA" w:rsidP="00F56F47">
            <w:pPr>
              <w:jc w:val="center"/>
              <w:rPr>
                <w:sz w:val="22"/>
                <w:szCs w:val="22"/>
              </w:rPr>
            </w:pPr>
            <w:r w:rsidRPr="00F56F47">
              <w:rPr>
                <w:sz w:val="22"/>
                <w:szCs w:val="22"/>
              </w:rPr>
              <w:t>Upload</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42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F56F47">
            <w:pPr>
              <w:jc w:val="center"/>
              <w:rPr>
                <w:sz w:val="22"/>
                <w:szCs w:val="22"/>
              </w:rPr>
            </w:pPr>
            <w:r w:rsidRPr="00F56F47">
              <w:rPr>
                <w:sz w:val="22"/>
                <w:szCs w:val="22"/>
              </w:rPr>
              <w:t>Pan Number</w:t>
            </w:r>
          </w:p>
        </w:tc>
        <w:tc>
          <w:tcPr>
            <w:tcW w:w="1933" w:type="dxa"/>
            <w:vAlign w:val="center"/>
          </w:tcPr>
          <w:p w:rsidR="006C64AA" w:rsidRPr="00F56F47" w:rsidRDefault="006C64AA" w:rsidP="00F56F47">
            <w:pPr>
              <w:jc w:val="center"/>
              <w:rPr>
                <w:sz w:val="22"/>
                <w:szCs w:val="22"/>
              </w:rPr>
            </w:pPr>
            <w:r w:rsidRPr="00F56F47">
              <w:rPr>
                <w:sz w:val="22"/>
                <w:szCs w:val="22"/>
              </w:rPr>
              <w:t>Alpha 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41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F56F47">
            <w:pPr>
              <w:jc w:val="center"/>
              <w:rPr>
                <w:sz w:val="22"/>
                <w:szCs w:val="22"/>
              </w:rPr>
            </w:pPr>
            <w:r w:rsidRPr="00F56F47">
              <w:rPr>
                <w:sz w:val="22"/>
                <w:szCs w:val="22"/>
              </w:rPr>
              <w:t>Document Capture</w:t>
            </w:r>
          </w:p>
        </w:tc>
        <w:tc>
          <w:tcPr>
            <w:tcW w:w="1933" w:type="dxa"/>
            <w:vAlign w:val="center"/>
          </w:tcPr>
          <w:p w:rsidR="006C64AA" w:rsidRPr="00F56F47" w:rsidRDefault="006C64AA" w:rsidP="00F56F47">
            <w:pPr>
              <w:jc w:val="center"/>
              <w:rPr>
                <w:sz w:val="22"/>
                <w:szCs w:val="22"/>
              </w:rPr>
            </w:pPr>
            <w:r w:rsidRPr="00F56F47">
              <w:rPr>
                <w:sz w:val="22"/>
                <w:szCs w:val="22"/>
              </w:rPr>
              <w:t>Upload</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70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F56F47">
            <w:pPr>
              <w:jc w:val="center"/>
              <w:rPr>
                <w:sz w:val="22"/>
                <w:szCs w:val="22"/>
              </w:rPr>
            </w:pPr>
            <w:r w:rsidRPr="00F56F47">
              <w:rPr>
                <w:sz w:val="22"/>
                <w:szCs w:val="22"/>
              </w:rPr>
              <w:t>ID Type</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Ration Card, Voter Card, Passport, Pan Card, Aadhar card, Driving License</w:t>
            </w:r>
          </w:p>
        </w:tc>
      </w:tr>
      <w:tr w:rsidR="006C64AA" w:rsidRPr="00F56F47" w:rsidTr="00F56F47">
        <w:trPr>
          <w:trHeight w:val="34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F56F47">
            <w:pPr>
              <w:jc w:val="center"/>
              <w:rPr>
                <w:sz w:val="22"/>
                <w:szCs w:val="22"/>
              </w:rPr>
            </w:pPr>
            <w:r w:rsidRPr="00F56F47">
              <w:rPr>
                <w:sz w:val="22"/>
                <w:szCs w:val="22"/>
              </w:rPr>
              <w:t>ID No</w:t>
            </w:r>
          </w:p>
        </w:tc>
        <w:tc>
          <w:tcPr>
            <w:tcW w:w="1933" w:type="dxa"/>
            <w:vAlign w:val="center"/>
          </w:tcPr>
          <w:p w:rsidR="006C64AA" w:rsidRPr="00F56F47" w:rsidRDefault="006C64AA" w:rsidP="00F56F47">
            <w:pPr>
              <w:jc w:val="center"/>
              <w:rPr>
                <w:sz w:val="22"/>
                <w:szCs w:val="22"/>
              </w:rPr>
            </w:pPr>
            <w:r w:rsidRPr="00F56F47">
              <w:rPr>
                <w:sz w:val="22"/>
                <w:szCs w:val="22"/>
              </w:rPr>
              <w:t>Alpha numeric</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r w:rsidRPr="00F56F47">
              <w:rPr>
                <w:sz w:val="22"/>
                <w:szCs w:val="22"/>
              </w:rPr>
              <w:t>Yes</w:t>
            </w:r>
          </w:p>
        </w:tc>
        <w:tc>
          <w:tcPr>
            <w:tcW w:w="3597" w:type="dxa"/>
            <w:vAlign w:val="center"/>
          </w:tcPr>
          <w:p w:rsidR="006C64AA" w:rsidRPr="00F56F47" w:rsidRDefault="006C64AA" w:rsidP="00F56F47">
            <w:pPr>
              <w:jc w:val="center"/>
              <w:rPr>
                <w:sz w:val="22"/>
                <w:szCs w:val="22"/>
              </w:rPr>
            </w:pPr>
            <w:r w:rsidRPr="00F56F47">
              <w:rPr>
                <w:sz w:val="22"/>
                <w:szCs w:val="22"/>
              </w:rPr>
              <w:t>If ID type selected</w:t>
            </w:r>
          </w:p>
        </w:tc>
      </w:tr>
      <w:tr w:rsidR="006C64AA" w:rsidRPr="00F56F47" w:rsidTr="00F56F47">
        <w:trPr>
          <w:trHeight w:val="42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F56F47">
            <w:pPr>
              <w:jc w:val="center"/>
              <w:rPr>
                <w:sz w:val="22"/>
                <w:szCs w:val="22"/>
              </w:rPr>
            </w:pPr>
            <w:r w:rsidRPr="00F56F47">
              <w:rPr>
                <w:sz w:val="22"/>
                <w:szCs w:val="22"/>
              </w:rPr>
              <w:t>Valid up to</w:t>
            </w:r>
          </w:p>
        </w:tc>
        <w:tc>
          <w:tcPr>
            <w:tcW w:w="1933" w:type="dxa"/>
            <w:vAlign w:val="center"/>
          </w:tcPr>
          <w:p w:rsidR="006C64AA" w:rsidRPr="00F56F47" w:rsidRDefault="006C64AA" w:rsidP="00F56F47">
            <w:pPr>
              <w:jc w:val="center"/>
              <w:rPr>
                <w:sz w:val="22"/>
                <w:szCs w:val="22"/>
              </w:rPr>
            </w:pPr>
            <w:r w:rsidRPr="00F56F47">
              <w:rPr>
                <w:sz w:val="22"/>
                <w:szCs w:val="22"/>
              </w:rPr>
              <w:t>Date</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r w:rsidRPr="00F56F47">
              <w:rPr>
                <w:sz w:val="22"/>
                <w:szCs w:val="22"/>
              </w:rPr>
              <w:t>Yes</w:t>
            </w:r>
          </w:p>
        </w:tc>
        <w:tc>
          <w:tcPr>
            <w:tcW w:w="3597" w:type="dxa"/>
            <w:vAlign w:val="center"/>
          </w:tcPr>
          <w:p w:rsidR="006C64AA" w:rsidRPr="00F56F47" w:rsidRDefault="006C64AA" w:rsidP="00F56F47">
            <w:pPr>
              <w:jc w:val="center"/>
              <w:rPr>
                <w:sz w:val="22"/>
                <w:szCs w:val="22"/>
              </w:rPr>
            </w:pPr>
            <w:r w:rsidRPr="00F56F47">
              <w:rPr>
                <w:sz w:val="22"/>
                <w:szCs w:val="22"/>
              </w:rPr>
              <w:t>If ID type selected</w:t>
            </w:r>
          </w:p>
        </w:tc>
      </w:tr>
      <w:tr w:rsidR="006C64AA" w:rsidRPr="00F56F47" w:rsidTr="00F56F47">
        <w:trPr>
          <w:trHeight w:val="41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F56F47">
            <w:pPr>
              <w:jc w:val="center"/>
              <w:rPr>
                <w:sz w:val="22"/>
                <w:szCs w:val="22"/>
              </w:rPr>
            </w:pPr>
            <w:r w:rsidRPr="00F56F47">
              <w:rPr>
                <w:sz w:val="22"/>
                <w:szCs w:val="22"/>
              </w:rPr>
              <w:t>Document Capture</w:t>
            </w:r>
          </w:p>
        </w:tc>
        <w:tc>
          <w:tcPr>
            <w:tcW w:w="1933" w:type="dxa"/>
            <w:vAlign w:val="center"/>
          </w:tcPr>
          <w:p w:rsidR="006C64AA" w:rsidRPr="00F56F47" w:rsidRDefault="006C64AA" w:rsidP="00F56F47">
            <w:pPr>
              <w:jc w:val="center"/>
              <w:rPr>
                <w:sz w:val="22"/>
                <w:szCs w:val="22"/>
              </w:rPr>
            </w:pPr>
            <w:r w:rsidRPr="00F56F47">
              <w:rPr>
                <w:sz w:val="22"/>
                <w:szCs w:val="22"/>
              </w:rPr>
              <w:t>Upload</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r w:rsidRPr="00F56F47">
              <w:rPr>
                <w:sz w:val="22"/>
                <w:szCs w:val="22"/>
              </w:rPr>
              <w:t>Yes</w:t>
            </w:r>
          </w:p>
        </w:tc>
        <w:tc>
          <w:tcPr>
            <w:tcW w:w="3597" w:type="dxa"/>
            <w:vAlign w:val="center"/>
          </w:tcPr>
          <w:p w:rsidR="006C64AA" w:rsidRPr="00F56F47" w:rsidRDefault="006C64AA" w:rsidP="00F56F47">
            <w:pPr>
              <w:jc w:val="center"/>
              <w:rPr>
                <w:sz w:val="22"/>
                <w:szCs w:val="22"/>
              </w:rPr>
            </w:pPr>
            <w:r w:rsidRPr="00F56F47">
              <w:rPr>
                <w:sz w:val="22"/>
                <w:szCs w:val="22"/>
              </w:rPr>
              <w:t>If ID type selected</w:t>
            </w:r>
          </w:p>
        </w:tc>
      </w:tr>
      <w:tr w:rsidR="006C64AA" w:rsidRPr="00F56F47" w:rsidTr="00F56F47">
        <w:trPr>
          <w:trHeight w:val="42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B8CCE4" w:themeFill="accent1" w:themeFillTint="66"/>
            <w:vAlign w:val="center"/>
          </w:tcPr>
          <w:p w:rsidR="006C64AA" w:rsidRPr="00F56F47" w:rsidRDefault="006C64AA" w:rsidP="00F56F47">
            <w:pPr>
              <w:jc w:val="center"/>
              <w:rPr>
                <w:b/>
                <w:sz w:val="22"/>
                <w:szCs w:val="22"/>
              </w:rPr>
            </w:pPr>
            <w:r w:rsidRPr="00F56F47">
              <w:rPr>
                <w:b/>
                <w:sz w:val="22"/>
                <w:szCs w:val="22"/>
              </w:rPr>
              <w:t>Add Button</w:t>
            </w:r>
          </w:p>
        </w:tc>
        <w:tc>
          <w:tcPr>
            <w:tcW w:w="1933" w:type="dxa"/>
            <w:vAlign w:val="center"/>
          </w:tcPr>
          <w:p w:rsidR="006C64AA" w:rsidRPr="00F56F47" w:rsidRDefault="006C64AA" w:rsidP="00F56F47">
            <w:pPr>
              <w:jc w:val="center"/>
              <w:rPr>
                <w:sz w:val="22"/>
                <w:szCs w:val="22"/>
              </w:rPr>
            </w:pP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In case more than one KYC Detail to enter</w:t>
            </w:r>
          </w:p>
        </w:tc>
      </w:tr>
      <w:tr w:rsidR="006C64AA" w:rsidRPr="00F56F47" w:rsidTr="00F56F47">
        <w:trPr>
          <w:trHeight w:val="31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restart"/>
            <w:vAlign w:val="center"/>
          </w:tcPr>
          <w:p w:rsidR="006C64AA" w:rsidRPr="00F56F47" w:rsidRDefault="006C64AA" w:rsidP="00B03612">
            <w:pPr>
              <w:jc w:val="center"/>
              <w:rPr>
                <w:sz w:val="22"/>
                <w:szCs w:val="22"/>
              </w:rPr>
            </w:pPr>
            <w:r w:rsidRPr="00F56F47">
              <w:rPr>
                <w:sz w:val="22"/>
                <w:szCs w:val="22"/>
              </w:rPr>
              <w:t>Guarantor Details</w:t>
            </w:r>
          </w:p>
        </w:tc>
        <w:tc>
          <w:tcPr>
            <w:tcW w:w="2493" w:type="dxa"/>
            <w:vAlign w:val="center"/>
          </w:tcPr>
          <w:p w:rsidR="006C64AA" w:rsidRPr="00F56F47" w:rsidRDefault="006C64AA" w:rsidP="004116DD">
            <w:pPr>
              <w:jc w:val="center"/>
              <w:rPr>
                <w:sz w:val="22"/>
                <w:szCs w:val="22"/>
              </w:rPr>
            </w:pPr>
            <w:r w:rsidRPr="00F56F47">
              <w:rPr>
                <w:sz w:val="22"/>
                <w:szCs w:val="22"/>
              </w:rPr>
              <w:t>Title</w:t>
            </w:r>
          </w:p>
        </w:tc>
        <w:tc>
          <w:tcPr>
            <w:tcW w:w="1933" w:type="dxa"/>
            <w:vAlign w:val="center"/>
          </w:tcPr>
          <w:p w:rsidR="006C64AA" w:rsidRPr="00F56F47" w:rsidRDefault="006C64AA" w:rsidP="00F56F47">
            <w:pPr>
              <w:jc w:val="center"/>
              <w:rPr>
                <w:sz w:val="22"/>
                <w:szCs w:val="22"/>
              </w:rPr>
            </w:pPr>
            <w:r w:rsidRPr="00F56F47">
              <w:rPr>
                <w:sz w:val="22"/>
                <w:szCs w:val="22"/>
              </w:rPr>
              <w:t>Auto populated/Text</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Aadhar QR Code scanning</w:t>
            </w:r>
          </w:p>
        </w:tc>
      </w:tr>
      <w:tr w:rsidR="006C64AA" w:rsidRPr="00F56F47" w:rsidTr="00F56F47">
        <w:trPr>
          <w:trHeight w:val="37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Name</w:t>
            </w:r>
          </w:p>
        </w:tc>
        <w:tc>
          <w:tcPr>
            <w:tcW w:w="1933" w:type="dxa"/>
            <w:vAlign w:val="center"/>
          </w:tcPr>
          <w:p w:rsidR="006C64AA" w:rsidRPr="00F56F47" w:rsidRDefault="006C64AA" w:rsidP="00F56F47">
            <w:pPr>
              <w:jc w:val="center"/>
              <w:rPr>
                <w:sz w:val="22"/>
                <w:szCs w:val="22"/>
              </w:rPr>
            </w:pPr>
            <w:r w:rsidRPr="00F56F47">
              <w:rPr>
                <w:sz w:val="22"/>
                <w:szCs w:val="22"/>
              </w:rPr>
              <w:t>Auto populated/Text</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Aadhar QR Code scanning</w:t>
            </w:r>
          </w:p>
        </w:tc>
      </w:tr>
      <w:tr w:rsidR="006C64AA" w:rsidRPr="00F56F47" w:rsidTr="00F56F47">
        <w:trPr>
          <w:trHeight w:val="41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Gender</w:t>
            </w:r>
          </w:p>
        </w:tc>
        <w:tc>
          <w:tcPr>
            <w:tcW w:w="1933" w:type="dxa"/>
            <w:vAlign w:val="center"/>
          </w:tcPr>
          <w:p w:rsidR="006C64AA" w:rsidRPr="00F56F47" w:rsidRDefault="006C64AA" w:rsidP="00F56F47">
            <w:pPr>
              <w:jc w:val="center"/>
              <w:rPr>
                <w:sz w:val="22"/>
                <w:szCs w:val="22"/>
              </w:rPr>
            </w:pPr>
            <w:r w:rsidRPr="00F56F47">
              <w:rPr>
                <w:sz w:val="22"/>
                <w:szCs w:val="22"/>
              </w:rPr>
              <w:t xml:space="preserve">Auto </w:t>
            </w:r>
            <w:r w:rsidRPr="00F56F47">
              <w:rPr>
                <w:sz w:val="22"/>
                <w:szCs w:val="22"/>
              </w:rPr>
              <w:lastRenderedPageBreak/>
              <w:t>populated/Text</w:t>
            </w:r>
          </w:p>
        </w:tc>
        <w:tc>
          <w:tcPr>
            <w:tcW w:w="857" w:type="dxa"/>
            <w:vAlign w:val="center"/>
          </w:tcPr>
          <w:p w:rsidR="006C64AA" w:rsidRPr="00F56F47" w:rsidRDefault="006C64AA" w:rsidP="00F56F47">
            <w:pPr>
              <w:jc w:val="center"/>
              <w:rPr>
                <w:sz w:val="22"/>
                <w:szCs w:val="22"/>
              </w:rPr>
            </w:pPr>
            <w:r w:rsidRPr="00F56F47">
              <w:rPr>
                <w:sz w:val="22"/>
                <w:szCs w:val="22"/>
              </w:rPr>
              <w:lastRenderedPageBreak/>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Aadhar QR Code scanning</w:t>
            </w:r>
          </w:p>
        </w:tc>
      </w:tr>
      <w:tr w:rsidR="006C64AA" w:rsidRPr="00F56F47" w:rsidTr="00F56F47">
        <w:trPr>
          <w:trHeight w:val="33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Date Of birth</w:t>
            </w:r>
          </w:p>
        </w:tc>
        <w:tc>
          <w:tcPr>
            <w:tcW w:w="1933" w:type="dxa"/>
            <w:vAlign w:val="center"/>
          </w:tcPr>
          <w:p w:rsidR="006C64AA" w:rsidRPr="00F56F47" w:rsidRDefault="006C64AA" w:rsidP="00F56F47">
            <w:pPr>
              <w:jc w:val="center"/>
              <w:rPr>
                <w:sz w:val="22"/>
                <w:szCs w:val="22"/>
              </w:rPr>
            </w:pPr>
            <w:r w:rsidRPr="00F56F47">
              <w:rPr>
                <w:sz w:val="22"/>
                <w:szCs w:val="22"/>
              </w:rPr>
              <w:t>Auto populated/Date</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Aadhar QR Code scanning</w:t>
            </w:r>
          </w:p>
        </w:tc>
      </w:tr>
      <w:tr w:rsidR="006C64AA" w:rsidRPr="00F56F47" w:rsidTr="00F56F47">
        <w:trPr>
          <w:trHeight w:val="38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Age</w:t>
            </w:r>
          </w:p>
        </w:tc>
        <w:tc>
          <w:tcPr>
            <w:tcW w:w="1933" w:type="dxa"/>
            <w:vAlign w:val="center"/>
          </w:tcPr>
          <w:p w:rsidR="006C64AA" w:rsidRPr="00F56F47" w:rsidRDefault="006C64AA" w:rsidP="00F56F47">
            <w:pPr>
              <w:jc w:val="center"/>
              <w:rPr>
                <w:sz w:val="22"/>
                <w:szCs w:val="22"/>
              </w:rPr>
            </w:pPr>
            <w:r w:rsidRPr="00F56F47">
              <w:rPr>
                <w:sz w:val="22"/>
                <w:szCs w:val="22"/>
              </w:rPr>
              <w:t>Auto populated</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40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Father's Name</w:t>
            </w:r>
          </w:p>
        </w:tc>
        <w:tc>
          <w:tcPr>
            <w:tcW w:w="1933" w:type="dxa"/>
            <w:vAlign w:val="center"/>
          </w:tcPr>
          <w:p w:rsidR="006C64AA" w:rsidRPr="00F56F47" w:rsidRDefault="006C64AA" w:rsidP="00F56F47">
            <w:pPr>
              <w:jc w:val="center"/>
              <w:rPr>
                <w:sz w:val="22"/>
                <w:szCs w:val="22"/>
              </w:rPr>
            </w:pPr>
            <w:r w:rsidRPr="00F56F47">
              <w:rPr>
                <w:sz w:val="22"/>
                <w:szCs w:val="22"/>
              </w:rPr>
              <w:t>Auto populated/Text</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Aadhar QR Code scanning</w:t>
            </w:r>
          </w:p>
        </w:tc>
      </w:tr>
      <w:tr w:rsidR="006C64AA" w:rsidRPr="00F56F47" w:rsidTr="00F56F47">
        <w:trPr>
          <w:trHeight w:val="75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Educational Level</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Below SSLC, SSLC, HSC, Graduate/Diploma/ITI, Professional Degree, Others</w:t>
            </w:r>
          </w:p>
        </w:tc>
      </w:tr>
      <w:tr w:rsidR="006C64AA" w:rsidRPr="00F56F47" w:rsidTr="00F56F47">
        <w:trPr>
          <w:trHeight w:val="41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Religion</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Hindu, Muslim, Christian, Jain, Buddhism, Others</w:t>
            </w:r>
          </w:p>
        </w:tc>
      </w:tr>
      <w:tr w:rsidR="006C64AA" w:rsidRPr="00F56F47" w:rsidTr="00F56F47">
        <w:trPr>
          <w:trHeight w:val="48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Mobile No</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from lead</w:t>
            </w:r>
          </w:p>
        </w:tc>
      </w:tr>
      <w:tr w:rsidR="006C64AA" w:rsidRPr="00F56F47" w:rsidTr="00F56F47">
        <w:trPr>
          <w:trHeight w:val="41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4D3DCC" w:rsidP="004116DD">
            <w:pPr>
              <w:jc w:val="center"/>
              <w:rPr>
                <w:sz w:val="22"/>
                <w:szCs w:val="22"/>
              </w:rPr>
            </w:pPr>
            <w:r>
              <w:rPr>
                <w:sz w:val="22"/>
                <w:szCs w:val="22"/>
              </w:rPr>
              <w:t>Alternate</w:t>
            </w:r>
            <w:r w:rsidR="006C64AA" w:rsidRPr="00F56F47">
              <w:rPr>
                <w:sz w:val="22"/>
                <w:szCs w:val="22"/>
              </w:rPr>
              <w:t xml:space="preserve"> Mobile No.</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56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WhatsApp Mobile No.</w:t>
            </w:r>
          </w:p>
        </w:tc>
        <w:tc>
          <w:tcPr>
            <w:tcW w:w="1933" w:type="dxa"/>
            <w:vAlign w:val="center"/>
          </w:tcPr>
          <w:p w:rsidR="006C64AA" w:rsidRPr="00F56F47" w:rsidRDefault="006C64AA" w:rsidP="00F56F47">
            <w:pPr>
              <w:jc w:val="center"/>
              <w:rPr>
                <w:sz w:val="22"/>
                <w:szCs w:val="22"/>
              </w:rPr>
            </w:pPr>
            <w:r w:rsidRPr="00F56F47">
              <w:rPr>
                <w:sz w:val="22"/>
                <w:szCs w:val="22"/>
              </w:rPr>
              <w:t>Radio buttons and free text</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Same as mobile no, same as alternate no, other (enter as free text)</w:t>
            </w:r>
          </w:p>
        </w:tc>
      </w:tr>
      <w:tr w:rsidR="006C64AA" w:rsidRPr="00F56F47" w:rsidTr="00F56F47">
        <w:trPr>
          <w:trHeight w:val="40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Email ID</w:t>
            </w:r>
          </w:p>
        </w:tc>
        <w:tc>
          <w:tcPr>
            <w:tcW w:w="1933" w:type="dxa"/>
            <w:vAlign w:val="center"/>
          </w:tcPr>
          <w:p w:rsidR="006C64AA" w:rsidRPr="00F56F47" w:rsidRDefault="006C64AA" w:rsidP="00F56F47">
            <w:pPr>
              <w:jc w:val="center"/>
              <w:rPr>
                <w:sz w:val="22"/>
                <w:szCs w:val="22"/>
              </w:rPr>
            </w:pPr>
            <w:r w:rsidRPr="00F56F47">
              <w:rPr>
                <w:sz w:val="22"/>
                <w:szCs w:val="22"/>
              </w:rPr>
              <w:t>Alphanumeric, special characters</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877"/>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Preferred language of communication</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Hindi, English, Kannada, Malayalam, Gujarati, Marathi, Tamil, Bengali, Odia, Punjabi, Marwari</w:t>
            </w:r>
          </w:p>
        </w:tc>
      </w:tr>
      <w:tr w:rsidR="006C64AA" w:rsidRPr="00F56F47" w:rsidTr="00F56F47">
        <w:trPr>
          <w:trHeight w:val="42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Mother’s Name</w:t>
            </w:r>
          </w:p>
        </w:tc>
        <w:tc>
          <w:tcPr>
            <w:tcW w:w="1933" w:type="dxa"/>
            <w:vAlign w:val="center"/>
          </w:tcPr>
          <w:p w:rsidR="006C64AA" w:rsidRPr="00F56F47" w:rsidRDefault="006C64AA" w:rsidP="00F56F47">
            <w:pPr>
              <w:jc w:val="center"/>
              <w:rPr>
                <w:sz w:val="22"/>
                <w:szCs w:val="22"/>
              </w:rPr>
            </w:pPr>
            <w:r w:rsidRPr="00F56F47">
              <w:rPr>
                <w:sz w:val="22"/>
                <w:szCs w:val="22"/>
              </w:rPr>
              <w:t>Text</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69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Marital Status</w:t>
            </w:r>
          </w:p>
        </w:tc>
        <w:tc>
          <w:tcPr>
            <w:tcW w:w="1933" w:type="dxa"/>
            <w:vAlign w:val="center"/>
          </w:tcPr>
          <w:p w:rsidR="006C64AA" w:rsidRPr="00F56F47" w:rsidRDefault="006C64AA" w:rsidP="00F56F47">
            <w:pPr>
              <w:jc w:val="center"/>
              <w:rPr>
                <w:sz w:val="22"/>
                <w:szCs w:val="22"/>
              </w:rPr>
            </w:pPr>
            <w:r w:rsidRPr="00F56F47">
              <w:rPr>
                <w:sz w:val="22"/>
                <w:szCs w:val="22"/>
              </w:rPr>
              <w:t>Text</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Married, Unmarried, Separated, Divorced, Widow(</w:t>
            </w:r>
            <w:proofErr w:type="spellStart"/>
            <w:r w:rsidRPr="00F56F47">
              <w:rPr>
                <w:sz w:val="22"/>
                <w:szCs w:val="22"/>
              </w:rPr>
              <w:t>er</w:t>
            </w:r>
            <w:proofErr w:type="spellEnd"/>
            <w:r w:rsidRPr="00F56F47">
              <w:rPr>
                <w:sz w:val="22"/>
                <w:szCs w:val="22"/>
              </w:rPr>
              <w:t>)</w:t>
            </w:r>
          </w:p>
        </w:tc>
      </w:tr>
      <w:tr w:rsidR="006C64AA" w:rsidRPr="00F56F47" w:rsidTr="00F56F47">
        <w:trPr>
          <w:trHeight w:val="565"/>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Spouse Name</w:t>
            </w:r>
          </w:p>
        </w:tc>
        <w:tc>
          <w:tcPr>
            <w:tcW w:w="1933" w:type="dxa"/>
            <w:vAlign w:val="center"/>
          </w:tcPr>
          <w:p w:rsidR="006C64AA" w:rsidRPr="00F56F47" w:rsidRDefault="006C64AA" w:rsidP="00F56F47">
            <w:pPr>
              <w:jc w:val="center"/>
              <w:rPr>
                <w:sz w:val="22"/>
                <w:szCs w:val="22"/>
              </w:rPr>
            </w:pPr>
            <w:r w:rsidRPr="00F56F47">
              <w:rPr>
                <w:sz w:val="22"/>
                <w:szCs w:val="22"/>
              </w:rPr>
              <w:t>Text</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54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Relationship with Applicant</w:t>
            </w:r>
          </w:p>
        </w:tc>
        <w:tc>
          <w:tcPr>
            <w:tcW w:w="1933" w:type="dxa"/>
            <w:vAlign w:val="center"/>
          </w:tcPr>
          <w:p w:rsidR="006C64AA" w:rsidRPr="00F56F47" w:rsidRDefault="006C64AA" w:rsidP="00F56F47">
            <w:pPr>
              <w:jc w:val="center"/>
              <w:rPr>
                <w:sz w:val="22"/>
                <w:szCs w:val="22"/>
              </w:rPr>
            </w:pPr>
            <w:r w:rsidRPr="00F56F47">
              <w:rPr>
                <w:sz w:val="22"/>
                <w:szCs w:val="22"/>
              </w:rPr>
              <w:t>Text</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To be populated for co-applicant &amp; guarantor only</w:t>
            </w:r>
          </w:p>
        </w:tc>
      </w:tr>
      <w:tr w:rsidR="006C64AA" w:rsidRPr="00F56F47" w:rsidTr="00F56F47">
        <w:trPr>
          <w:trHeight w:val="42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Business Involvement</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Full Time, Part Time, None</w:t>
            </w:r>
          </w:p>
        </w:tc>
      </w:tr>
      <w:tr w:rsidR="006C64AA" w:rsidRPr="00F56F47" w:rsidTr="000C7770">
        <w:trPr>
          <w:trHeight w:val="136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Have you ever been a proprietor or partner of any other company</w:t>
            </w:r>
          </w:p>
        </w:tc>
        <w:tc>
          <w:tcPr>
            <w:tcW w:w="1933" w:type="dxa"/>
            <w:vAlign w:val="center"/>
          </w:tcPr>
          <w:p w:rsidR="006C64AA" w:rsidRPr="00F56F47" w:rsidRDefault="006C64AA" w:rsidP="00F56F47">
            <w:pPr>
              <w:jc w:val="center"/>
              <w:rPr>
                <w:sz w:val="22"/>
                <w:szCs w:val="22"/>
              </w:rPr>
            </w:pPr>
            <w:r w:rsidRPr="00F56F47">
              <w:rPr>
                <w:sz w:val="22"/>
                <w:szCs w:val="22"/>
              </w:rPr>
              <w:t>Radio Buttons</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Yes/No</w:t>
            </w:r>
          </w:p>
        </w:tc>
      </w:tr>
      <w:tr w:rsidR="006C64AA" w:rsidRPr="00F56F47" w:rsidTr="000C7770">
        <w:trPr>
          <w:trHeight w:val="105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If yes, did the business close?</w:t>
            </w:r>
          </w:p>
        </w:tc>
        <w:tc>
          <w:tcPr>
            <w:tcW w:w="1933" w:type="dxa"/>
            <w:vAlign w:val="center"/>
          </w:tcPr>
          <w:p w:rsidR="006C64AA" w:rsidRPr="00F56F47" w:rsidRDefault="006C64AA" w:rsidP="00F56F47">
            <w:pPr>
              <w:jc w:val="center"/>
              <w:rPr>
                <w:sz w:val="22"/>
                <w:szCs w:val="22"/>
              </w:rPr>
            </w:pPr>
            <w:r w:rsidRPr="00F56F47">
              <w:rPr>
                <w:sz w:val="22"/>
                <w:szCs w:val="22"/>
              </w:rPr>
              <w:t>Radio Buttons</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Yes/No</w:t>
            </w:r>
          </w:p>
        </w:tc>
      </w:tr>
      <w:tr w:rsidR="006C64AA" w:rsidRPr="00F56F47" w:rsidTr="00F56F47">
        <w:trPr>
          <w:trHeight w:val="585"/>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Month/Year (of business closure)</w:t>
            </w:r>
          </w:p>
        </w:tc>
        <w:tc>
          <w:tcPr>
            <w:tcW w:w="1933" w:type="dxa"/>
            <w:vAlign w:val="center"/>
          </w:tcPr>
          <w:p w:rsidR="006C64AA" w:rsidRPr="00F56F47" w:rsidRDefault="006C64AA" w:rsidP="00F56F47">
            <w:pPr>
              <w:jc w:val="center"/>
              <w:rPr>
                <w:sz w:val="22"/>
                <w:szCs w:val="22"/>
              </w:rPr>
            </w:pPr>
            <w:r w:rsidRPr="00F56F47">
              <w:rPr>
                <w:sz w:val="22"/>
                <w:szCs w:val="22"/>
              </w:rPr>
              <w:t>Date</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MM/YYYY</w:t>
            </w:r>
          </w:p>
        </w:tc>
      </w:tr>
      <w:tr w:rsidR="006C64AA" w:rsidRPr="00F56F47" w:rsidTr="00F56F47">
        <w:trPr>
          <w:trHeight w:val="33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restart"/>
            <w:vAlign w:val="center"/>
          </w:tcPr>
          <w:p w:rsidR="006C64AA" w:rsidRPr="00F56F47" w:rsidRDefault="006C64AA" w:rsidP="00B03612">
            <w:pPr>
              <w:jc w:val="center"/>
              <w:rPr>
                <w:sz w:val="22"/>
                <w:szCs w:val="22"/>
              </w:rPr>
            </w:pPr>
            <w:r w:rsidRPr="00F56F47">
              <w:rPr>
                <w:sz w:val="22"/>
                <w:szCs w:val="22"/>
              </w:rPr>
              <w:t>Address Details</w:t>
            </w:r>
          </w:p>
        </w:tc>
        <w:tc>
          <w:tcPr>
            <w:tcW w:w="2493" w:type="dxa"/>
            <w:vAlign w:val="center"/>
          </w:tcPr>
          <w:p w:rsidR="006C64AA" w:rsidRPr="00F56F47" w:rsidRDefault="006C64AA" w:rsidP="004116DD">
            <w:pPr>
              <w:jc w:val="center"/>
              <w:rPr>
                <w:sz w:val="22"/>
                <w:szCs w:val="22"/>
              </w:rPr>
            </w:pPr>
            <w:r w:rsidRPr="00F56F47">
              <w:rPr>
                <w:sz w:val="22"/>
                <w:szCs w:val="22"/>
              </w:rPr>
              <w:t>Type Of Address</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Permanent, Communication, As per Aadhar card</w:t>
            </w:r>
          </w:p>
        </w:tc>
      </w:tr>
      <w:tr w:rsidR="006C64AA" w:rsidRPr="00F56F47" w:rsidTr="00F56F47">
        <w:trPr>
          <w:trHeight w:val="24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Care of</w:t>
            </w:r>
          </w:p>
        </w:tc>
        <w:tc>
          <w:tcPr>
            <w:tcW w:w="1933" w:type="dxa"/>
            <w:vAlign w:val="center"/>
          </w:tcPr>
          <w:p w:rsidR="006C64AA" w:rsidRPr="00F56F47" w:rsidRDefault="006C64AA" w:rsidP="00F56F47">
            <w:pPr>
              <w:jc w:val="center"/>
              <w:rPr>
                <w:sz w:val="22"/>
                <w:szCs w:val="22"/>
              </w:rPr>
            </w:pPr>
            <w:r w:rsidRPr="00F56F47">
              <w:rPr>
                <w:sz w:val="22"/>
                <w:szCs w:val="22"/>
              </w:rPr>
              <w:t>Text</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27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Building</w:t>
            </w:r>
          </w:p>
        </w:tc>
        <w:tc>
          <w:tcPr>
            <w:tcW w:w="1933" w:type="dxa"/>
            <w:vAlign w:val="center"/>
          </w:tcPr>
          <w:p w:rsidR="006C64AA" w:rsidRPr="00F56F47" w:rsidRDefault="006C64AA" w:rsidP="00F56F47">
            <w:pPr>
              <w:jc w:val="center"/>
              <w:rPr>
                <w:sz w:val="22"/>
                <w:szCs w:val="22"/>
              </w:rPr>
            </w:pPr>
            <w:r w:rsidRPr="00F56F47">
              <w:rPr>
                <w:sz w:val="22"/>
                <w:szCs w:val="22"/>
              </w:rPr>
              <w:t>Alphanumeric, special characters</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295D20">
        <w:trPr>
          <w:trHeight w:val="30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Street</w:t>
            </w:r>
          </w:p>
        </w:tc>
        <w:tc>
          <w:tcPr>
            <w:tcW w:w="1933" w:type="dxa"/>
          </w:tcPr>
          <w:p w:rsidR="006C64AA" w:rsidRPr="00F56F47" w:rsidRDefault="006C64AA" w:rsidP="00F56F47">
            <w:pPr>
              <w:jc w:val="center"/>
            </w:pPr>
            <w:r w:rsidRPr="00F56F47">
              <w:rPr>
                <w:sz w:val="22"/>
                <w:szCs w:val="22"/>
              </w:rPr>
              <w:t>Alphanumeric, special characters</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295D20">
        <w:trPr>
          <w:trHeight w:val="23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Landmark</w:t>
            </w:r>
          </w:p>
        </w:tc>
        <w:tc>
          <w:tcPr>
            <w:tcW w:w="1933" w:type="dxa"/>
          </w:tcPr>
          <w:p w:rsidR="006C64AA" w:rsidRPr="00F56F47" w:rsidRDefault="006C64AA" w:rsidP="00F56F47">
            <w:pPr>
              <w:jc w:val="center"/>
            </w:pPr>
            <w:r w:rsidRPr="00F56F47">
              <w:rPr>
                <w:sz w:val="22"/>
                <w:szCs w:val="22"/>
              </w:rPr>
              <w:t>Alphanumeric, special characters</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295D20">
        <w:trPr>
          <w:trHeight w:val="42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Locality</w:t>
            </w:r>
          </w:p>
        </w:tc>
        <w:tc>
          <w:tcPr>
            <w:tcW w:w="1933" w:type="dxa"/>
          </w:tcPr>
          <w:p w:rsidR="006C64AA" w:rsidRPr="00F56F47" w:rsidRDefault="006C64AA" w:rsidP="00F56F47">
            <w:pPr>
              <w:jc w:val="center"/>
            </w:pPr>
            <w:r w:rsidRPr="00F56F47">
              <w:rPr>
                <w:sz w:val="22"/>
                <w:szCs w:val="22"/>
              </w:rPr>
              <w:t>Alphanumeric, special characters</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32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Pincode</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tcPr>
          <w:p w:rsidR="006C64AA" w:rsidRPr="00F56F47" w:rsidRDefault="006C64AA" w:rsidP="00F56F47">
            <w:pPr>
              <w:jc w:val="cente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Provide search option with Pincode master</w:t>
            </w:r>
          </w:p>
        </w:tc>
      </w:tr>
      <w:tr w:rsidR="006C64AA" w:rsidRPr="00F56F47" w:rsidTr="00F56F47">
        <w:trPr>
          <w:trHeight w:val="24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Village/Town/City</w:t>
            </w:r>
          </w:p>
        </w:tc>
        <w:tc>
          <w:tcPr>
            <w:tcW w:w="1933" w:type="dxa"/>
            <w:vAlign w:val="center"/>
          </w:tcPr>
          <w:p w:rsidR="006C64AA" w:rsidRPr="00F56F47" w:rsidRDefault="006C64AA" w:rsidP="00F56F47">
            <w:pPr>
              <w:jc w:val="center"/>
              <w:rPr>
                <w:sz w:val="22"/>
                <w:szCs w:val="22"/>
              </w:rPr>
            </w:pPr>
            <w:r w:rsidRPr="00F56F47">
              <w:rPr>
                <w:sz w:val="22"/>
                <w:szCs w:val="22"/>
              </w:rPr>
              <w:t>Text</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Auto-populate from Pincode master</w:t>
            </w:r>
          </w:p>
        </w:tc>
      </w:tr>
      <w:tr w:rsidR="006C64AA" w:rsidRPr="00F56F47" w:rsidTr="00F56F47">
        <w:trPr>
          <w:trHeight w:val="26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District</w:t>
            </w:r>
          </w:p>
        </w:tc>
        <w:tc>
          <w:tcPr>
            <w:tcW w:w="1933" w:type="dxa"/>
            <w:vAlign w:val="center"/>
          </w:tcPr>
          <w:p w:rsidR="006C64AA" w:rsidRPr="00F56F47" w:rsidRDefault="006C64AA" w:rsidP="00F56F47">
            <w:pPr>
              <w:jc w:val="center"/>
              <w:rPr>
                <w:sz w:val="22"/>
                <w:szCs w:val="22"/>
              </w:rPr>
            </w:pPr>
            <w:r w:rsidRPr="00F56F47">
              <w:rPr>
                <w:sz w:val="22"/>
                <w:szCs w:val="22"/>
              </w:rPr>
              <w:t>Text</w:t>
            </w:r>
          </w:p>
        </w:tc>
        <w:tc>
          <w:tcPr>
            <w:tcW w:w="857" w:type="dxa"/>
          </w:tcPr>
          <w:p w:rsidR="006C64AA" w:rsidRPr="00F56F47" w:rsidRDefault="006C64AA" w:rsidP="00F56F47">
            <w:pPr>
              <w:jc w:val="cente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Auto-populate from Pincode master</w:t>
            </w:r>
          </w:p>
        </w:tc>
      </w:tr>
      <w:tr w:rsidR="006C64AA" w:rsidRPr="00F56F47" w:rsidTr="00F56F47">
        <w:trPr>
          <w:trHeight w:val="12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State</w:t>
            </w:r>
          </w:p>
        </w:tc>
        <w:tc>
          <w:tcPr>
            <w:tcW w:w="1933" w:type="dxa"/>
            <w:vAlign w:val="center"/>
          </w:tcPr>
          <w:p w:rsidR="006C64AA" w:rsidRPr="00F56F47" w:rsidRDefault="006C64AA" w:rsidP="00F56F47">
            <w:pPr>
              <w:jc w:val="center"/>
              <w:rPr>
                <w:sz w:val="22"/>
                <w:szCs w:val="22"/>
              </w:rPr>
            </w:pPr>
            <w:r w:rsidRPr="00F56F47">
              <w:rPr>
                <w:sz w:val="22"/>
                <w:szCs w:val="22"/>
              </w:rPr>
              <w:t>Text</w:t>
            </w:r>
          </w:p>
        </w:tc>
        <w:tc>
          <w:tcPr>
            <w:tcW w:w="857" w:type="dxa"/>
          </w:tcPr>
          <w:p w:rsidR="006C64AA" w:rsidRPr="00F56F47" w:rsidRDefault="006C64AA" w:rsidP="00F56F47">
            <w:pPr>
              <w:jc w:val="cente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tcPr>
          <w:p w:rsidR="006C64AA" w:rsidRPr="00F56F47" w:rsidRDefault="006C64AA" w:rsidP="00F56F47">
            <w:pPr>
              <w:jc w:val="center"/>
              <w:rPr>
                <w:sz w:val="22"/>
                <w:szCs w:val="22"/>
              </w:rPr>
            </w:pPr>
            <w:r w:rsidRPr="00F56F47">
              <w:rPr>
                <w:sz w:val="22"/>
                <w:szCs w:val="22"/>
              </w:rPr>
              <w:t>Auto-populate from Pincode master</w:t>
            </w:r>
          </w:p>
        </w:tc>
      </w:tr>
      <w:tr w:rsidR="006C64AA" w:rsidRPr="00F56F47" w:rsidTr="00F56F47">
        <w:trPr>
          <w:trHeight w:val="14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Country</w:t>
            </w:r>
          </w:p>
        </w:tc>
        <w:tc>
          <w:tcPr>
            <w:tcW w:w="1933" w:type="dxa"/>
            <w:vAlign w:val="center"/>
          </w:tcPr>
          <w:p w:rsidR="006C64AA" w:rsidRPr="00F56F47" w:rsidRDefault="006C64AA" w:rsidP="00F56F47">
            <w:pPr>
              <w:jc w:val="center"/>
              <w:rPr>
                <w:sz w:val="22"/>
                <w:szCs w:val="22"/>
              </w:rPr>
            </w:pPr>
            <w:r w:rsidRPr="00F56F47">
              <w:rPr>
                <w:sz w:val="22"/>
                <w:szCs w:val="22"/>
              </w:rPr>
              <w:t>Text</w:t>
            </w:r>
          </w:p>
        </w:tc>
        <w:tc>
          <w:tcPr>
            <w:tcW w:w="857" w:type="dxa"/>
          </w:tcPr>
          <w:p w:rsidR="006C64AA" w:rsidRPr="00F56F47" w:rsidRDefault="006C64AA" w:rsidP="00F56F47">
            <w:pPr>
              <w:jc w:val="cente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tcPr>
          <w:p w:rsidR="006C64AA" w:rsidRPr="00F56F47" w:rsidRDefault="006C64AA" w:rsidP="00F56F47">
            <w:pPr>
              <w:jc w:val="center"/>
              <w:rPr>
                <w:sz w:val="22"/>
                <w:szCs w:val="22"/>
              </w:rPr>
            </w:pPr>
            <w:r w:rsidRPr="00F56F47">
              <w:rPr>
                <w:sz w:val="22"/>
                <w:szCs w:val="22"/>
              </w:rPr>
              <w:t>Auto-populate from Pincode master</w:t>
            </w:r>
          </w:p>
        </w:tc>
      </w:tr>
      <w:tr w:rsidR="006C64AA" w:rsidRPr="00F56F47" w:rsidTr="00295D20">
        <w:trPr>
          <w:trHeight w:val="27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Location</w:t>
            </w:r>
          </w:p>
        </w:tc>
        <w:tc>
          <w:tcPr>
            <w:tcW w:w="1933" w:type="dxa"/>
            <w:vAlign w:val="center"/>
          </w:tcPr>
          <w:p w:rsidR="006C64AA" w:rsidRPr="00F56F47" w:rsidRDefault="006C64AA" w:rsidP="00F56F47">
            <w:pPr>
              <w:jc w:val="center"/>
              <w:rPr>
                <w:sz w:val="22"/>
                <w:szCs w:val="22"/>
              </w:rPr>
            </w:pPr>
            <w:r w:rsidRPr="00F56F47">
              <w:rPr>
                <w:sz w:val="22"/>
                <w:szCs w:val="22"/>
              </w:rPr>
              <w:t>GPS Coordinates</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295D20">
        <w:trPr>
          <w:trHeight w:val="701"/>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Is the Communication Address same as the Aadhar Card address?</w:t>
            </w:r>
          </w:p>
        </w:tc>
        <w:tc>
          <w:tcPr>
            <w:tcW w:w="1933" w:type="dxa"/>
            <w:vAlign w:val="center"/>
          </w:tcPr>
          <w:p w:rsidR="006C64AA" w:rsidRPr="00F56F47" w:rsidRDefault="006C64AA" w:rsidP="00F56F47">
            <w:pPr>
              <w:jc w:val="center"/>
              <w:rPr>
                <w:sz w:val="22"/>
                <w:szCs w:val="22"/>
              </w:rPr>
            </w:pPr>
            <w:r w:rsidRPr="00F56F47">
              <w:rPr>
                <w:sz w:val="22"/>
                <w:szCs w:val="22"/>
              </w:rPr>
              <w:t>Radio Buttons</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Yes/No</w:t>
            </w:r>
          </w:p>
        </w:tc>
      </w:tr>
      <w:tr w:rsidR="006C64AA" w:rsidRPr="00F56F47" w:rsidTr="00295D20">
        <w:trPr>
          <w:trHeight w:val="49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Line 1</w:t>
            </w:r>
          </w:p>
        </w:tc>
        <w:tc>
          <w:tcPr>
            <w:tcW w:w="1933" w:type="dxa"/>
            <w:vAlign w:val="center"/>
          </w:tcPr>
          <w:p w:rsidR="006C64AA" w:rsidRPr="00F56F47" w:rsidRDefault="006C64AA" w:rsidP="00F56F47">
            <w:pPr>
              <w:jc w:val="center"/>
              <w:rPr>
                <w:sz w:val="22"/>
                <w:szCs w:val="22"/>
              </w:rPr>
            </w:pPr>
            <w:r w:rsidRPr="00F56F47">
              <w:rPr>
                <w:sz w:val="22"/>
                <w:szCs w:val="22"/>
              </w:rPr>
              <w:t>Alpha 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Populate if communication address different from Aadhar card</w:t>
            </w:r>
          </w:p>
        </w:tc>
      </w:tr>
      <w:tr w:rsidR="006C64AA" w:rsidRPr="00F56F47" w:rsidTr="000C7770">
        <w:trPr>
          <w:trHeight w:val="50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Line 2</w:t>
            </w:r>
          </w:p>
        </w:tc>
        <w:tc>
          <w:tcPr>
            <w:tcW w:w="1933" w:type="dxa"/>
            <w:vAlign w:val="center"/>
          </w:tcPr>
          <w:p w:rsidR="006C64AA" w:rsidRPr="00F56F47" w:rsidRDefault="006C64AA" w:rsidP="00F56F47">
            <w:pPr>
              <w:jc w:val="center"/>
              <w:rPr>
                <w:sz w:val="22"/>
                <w:szCs w:val="22"/>
              </w:rPr>
            </w:pPr>
            <w:r w:rsidRPr="00F56F47">
              <w:rPr>
                <w:sz w:val="22"/>
                <w:szCs w:val="22"/>
              </w:rPr>
              <w:t>Alpha numeric</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tcPr>
          <w:p w:rsidR="006C64AA" w:rsidRPr="00F56F47" w:rsidRDefault="006C64AA" w:rsidP="00F56F47">
            <w:pPr>
              <w:jc w:val="center"/>
            </w:pPr>
            <w:r w:rsidRPr="00F56F47">
              <w:rPr>
                <w:sz w:val="22"/>
                <w:szCs w:val="22"/>
              </w:rPr>
              <w:t>Populate if communication address different from Aadhar card</w:t>
            </w:r>
          </w:p>
        </w:tc>
      </w:tr>
      <w:tr w:rsidR="006C64AA" w:rsidRPr="00F56F47" w:rsidTr="000C7770">
        <w:trPr>
          <w:trHeight w:val="45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Area</w:t>
            </w:r>
          </w:p>
        </w:tc>
        <w:tc>
          <w:tcPr>
            <w:tcW w:w="1933" w:type="dxa"/>
            <w:vAlign w:val="center"/>
          </w:tcPr>
          <w:p w:rsidR="006C64AA" w:rsidRPr="00F56F47" w:rsidRDefault="006C64AA" w:rsidP="00F56F47">
            <w:pPr>
              <w:jc w:val="center"/>
              <w:rPr>
                <w:sz w:val="22"/>
                <w:szCs w:val="22"/>
              </w:rPr>
            </w:pPr>
            <w:r w:rsidRPr="00F56F47">
              <w:rPr>
                <w:sz w:val="22"/>
                <w:szCs w:val="22"/>
              </w:rPr>
              <w:t>Alpha numeric</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tcPr>
          <w:p w:rsidR="006C64AA" w:rsidRPr="00F56F47" w:rsidRDefault="006C64AA" w:rsidP="00F56F47">
            <w:pPr>
              <w:jc w:val="center"/>
            </w:pPr>
            <w:r w:rsidRPr="00F56F47">
              <w:rPr>
                <w:sz w:val="22"/>
                <w:szCs w:val="22"/>
              </w:rPr>
              <w:t>Populate if communication address different from Aadhar card</w:t>
            </w:r>
          </w:p>
        </w:tc>
      </w:tr>
      <w:tr w:rsidR="006C64AA" w:rsidRPr="00F56F47" w:rsidTr="00295D20">
        <w:trPr>
          <w:trHeight w:val="52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Land Mark</w:t>
            </w:r>
          </w:p>
        </w:tc>
        <w:tc>
          <w:tcPr>
            <w:tcW w:w="1933" w:type="dxa"/>
            <w:vAlign w:val="center"/>
          </w:tcPr>
          <w:p w:rsidR="006C64AA" w:rsidRPr="00F56F47" w:rsidRDefault="006C64AA" w:rsidP="00F56F47">
            <w:pPr>
              <w:jc w:val="center"/>
              <w:rPr>
                <w:sz w:val="22"/>
                <w:szCs w:val="22"/>
              </w:rPr>
            </w:pPr>
            <w:r w:rsidRPr="00F56F47">
              <w:rPr>
                <w:sz w:val="22"/>
                <w:szCs w:val="22"/>
              </w:rPr>
              <w:t>Alpha 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tcPr>
          <w:p w:rsidR="006C64AA" w:rsidRPr="00F56F47" w:rsidRDefault="006C64AA" w:rsidP="00F56F47">
            <w:pPr>
              <w:jc w:val="center"/>
            </w:pPr>
            <w:r w:rsidRPr="00F56F47">
              <w:rPr>
                <w:sz w:val="22"/>
                <w:szCs w:val="22"/>
              </w:rPr>
              <w:t>Populate if communication address different from Aadhar card</w:t>
            </w:r>
          </w:p>
        </w:tc>
      </w:tr>
      <w:tr w:rsidR="006C64AA" w:rsidRPr="00F56F47" w:rsidTr="00295D20">
        <w:trPr>
          <w:trHeight w:val="461"/>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Pincode</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tcPr>
          <w:p w:rsidR="006C64AA" w:rsidRPr="00F56F47" w:rsidRDefault="006C64AA" w:rsidP="00F56F47">
            <w:pPr>
              <w:jc w:val="center"/>
            </w:pPr>
            <w:r w:rsidRPr="00F56F47">
              <w:rPr>
                <w:sz w:val="22"/>
                <w:szCs w:val="22"/>
              </w:rPr>
              <w:t>Populate if communication address different from Aadhar card</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State</w:t>
            </w:r>
          </w:p>
        </w:tc>
        <w:tc>
          <w:tcPr>
            <w:tcW w:w="1933" w:type="dxa"/>
            <w:vAlign w:val="center"/>
          </w:tcPr>
          <w:p w:rsidR="006C64AA" w:rsidRPr="00F56F47" w:rsidRDefault="006C64AA" w:rsidP="00F56F47">
            <w:pPr>
              <w:jc w:val="center"/>
              <w:rPr>
                <w:sz w:val="22"/>
                <w:szCs w:val="22"/>
              </w:rPr>
            </w:pPr>
            <w:r w:rsidRPr="00F56F47">
              <w:rPr>
                <w:sz w:val="22"/>
                <w:szCs w:val="22"/>
              </w:rPr>
              <w:t>Auto populated</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Auto populated based on Pincode; Populate if communication address different from Aadhar card</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restart"/>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District</w:t>
            </w:r>
          </w:p>
        </w:tc>
        <w:tc>
          <w:tcPr>
            <w:tcW w:w="1933" w:type="dxa"/>
            <w:vAlign w:val="center"/>
          </w:tcPr>
          <w:p w:rsidR="006C64AA" w:rsidRPr="00F56F47" w:rsidRDefault="006C64AA" w:rsidP="00F56F47">
            <w:pPr>
              <w:jc w:val="center"/>
              <w:rPr>
                <w:sz w:val="22"/>
                <w:szCs w:val="22"/>
              </w:rPr>
            </w:pPr>
            <w:r w:rsidRPr="00F56F47">
              <w:rPr>
                <w:sz w:val="22"/>
                <w:szCs w:val="22"/>
              </w:rPr>
              <w:t>Auto populated</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tcPr>
          <w:p w:rsidR="006C64AA" w:rsidRPr="00F56F47" w:rsidRDefault="006C64AA" w:rsidP="00F56F47">
            <w:pPr>
              <w:jc w:val="center"/>
            </w:pPr>
            <w:r w:rsidRPr="00F56F47">
              <w:rPr>
                <w:sz w:val="22"/>
                <w:szCs w:val="22"/>
              </w:rPr>
              <w:t>Auto populated based on Pincode; Populate if communication address different from Aadhar card</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City/Town/Village</w:t>
            </w:r>
          </w:p>
        </w:tc>
        <w:tc>
          <w:tcPr>
            <w:tcW w:w="1933" w:type="dxa"/>
            <w:vAlign w:val="center"/>
          </w:tcPr>
          <w:p w:rsidR="006C64AA" w:rsidRPr="00F56F47" w:rsidRDefault="006C64AA" w:rsidP="00F56F47">
            <w:pPr>
              <w:jc w:val="center"/>
              <w:rPr>
                <w:sz w:val="22"/>
                <w:szCs w:val="22"/>
              </w:rPr>
            </w:pPr>
            <w:r w:rsidRPr="00F56F47">
              <w:rPr>
                <w:sz w:val="22"/>
                <w:szCs w:val="22"/>
              </w:rPr>
              <w:t>Auto populated</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tcPr>
          <w:p w:rsidR="006C64AA" w:rsidRPr="00F56F47" w:rsidRDefault="006C64AA" w:rsidP="00F56F47">
            <w:pPr>
              <w:jc w:val="center"/>
            </w:pPr>
            <w:r w:rsidRPr="00F56F47">
              <w:rPr>
                <w:sz w:val="22"/>
                <w:szCs w:val="22"/>
              </w:rPr>
              <w:t>Auto populated based on Pincode; Populate if communication address different from Aadhar card</w:t>
            </w:r>
          </w:p>
        </w:tc>
      </w:tr>
      <w:tr w:rsidR="006C64AA" w:rsidRPr="00F56F47" w:rsidTr="00295D20">
        <w:trPr>
          <w:trHeight w:val="25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Ownership</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Owned, rented, Lease</w:t>
            </w:r>
          </w:p>
        </w:tc>
      </w:tr>
      <w:tr w:rsidR="006C64AA" w:rsidRPr="00F56F47" w:rsidTr="00295D20">
        <w:trPr>
          <w:trHeight w:val="48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How many years are you living in present Area?</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Less than 1 year, 1 to 3 years, 4 to 6 years, 6 to 10 years, greater than 10 years</w:t>
            </w:r>
          </w:p>
        </w:tc>
      </w:tr>
      <w:tr w:rsidR="006C64AA" w:rsidRPr="00F56F47" w:rsidTr="00F56F47">
        <w:trPr>
          <w:trHeight w:val="74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How many years are you living in current Address?</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Less than 1 year, 1 to 3 years, 4 to 6 years, 6 to 10 years, greater than 10 years</w:t>
            </w:r>
          </w:p>
        </w:tc>
      </w:tr>
      <w:tr w:rsidR="006C64AA" w:rsidRPr="00F56F47" w:rsidTr="00F56F47">
        <w:trPr>
          <w:trHeight w:val="825"/>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 xml:space="preserve">Is the Communication </w:t>
            </w:r>
            <w:proofErr w:type="gramStart"/>
            <w:r w:rsidRPr="00F56F47">
              <w:rPr>
                <w:sz w:val="22"/>
                <w:szCs w:val="22"/>
              </w:rPr>
              <w:t>Address</w:t>
            </w:r>
            <w:proofErr w:type="gramEnd"/>
            <w:r w:rsidRPr="00F56F47">
              <w:rPr>
                <w:sz w:val="22"/>
                <w:szCs w:val="22"/>
              </w:rPr>
              <w:t xml:space="preserve"> same as Permanent Address?</w:t>
            </w:r>
          </w:p>
        </w:tc>
        <w:tc>
          <w:tcPr>
            <w:tcW w:w="1933" w:type="dxa"/>
            <w:vAlign w:val="center"/>
          </w:tcPr>
          <w:p w:rsidR="006C64AA" w:rsidRPr="00F56F47" w:rsidRDefault="006C64AA" w:rsidP="00F56F47">
            <w:pPr>
              <w:jc w:val="center"/>
              <w:rPr>
                <w:sz w:val="22"/>
                <w:szCs w:val="22"/>
              </w:rPr>
            </w:pPr>
            <w:r w:rsidRPr="00F56F47">
              <w:rPr>
                <w:sz w:val="22"/>
                <w:szCs w:val="22"/>
              </w:rPr>
              <w:t>Radio Buttons</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Yes/No- If no, populate same fields to capture permanent Address</w:t>
            </w:r>
          </w:p>
        </w:tc>
      </w:tr>
      <w:tr w:rsidR="006C64AA" w:rsidRPr="00F56F47" w:rsidTr="00295D20">
        <w:trPr>
          <w:trHeight w:val="552"/>
          <w:jc w:val="center"/>
        </w:trPr>
        <w:tc>
          <w:tcPr>
            <w:tcW w:w="14278" w:type="dxa"/>
            <w:gridSpan w:val="8"/>
            <w:vAlign w:val="center"/>
          </w:tcPr>
          <w:p w:rsidR="006C64AA" w:rsidRPr="00F56F47" w:rsidRDefault="006C64AA" w:rsidP="004116DD">
            <w:pPr>
              <w:jc w:val="center"/>
              <w:rPr>
                <w:sz w:val="22"/>
                <w:szCs w:val="22"/>
              </w:rPr>
            </w:pPr>
            <w:r w:rsidRPr="00F56F47">
              <w:rPr>
                <w:b/>
                <w:sz w:val="22"/>
                <w:szCs w:val="22"/>
              </w:rPr>
              <w:t>Add button- in case there are more than one guarantor</w:t>
            </w:r>
          </w:p>
        </w:tc>
      </w:tr>
      <w:tr w:rsidR="006C64AA" w:rsidRPr="00F56F47" w:rsidTr="000C7770">
        <w:trPr>
          <w:trHeight w:val="352"/>
          <w:jc w:val="center"/>
        </w:trPr>
        <w:tc>
          <w:tcPr>
            <w:tcW w:w="955" w:type="dxa"/>
            <w:vMerge w:val="restart"/>
            <w:textDirection w:val="btLr"/>
            <w:vAlign w:val="center"/>
          </w:tcPr>
          <w:p w:rsidR="006C64AA" w:rsidRPr="00F56F47" w:rsidRDefault="006C64AA" w:rsidP="00B03612">
            <w:pPr>
              <w:ind w:left="113" w:right="113"/>
              <w:jc w:val="center"/>
              <w:rPr>
                <w:sz w:val="28"/>
                <w:szCs w:val="28"/>
              </w:rPr>
            </w:pPr>
            <w:r w:rsidRPr="00F56F47">
              <w:rPr>
                <w:sz w:val="28"/>
                <w:szCs w:val="28"/>
              </w:rPr>
              <w:t>BUSINESS</w:t>
            </w:r>
          </w:p>
        </w:tc>
        <w:tc>
          <w:tcPr>
            <w:tcW w:w="999" w:type="dxa"/>
            <w:vMerge w:val="restart"/>
            <w:textDirection w:val="btLr"/>
            <w:vAlign w:val="center"/>
          </w:tcPr>
          <w:p w:rsidR="006C64AA" w:rsidRPr="00F56F47" w:rsidRDefault="006C64AA" w:rsidP="00B03612">
            <w:pPr>
              <w:ind w:left="113" w:right="113"/>
              <w:jc w:val="center"/>
              <w:rPr>
                <w:sz w:val="22"/>
                <w:szCs w:val="22"/>
              </w:rPr>
            </w:pPr>
            <w:r w:rsidRPr="00F56F47">
              <w:rPr>
                <w:sz w:val="22"/>
                <w:szCs w:val="22"/>
              </w:rPr>
              <w:t>Business Profile</w:t>
            </w:r>
          </w:p>
        </w:tc>
        <w:tc>
          <w:tcPr>
            <w:tcW w:w="2142" w:type="dxa"/>
            <w:vMerge w:val="restart"/>
            <w:vAlign w:val="center"/>
          </w:tcPr>
          <w:p w:rsidR="006C64AA" w:rsidRPr="00F56F47" w:rsidRDefault="006C64AA" w:rsidP="00B03612">
            <w:pPr>
              <w:jc w:val="center"/>
              <w:rPr>
                <w:sz w:val="22"/>
                <w:szCs w:val="22"/>
              </w:rPr>
            </w:pPr>
            <w:r w:rsidRPr="00F56F47">
              <w:rPr>
                <w:sz w:val="22"/>
                <w:szCs w:val="22"/>
              </w:rPr>
              <w:t>Business Details</w:t>
            </w:r>
          </w:p>
        </w:tc>
        <w:tc>
          <w:tcPr>
            <w:tcW w:w="2493" w:type="dxa"/>
            <w:shd w:val="clear" w:color="auto" w:fill="auto"/>
            <w:vAlign w:val="center"/>
          </w:tcPr>
          <w:p w:rsidR="006C64AA" w:rsidRPr="00F56F47" w:rsidRDefault="006C64AA" w:rsidP="00F56F47">
            <w:pPr>
              <w:jc w:val="center"/>
              <w:rPr>
                <w:sz w:val="22"/>
                <w:szCs w:val="22"/>
              </w:rPr>
            </w:pPr>
            <w:r w:rsidRPr="00F56F47">
              <w:rPr>
                <w:sz w:val="22"/>
                <w:szCs w:val="22"/>
              </w:rPr>
              <w:t>Referred by</w:t>
            </w:r>
          </w:p>
        </w:tc>
        <w:tc>
          <w:tcPr>
            <w:tcW w:w="1933" w:type="dxa"/>
            <w:shd w:val="clear" w:color="auto" w:fill="auto"/>
            <w:vAlign w:val="center"/>
          </w:tcPr>
          <w:p w:rsidR="006C64AA" w:rsidRPr="00F56F47" w:rsidRDefault="006C64AA" w:rsidP="00F56F47">
            <w:pPr>
              <w:jc w:val="center"/>
              <w:rPr>
                <w:sz w:val="22"/>
                <w:szCs w:val="22"/>
              </w:rPr>
            </w:pPr>
            <w:r w:rsidRPr="00F56F47">
              <w:rPr>
                <w:sz w:val="22"/>
                <w:szCs w:val="22"/>
              </w:rPr>
              <w:t>Dropdown</w:t>
            </w:r>
          </w:p>
        </w:tc>
        <w:tc>
          <w:tcPr>
            <w:tcW w:w="857" w:type="dxa"/>
            <w:shd w:val="clear" w:color="auto" w:fill="auto"/>
            <w:vAlign w:val="center"/>
          </w:tcPr>
          <w:p w:rsidR="006C64AA" w:rsidRPr="00F56F47" w:rsidRDefault="006C64AA" w:rsidP="00F56F47">
            <w:pPr>
              <w:jc w:val="center"/>
              <w:rPr>
                <w:sz w:val="22"/>
                <w:szCs w:val="22"/>
              </w:rPr>
            </w:pPr>
            <w:r w:rsidRPr="00F56F47">
              <w:rPr>
                <w:sz w:val="22"/>
                <w:szCs w:val="22"/>
              </w:rPr>
              <w:t>Yes</w:t>
            </w:r>
          </w:p>
        </w:tc>
        <w:tc>
          <w:tcPr>
            <w:tcW w:w="1302" w:type="dxa"/>
            <w:shd w:val="clear" w:color="auto" w:fill="auto"/>
            <w:vAlign w:val="center"/>
          </w:tcPr>
          <w:p w:rsidR="006C64AA" w:rsidRPr="00F56F47" w:rsidRDefault="006C64AA" w:rsidP="00F56F47">
            <w:pPr>
              <w:jc w:val="center"/>
              <w:rPr>
                <w:sz w:val="22"/>
                <w:szCs w:val="22"/>
              </w:rPr>
            </w:pPr>
          </w:p>
        </w:tc>
        <w:tc>
          <w:tcPr>
            <w:tcW w:w="3597" w:type="dxa"/>
            <w:shd w:val="clear" w:color="auto" w:fill="auto"/>
            <w:vAlign w:val="center"/>
          </w:tcPr>
          <w:p w:rsidR="006C64AA" w:rsidRPr="00F56F47" w:rsidRDefault="006C64AA" w:rsidP="00F56F47">
            <w:pPr>
              <w:jc w:val="center"/>
              <w:rPr>
                <w:sz w:val="22"/>
                <w:szCs w:val="22"/>
              </w:rPr>
            </w:pPr>
            <w:r w:rsidRPr="00F56F47">
              <w:rPr>
                <w:sz w:val="22"/>
                <w:szCs w:val="22"/>
              </w:rPr>
              <w:t>Cold Call, Existing Customer Reference, Referral Partner</w:t>
            </w:r>
          </w:p>
        </w:tc>
      </w:tr>
      <w:tr w:rsidR="006C64AA" w:rsidRPr="00F56F47" w:rsidTr="000C7770">
        <w:trPr>
          <w:trHeight w:val="595"/>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auto"/>
            <w:vAlign w:val="center"/>
          </w:tcPr>
          <w:p w:rsidR="006C64AA" w:rsidRPr="00F56F47" w:rsidRDefault="006C64AA" w:rsidP="00F56F47">
            <w:pPr>
              <w:jc w:val="center"/>
              <w:rPr>
                <w:sz w:val="22"/>
                <w:szCs w:val="22"/>
              </w:rPr>
            </w:pPr>
            <w:r w:rsidRPr="00F56F47">
              <w:rPr>
                <w:sz w:val="22"/>
                <w:szCs w:val="22"/>
              </w:rPr>
              <w:t>Referred Name</w:t>
            </w:r>
          </w:p>
        </w:tc>
        <w:tc>
          <w:tcPr>
            <w:tcW w:w="1933" w:type="dxa"/>
            <w:shd w:val="clear" w:color="auto" w:fill="auto"/>
            <w:vAlign w:val="center"/>
          </w:tcPr>
          <w:p w:rsidR="006C64AA" w:rsidRPr="00F56F47" w:rsidRDefault="006C64AA" w:rsidP="00F56F47">
            <w:pPr>
              <w:jc w:val="center"/>
              <w:rPr>
                <w:sz w:val="22"/>
                <w:szCs w:val="22"/>
              </w:rPr>
            </w:pPr>
            <w:r w:rsidRPr="00F56F47">
              <w:rPr>
                <w:sz w:val="22"/>
                <w:szCs w:val="22"/>
              </w:rPr>
              <w:t>Text</w:t>
            </w:r>
          </w:p>
        </w:tc>
        <w:tc>
          <w:tcPr>
            <w:tcW w:w="857" w:type="dxa"/>
            <w:shd w:val="clear" w:color="auto" w:fill="auto"/>
            <w:vAlign w:val="center"/>
          </w:tcPr>
          <w:p w:rsidR="006C64AA" w:rsidRPr="00F56F47" w:rsidRDefault="006C64AA" w:rsidP="00F56F47">
            <w:pPr>
              <w:jc w:val="center"/>
              <w:rPr>
                <w:sz w:val="22"/>
                <w:szCs w:val="22"/>
              </w:rPr>
            </w:pPr>
          </w:p>
        </w:tc>
        <w:tc>
          <w:tcPr>
            <w:tcW w:w="1302" w:type="dxa"/>
            <w:shd w:val="clear" w:color="auto" w:fill="auto"/>
            <w:vAlign w:val="center"/>
          </w:tcPr>
          <w:p w:rsidR="006C64AA" w:rsidRPr="00F56F47" w:rsidRDefault="006C64AA" w:rsidP="00F56F47">
            <w:pPr>
              <w:jc w:val="center"/>
              <w:rPr>
                <w:sz w:val="22"/>
                <w:szCs w:val="22"/>
              </w:rPr>
            </w:pPr>
            <w:r w:rsidRPr="00F56F47">
              <w:rPr>
                <w:sz w:val="22"/>
                <w:szCs w:val="22"/>
              </w:rPr>
              <w:t xml:space="preserve">Yes </w:t>
            </w:r>
          </w:p>
          <w:p w:rsidR="006C64AA" w:rsidRPr="00F56F47" w:rsidRDefault="006C64AA" w:rsidP="00F56F47">
            <w:pPr>
              <w:jc w:val="center"/>
              <w:rPr>
                <w:sz w:val="22"/>
                <w:szCs w:val="22"/>
              </w:rPr>
            </w:pPr>
            <w:r w:rsidRPr="00F56F47">
              <w:rPr>
                <w:sz w:val="22"/>
                <w:szCs w:val="22"/>
              </w:rPr>
              <w:t>(Based on dropdown)</w:t>
            </w:r>
          </w:p>
        </w:tc>
        <w:tc>
          <w:tcPr>
            <w:tcW w:w="3597" w:type="dxa"/>
            <w:shd w:val="clear" w:color="auto" w:fill="auto"/>
            <w:vAlign w:val="center"/>
          </w:tcPr>
          <w:p w:rsidR="006C64AA" w:rsidRPr="00F56F47" w:rsidRDefault="006C64AA" w:rsidP="00F56F47">
            <w:pPr>
              <w:jc w:val="center"/>
              <w:rPr>
                <w:sz w:val="22"/>
                <w:szCs w:val="22"/>
              </w:rPr>
            </w:pPr>
            <w:r w:rsidRPr="00F56F47">
              <w:rPr>
                <w:sz w:val="22"/>
                <w:szCs w:val="22"/>
              </w:rPr>
              <w:t>If it is cold call then referred name column should not show</w:t>
            </w:r>
          </w:p>
        </w:tc>
      </w:tr>
      <w:tr w:rsidR="006C64AA" w:rsidRPr="00F56F47" w:rsidTr="00F56F47">
        <w:trPr>
          <w:trHeight w:val="41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auto"/>
            <w:vAlign w:val="center"/>
          </w:tcPr>
          <w:p w:rsidR="006C64AA" w:rsidRPr="00F56F47" w:rsidRDefault="006C64AA" w:rsidP="00F56F47">
            <w:pPr>
              <w:jc w:val="center"/>
              <w:rPr>
                <w:sz w:val="22"/>
                <w:szCs w:val="22"/>
              </w:rPr>
            </w:pPr>
            <w:r w:rsidRPr="00F56F47">
              <w:rPr>
                <w:sz w:val="22"/>
                <w:szCs w:val="22"/>
              </w:rPr>
              <w:t>Business Name</w:t>
            </w:r>
          </w:p>
        </w:tc>
        <w:tc>
          <w:tcPr>
            <w:tcW w:w="1933" w:type="dxa"/>
            <w:shd w:val="clear" w:color="auto" w:fill="auto"/>
            <w:vAlign w:val="center"/>
          </w:tcPr>
          <w:p w:rsidR="006C64AA" w:rsidRPr="00F56F47" w:rsidRDefault="006C64AA" w:rsidP="00F56F47">
            <w:pPr>
              <w:jc w:val="center"/>
              <w:rPr>
                <w:sz w:val="22"/>
                <w:szCs w:val="22"/>
              </w:rPr>
            </w:pPr>
            <w:r w:rsidRPr="00F56F47">
              <w:rPr>
                <w:sz w:val="22"/>
                <w:szCs w:val="22"/>
              </w:rPr>
              <w:t>Auto populated &amp; Editable</w:t>
            </w:r>
          </w:p>
        </w:tc>
        <w:tc>
          <w:tcPr>
            <w:tcW w:w="857" w:type="dxa"/>
            <w:shd w:val="clear" w:color="auto" w:fill="auto"/>
            <w:vAlign w:val="center"/>
          </w:tcPr>
          <w:p w:rsidR="006C64AA" w:rsidRPr="00F56F47" w:rsidRDefault="006C64AA" w:rsidP="00F56F47">
            <w:pPr>
              <w:jc w:val="center"/>
              <w:rPr>
                <w:sz w:val="22"/>
                <w:szCs w:val="22"/>
              </w:rPr>
            </w:pPr>
            <w:r w:rsidRPr="00F56F47">
              <w:rPr>
                <w:sz w:val="22"/>
                <w:szCs w:val="22"/>
              </w:rPr>
              <w:t>Yes</w:t>
            </w:r>
          </w:p>
        </w:tc>
        <w:tc>
          <w:tcPr>
            <w:tcW w:w="1302" w:type="dxa"/>
            <w:shd w:val="clear" w:color="auto" w:fill="auto"/>
            <w:vAlign w:val="center"/>
          </w:tcPr>
          <w:p w:rsidR="006C64AA" w:rsidRPr="00F56F47" w:rsidRDefault="006C64AA" w:rsidP="00F56F47">
            <w:pPr>
              <w:jc w:val="center"/>
              <w:rPr>
                <w:sz w:val="22"/>
                <w:szCs w:val="22"/>
              </w:rPr>
            </w:pPr>
          </w:p>
        </w:tc>
        <w:tc>
          <w:tcPr>
            <w:tcW w:w="3597" w:type="dxa"/>
            <w:shd w:val="clear" w:color="auto" w:fill="auto"/>
            <w:vAlign w:val="center"/>
          </w:tcPr>
          <w:p w:rsidR="006C64AA" w:rsidRPr="00F56F47" w:rsidRDefault="006C64AA" w:rsidP="00F56F47">
            <w:pPr>
              <w:jc w:val="center"/>
              <w:rPr>
                <w:sz w:val="22"/>
                <w:szCs w:val="22"/>
              </w:rPr>
            </w:pPr>
            <w:r w:rsidRPr="00F56F47">
              <w:rPr>
                <w:sz w:val="22"/>
                <w:szCs w:val="22"/>
              </w:rPr>
              <w:t>auto populated from lead - but editable</w:t>
            </w:r>
          </w:p>
        </w:tc>
      </w:tr>
      <w:tr w:rsidR="006C64AA" w:rsidRPr="00F56F47" w:rsidTr="00F56F47">
        <w:trPr>
          <w:trHeight w:val="31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auto"/>
            <w:vAlign w:val="center"/>
          </w:tcPr>
          <w:p w:rsidR="006C64AA" w:rsidRPr="00F56F47" w:rsidRDefault="006C64AA" w:rsidP="00F56F47">
            <w:pPr>
              <w:jc w:val="center"/>
              <w:rPr>
                <w:sz w:val="22"/>
                <w:szCs w:val="22"/>
              </w:rPr>
            </w:pPr>
            <w:r w:rsidRPr="00F56F47">
              <w:rPr>
                <w:sz w:val="22"/>
                <w:szCs w:val="22"/>
              </w:rPr>
              <w:t>Business type</w:t>
            </w:r>
          </w:p>
        </w:tc>
        <w:tc>
          <w:tcPr>
            <w:tcW w:w="1933" w:type="dxa"/>
            <w:shd w:val="clear" w:color="auto" w:fill="auto"/>
            <w:vAlign w:val="center"/>
          </w:tcPr>
          <w:p w:rsidR="006C64AA" w:rsidRPr="00F56F47" w:rsidRDefault="006C64AA" w:rsidP="00F56F47">
            <w:pPr>
              <w:jc w:val="center"/>
              <w:rPr>
                <w:sz w:val="22"/>
                <w:szCs w:val="22"/>
              </w:rPr>
            </w:pPr>
            <w:r w:rsidRPr="00F56F47">
              <w:rPr>
                <w:sz w:val="22"/>
                <w:szCs w:val="22"/>
              </w:rPr>
              <w:t>Dropdown</w:t>
            </w:r>
          </w:p>
        </w:tc>
        <w:tc>
          <w:tcPr>
            <w:tcW w:w="857" w:type="dxa"/>
            <w:shd w:val="clear" w:color="auto" w:fill="auto"/>
            <w:vAlign w:val="center"/>
          </w:tcPr>
          <w:p w:rsidR="006C64AA" w:rsidRPr="00F56F47" w:rsidRDefault="006C64AA" w:rsidP="00F56F47">
            <w:pPr>
              <w:jc w:val="center"/>
              <w:rPr>
                <w:sz w:val="22"/>
                <w:szCs w:val="22"/>
              </w:rPr>
            </w:pPr>
            <w:r w:rsidRPr="00F56F47">
              <w:rPr>
                <w:sz w:val="22"/>
                <w:szCs w:val="22"/>
              </w:rPr>
              <w:t>Yes</w:t>
            </w:r>
          </w:p>
        </w:tc>
        <w:tc>
          <w:tcPr>
            <w:tcW w:w="1302" w:type="dxa"/>
            <w:shd w:val="clear" w:color="auto" w:fill="auto"/>
            <w:vAlign w:val="center"/>
          </w:tcPr>
          <w:p w:rsidR="006C64AA" w:rsidRPr="00F56F47" w:rsidRDefault="006C64AA" w:rsidP="00F56F47">
            <w:pPr>
              <w:jc w:val="center"/>
              <w:rPr>
                <w:sz w:val="22"/>
                <w:szCs w:val="22"/>
              </w:rPr>
            </w:pPr>
          </w:p>
        </w:tc>
        <w:tc>
          <w:tcPr>
            <w:tcW w:w="3597" w:type="dxa"/>
            <w:shd w:val="clear" w:color="auto" w:fill="auto"/>
            <w:vAlign w:val="center"/>
          </w:tcPr>
          <w:p w:rsidR="006C64AA" w:rsidRPr="00F56F47" w:rsidRDefault="006C64AA" w:rsidP="00F56F47">
            <w:pPr>
              <w:jc w:val="center"/>
              <w:rPr>
                <w:sz w:val="22"/>
                <w:szCs w:val="22"/>
              </w:rPr>
            </w:pPr>
            <w:r w:rsidRPr="00F56F47">
              <w:rPr>
                <w:sz w:val="22"/>
                <w:szCs w:val="22"/>
              </w:rPr>
              <w:t>Manufacturing, Trading, Services</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auto"/>
            <w:vAlign w:val="center"/>
          </w:tcPr>
          <w:p w:rsidR="006C64AA" w:rsidRPr="00F56F47" w:rsidRDefault="006C64AA" w:rsidP="00F56F47">
            <w:pPr>
              <w:jc w:val="center"/>
              <w:rPr>
                <w:sz w:val="22"/>
                <w:szCs w:val="22"/>
              </w:rPr>
            </w:pPr>
            <w:r w:rsidRPr="00F56F47">
              <w:rPr>
                <w:sz w:val="22"/>
                <w:szCs w:val="22"/>
              </w:rPr>
              <w:t>Business Activity</w:t>
            </w:r>
          </w:p>
        </w:tc>
        <w:tc>
          <w:tcPr>
            <w:tcW w:w="1933" w:type="dxa"/>
            <w:shd w:val="clear" w:color="auto" w:fill="auto"/>
            <w:vAlign w:val="center"/>
          </w:tcPr>
          <w:p w:rsidR="006C64AA" w:rsidRPr="00F56F47" w:rsidRDefault="006C64AA" w:rsidP="00F56F47">
            <w:pPr>
              <w:jc w:val="center"/>
              <w:rPr>
                <w:sz w:val="22"/>
                <w:szCs w:val="22"/>
              </w:rPr>
            </w:pPr>
            <w:r w:rsidRPr="00F56F47">
              <w:rPr>
                <w:sz w:val="22"/>
                <w:szCs w:val="22"/>
              </w:rPr>
              <w:t>Dropdown</w:t>
            </w:r>
          </w:p>
        </w:tc>
        <w:tc>
          <w:tcPr>
            <w:tcW w:w="857" w:type="dxa"/>
            <w:shd w:val="clear" w:color="auto" w:fill="auto"/>
            <w:vAlign w:val="center"/>
          </w:tcPr>
          <w:p w:rsidR="006C64AA" w:rsidRPr="00F56F47" w:rsidRDefault="006C64AA" w:rsidP="00F56F47">
            <w:pPr>
              <w:jc w:val="center"/>
              <w:rPr>
                <w:sz w:val="22"/>
                <w:szCs w:val="22"/>
              </w:rPr>
            </w:pPr>
            <w:r w:rsidRPr="00F56F47">
              <w:rPr>
                <w:sz w:val="22"/>
                <w:szCs w:val="22"/>
              </w:rPr>
              <w:t>Yes</w:t>
            </w:r>
          </w:p>
        </w:tc>
        <w:tc>
          <w:tcPr>
            <w:tcW w:w="1302" w:type="dxa"/>
            <w:shd w:val="clear" w:color="auto" w:fill="auto"/>
            <w:vAlign w:val="center"/>
          </w:tcPr>
          <w:p w:rsidR="006C64AA" w:rsidRPr="00F56F47" w:rsidRDefault="006C64AA" w:rsidP="00F56F47">
            <w:pPr>
              <w:jc w:val="center"/>
              <w:rPr>
                <w:sz w:val="22"/>
                <w:szCs w:val="22"/>
              </w:rPr>
            </w:pPr>
          </w:p>
        </w:tc>
        <w:tc>
          <w:tcPr>
            <w:tcW w:w="3597" w:type="dxa"/>
            <w:shd w:val="clear" w:color="auto" w:fill="auto"/>
            <w:vAlign w:val="center"/>
          </w:tcPr>
          <w:p w:rsidR="006C64AA" w:rsidRPr="00F56F47" w:rsidRDefault="006C64AA" w:rsidP="00F56F47">
            <w:pPr>
              <w:jc w:val="center"/>
              <w:rPr>
                <w:sz w:val="22"/>
                <w:szCs w:val="22"/>
              </w:rPr>
            </w:pPr>
            <w:r w:rsidRPr="00F56F47">
              <w:rPr>
                <w:sz w:val="22"/>
                <w:szCs w:val="22"/>
              </w:rPr>
              <w:t>Job Work, Sales, Retail, Wholesale, B2B, B2C</w:t>
            </w:r>
          </w:p>
        </w:tc>
      </w:tr>
      <w:tr w:rsidR="006C64AA" w:rsidRPr="00F56F47" w:rsidTr="00F56F47">
        <w:trPr>
          <w:trHeight w:val="32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auto"/>
            <w:vAlign w:val="center"/>
          </w:tcPr>
          <w:p w:rsidR="006C64AA" w:rsidRPr="00F56F47" w:rsidRDefault="006C64AA" w:rsidP="00F56F47">
            <w:pPr>
              <w:jc w:val="center"/>
              <w:rPr>
                <w:sz w:val="22"/>
                <w:szCs w:val="22"/>
              </w:rPr>
            </w:pPr>
            <w:r w:rsidRPr="00F56F47">
              <w:rPr>
                <w:sz w:val="22"/>
                <w:szCs w:val="22"/>
              </w:rPr>
              <w:t>Business Sector</w:t>
            </w:r>
          </w:p>
        </w:tc>
        <w:tc>
          <w:tcPr>
            <w:tcW w:w="1933" w:type="dxa"/>
            <w:shd w:val="clear" w:color="auto" w:fill="auto"/>
            <w:vAlign w:val="center"/>
          </w:tcPr>
          <w:p w:rsidR="006C64AA" w:rsidRPr="00F56F47" w:rsidRDefault="006C64AA" w:rsidP="00F56F47">
            <w:pPr>
              <w:jc w:val="center"/>
              <w:rPr>
                <w:sz w:val="22"/>
                <w:szCs w:val="22"/>
              </w:rPr>
            </w:pPr>
            <w:r w:rsidRPr="00F56F47">
              <w:rPr>
                <w:sz w:val="22"/>
                <w:szCs w:val="22"/>
              </w:rPr>
              <w:t>Dropdown</w:t>
            </w:r>
          </w:p>
        </w:tc>
        <w:tc>
          <w:tcPr>
            <w:tcW w:w="857" w:type="dxa"/>
            <w:shd w:val="clear" w:color="auto" w:fill="auto"/>
            <w:vAlign w:val="center"/>
          </w:tcPr>
          <w:p w:rsidR="006C64AA" w:rsidRPr="00F56F47" w:rsidRDefault="006C64AA" w:rsidP="00F56F47">
            <w:pPr>
              <w:jc w:val="center"/>
              <w:rPr>
                <w:sz w:val="22"/>
                <w:szCs w:val="22"/>
              </w:rPr>
            </w:pPr>
            <w:r w:rsidRPr="00F56F47">
              <w:rPr>
                <w:sz w:val="22"/>
                <w:szCs w:val="22"/>
              </w:rPr>
              <w:t>Yes</w:t>
            </w:r>
          </w:p>
        </w:tc>
        <w:tc>
          <w:tcPr>
            <w:tcW w:w="1302" w:type="dxa"/>
            <w:shd w:val="clear" w:color="auto" w:fill="auto"/>
            <w:vAlign w:val="center"/>
          </w:tcPr>
          <w:p w:rsidR="006C64AA" w:rsidRPr="00F56F47" w:rsidRDefault="006C64AA" w:rsidP="00F56F47">
            <w:pPr>
              <w:jc w:val="center"/>
              <w:rPr>
                <w:sz w:val="22"/>
                <w:szCs w:val="22"/>
              </w:rPr>
            </w:pPr>
          </w:p>
        </w:tc>
        <w:tc>
          <w:tcPr>
            <w:tcW w:w="3597" w:type="dxa"/>
            <w:shd w:val="clear" w:color="auto" w:fill="auto"/>
            <w:vAlign w:val="center"/>
          </w:tcPr>
          <w:p w:rsidR="006C64AA" w:rsidRPr="00F56F47" w:rsidRDefault="006C64AA" w:rsidP="00F56F47">
            <w:pPr>
              <w:jc w:val="center"/>
              <w:rPr>
                <w:sz w:val="22"/>
                <w:szCs w:val="22"/>
              </w:rPr>
            </w:pPr>
            <w:r w:rsidRPr="00F56F47">
              <w:rPr>
                <w:sz w:val="22"/>
                <w:szCs w:val="22"/>
              </w:rPr>
              <w:t>Refer to another table attached below</w:t>
            </w:r>
          </w:p>
        </w:tc>
      </w:tr>
      <w:tr w:rsidR="006C64AA" w:rsidRPr="00F56F47" w:rsidTr="00F56F47">
        <w:trPr>
          <w:trHeight w:val="33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auto"/>
            <w:vAlign w:val="center"/>
          </w:tcPr>
          <w:p w:rsidR="006C64AA" w:rsidRPr="00F56F47" w:rsidRDefault="006C64AA" w:rsidP="00F56F47">
            <w:pPr>
              <w:jc w:val="center"/>
              <w:rPr>
                <w:sz w:val="22"/>
                <w:szCs w:val="22"/>
              </w:rPr>
            </w:pPr>
            <w:r w:rsidRPr="00F56F47">
              <w:rPr>
                <w:sz w:val="22"/>
                <w:szCs w:val="22"/>
              </w:rPr>
              <w:t>Business Sub sector</w:t>
            </w:r>
          </w:p>
        </w:tc>
        <w:tc>
          <w:tcPr>
            <w:tcW w:w="1933" w:type="dxa"/>
            <w:shd w:val="clear" w:color="auto" w:fill="auto"/>
            <w:vAlign w:val="center"/>
          </w:tcPr>
          <w:p w:rsidR="006C64AA" w:rsidRPr="00F56F47" w:rsidRDefault="006C64AA" w:rsidP="00F56F47">
            <w:pPr>
              <w:jc w:val="center"/>
              <w:rPr>
                <w:sz w:val="22"/>
                <w:szCs w:val="22"/>
              </w:rPr>
            </w:pPr>
            <w:r w:rsidRPr="00F56F47">
              <w:rPr>
                <w:sz w:val="22"/>
                <w:szCs w:val="22"/>
              </w:rPr>
              <w:t>Dropdown</w:t>
            </w:r>
          </w:p>
        </w:tc>
        <w:tc>
          <w:tcPr>
            <w:tcW w:w="857" w:type="dxa"/>
            <w:shd w:val="clear" w:color="auto" w:fill="auto"/>
            <w:vAlign w:val="center"/>
          </w:tcPr>
          <w:p w:rsidR="006C64AA" w:rsidRPr="00F56F47" w:rsidRDefault="006C64AA" w:rsidP="00F56F47">
            <w:pPr>
              <w:jc w:val="center"/>
              <w:rPr>
                <w:sz w:val="22"/>
                <w:szCs w:val="22"/>
              </w:rPr>
            </w:pPr>
            <w:r w:rsidRPr="00F56F47">
              <w:rPr>
                <w:sz w:val="22"/>
                <w:szCs w:val="22"/>
              </w:rPr>
              <w:t>Yes</w:t>
            </w:r>
          </w:p>
        </w:tc>
        <w:tc>
          <w:tcPr>
            <w:tcW w:w="1302" w:type="dxa"/>
            <w:shd w:val="clear" w:color="auto" w:fill="auto"/>
            <w:vAlign w:val="center"/>
          </w:tcPr>
          <w:p w:rsidR="006C64AA" w:rsidRPr="00F56F47" w:rsidRDefault="006C64AA" w:rsidP="00F56F47">
            <w:pPr>
              <w:jc w:val="center"/>
              <w:rPr>
                <w:sz w:val="22"/>
                <w:szCs w:val="22"/>
              </w:rPr>
            </w:pPr>
          </w:p>
        </w:tc>
        <w:tc>
          <w:tcPr>
            <w:tcW w:w="3597" w:type="dxa"/>
            <w:shd w:val="clear" w:color="auto" w:fill="auto"/>
            <w:vAlign w:val="center"/>
          </w:tcPr>
          <w:p w:rsidR="006C64AA" w:rsidRPr="00F56F47" w:rsidRDefault="006C64AA" w:rsidP="00F56F47">
            <w:pPr>
              <w:jc w:val="center"/>
              <w:rPr>
                <w:sz w:val="22"/>
                <w:szCs w:val="22"/>
              </w:rPr>
            </w:pPr>
            <w:r w:rsidRPr="00F56F47">
              <w:rPr>
                <w:sz w:val="22"/>
                <w:szCs w:val="22"/>
              </w:rPr>
              <w:t>Refer to another table attached below</w:t>
            </w:r>
          </w:p>
        </w:tc>
      </w:tr>
      <w:tr w:rsidR="006C64AA" w:rsidRPr="00F56F47" w:rsidTr="00F56F47">
        <w:trPr>
          <w:trHeight w:val="21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auto"/>
            <w:vAlign w:val="center"/>
          </w:tcPr>
          <w:p w:rsidR="006C64AA" w:rsidRPr="00F56F47" w:rsidRDefault="006C64AA" w:rsidP="00F56F47">
            <w:pPr>
              <w:jc w:val="center"/>
              <w:rPr>
                <w:sz w:val="22"/>
                <w:szCs w:val="22"/>
              </w:rPr>
            </w:pPr>
            <w:r w:rsidRPr="00F56F47">
              <w:rPr>
                <w:sz w:val="22"/>
                <w:szCs w:val="22"/>
              </w:rPr>
              <w:t>ITR available?</w:t>
            </w:r>
          </w:p>
        </w:tc>
        <w:tc>
          <w:tcPr>
            <w:tcW w:w="1933" w:type="dxa"/>
            <w:shd w:val="clear" w:color="auto" w:fill="auto"/>
            <w:vAlign w:val="center"/>
          </w:tcPr>
          <w:p w:rsidR="006C64AA" w:rsidRPr="00F56F47" w:rsidRDefault="006C64AA" w:rsidP="00F56F47">
            <w:pPr>
              <w:jc w:val="center"/>
              <w:rPr>
                <w:sz w:val="22"/>
                <w:szCs w:val="22"/>
              </w:rPr>
            </w:pPr>
            <w:r w:rsidRPr="00F56F47">
              <w:rPr>
                <w:sz w:val="22"/>
                <w:szCs w:val="22"/>
              </w:rPr>
              <w:t xml:space="preserve">Radio Buttons </w:t>
            </w:r>
          </w:p>
        </w:tc>
        <w:tc>
          <w:tcPr>
            <w:tcW w:w="857" w:type="dxa"/>
            <w:shd w:val="clear" w:color="auto" w:fill="auto"/>
            <w:vAlign w:val="center"/>
          </w:tcPr>
          <w:p w:rsidR="006C64AA" w:rsidRPr="00F56F47" w:rsidRDefault="006C64AA" w:rsidP="00F56F47">
            <w:pPr>
              <w:jc w:val="center"/>
              <w:rPr>
                <w:sz w:val="22"/>
                <w:szCs w:val="22"/>
              </w:rPr>
            </w:pPr>
          </w:p>
        </w:tc>
        <w:tc>
          <w:tcPr>
            <w:tcW w:w="1302" w:type="dxa"/>
            <w:shd w:val="clear" w:color="auto" w:fill="auto"/>
            <w:vAlign w:val="center"/>
          </w:tcPr>
          <w:p w:rsidR="006C64AA" w:rsidRPr="00F56F47" w:rsidRDefault="006C64AA" w:rsidP="00F56F47">
            <w:pPr>
              <w:jc w:val="center"/>
              <w:rPr>
                <w:sz w:val="22"/>
                <w:szCs w:val="22"/>
              </w:rPr>
            </w:pPr>
          </w:p>
        </w:tc>
        <w:tc>
          <w:tcPr>
            <w:tcW w:w="3597" w:type="dxa"/>
            <w:shd w:val="clear" w:color="auto" w:fill="auto"/>
            <w:vAlign w:val="center"/>
          </w:tcPr>
          <w:p w:rsidR="006C64AA" w:rsidRPr="00F56F47" w:rsidRDefault="006C64AA" w:rsidP="00F56F47">
            <w:pPr>
              <w:jc w:val="center"/>
              <w:rPr>
                <w:sz w:val="22"/>
                <w:szCs w:val="22"/>
              </w:rPr>
            </w:pPr>
            <w:r w:rsidRPr="00F56F47">
              <w:rPr>
                <w:sz w:val="22"/>
                <w:szCs w:val="22"/>
              </w:rPr>
              <w:t>Yes/No</w:t>
            </w:r>
          </w:p>
        </w:tc>
      </w:tr>
      <w:tr w:rsidR="006C64AA" w:rsidRPr="00F56F47" w:rsidTr="00F56F47">
        <w:trPr>
          <w:trHeight w:val="38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auto"/>
            <w:vAlign w:val="center"/>
          </w:tcPr>
          <w:p w:rsidR="006C64AA" w:rsidRPr="00F56F47" w:rsidRDefault="006C64AA" w:rsidP="00F56F47">
            <w:pPr>
              <w:jc w:val="center"/>
              <w:rPr>
                <w:sz w:val="22"/>
                <w:szCs w:val="22"/>
              </w:rPr>
            </w:pPr>
            <w:r w:rsidRPr="00F56F47">
              <w:rPr>
                <w:sz w:val="22"/>
                <w:szCs w:val="22"/>
              </w:rPr>
              <w:t>Business Operating since</w:t>
            </w:r>
          </w:p>
        </w:tc>
        <w:tc>
          <w:tcPr>
            <w:tcW w:w="1933" w:type="dxa"/>
            <w:shd w:val="clear" w:color="auto" w:fill="auto"/>
            <w:vAlign w:val="center"/>
          </w:tcPr>
          <w:p w:rsidR="006C64AA" w:rsidRPr="00F56F47" w:rsidRDefault="006C64AA" w:rsidP="00F56F47">
            <w:pPr>
              <w:jc w:val="center"/>
              <w:rPr>
                <w:sz w:val="22"/>
                <w:szCs w:val="22"/>
              </w:rPr>
            </w:pPr>
            <w:r w:rsidRPr="00F56F47">
              <w:rPr>
                <w:sz w:val="22"/>
                <w:szCs w:val="22"/>
              </w:rPr>
              <w:t>Date</w:t>
            </w:r>
          </w:p>
        </w:tc>
        <w:tc>
          <w:tcPr>
            <w:tcW w:w="857" w:type="dxa"/>
            <w:shd w:val="clear" w:color="auto" w:fill="auto"/>
            <w:vAlign w:val="center"/>
          </w:tcPr>
          <w:p w:rsidR="006C64AA" w:rsidRPr="00F56F47" w:rsidRDefault="006C64AA" w:rsidP="00F56F47">
            <w:pPr>
              <w:jc w:val="center"/>
              <w:rPr>
                <w:sz w:val="22"/>
                <w:szCs w:val="22"/>
              </w:rPr>
            </w:pPr>
          </w:p>
        </w:tc>
        <w:tc>
          <w:tcPr>
            <w:tcW w:w="1302" w:type="dxa"/>
            <w:shd w:val="clear" w:color="auto" w:fill="auto"/>
            <w:vAlign w:val="center"/>
          </w:tcPr>
          <w:p w:rsidR="006C64AA" w:rsidRPr="00F56F47" w:rsidRDefault="006C64AA" w:rsidP="00F56F47">
            <w:pPr>
              <w:jc w:val="center"/>
              <w:rPr>
                <w:sz w:val="22"/>
                <w:szCs w:val="22"/>
              </w:rPr>
            </w:pPr>
          </w:p>
        </w:tc>
        <w:tc>
          <w:tcPr>
            <w:tcW w:w="3597" w:type="dxa"/>
            <w:shd w:val="clear" w:color="auto" w:fill="auto"/>
            <w:vAlign w:val="center"/>
          </w:tcPr>
          <w:p w:rsidR="006C64AA" w:rsidRPr="00F56F47" w:rsidRDefault="006C64AA" w:rsidP="00F56F47">
            <w:pPr>
              <w:jc w:val="center"/>
              <w:rPr>
                <w:sz w:val="22"/>
                <w:szCs w:val="22"/>
              </w:rPr>
            </w:pPr>
            <w:r w:rsidRPr="00F56F47">
              <w:rPr>
                <w:sz w:val="22"/>
                <w:szCs w:val="22"/>
              </w:rPr>
              <w:t>MM/YYYY</w:t>
            </w:r>
          </w:p>
        </w:tc>
      </w:tr>
      <w:tr w:rsidR="006C64AA" w:rsidRPr="00F56F47" w:rsidTr="00F56F47">
        <w:trPr>
          <w:trHeight w:val="48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auto"/>
            <w:vAlign w:val="center"/>
          </w:tcPr>
          <w:p w:rsidR="006C64AA" w:rsidRPr="00F56F47" w:rsidRDefault="006C64AA" w:rsidP="00F56F47">
            <w:pPr>
              <w:jc w:val="center"/>
              <w:rPr>
                <w:sz w:val="22"/>
                <w:szCs w:val="22"/>
              </w:rPr>
            </w:pPr>
            <w:r w:rsidRPr="00F56F47">
              <w:rPr>
                <w:sz w:val="22"/>
                <w:szCs w:val="22"/>
              </w:rPr>
              <w:t>Is the Business Registered?</w:t>
            </w:r>
          </w:p>
        </w:tc>
        <w:tc>
          <w:tcPr>
            <w:tcW w:w="1933" w:type="dxa"/>
            <w:shd w:val="clear" w:color="auto" w:fill="auto"/>
            <w:vAlign w:val="center"/>
          </w:tcPr>
          <w:p w:rsidR="006C64AA" w:rsidRPr="00F56F47" w:rsidRDefault="006C64AA" w:rsidP="00F56F47">
            <w:pPr>
              <w:jc w:val="center"/>
              <w:rPr>
                <w:sz w:val="22"/>
                <w:szCs w:val="22"/>
              </w:rPr>
            </w:pPr>
            <w:r w:rsidRPr="00F56F47">
              <w:rPr>
                <w:sz w:val="22"/>
                <w:szCs w:val="22"/>
              </w:rPr>
              <w:t>Radio Buttons</w:t>
            </w:r>
          </w:p>
        </w:tc>
        <w:tc>
          <w:tcPr>
            <w:tcW w:w="857" w:type="dxa"/>
            <w:shd w:val="clear" w:color="auto" w:fill="auto"/>
            <w:vAlign w:val="center"/>
          </w:tcPr>
          <w:p w:rsidR="006C64AA" w:rsidRPr="00F56F47" w:rsidRDefault="006C64AA" w:rsidP="00F56F47">
            <w:pPr>
              <w:jc w:val="center"/>
              <w:rPr>
                <w:sz w:val="22"/>
                <w:szCs w:val="22"/>
              </w:rPr>
            </w:pPr>
            <w:r w:rsidRPr="00F56F47">
              <w:rPr>
                <w:sz w:val="22"/>
                <w:szCs w:val="22"/>
              </w:rPr>
              <w:t>Yes</w:t>
            </w:r>
          </w:p>
        </w:tc>
        <w:tc>
          <w:tcPr>
            <w:tcW w:w="1302" w:type="dxa"/>
            <w:shd w:val="clear" w:color="auto" w:fill="auto"/>
            <w:vAlign w:val="center"/>
          </w:tcPr>
          <w:p w:rsidR="006C64AA" w:rsidRPr="00F56F47" w:rsidRDefault="006C64AA" w:rsidP="00F56F47">
            <w:pPr>
              <w:jc w:val="center"/>
              <w:rPr>
                <w:sz w:val="22"/>
                <w:szCs w:val="22"/>
              </w:rPr>
            </w:pPr>
          </w:p>
        </w:tc>
        <w:tc>
          <w:tcPr>
            <w:tcW w:w="3597" w:type="dxa"/>
            <w:shd w:val="clear" w:color="auto" w:fill="auto"/>
            <w:vAlign w:val="center"/>
          </w:tcPr>
          <w:p w:rsidR="006C64AA" w:rsidRPr="00F56F47" w:rsidRDefault="006C64AA" w:rsidP="00F56F47">
            <w:pPr>
              <w:jc w:val="center"/>
              <w:rPr>
                <w:sz w:val="22"/>
                <w:szCs w:val="22"/>
              </w:rPr>
            </w:pPr>
            <w:r w:rsidRPr="00F56F47">
              <w:rPr>
                <w:sz w:val="22"/>
                <w:szCs w:val="22"/>
              </w:rPr>
              <w:t>Yes/No</w:t>
            </w:r>
          </w:p>
        </w:tc>
      </w:tr>
      <w:tr w:rsidR="006C64AA" w:rsidRPr="00F56F47" w:rsidTr="00F56F47">
        <w:trPr>
          <w:trHeight w:val="138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auto"/>
            <w:vAlign w:val="center"/>
          </w:tcPr>
          <w:p w:rsidR="006C64AA" w:rsidRPr="00F56F47" w:rsidRDefault="006C64AA" w:rsidP="00F56F47">
            <w:pPr>
              <w:jc w:val="center"/>
              <w:rPr>
                <w:sz w:val="22"/>
                <w:szCs w:val="22"/>
              </w:rPr>
            </w:pPr>
            <w:r w:rsidRPr="00F56F47">
              <w:rPr>
                <w:sz w:val="22"/>
                <w:szCs w:val="22"/>
              </w:rPr>
              <w:t>Business Registration Type</w:t>
            </w:r>
          </w:p>
        </w:tc>
        <w:tc>
          <w:tcPr>
            <w:tcW w:w="1933" w:type="dxa"/>
            <w:shd w:val="clear" w:color="auto" w:fill="auto"/>
            <w:vAlign w:val="center"/>
          </w:tcPr>
          <w:p w:rsidR="006C64AA" w:rsidRPr="00F56F47" w:rsidRDefault="006C64AA" w:rsidP="00F56F47">
            <w:pPr>
              <w:jc w:val="center"/>
              <w:rPr>
                <w:sz w:val="22"/>
                <w:szCs w:val="22"/>
              </w:rPr>
            </w:pPr>
            <w:r w:rsidRPr="00F56F47">
              <w:rPr>
                <w:sz w:val="22"/>
                <w:szCs w:val="22"/>
              </w:rPr>
              <w:t>Dropdown</w:t>
            </w:r>
          </w:p>
        </w:tc>
        <w:tc>
          <w:tcPr>
            <w:tcW w:w="857" w:type="dxa"/>
            <w:shd w:val="clear" w:color="auto" w:fill="auto"/>
            <w:vAlign w:val="center"/>
          </w:tcPr>
          <w:p w:rsidR="006C64AA" w:rsidRPr="00F56F47" w:rsidRDefault="006C64AA" w:rsidP="00F56F47">
            <w:pPr>
              <w:jc w:val="center"/>
              <w:rPr>
                <w:sz w:val="22"/>
                <w:szCs w:val="22"/>
              </w:rPr>
            </w:pPr>
          </w:p>
        </w:tc>
        <w:tc>
          <w:tcPr>
            <w:tcW w:w="1302" w:type="dxa"/>
            <w:shd w:val="clear" w:color="auto" w:fill="auto"/>
            <w:vAlign w:val="center"/>
          </w:tcPr>
          <w:p w:rsidR="006C64AA" w:rsidRPr="00F56F47" w:rsidRDefault="006C64AA" w:rsidP="00F56F47">
            <w:pPr>
              <w:jc w:val="center"/>
              <w:rPr>
                <w:sz w:val="22"/>
                <w:szCs w:val="22"/>
              </w:rPr>
            </w:pPr>
            <w:r w:rsidRPr="00F56F47">
              <w:rPr>
                <w:sz w:val="22"/>
                <w:szCs w:val="22"/>
              </w:rPr>
              <w:t>Yes</w:t>
            </w:r>
          </w:p>
        </w:tc>
        <w:tc>
          <w:tcPr>
            <w:tcW w:w="3597" w:type="dxa"/>
            <w:shd w:val="clear" w:color="auto" w:fill="auto"/>
            <w:vAlign w:val="center"/>
          </w:tcPr>
          <w:p w:rsidR="006C64AA" w:rsidRPr="00F56F47" w:rsidRDefault="006C64AA" w:rsidP="00F56F47">
            <w:pPr>
              <w:jc w:val="center"/>
              <w:rPr>
                <w:sz w:val="22"/>
                <w:szCs w:val="22"/>
              </w:rPr>
            </w:pPr>
            <w:r w:rsidRPr="00F56F47">
              <w:rPr>
                <w:sz w:val="22"/>
                <w:szCs w:val="22"/>
              </w:rPr>
              <w:t xml:space="preserve">Tin, SSL No, VAT No, Business Pan Card No, Service Tax No, DIC, MSME, S&amp;E, PAN (Mandatory if PVT LTD) </w:t>
            </w:r>
          </w:p>
          <w:p w:rsidR="006C64AA" w:rsidRPr="00F56F47" w:rsidRDefault="006C64AA" w:rsidP="00F56F47">
            <w:pPr>
              <w:jc w:val="center"/>
              <w:rPr>
                <w:sz w:val="22"/>
                <w:szCs w:val="22"/>
              </w:rPr>
            </w:pPr>
            <w:r w:rsidRPr="00F56F47">
              <w:rPr>
                <w:sz w:val="22"/>
                <w:szCs w:val="22"/>
              </w:rPr>
              <w:t xml:space="preserve"> (If business registered is yes)</w:t>
            </w:r>
          </w:p>
        </w:tc>
      </w:tr>
      <w:tr w:rsidR="006C64AA" w:rsidRPr="00F56F47" w:rsidTr="00F56F47">
        <w:trPr>
          <w:trHeight w:val="421"/>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auto"/>
            <w:vAlign w:val="center"/>
          </w:tcPr>
          <w:p w:rsidR="006C64AA" w:rsidRPr="00F56F47" w:rsidRDefault="006C64AA" w:rsidP="00F56F47">
            <w:pPr>
              <w:jc w:val="center"/>
              <w:rPr>
                <w:sz w:val="22"/>
                <w:szCs w:val="22"/>
              </w:rPr>
            </w:pPr>
            <w:r w:rsidRPr="00F56F47">
              <w:rPr>
                <w:sz w:val="22"/>
                <w:szCs w:val="22"/>
              </w:rPr>
              <w:t>Business Registration Proof No</w:t>
            </w:r>
          </w:p>
        </w:tc>
        <w:tc>
          <w:tcPr>
            <w:tcW w:w="1933" w:type="dxa"/>
            <w:shd w:val="clear" w:color="auto" w:fill="auto"/>
            <w:vAlign w:val="center"/>
          </w:tcPr>
          <w:p w:rsidR="006C64AA" w:rsidRPr="00F56F47" w:rsidRDefault="006C64AA" w:rsidP="00F56F47">
            <w:pPr>
              <w:jc w:val="center"/>
              <w:rPr>
                <w:sz w:val="22"/>
                <w:szCs w:val="22"/>
              </w:rPr>
            </w:pPr>
            <w:r w:rsidRPr="00F56F47">
              <w:rPr>
                <w:sz w:val="22"/>
                <w:szCs w:val="22"/>
              </w:rPr>
              <w:t>Alphanumeric</w:t>
            </w:r>
          </w:p>
        </w:tc>
        <w:tc>
          <w:tcPr>
            <w:tcW w:w="857" w:type="dxa"/>
            <w:shd w:val="clear" w:color="auto" w:fill="auto"/>
            <w:vAlign w:val="center"/>
          </w:tcPr>
          <w:p w:rsidR="006C64AA" w:rsidRPr="00F56F47" w:rsidRDefault="006C64AA" w:rsidP="00F56F47">
            <w:pPr>
              <w:jc w:val="center"/>
              <w:rPr>
                <w:sz w:val="22"/>
                <w:szCs w:val="22"/>
              </w:rPr>
            </w:pPr>
          </w:p>
        </w:tc>
        <w:tc>
          <w:tcPr>
            <w:tcW w:w="1302" w:type="dxa"/>
            <w:shd w:val="clear" w:color="auto" w:fill="auto"/>
            <w:vAlign w:val="center"/>
          </w:tcPr>
          <w:p w:rsidR="006C64AA" w:rsidRPr="00F56F47" w:rsidRDefault="006C64AA" w:rsidP="00F56F47">
            <w:pPr>
              <w:jc w:val="center"/>
              <w:rPr>
                <w:sz w:val="22"/>
                <w:szCs w:val="22"/>
              </w:rPr>
            </w:pPr>
            <w:r w:rsidRPr="00F56F47">
              <w:rPr>
                <w:sz w:val="22"/>
                <w:szCs w:val="22"/>
              </w:rPr>
              <w:t>Yes</w:t>
            </w:r>
          </w:p>
        </w:tc>
        <w:tc>
          <w:tcPr>
            <w:tcW w:w="3597" w:type="dxa"/>
            <w:shd w:val="clear" w:color="auto" w:fill="auto"/>
            <w:vAlign w:val="center"/>
          </w:tcPr>
          <w:p w:rsidR="006C64AA" w:rsidRPr="00F56F47" w:rsidRDefault="006C64AA" w:rsidP="00F56F47">
            <w:pPr>
              <w:jc w:val="center"/>
              <w:rPr>
                <w:szCs w:val="22"/>
              </w:rPr>
            </w:pPr>
            <w:r w:rsidRPr="00F56F47">
              <w:rPr>
                <w:szCs w:val="22"/>
              </w:rPr>
              <w:t>(If business registered is yes)</w:t>
            </w:r>
          </w:p>
        </w:tc>
      </w:tr>
      <w:tr w:rsidR="006C64AA" w:rsidRPr="00F56F47" w:rsidTr="00F56F47">
        <w:trPr>
          <w:trHeight w:val="45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auto"/>
            <w:vAlign w:val="center"/>
          </w:tcPr>
          <w:p w:rsidR="006C64AA" w:rsidRPr="00F56F47" w:rsidRDefault="006C64AA" w:rsidP="00F56F47">
            <w:pPr>
              <w:jc w:val="center"/>
              <w:rPr>
                <w:sz w:val="22"/>
                <w:szCs w:val="22"/>
              </w:rPr>
            </w:pPr>
            <w:r w:rsidRPr="00F56F47">
              <w:rPr>
                <w:sz w:val="22"/>
                <w:szCs w:val="22"/>
              </w:rPr>
              <w:t>Business Registration Date</w:t>
            </w:r>
          </w:p>
        </w:tc>
        <w:tc>
          <w:tcPr>
            <w:tcW w:w="1933" w:type="dxa"/>
            <w:shd w:val="clear" w:color="auto" w:fill="auto"/>
            <w:vAlign w:val="center"/>
          </w:tcPr>
          <w:p w:rsidR="006C64AA" w:rsidRPr="00F56F47" w:rsidRDefault="006C64AA" w:rsidP="00F56F47">
            <w:pPr>
              <w:jc w:val="center"/>
              <w:rPr>
                <w:sz w:val="22"/>
                <w:szCs w:val="22"/>
              </w:rPr>
            </w:pPr>
            <w:r w:rsidRPr="00F56F47">
              <w:rPr>
                <w:sz w:val="22"/>
                <w:szCs w:val="22"/>
              </w:rPr>
              <w:t>Date</w:t>
            </w:r>
          </w:p>
        </w:tc>
        <w:tc>
          <w:tcPr>
            <w:tcW w:w="857" w:type="dxa"/>
            <w:shd w:val="clear" w:color="auto" w:fill="auto"/>
            <w:vAlign w:val="center"/>
          </w:tcPr>
          <w:p w:rsidR="006C64AA" w:rsidRPr="00F56F47" w:rsidRDefault="006C64AA" w:rsidP="00F56F47">
            <w:pPr>
              <w:jc w:val="center"/>
              <w:rPr>
                <w:sz w:val="22"/>
                <w:szCs w:val="22"/>
              </w:rPr>
            </w:pPr>
          </w:p>
        </w:tc>
        <w:tc>
          <w:tcPr>
            <w:tcW w:w="1302" w:type="dxa"/>
            <w:shd w:val="clear" w:color="auto" w:fill="auto"/>
            <w:vAlign w:val="center"/>
          </w:tcPr>
          <w:p w:rsidR="006C64AA" w:rsidRPr="00F56F47" w:rsidRDefault="006C64AA" w:rsidP="00F56F47">
            <w:pPr>
              <w:jc w:val="center"/>
              <w:rPr>
                <w:sz w:val="22"/>
                <w:szCs w:val="22"/>
              </w:rPr>
            </w:pPr>
            <w:r w:rsidRPr="00F56F47">
              <w:rPr>
                <w:sz w:val="22"/>
                <w:szCs w:val="22"/>
              </w:rPr>
              <w:t>Yes</w:t>
            </w:r>
          </w:p>
        </w:tc>
        <w:tc>
          <w:tcPr>
            <w:tcW w:w="3597" w:type="dxa"/>
            <w:shd w:val="clear" w:color="auto" w:fill="auto"/>
            <w:vAlign w:val="center"/>
          </w:tcPr>
          <w:p w:rsidR="006C64AA" w:rsidRPr="00F56F47" w:rsidRDefault="006C64AA" w:rsidP="00F56F47">
            <w:pPr>
              <w:jc w:val="center"/>
              <w:rPr>
                <w:szCs w:val="22"/>
              </w:rPr>
            </w:pPr>
            <w:r w:rsidRPr="00F56F47">
              <w:rPr>
                <w:szCs w:val="22"/>
              </w:rPr>
              <w:t>(If business registered is yes)</w:t>
            </w:r>
          </w:p>
        </w:tc>
      </w:tr>
      <w:tr w:rsidR="006C64AA" w:rsidRPr="00F56F47" w:rsidTr="00F56F47">
        <w:trPr>
          <w:trHeight w:val="23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auto"/>
            <w:vAlign w:val="center"/>
          </w:tcPr>
          <w:p w:rsidR="006C64AA" w:rsidRPr="00F56F47" w:rsidRDefault="006C64AA" w:rsidP="00F56F47">
            <w:pPr>
              <w:jc w:val="center"/>
              <w:rPr>
                <w:sz w:val="22"/>
                <w:szCs w:val="22"/>
              </w:rPr>
            </w:pPr>
            <w:r w:rsidRPr="00F56F47">
              <w:rPr>
                <w:sz w:val="22"/>
                <w:szCs w:val="22"/>
              </w:rPr>
              <w:t>Valid up to</w:t>
            </w:r>
          </w:p>
        </w:tc>
        <w:tc>
          <w:tcPr>
            <w:tcW w:w="1933" w:type="dxa"/>
            <w:shd w:val="clear" w:color="auto" w:fill="auto"/>
            <w:vAlign w:val="center"/>
          </w:tcPr>
          <w:p w:rsidR="006C64AA" w:rsidRPr="00F56F47" w:rsidRDefault="006C64AA" w:rsidP="00F56F47">
            <w:pPr>
              <w:jc w:val="center"/>
              <w:rPr>
                <w:sz w:val="22"/>
                <w:szCs w:val="22"/>
              </w:rPr>
            </w:pPr>
            <w:r w:rsidRPr="00F56F47">
              <w:rPr>
                <w:sz w:val="22"/>
                <w:szCs w:val="22"/>
              </w:rPr>
              <w:t>Date</w:t>
            </w:r>
          </w:p>
        </w:tc>
        <w:tc>
          <w:tcPr>
            <w:tcW w:w="857" w:type="dxa"/>
            <w:shd w:val="clear" w:color="auto" w:fill="auto"/>
            <w:vAlign w:val="center"/>
          </w:tcPr>
          <w:p w:rsidR="006C64AA" w:rsidRPr="00F56F47" w:rsidRDefault="006C64AA" w:rsidP="00F56F47">
            <w:pPr>
              <w:jc w:val="center"/>
              <w:rPr>
                <w:sz w:val="22"/>
                <w:szCs w:val="22"/>
              </w:rPr>
            </w:pPr>
          </w:p>
        </w:tc>
        <w:tc>
          <w:tcPr>
            <w:tcW w:w="1302" w:type="dxa"/>
            <w:shd w:val="clear" w:color="auto" w:fill="auto"/>
            <w:vAlign w:val="center"/>
          </w:tcPr>
          <w:p w:rsidR="006C64AA" w:rsidRPr="00F56F47" w:rsidRDefault="006C64AA" w:rsidP="00F56F47">
            <w:pPr>
              <w:jc w:val="center"/>
              <w:rPr>
                <w:sz w:val="22"/>
                <w:szCs w:val="22"/>
              </w:rPr>
            </w:pPr>
            <w:r w:rsidRPr="00F56F47">
              <w:rPr>
                <w:sz w:val="22"/>
                <w:szCs w:val="22"/>
              </w:rPr>
              <w:t>Yes</w:t>
            </w:r>
          </w:p>
        </w:tc>
        <w:tc>
          <w:tcPr>
            <w:tcW w:w="3597" w:type="dxa"/>
            <w:shd w:val="clear" w:color="auto" w:fill="auto"/>
            <w:vAlign w:val="center"/>
          </w:tcPr>
          <w:p w:rsidR="006C64AA" w:rsidRPr="00F56F47" w:rsidRDefault="006C64AA" w:rsidP="00F56F47">
            <w:pPr>
              <w:jc w:val="center"/>
              <w:rPr>
                <w:szCs w:val="22"/>
              </w:rPr>
            </w:pPr>
            <w:r w:rsidRPr="00F56F47">
              <w:rPr>
                <w:szCs w:val="22"/>
              </w:rPr>
              <w:t>Depending on the ID type ((If business registered is yes))</w:t>
            </w:r>
          </w:p>
        </w:tc>
      </w:tr>
      <w:tr w:rsidR="006C64AA" w:rsidRPr="00F56F47" w:rsidTr="00295D20">
        <w:trPr>
          <w:trHeight w:val="13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auto"/>
            <w:vAlign w:val="center"/>
          </w:tcPr>
          <w:p w:rsidR="006C64AA" w:rsidRPr="00F56F47" w:rsidRDefault="006C64AA" w:rsidP="00F56F47">
            <w:pPr>
              <w:jc w:val="center"/>
              <w:rPr>
                <w:sz w:val="22"/>
                <w:szCs w:val="22"/>
              </w:rPr>
            </w:pPr>
            <w:r w:rsidRPr="00F56F47">
              <w:rPr>
                <w:sz w:val="22"/>
                <w:szCs w:val="22"/>
              </w:rPr>
              <w:t>Document Capture</w:t>
            </w:r>
          </w:p>
        </w:tc>
        <w:tc>
          <w:tcPr>
            <w:tcW w:w="1933" w:type="dxa"/>
            <w:shd w:val="clear" w:color="auto" w:fill="auto"/>
            <w:vAlign w:val="center"/>
          </w:tcPr>
          <w:p w:rsidR="006C64AA" w:rsidRPr="00F56F47" w:rsidRDefault="006C64AA" w:rsidP="00F56F47">
            <w:pPr>
              <w:jc w:val="center"/>
              <w:rPr>
                <w:sz w:val="22"/>
                <w:szCs w:val="22"/>
              </w:rPr>
            </w:pPr>
            <w:r w:rsidRPr="00F56F47">
              <w:rPr>
                <w:sz w:val="22"/>
                <w:szCs w:val="22"/>
              </w:rPr>
              <w:t>Upload</w:t>
            </w:r>
          </w:p>
        </w:tc>
        <w:tc>
          <w:tcPr>
            <w:tcW w:w="857" w:type="dxa"/>
            <w:shd w:val="clear" w:color="auto" w:fill="auto"/>
            <w:vAlign w:val="center"/>
          </w:tcPr>
          <w:p w:rsidR="006C64AA" w:rsidRPr="00F56F47" w:rsidRDefault="006C64AA" w:rsidP="00F56F47">
            <w:pPr>
              <w:jc w:val="center"/>
              <w:rPr>
                <w:sz w:val="22"/>
                <w:szCs w:val="22"/>
              </w:rPr>
            </w:pPr>
          </w:p>
        </w:tc>
        <w:tc>
          <w:tcPr>
            <w:tcW w:w="1302" w:type="dxa"/>
            <w:shd w:val="clear" w:color="auto" w:fill="auto"/>
            <w:vAlign w:val="center"/>
          </w:tcPr>
          <w:p w:rsidR="006C64AA" w:rsidRPr="00F56F47" w:rsidRDefault="006C64AA" w:rsidP="00F56F47">
            <w:pPr>
              <w:jc w:val="center"/>
              <w:rPr>
                <w:sz w:val="22"/>
                <w:szCs w:val="22"/>
              </w:rPr>
            </w:pPr>
            <w:r w:rsidRPr="00F56F47">
              <w:rPr>
                <w:sz w:val="22"/>
                <w:szCs w:val="22"/>
              </w:rPr>
              <w:t>Yes</w:t>
            </w:r>
          </w:p>
        </w:tc>
        <w:tc>
          <w:tcPr>
            <w:tcW w:w="3597" w:type="dxa"/>
            <w:shd w:val="clear" w:color="auto" w:fill="auto"/>
            <w:vAlign w:val="center"/>
          </w:tcPr>
          <w:p w:rsidR="006C64AA" w:rsidRPr="00F56F47" w:rsidRDefault="006C64AA" w:rsidP="00F56F47">
            <w:pPr>
              <w:jc w:val="center"/>
              <w:rPr>
                <w:szCs w:val="22"/>
              </w:rPr>
            </w:pPr>
            <w:r w:rsidRPr="00F56F47">
              <w:rPr>
                <w:szCs w:val="22"/>
              </w:rPr>
              <w:t>(If business registered is yes)</w:t>
            </w:r>
          </w:p>
        </w:tc>
      </w:tr>
      <w:tr w:rsidR="006C64AA" w:rsidRPr="00F56F47" w:rsidTr="00F56F47">
        <w:trPr>
          <w:trHeight w:val="1341"/>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auto"/>
            <w:vAlign w:val="center"/>
          </w:tcPr>
          <w:p w:rsidR="006C64AA" w:rsidRPr="00F56F47" w:rsidRDefault="006C64AA" w:rsidP="00F56F47">
            <w:pPr>
              <w:jc w:val="center"/>
              <w:rPr>
                <w:b/>
                <w:bCs/>
                <w:sz w:val="22"/>
                <w:szCs w:val="22"/>
              </w:rPr>
            </w:pPr>
            <w:r w:rsidRPr="00F56F47">
              <w:rPr>
                <w:b/>
                <w:bCs/>
                <w:sz w:val="22"/>
                <w:szCs w:val="22"/>
              </w:rPr>
              <w:t>Add Business Registration Type button</w:t>
            </w:r>
          </w:p>
        </w:tc>
        <w:tc>
          <w:tcPr>
            <w:tcW w:w="1933" w:type="dxa"/>
            <w:shd w:val="clear" w:color="auto" w:fill="auto"/>
            <w:vAlign w:val="center"/>
          </w:tcPr>
          <w:p w:rsidR="006C64AA" w:rsidRPr="00F56F47" w:rsidRDefault="006C64AA" w:rsidP="00F56F47">
            <w:pPr>
              <w:jc w:val="center"/>
              <w:rPr>
                <w:sz w:val="22"/>
                <w:szCs w:val="22"/>
              </w:rPr>
            </w:pPr>
          </w:p>
        </w:tc>
        <w:tc>
          <w:tcPr>
            <w:tcW w:w="857" w:type="dxa"/>
            <w:shd w:val="clear" w:color="auto" w:fill="auto"/>
            <w:vAlign w:val="center"/>
          </w:tcPr>
          <w:p w:rsidR="006C64AA" w:rsidRPr="00F56F47" w:rsidRDefault="006C64AA" w:rsidP="00F56F47">
            <w:pPr>
              <w:jc w:val="center"/>
              <w:rPr>
                <w:sz w:val="22"/>
                <w:szCs w:val="22"/>
              </w:rPr>
            </w:pPr>
          </w:p>
        </w:tc>
        <w:tc>
          <w:tcPr>
            <w:tcW w:w="1302" w:type="dxa"/>
            <w:shd w:val="clear" w:color="auto" w:fill="auto"/>
            <w:vAlign w:val="center"/>
          </w:tcPr>
          <w:p w:rsidR="006C64AA" w:rsidRPr="00F56F47" w:rsidRDefault="006C64AA" w:rsidP="00F56F47">
            <w:pPr>
              <w:jc w:val="center"/>
              <w:rPr>
                <w:sz w:val="22"/>
                <w:szCs w:val="22"/>
              </w:rPr>
            </w:pPr>
          </w:p>
        </w:tc>
        <w:tc>
          <w:tcPr>
            <w:tcW w:w="3597" w:type="dxa"/>
            <w:shd w:val="clear" w:color="auto" w:fill="auto"/>
            <w:vAlign w:val="center"/>
          </w:tcPr>
          <w:p w:rsidR="006C64AA" w:rsidRPr="00F56F47" w:rsidRDefault="006C64AA" w:rsidP="00F56F47">
            <w:pPr>
              <w:jc w:val="center"/>
              <w:rPr>
                <w:szCs w:val="22"/>
              </w:rPr>
            </w:pPr>
            <w:r w:rsidRPr="00F56F47">
              <w:rPr>
                <w:szCs w:val="22"/>
              </w:rPr>
              <w:t>On click show Business Registration Type, Business registration Proof No, Business Registration Date, Valid up to and Document Capture again</w:t>
            </w:r>
          </w:p>
        </w:tc>
      </w:tr>
      <w:tr w:rsidR="006C64AA" w:rsidRPr="00F56F47" w:rsidTr="00F56F47">
        <w:trPr>
          <w:trHeight w:val="707"/>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F56F47">
            <w:pPr>
              <w:jc w:val="center"/>
              <w:rPr>
                <w:sz w:val="22"/>
                <w:szCs w:val="22"/>
              </w:rPr>
            </w:pPr>
            <w:r w:rsidRPr="00F56F47">
              <w:rPr>
                <w:sz w:val="22"/>
                <w:szCs w:val="22"/>
              </w:rPr>
              <w:t>Constitution</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Proprietorship, Partnership, Private LTD</w:t>
            </w:r>
          </w:p>
        </w:tc>
      </w:tr>
      <w:tr w:rsidR="006C64AA" w:rsidRPr="00F56F47" w:rsidTr="00F56F47">
        <w:trPr>
          <w:trHeight w:val="831"/>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F56F47">
            <w:pPr>
              <w:jc w:val="center"/>
              <w:rPr>
                <w:sz w:val="22"/>
                <w:szCs w:val="22"/>
              </w:rPr>
            </w:pPr>
            <w:r w:rsidRPr="00F56F47">
              <w:rPr>
                <w:sz w:val="22"/>
                <w:szCs w:val="22"/>
              </w:rPr>
              <w:t>If partnership, how many total partners</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r w:rsidRPr="00F56F47">
              <w:rPr>
                <w:sz w:val="22"/>
                <w:szCs w:val="22"/>
              </w:rPr>
              <w:t>Yes</w:t>
            </w:r>
          </w:p>
        </w:tc>
        <w:tc>
          <w:tcPr>
            <w:tcW w:w="3597" w:type="dxa"/>
            <w:vAlign w:val="center"/>
          </w:tcPr>
          <w:p w:rsidR="006C64AA" w:rsidRPr="00F56F47" w:rsidRDefault="006C64AA" w:rsidP="00F56F47">
            <w:pPr>
              <w:jc w:val="center"/>
              <w:rPr>
                <w:szCs w:val="22"/>
              </w:rPr>
            </w:pPr>
            <w:r w:rsidRPr="00F56F47">
              <w:rPr>
                <w:szCs w:val="22"/>
              </w:rPr>
              <w:t>2; 3; 4; &gt;4 (populate only for partnership)</w:t>
            </w:r>
          </w:p>
        </w:tc>
      </w:tr>
      <w:tr w:rsidR="006C64AA" w:rsidRPr="00F56F47" w:rsidTr="00F56F47">
        <w:trPr>
          <w:trHeight w:val="99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F56F47">
            <w:pPr>
              <w:jc w:val="center"/>
              <w:rPr>
                <w:sz w:val="22"/>
                <w:szCs w:val="22"/>
              </w:rPr>
            </w:pPr>
            <w:r w:rsidRPr="00F56F47">
              <w:rPr>
                <w:sz w:val="22"/>
                <w:szCs w:val="22"/>
              </w:rPr>
              <w:t>Has anyone else been a partner of your present business</w:t>
            </w:r>
          </w:p>
        </w:tc>
        <w:tc>
          <w:tcPr>
            <w:tcW w:w="1933" w:type="dxa"/>
            <w:vAlign w:val="center"/>
          </w:tcPr>
          <w:p w:rsidR="006C64AA" w:rsidRPr="00F56F47" w:rsidRDefault="006C64AA" w:rsidP="00F56F47">
            <w:pPr>
              <w:jc w:val="center"/>
              <w:rPr>
                <w:sz w:val="22"/>
                <w:szCs w:val="22"/>
              </w:rPr>
            </w:pPr>
            <w:r w:rsidRPr="00F56F47">
              <w:rPr>
                <w:sz w:val="22"/>
                <w:szCs w:val="22"/>
              </w:rPr>
              <w:t>Radio Buttons</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Yes/No</w:t>
            </w:r>
          </w:p>
        </w:tc>
      </w:tr>
      <w:tr w:rsidR="006C64AA" w:rsidRPr="00F56F47" w:rsidTr="00F56F47">
        <w:trPr>
          <w:trHeight w:val="1067"/>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F56F47">
            <w:pPr>
              <w:jc w:val="center"/>
              <w:rPr>
                <w:sz w:val="22"/>
                <w:szCs w:val="22"/>
              </w:rPr>
            </w:pPr>
            <w:r w:rsidRPr="00F56F47">
              <w:rPr>
                <w:sz w:val="22"/>
                <w:szCs w:val="22"/>
              </w:rPr>
              <w:t>If yes, when was that partnership dissolved?</w:t>
            </w:r>
          </w:p>
        </w:tc>
        <w:tc>
          <w:tcPr>
            <w:tcW w:w="1933" w:type="dxa"/>
            <w:vAlign w:val="center"/>
          </w:tcPr>
          <w:p w:rsidR="006C64AA" w:rsidRPr="00F56F47" w:rsidRDefault="006C64AA" w:rsidP="00F56F47">
            <w:pPr>
              <w:jc w:val="center"/>
              <w:rPr>
                <w:sz w:val="22"/>
                <w:szCs w:val="22"/>
              </w:rPr>
            </w:pPr>
            <w:r w:rsidRPr="00F56F47">
              <w:rPr>
                <w:sz w:val="22"/>
                <w:szCs w:val="22"/>
              </w:rPr>
              <w:t>Date</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r w:rsidRPr="00F56F47">
              <w:rPr>
                <w:sz w:val="22"/>
                <w:szCs w:val="22"/>
              </w:rPr>
              <w:t>Dissolution Agreement required</w:t>
            </w:r>
          </w:p>
        </w:tc>
        <w:tc>
          <w:tcPr>
            <w:tcW w:w="3597" w:type="dxa"/>
            <w:vAlign w:val="center"/>
          </w:tcPr>
          <w:p w:rsidR="006C64AA" w:rsidRPr="00F56F47" w:rsidRDefault="006C64AA" w:rsidP="00F56F47">
            <w:pPr>
              <w:jc w:val="center"/>
              <w:rPr>
                <w:szCs w:val="22"/>
              </w:rPr>
            </w:pPr>
          </w:p>
        </w:tc>
      </w:tr>
      <w:tr w:rsidR="006C64AA" w:rsidRPr="00F56F47" w:rsidTr="00F56F47">
        <w:trPr>
          <w:trHeight w:val="44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restart"/>
            <w:vAlign w:val="center"/>
          </w:tcPr>
          <w:p w:rsidR="006C64AA" w:rsidRPr="00F56F47" w:rsidRDefault="006C64AA" w:rsidP="00B03612">
            <w:pPr>
              <w:jc w:val="center"/>
              <w:rPr>
                <w:sz w:val="22"/>
                <w:szCs w:val="22"/>
              </w:rPr>
            </w:pPr>
            <w:r w:rsidRPr="00F56F47">
              <w:rPr>
                <w:sz w:val="22"/>
                <w:szCs w:val="22"/>
              </w:rPr>
              <w:t>Address Details</w:t>
            </w:r>
          </w:p>
        </w:tc>
        <w:tc>
          <w:tcPr>
            <w:tcW w:w="2493" w:type="dxa"/>
            <w:vAlign w:val="center"/>
          </w:tcPr>
          <w:p w:rsidR="006C64AA" w:rsidRPr="00F56F47" w:rsidRDefault="006C64AA" w:rsidP="004116DD">
            <w:pPr>
              <w:jc w:val="center"/>
              <w:rPr>
                <w:sz w:val="22"/>
                <w:szCs w:val="22"/>
              </w:rPr>
            </w:pPr>
            <w:r w:rsidRPr="00F56F47">
              <w:rPr>
                <w:sz w:val="22"/>
                <w:szCs w:val="22"/>
              </w:rPr>
              <w:t>Line 1</w:t>
            </w:r>
          </w:p>
        </w:tc>
        <w:tc>
          <w:tcPr>
            <w:tcW w:w="1933" w:type="dxa"/>
            <w:vAlign w:val="center"/>
          </w:tcPr>
          <w:p w:rsidR="006C64AA" w:rsidRPr="00F56F47" w:rsidRDefault="006C64AA" w:rsidP="00F56F47">
            <w:pPr>
              <w:jc w:val="center"/>
              <w:rPr>
                <w:sz w:val="22"/>
                <w:szCs w:val="22"/>
              </w:rPr>
            </w:pPr>
            <w:r w:rsidRPr="00F56F47">
              <w:rPr>
                <w:sz w:val="22"/>
                <w:szCs w:val="22"/>
              </w:rPr>
              <w:t>Alpha 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auto populated from lead - but editable</w:t>
            </w:r>
          </w:p>
        </w:tc>
      </w:tr>
      <w:tr w:rsidR="006C64AA" w:rsidRPr="00F56F47" w:rsidTr="00295D20">
        <w:trPr>
          <w:trHeight w:val="46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Line 2</w:t>
            </w:r>
          </w:p>
        </w:tc>
        <w:tc>
          <w:tcPr>
            <w:tcW w:w="1933" w:type="dxa"/>
            <w:vAlign w:val="center"/>
          </w:tcPr>
          <w:p w:rsidR="006C64AA" w:rsidRPr="00F56F47" w:rsidRDefault="006C64AA" w:rsidP="00F56F47">
            <w:pPr>
              <w:jc w:val="center"/>
              <w:rPr>
                <w:sz w:val="22"/>
                <w:szCs w:val="22"/>
              </w:rPr>
            </w:pPr>
            <w:r w:rsidRPr="00F56F47">
              <w:rPr>
                <w:sz w:val="22"/>
                <w:szCs w:val="22"/>
              </w:rPr>
              <w:t>Alpha numeric</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auto populated from lead - but editable</w:t>
            </w:r>
          </w:p>
        </w:tc>
      </w:tr>
      <w:tr w:rsidR="006C64AA" w:rsidRPr="00F56F47" w:rsidTr="00295D20">
        <w:trPr>
          <w:trHeight w:val="52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 xml:space="preserve">Pin Code </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 xml:space="preserve"> Provide search option with Pincode master</w:t>
            </w:r>
          </w:p>
        </w:tc>
      </w:tr>
      <w:tr w:rsidR="006C64AA" w:rsidRPr="00F56F47" w:rsidTr="00295D20">
        <w:trPr>
          <w:trHeight w:val="45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Land Mark</w:t>
            </w:r>
          </w:p>
        </w:tc>
        <w:tc>
          <w:tcPr>
            <w:tcW w:w="1933" w:type="dxa"/>
            <w:vAlign w:val="center"/>
          </w:tcPr>
          <w:p w:rsidR="006C64AA" w:rsidRPr="00F56F47" w:rsidRDefault="006C64AA" w:rsidP="00F56F47">
            <w:pPr>
              <w:jc w:val="center"/>
              <w:rPr>
                <w:sz w:val="22"/>
                <w:szCs w:val="22"/>
              </w:rPr>
            </w:pPr>
            <w:r w:rsidRPr="00F56F47">
              <w:rPr>
                <w:sz w:val="22"/>
                <w:szCs w:val="22"/>
              </w:rPr>
              <w:t>Text</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 xml:space="preserve">Auto populated from </w:t>
            </w:r>
            <w:proofErr w:type="spellStart"/>
            <w:r w:rsidRPr="00F56F47">
              <w:rPr>
                <w:szCs w:val="22"/>
              </w:rPr>
              <w:t>pincode</w:t>
            </w:r>
            <w:proofErr w:type="spellEnd"/>
            <w:r w:rsidRPr="00F56F47">
              <w:rPr>
                <w:szCs w:val="22"/>
              </w:rPr>
              <w:t xml:space="preserve"> master </w:t>
            </w:r>
          </w:p>
        </w:tc>
      </w:tr>
      <w:tr w:rsidR="006C64AA" w:rsidRPr="00F56F47" w:rsidTr="00295D20">
        <w:trPr>
          <w:trHeight w:val="28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City/Village</w:t>
            </w:r>
          </w:p>
        </w:tc>
        <w:tc>
          <w:tcPr>
            <w:tcW w:w="1933" w:type="dxa"/>
            <w:vAlign w:val="center"/>
          </w:tcPr>
          <w:p w:rsidR="006C64AA" w:rsidRPr="00F56F47" w:rsidRDefault="006C64AA" w:rsidP="00F56F47">
            <w:pPr>
              <w:jc w:val="center"/>
              <w:rPr>
                <w:sz w:val="22"/>
                <w:szCs w:val="22"/>
              </w:rPr>
            </w:pPr>
            <w:r w:rsidRPr="00F56F47">
              <w:rPr>
                <w:sz w:val="22"/>
                <w:szCs w:val="22"/>
              </w:rPr>
              <w:t>Auto populated</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tcPr>
          <w:p w:rsidR="006C64AA" w:rsidRPr="00F56F47" w:rsidRDefault="006C64AA" w:rsidP="00F56F47">
            <w:r w:rsidRPr="00F56F47">
              <w:rPr>
                <w:szCs w:val="22"/>
              </w:rPr>
              <w:t xml:space="preserve">Auto populated from </w:t>
            </w:r>
            <w:proofErr w:type="spellStart"/>
            <w:r w:rsidRPr="00F56F47">
              <w:rPr>
                <w:szCs w:val="22"/>
              </w:rPr>
              <w:t>pincode</w:t>
            </w:r>
            <w:proofErr w:type="spellEnd"/>
            <w:r w:rsidRPr="00F56F47">
              <w:rPr>
                <w:szCs w:val="22"/>
              </w:rPr>
              <w:t xml:space="preserve"> master </w:t>
            </w:r>
          </w:p>
        </w:tc>
      </w:tr>
      <w:tr w:rsidR="006C64AA" w:rsidRPr="00F56F47" w:rsidTr="00295D20">
        <w:trPr>
          <w:trHeight w:val="26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District</w:t>
            </w:r>
          </w:p>
        </w:tc>
        <w:tc>
          <w:tcPr>
            <w:tcW w:w="1933" w:type="dxa"/>
            <w:vAlign w:val="center"/>
          </w:tcPr>
          <w:p w:rsidR="006C64AA" w:rsidRPr="00F56F47" w:rsidRDefault="006C64AA" w:rsidP="00F56F47">
            <w:pPr>
              <w:jc w:val="center"/>
              <w:rPr>
                <w:sz w:val="22"/>
                <w:szCs w:val="22"/>
              </w:rPr>
            </w:pPr>
            <w:r w:rsidRPr="00F56F47">
              <w:rPr>
                <w:sz w:val="22"/>
                <w:szCs w:val="22"/>
              </w:rPr>
              <w:t>Auto populated</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tcPr>
          <w:p w:rsidR="006C64AA" w:rsidRPr="00F56F47" w:rsidRDefault="006C64AA" w:rsidP="00F56F47">
            <w:r w:rsidRPr="00F56F47">
              <w:rPr>
                <w:szCs w:val="22"/>
              </w:rPr>
              <w:t xml:space="preserve">Auto populated from </w:t>
            </w:r>
            <w:proofErr w:type="spellStart"/>
            <w:r w:rsidRPr="00F56F47">
              <w:rPr>
                <w:szCs w:val="22"/>
              </w:rPr>
              <w:t>pincode</w:t>
            </w:r>
            <w:proofErr w:type="spellEnd"/>
            <w:r w:rsidRPr="00F56F47">
              <w:rPr>
                <w:szCs w:val="22"/>
              </w:rPr>
              <w:t xml:space="preserve"> master </w:t>
            </w:r>
          </w:p>
        </w:tc>
      </w:tr>
      <w:tr w:rsidR="006C64AA" w:rsidRPr="00F56F47" w:rsidTr="00295D20">
        <w:trPr>
          <w:trHeight w:val="42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State</w:t>
            </w:r>
          </w:p>
        </w:tc>
        <w:tc>
          <w:tcPr>
            <w:tcW w:w="1933" w:type="dxa"/>
            <w:vAlign w:val="center"/>
          </w:tcPr>
          <w:p w:rsidR="006C64AA" w:rsidRPr="00F56F47" w:rsidRDefault="006C64AA" w:rsidP="00F56F47">
            <w:pPr>
              <w:jc w:val="center"/>
              <w:rPr>
                <w:sz w:val="22"/>
                <w:szCs w:val="22"/>
              </w:rPr>
            </w:pPr>
            <w:r w:rsidRPr="00F56F47">
              <w:rPr>
                <w:sz w:val="22"/>
                <w:szCs w:val="22"/>
              </w:rPr>
              <w:t>Auto populated</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tcPr>
          <w:p w:rsidR="006C64AA" w:rsidRPr="00F56F47" w:rsidRDefault="006C64AA" w:rsidP="00F56F47">
            <w:r w:rsidRPr="00F56F47">
              <w:rPr>
                <w:szCs w:val="22"/>
              </w:rPr>
              <w:t xml:space="preserve">Auto populated from </w:t>
            </w:r>
            <w:proofErr w:type="spellStart"/>
            <w:r w:rsidRPr="00F56F47">
              <w:rPr>
                <w:szCs w:val="22"/>
              </w:rPr>
              <w:t>pincode</w:t>
            </w:r>
            <w:proofErr w:type="spellEnd"/>
            <w:r w:rsidRPr="00F56F47">
              <w:rPr>
                <w:szCs w:val="22"/>
              </w:rPr>
              <w:t xml:space="preserve"> master </w:t>
            </w:r>
          </w:p>
        </w:tc>
      </w:tr>
      <w:tr w:rsidR="006C64AA" w:rsidRPr="00F56F47" w:rsidTr="00295D20">
        <w:trPr>
          <w:trHeight w:val="40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Location (GPS)</w:t>
            </w:r>
          </w:p>
        </w:tc>
        <w:tc>
          <w:tcPr>
            <w:tcW w:w="1933" w:type="dxa"/>
            <w:vAlign w:val="center"/>
          </w:tcPr>
          <w:p w:rsidR="006C64AA" w:rsidRPr="00F56F47" w:rsidRDefault="006C64AA" w:rsidP="00F56F47">
            <w:pPr>
              <w:jc w:val="center"/>
              <w:rPr>
                <w:sz w:val="22"/>
                <w:szCs w:val="22"/>
              </w:rPr>
            </w:pPr>
            <w:r w:rsidRPr="00F56F47">
              <w:rPr>
                <w:sz w:val="22"/>
                <w:szCs w:val="22"/>
              </w:rPr>
              <w:t>GPS co-ordinates</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p>
        </w:tc>
      </w:tr>
      <w:tr w:rsidR="006C64AA" w:rsidRPr="00F56F47" w:rsidTr="00295D20">
        <w:trPr>
          <w:trHeight w:val="40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 xml:space="preserve">Ownership </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Owned, Rent, Lease</w:t>
            </w:r>
          </w:p>
        </w:tc>
      </w:tr>
      <w:tr w:rsidR="006C64AA" w:rsidRPr="00F56F47" w:rsidTr="00295D20">
        <w:trPr>
          <w:trHeight w:val="76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How many years business in present Area?</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Less Than 1 year, 1 to 3 years, 4 to 6 years, 6 to 10 years, greater than 10 years</w:t>
            </w:r>
          </w:p>
        </w:tc>
      </w:tr>
      <w:tr w:rsidR="006C64AA" w:rsidRPr="00F56F47" w:rsidTr="00295D20">
        <w:trPr>
          <w:cantSplit/>
          <w:trHeight w:val="70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textDirection w:val="btLr"/>
            <w:vAlign w:val="center"/>
          </w:tcPr>
          <w:p w:rsidR="006C64AA" w:rsidRPr="00F56F47" w:rsidRDefault="006C64AA" w:rsidP="00B03612">
            <w:pPr>
              <w:ind w:left="113" w:right="113"/>
              <w:jc w:val="center"/>
              <w:rPr>
                <w:sz w:val="22"/>
                <w:szCs w:val="22"/>
              </w:rPr>
            </w:pPr>
          </w:p>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How many years business in current address?</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Less Than 1 year, 1 to 3 years, 4 to 6 years, 6 to 10 years, greater than 10 years</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val="restart"/>
            <w:textDirection w:val="btLr"/>
            <w:vAlign w:val="center"/>
          </w:tcPr>
          <w:p w:rsidR="006C64AA" w:rsidRPr="00F56F47" w:rsidRDefault="006C64AA" w:rsidP="00B03612">
            <w:pPr>
              <w:ind w:left="113" w:right="113"/>
              <w:jc w:val="center"/>
              <w:rPr>
                <w:sz w:val="22"/>
                <w:szCs w:val="22"/>
              </w:rPr>
            </w:pPr>
            <w:r w:rsidRPr="00F56F47">
              <w:rPr>
                <w:sz w:val="22"/>
                <w:szCs w:val="22"/>
              </w:rPr>
              <w:t>Liabilities</w:t>
            </w:r>
          </w:p>
        </w:tc>
        <w:tc>
          <w:tcPr>
            <w:tcW w:w="2142" w:type="dxa"/>
            <w:vMerge w:val="restart"/>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Debt Source</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refer to screening dropdown sheet (required), If it is CC it should be auto populated from Bank statement</w:t>
            </w:r>
          </w:p>
        </w:tc>
      </w:tr>
      <w:tr w:rsidR="006C64AA" w:rsidRPr="00F56F47" w:rsidTr="000C7770">
        <w:trPr>
          <w:trHeight w:val="35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Creditor's Name</w:t>
            </w:r>
          </w:p>
        </w:tc>
        <w:tc>
          <w:tcPr>
            <w:tcW w:w="1933" w:type="dxa"/>
            <w:vAlign w:val="center"/>
          </w:tcPr>
          <w:p w:rsidR="006C64AA" w:rsidRPr="00F56F47" w:rsidRDefault="006C64AA" w:rsidP="00F56F47">
            <w:pPr>
              <w:jc w:val="center"/>
              <w:rPr>
                <w:sz w:val="22"/>
                <w:szCs w:val="22"/>
              </w:rPr>
            </w:pPr>
            <w:r w:rsidRPr="00F56F47">
              <w:rPr>
                <w:sz w:val="22"/>
                <w:szCs w:val="22"/>
              </w:rPr>
              <w:t>Alphanumeric</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Loan Amount</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Loan Outstanding</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Loan term</w:t>
            </w:r>
          </w:p>
        </w:tc>
        <w:tc>
          <w:tcPr>
            <w:tcW w:w="1933" w:type="dxa"/>
            <w:vAlign w:val="center"/>
          </w:tcPr>
          <w:p w:rsidR="006C64AA" w:rsidRPr="00F56F47" w:rsidRDefault="006C64AA" w:rsidP="00F56F47">
            <w:pPr>
              <w:jc w:val="center"/>
              <w:rPr>
                <w:sz w:val="22"/>
                <w:szCs w:val="22"/>
              </w:rPr>
            </w:pPr>
            <w:r w:rsidRPr="00F56F47">
              <w:rPr>
                <w:sz w:val="22"/>
                <w:szCs w:val="22"/>
              </w:rPr>
              <w:t>Alphanumeric</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Monthly Instalment</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No. Of instalment Paid</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Purpose</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Machine Refinance, Asset Purchase, Debt Consolidation, Working Capital, Line Of Credit, Business Development</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B8CCE4" w:themeFill="accent1" w:themeFillTint="66"/>
            <w:vAlign w:val="center"/>
          </w:tcPr>
          <w:p w:rsidR="006C64AA" w:rsidRPr="00F56F47" w:rsidRDefault="006C64AA" w:rsidP="004116DD">
            <w:pPr>
              <w:jc w:val="center"/>
              <w:rPr>
                <w:b/>
                <w:sz w:val="22"/>
                <w:szCs w:val="22"/>
              </w:rPr>
            </w:pPr>
            <w:r w:rsidRPr="00F56F47">
              <w:rPr>
                <w:b/>
                <w:sz w:val="22"/>
                <w:szCs w:val="22"/>
              </w:rPr>
              <w:t>Add Button</w:t>
            </w:r>
          </w:p>
        </w:tc>
        <w:tc>
          <w:tcPr>
            <w:tcW w:w="1933" w:type="dxa"/>
            <w:vAlign w:val="center"/>
          </w:tcPr>
          <w:p w:rsidR="006C64AA" w:rsidRPr="00F56F47" w:rsidRDefault="006C64AA" w:rsidP="00F56F47">
            <w:pPr>
              <w:jc w:val="center"/>
              <w:rPr>
                <w:sz w:val="22"/>
                <w:szCs w:val="22"/>
              </w:rPr>
            </w:pP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In case there are more than one liability</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val="restart"/>
            <w:textDirection w:val="btLr"/>
            <w:vAlign w:val="center"/>
          </w:tcPr>
          <w:p w:rsidR="006C64AA" w:rsidRPr="00F56F47" w:rsidRDefault="006C64AA" w:rsidP="00B03612">
            <w:pPr>
              <w:ind w:left="113" w:right="113"/>
              <w:jc w:val="center"/>
              <w:rPr>
                <w:sz w:val="22"/>
                <w:szCs w:val="22"/>
              </w:rPr>
            </w:pPr>
            <w:r w:rsidRPr="00F56F47">
              <w:rPr>
                <w:sz w:val="22"/>
                <w:szCs w:val="22"/>
              </w:rPr>
              <w:t>Bank Statement</w:t>
            </w:r>
          </w:p>
        </w:tc>
        <w:tc>
          <w:tcPr>
            <w:tcW w:w="2142" w:type="dxa"/>
            <w:vMerge w:val="restart"/>
            <w:vAlign w:val="center"/>
          </w:tcPr>
          <w:p w:rsidR="006C64AA" w:rsidRPr="00F56F47" w:rsidRDefault="006C64AA" w:rsidP="00B03612">
            <w:pPr>
              <w:jc w:val="center"/>
              <w:rPr>
                <w:sz w:val="22"/>
                <w:szCs w:val="22"/>
              </w:rPr>
            </w:pPr>
            <w:r w:rsidRPr="00F56F47">
              <w:rPr>
                <w:sz w:val="22"/>
                <w:szCs w:val="22"/>
              </w:rPr>
              <w:t>-</w:t>
            </w:r>
          </w:p>
        </w:tc>
        <w:tc>
          <w:tcPr>
            <w:tcW w:w="2493" w:type="dxa"/>
            <w:vAlign w:val="center"/>
          </w:tcPr>
          <w:p w:rsidR="006C64AA" w:rsidRPr="00F56F47" w:rsidRDefault="006C64AA" w:rsidP="004116DD">
            <w:pPr>
              <w:jc w:val="center"/>
              <w:rPr>
                <w:sz w:val="22"/>
                <w:szCs w:val="22"/>
              </w:rPr>
            </w:pPr>
            <w:r w:rsidRPr="00F56F47">
              <w:rPr>
                <w:sz w:val="22"/>
                <w:szCs w:val="22"/>
              </w:rPr>
              <w:t>IFSC Code</w:t>
            </w:r>
          </w:p>
        </w:tc>
        <w:tc>
          <w:tcPr>
            <w:tcW w:w="1933" w:type="dxa"/>
            <w:vAlign w:val="center"/>
          </w:tcPr>
          <w:p w:rsidR="006C64AA" w:rsidRPr="00F56F47" w:rsidRDefault="006C64AA" w:rsidP="00F56F47">
            <w:pPr>
              <w:jc w:val="center"/>
              <w:rPr>
                <w:sz w:val="22"/>
                <w:szCs w:val="22"/>
              </w:rPr>
            </w:pPr>
            <w:r w:rsidRPr="00F56F47">
              <w:rPr>
                <w:sz w:val="22"/>
                <w:szCs w:val="22"/>
              </w:rPr>
              <w:t>Alphanumeric</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Provide search option with IFSC master</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Bank Name</w:t>
            </w:r>
          </w:p>
        </w:tc>
        <w:tc>
          <w:tcPr>
            <w:tcW w:w="1933" w:type="dxa"/>
            <w:vAlign w:val="center"/>
          </w:tcPr>
          <w:p w:rsidR="006C64AA" w:rsidRPr="00F56F47" w:rsidRDefault="006C64AA" w:rsidP="00F56F47">
            <w:pPr>
              <w:jc w:val="center"/>
              <w:rPr>
                <w:sz w:val="22"/>
                <w:szCs w:val="22"/>
              </w:rPr>
            </w:pPr>
            <w:r w:rsidRPr="00F56F47">
              <w:rPr>
                <w:sz w:val="22"/>
                <w:szCs w:val="22"/>
              </w:rPr>
              <w:t>Alphanumeric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Auto-populate from IFSC master</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Branch Name</w:t>
            </w:r>
          </w:p>
        </w:tc>
        <w:tc>
          <w:tcPr>
            <w:tcW w:w="1933" w:type="dxa"/>
            <w:vAlign w:val="center"/>
          </w:tcPr>
          <w:p w:rsidR="006C64AA" w:rsidRPr="00F56F47" w:rsidRDefault="006C64AA" w:rsidP="00F56F47">
            <w:pPr>
              <w:jc w:val="center"/>
              <w:rPr>
                <w:sz w:val="22"/>
                <w:szCs w:val="22"/>
              </w:rPr>
            </w:pPr>
            <w:r w:rsidRPr="00F56F47">
              <w:rPr>
                <w:sz w:val="22"/>
                <w:szCs w:val="22"/>
              </w:rPr>
              <w:t>Alphanumeric</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Auto-populate from IFSC master</w:t>
            </w:r>
          </w:p>
        </w:tc>
      </w:tr>
      <w:tr w:rsidR="006C64AA" w:rsidRPr="00F56F47" w:rsidTr="00F56F47">
        <w:trPr>
          <w:trHeight w:val="39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A/C name</w:t>
            </w:r>
          </w:p>
        </w:tc>
        <w:tc>
          <w:tcPr>
            <w:tcW w:w="1933" w:type="dxa"/>
            <w:vAlign w:val="center"/>
          </w:tcPr>
          <w:p w:rsidR="006C64AA" w:rsidRPr="00F56F47" w:rsidRDefault="006C64AA" w:rsidP="00F56F47">
            <w:pPr>
              <w:jc w:val="center"/>
              <w:rPr>
                <w:sz w:val="22"/>
                <w:szCs w:val="22"/>
              </w:rPr>
            </w:pPr>
            <w:r w:rsidRPr="00F56F47">
              <w:rPr>
                <w:sz w:val="22"/>
                <w:szCs w:val="22"/>
              </w:rPr>
              <w:t>Alphanumeric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p>
        </w:tc>
      </w:tr>
      <w:tr w:rsidR="006C64AA" w:rsidRPr="00F56F47" w:rsidTr="00F56F47">
        <w:trPr>
          <w:trHeight w:val="41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A/C type</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Current, Saving, OD, CC</w:t>
            </w:r>
          </w:p>
        </w:tc>
      </w:tr>
      <w:tr w:rsidR="006C64AA" w:rsidRPr="00F56F47" w:rsidTr="00F56F47">
        <w:trPr>
          <w:trHeight w:val="41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A/C no</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p>
        </w:tc>
      </w:tr>
      <w:tr w:rsidR="006C64AA" w:rsidRPr="00F56F47" w:rsidTr="00F56F47">
        <w:trPr>
          <w:trHeight w:val="42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Banking since</w:t>
            </w:r>
          </w:p>
        </w:tc>
        <w:tc>
          <w:tcPr>
            <w:tcW w:w="1933" w:type="dxa"/>
            <w:vAlign w:val="center"/>
          </w:tcPr>
          <w:p w:rsidR="006C64AA" w:rsidRPr="00F56F47" w:rsidRDefault="006C64AA" w:rsidP="00F56F47">
            <w:pPr>
              <w:jc w:val="center"/>
              <w:rPr>
                <w:sz w:val="22"/>
                <w:szCs w:val="22"/>
              </w:rPr>
            </w:pPr>
            <w:r w:rsidRPr="00F56F47">
              <w:rPr>
                <w:sz w:val="22"/>
                <w:szCs w:val="22"/>
              </w:rPr>
              <w:t>Date</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MM/YYYY</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Net banking available</w:t>
            </w:r>
          </w:p>
        </w:tc>
        <w:tc>
          <w:tcPr>
            <w:tcW w:w="1933" w:type="dxa"/>
            <w:vAlign w:val="center"/>
          </w:tcPr>
          <w:p w:rsidR="006C64AA" w:rsidRPr="00F56F47" w:rsidRDefault="006C64AA" w:rsidP="00F56F47">
            <w:pPr>
              <w:jc w:val="center"/>
              <w:rPr>
                <w:sz w:val="22"/>
                <w:szCs w:val="22"/>
              </w:rPr>
            </w:pPr>
            <w:r w:rsidRPr="00F56F47">
              <w:rPr>
                <w:sz w:val="22"/>
                <w:szCs w:val="22"/>
              </w:rPr>
              <w:t>Radio Buttons</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Yes/No</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Sanctioned Amount</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r w:rsidRPr="00F56F47">
              <w:rPr>
                <w:sz w:val="22"/>
                <w:szCs w:val="22"/>
              </w:rPr>
              <w:t>yes</w:t>
            </w:r>
          </w:p>
        </w:tc>
        <w:tc>
          <w:tcPr>
            <w:tcW w:w="3597" w:type="dxa"/>
            <w:vAlign w:val="center"/>
          </w:tcPr>
          <w:p w:rsidR="006C64AA" w:rsidRPr="00F56F47" w:rsidRDefault="006C64AA" w:rsidP="00F56F47">
            <w:pPr>
              <w:jc w:val="center"/>
              <w:rPr>
                <w:szCs w:val="22"/>
              </w:rPr>
            </w:pPr>
            <w:r w:rsidRPr="00F56F47">
              <w:rPr>
                <w:szCs w:val="22"/>
              </w:rPr>
              <w:t>(If A/C type is OD, CC)</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Start Month</w:t>
            </w:r>
          </w:p>
        </w:tc>
        <w:tc>
          <w:tcPr>
            <w:tcW w:w="1933" w:type="dxa"/>
            <w:vAlign w:val="center"/>
          </w:tcPr>
          <w:p w:rsidR="006C64AA" w:rsidRPr="00F56F47" w:rsidRDefault="006C64AA" w:rsidP="00F56F47">
            <w:pPr>
              <w:jc w:val="center"/>
              <w:rPr>
                <w:sz w:val="22"/>
                <w:szCs w:val="22"/>
              </w:rPr>
            </w:pPr>
            <w:r w:rsidRPr="00F56F47">
              <w:rPr>
                <w:sz w:val="22"/>
                <w:szCs w:val="22"/>
              </w:rPr>
              <w:t>Date</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MM/YYYY</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Total Deposits</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Total Withdrawals</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0C7770">
        <w:trPr>
          <w:trHeight w:val="121"/>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Balance as on 15th</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0C7770">
        <w:trPr>
          <w:trHeight w:val="62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B8CCE4" w:themeFill="accent1" w:themeFillTint="66"/>
            <w:vAlign w:val="center"/>
          </w:tcPr>
          <w:p w:rsidR="006C64AA" w:rsidRPr="00F56F47" w:rsidRDefault="006C64AA" w:rsidP="004116DD">
            <w:pPr>
              <w:jc w:val="center"/>
              <w:rPr>
                <w:sz w:val="22"/>
                <w:szCs w:val="22"/>
              </w:rPr>
            </w:pPr>
            <w:r w:rsidRPr="00F56F47">
              <w:rPr>
                <w:sz w:val="22"/>
                <w:szCs w:val="22"/>
              </w:rPr>
              <w:t>Button to add bank details</w:t>
            </w:r>
          </w:p>
        </w:tc>
        <w:tc>
          <w:tcPr>
            <w:tcW w:w="1933" w:type="dxa"/>
            <w:vAlign w:val="center"/>
          </w:tcPr>
          <w:p w:rsidR="006C64AA" w:rsidRPr="00F56F47" w:rsidRDefault="006C64AA" w:rsidP="00F56F47">
            <w:pPr>
              <w:jc w:val="center"/>
              <w:rPr>
                <w:sz w:val="22"/>
                <w:szCs w:val="22"/>
              </w:rPr>
            </w:pP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On clicking add- display fields- start month, total deposits, total withdrawals, balance as on 15th</w:t>
            </w:r>
          </w:p>
        </w:tc>
      </w:tr>
      <w:tr w:rsidR="006C64AA" w:rsidRPr="00F56F47" w:rsidTr="00F56F47">
        <w:trPr>
          <w:trHeight w:val="60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No of cheques bounced</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64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No of EMI cheques bounced</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67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B8CCE4" w:themeFill="accent1" w:themeFillTint="66"/>
            <w:vAlign w:val="center"/>
          </w:tcPr>
          <w:p w:rsidR="006C64AA" w:rsidRPr="00F56F47" w:rsidRDefault="006C64AA" w:rsidP="004116DD">
            <w:pPr>
              <w:jc w:val="center"/>
              <w:rPr>
                <w:b/>
                <w:bCs/>
                <w:sz w:val="22"/>
                <w:szCs w:val="22"/>
              </w:rPr>
            </w:pPr>
            <w:r w:rsidRPr="00F56F47">
              <w:rPr>
                <w:b/>
                <w:bCs/>
                <w:sz w:val="22"/>
                <w:szCs w:val="22"/>
              </w:rPr>
              <w:t>Button to add account</w:t>
            </w:r>
          </w:p>
        </w:tc>
        <w:tc>
          <w:tcPr>
            <w:tcW w:w="1933" w:type="dxa"/>
            <w:vAlign w:val="center"/>
          </w:tcPr>
          <w:p w:rsidR="006C64AA" w:rsidRPr="00F56F47" w:rsidRDefault="006C64AA" w:rsidP="00F56F47">
            <w:pPr>
              <w:jc w:val="center"/>
              <w:rPr>
                <w:sz w:val="22"/>
                <w:szCs w:val="22"/>
              </w:rPr>
            </w:pP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413"/>
          <w:jc w:val="center"/>
        </w:trPr>
        <w:tc>
          <w:tcPr>
            <w:tcW w:w="955" w:type="dxa"/>
            <w:vMerge w:val="restart"/>
            <w:textDirection w:val="btLr"/>
            <w:vAlign w:val="center"/>
          </w:tcPr>
          <w:p w:rsidR="006C64AA" w:rsidRPr="00F56F47" w:rsidRDefault="006C64AA" w:rsidP="00B03612">
            <w:pPr>
              <w:ind w:left="113" w:right="113"/>
              <w:jc w:val="center"/>
              <w:rPr>
                <w:sz w:val="28"/>
                <w:szCs w:val="28"/>
              </w:rPr>
            </w:pPr>
          </w:p>
        </w:tc>
        <w:tc>
          <w:tcPr>
            <w:tcW w:w="999" w:type="dxa"/>
            <w:vMerge w:val="restart"/>
            <w:textDirection w:val="btLr"/>
            <w:vAlign w:val="center"/>
          </w:tcPr>
          <w:p w:rsidR="006C64AA" w:rsidRPr="00F56F47" w:rsidRDefault="006C64AA" w:rsidP="00B03612">
            <w:pPr>
              <w:ind w:left="113" w:right="113"/>
              <w:jc w:val="center"/>
              <w:rPr>
                <w:sz w:val="22"/>
                <w:szCs w:val="22"/>
              </w:rPr>
            </w:pPr>
            <w:r w:rsidRPr="00F56F47">
              <w:rPr>
                <w:sz w:val="22"/>
                <w:szCs w:val="22"/>
              </w:rPr>
              <w:t>Business Financials</w:t>
            </w:r>
          </w:p>
        </w:tc>
        <w:tc>
          <w:tcPr>
            <w:tcW w:w="2142" w:type="dxa"/>
            <w:vMerge w:val="restart"/>
            <w:vAlign w:val="center"/>
          </w:tcPr>
          <w:p w:rsidR="006C64AA" w:rsidRPr="00F56F47" w:rsidRDefault="006C64AA" w:rsidP="00B03612">
            <w:pPr>
              <w:jc w:val="center"/>
              <w:rPr>
                <w:sz w:val="22"/>
                <w:szCs w:val="22"/>
              </w:rPr>
            </w:pPr>
            <w:r w:rsidRPr="00F56F47">
              <w:rPr>
                <w:sz w:val="22"/>
                <w:szCs w:val="22"/>
              </w:rPr>
              <w:t>-</w:t>
            </w:r>
          </w:p>
        </w:tc>
        <w:tc>
          <w:tcPr>
            <w:tcW w:w="2493" w:type="dxa"/>
            <w:vAlign w:val="center"/>
          </w:tcPr>
          <w:p w:rsidR="006C64AA" w:rsidRPr="00F56F47" w:rsidRDefault="006C64AA" w:rsidP="004116DD">
            <w:pPr>
              <w:jc w:val="center"/>
              <w:rPr>
                <w:sz w:val="22"/>
                <w:szCs w:val="22"/>
              </w:rPr>
            </w:pPr>
            <w:r w:rsidRPr="00F56F47">
              <w:rPr>
                <w:sz w:val="22"/>
                <w:szCs w:val="22"/>
              </w:rPr>
              <w:t>Monthly turnover</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845"/>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vAlign w:val="center"/>
          </w:tcPr>
          <w:p w:rsidR="006C64AA" w:rsidRPr="00F56F47" w:rsidRDefault="006C64AA" w:rsidP="00B03612">
            <w:pPr>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Monthly Business Expenses</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84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vAlign w:val="center"/>
          </w:tcPr>
          <w:p w:rsidR="006C64AA" w:rsidRPr="00F56F47" w:rsidRDefault="006C64AA" w:rsidP="00B03612">
            <w:pPr>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Average Monthly Net Income</w:t>
            </w:r>
          </w:p>
        </w:tc>
        <w:tc>
          <w:tcPr>
            <w:tcW w:w="1933" w:type="dxa"/>
            <w:vAlign w:val="center"/>
          </w:tcPr>
          <w:p w:rsidR="006C64AA" w:rsidRPr="00F56F47" w:rsidRDefault="006C64AA" w:rsidP="00F56F47">
            <w:pPr>
              <w:jc w:val="center"/>
              <w:rPr>
                <w:sz w:val="22"/>
                <w:szCs w:val="22"/>
              </w:rPr>
            </w:pPr>
            <w:r w:rsidRPr="00F56F47">
              <w:rPr>
                <w:sz w:val="22"/>
                <w:szCs w:val="22"/>
              </w:rPr>
              <w:t>Auto Calculated</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Auto calculated</w:t>
            </w:r>
          </w:p>
        </w:tc>
      </w:tr>
      <w:tr w:rsidR="006C64AA" w:rsidRPr="00F56F47" w:rsidTr="000C7770">
        <w:trPr>
          <w:trHeight w:val="159"/>
          <w:jc w:val="center"/>
        </w:trPr>
        <w:tc>
          <w:tcPr>
            <w:tcW w:w="955" w:type="dxa"/>
            <w:vMerge w:val="restart"/>
            <w:textDirection w:val="btLr"/>
            <w:vAlign w:val="center"/>
          </w:tcPr>
          <w:p w:rsidR="006C64AA" w:rsidRPr="00F56F47" w:rsidRDefault="006C64AA" w:rsidP="00B03612">
            <w:pPr>
              <w:ind w:left="113" w:right="113"/>
              <w:jc w:val="center"/>
              <w:rPr>
                <w:sz w:val="28"/>
                <w:szCs w:val="28"/>
              </w:rPr>
            </w:pPr>
            <w:r w:rsidRPr="00F56F47">
              <w:rPr>
                <w:sz w:val="28"/>
                <w:szCs w:val="28"/>
              </w:rPr>
              <w:t>LOAN REQUEST</w:t>
            </w:r>
          </w:p>
        </w:tc>
        <w:tc>
          <w:tcPr>
            <w:tcW w:w="999" w:type="dxa"/>
            <w:vMerge w:val="restart"/>
            <w:vAlign w:val="center"/>
          </w:tcPr>
          <w:p w:rsidR="006C64AA" w:rsidRPr="00F56F47" w:rsidRDefault="006C64AA" w:rsidP="00B03612">
            <w:pPr>
              <w:jc w:val="center"/>
              <w:rPr>
                <w:sz w:val="22"/>
                <w:szCs w:val="22"/>
              </w:rPr>
            </w:pPr>
            <w:r w:rsidRPr="00F56F47">
              <w:rPr>
                <w:sz w:val="22"/>
                <w:szCs w:val="22"/>
              </w:rPr>
              <w:t>-</w:t>
            </w:r>
          </w:p>
        </w:tc>
        <w:tc>
          <w:tcPr>
            <w:tcW w:w="2142" w:type="dxa"/>
            <w:vMerge w:val="restart"/>
            <w:vAlign w:val="center"/>
          </w:tcPr>
          <w:p w:rsidR="006C64AA" w:rsidRPr="00F56F47" w:rsidRDefault="006C64AA" w:rsidP="00B03612">
            <w:pPr>
              <w:jc w:val="center"/>
              <w:rPr>
                <w:sz w:val="22"/>
                <w:szCs w:val="22"/>
              </w:rPr>
            </w:pPr>
            <w:r w:rsidRPr="00F56F47">
              <w:rPr>
                <w:sz w:val="22"/>
                <w:szCs w:val="22"/>
              </w:rPr>
              <w:t>-</w:t>
            </w:r>
          </w:p>
        </w:tc>
        <w:tc>
          <w:tcPr>
            <w:tcW w:w="2493" w:type="dxa"/>
            <w:vAlign w:val="center"/>
          </w:tcPr>
          <w:p w:rsidR="006C64AA" w:rsidRPr="00F56F47" w:rsidRDefault="006C64AA" w:rsidP="004116DD">
            <w:pPr>
              <w:jc w:val="center"/>
              <w:rPr>
                <w:szCs w:val="22"/>
              </w:rPr>
            </w:pPr>
            <w:r w:rsidRPr="00F56F47">
              <w:rPr>
                <w:szCs w:val="22"/>
              </w:rPr>
              <w:t>Purpose</w:t>
            </w:r>
          </w:p>
        </w:tc>
        <w:tc>
          <w:tcPr>
            <w:tcW w:w="1933" w:type="dxa"/>
            <w:vAlign w:val="center"/>
          </w:tcPr>
          <w:p w:rsidR="006C64AA" w:rsidRPr="00F56F47" w:rsidRDefault="006C64AA" w:rsidP="004116DD">
            <w:pPr>
              <w:jc w:val="center"/>
              <w:rPr>
                <w:sz w:val="22"/>
                <w:szCs w:val="22"/>
              </w:rPr>
            </w:pPr>
            <w:r w:rsidRPr="00F56F47">
              <w:rPr>
                <w:sz w:val="22"/>
                <w:szCs w:val="22"/>
              </w:rPr>
              <w:t>Dropdown</w:t>
            </w:r>
          </w:p>
        </w:tc>
        <w:tc>
          <w:tcPr>
            <w:tcW w:w="857" w:type="dxa"/>
            <w:vAlign w:val="center"/>
          </w:tcPr>
          <w:p w:rsidR="006C64AA" w:rsidRPr="00F56F47" w:rsidRDefault="006C64AA" w:rsidP="004116DD">
            <w:pPr>
              <w:jc w:val="center"/>
              <w:rPr>
                <w:sz w:val="22"/>
                <w:szCs w:val="22"/>
              </w:rPr>
            </w:pPr>
            <w:r w:rsidRPr="00F56F47">
              <w:rPr>
                <w:sz w:val="22"/>
                <w:szCs w:val="22"/>
              </w:rPr>
              <w:t>Yes</w:t>
            </w:r>
          </w:p>
        </w:tc>
        <w:tc>
          <w:tcPr>
            <w:tcW w:w="1302" w:type="dxa"/>
            <w:vAlign w:val="center"/>
          </w:tcPr>
          <w:p w:rsidR="006C64AA" w:rsidRPr="00F56F47" w:rsidRDefault="006C64AA" w:rsidP="004116DD">
            <w:pPr>
              <w:jc w:val="center"/>
              <w:rPr>
                <w:sz w:val="22"/>
                <w:szCs w:val="22"/>
              </w:rPr>
            </w:pPr>
          </w:p>
        </w:tc>
        <w:tc>
          <w:tcPr>
            <w:tcW w:w="3597" w:type="dxa"/>
            <w:vAlign w:val="center"/>
          </w:tcPr>
          <w:p w:rsidR="006C64AA" w:rsidRPr="00F56F47" w:rsidRDefault="006C64AA" w:rsidP="004116DD">
            <w:pPr>
              <w:jc w:val="center"/>
              <w:rPr>
                <w:sz w:val="22"/>
                <w:szCs w:val="22"/>
              </w:rPr>
            </w:pPr>
            <w:r w:rsidRPr="00F56F47">
              <w:rPr>
                <w:sz w:val="22"/>
                <w:szCs w:val="22"/>
              </w:rPr>
              <w:t>Machine Refinance, Asset Purchase, Debt Consolidation, Working Capital, Line Of Credit, Business Development</w:t>
            </w:r>
          </w:p>
        </w:tc>
      </w:tr>
      <w:tr w:rsidR="006C64AA" w:rsidRPr="00F56F47" w:rsidTr="000C7770">
        <w:trPr>
          <w:trHeight w:val="159"/>
          <w:jc w:val="center"/>
        </w:trPr>
        <w:tc>
          <w:tcPr>
            <w:tcW w:w="955" w:type="dxa"/>
            <w:vMerge/>
            <w:vAlign w:val="center"/>
          </w:tcPr>
          <w:p w:rsidR="006C64AA" w:rsidRPr="00F56F47" w:rsidRDefault="006C64AA" w:rsidP="00B03612">
            <w:pPr>
              <w:jc w:val="center"/>
              <w:rPr>
                <w:sz w:val="22"/>
                <w:szCs w:val="22"/>
              </w:rPr>
            </w:pPr>
          </w:p>
        </w:tc>
        <w:tc>
          <w:tcPr>
            <w:tcW w:w="999" w:type="dxa"/>
            <w:vMerge/>
            <w:vAlign w:val="center"/>
          </w:tcPr>
          <w:p w:rsidR="006C64AA" w:rsidRPr="00F56F47" w:rsidRDefault="006C64AA" w:rsidP="00B03612">
            <w:pPr>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Cs w:val="22"/>
              </w:rPr>
            </w:pPr>
            <w:r w:rsidRPr="00F56F47">
              <w:rPr>
                <w:szCs w:val="22"/>
              </w:rPr>
              <w:t>Sub-purpose</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Cs w:val="22"/>
              </w:rPr>
            </w:pPr>
            <w:r w:rsidRPr="00F56F47">
              <w:rPr>
                <w:szCs w:val="22"/>
              </w:rPr>
              <w:t>refer to screening dropdown sheet</w:t>
            </w:r>
          </w:p>
        </w:tc>
      </w:tr>
      <w:tr w:rsidR="006C64AA" w:rsidRPr="00F56F47" w:rsidTr="000C7770">
        <w:trPr>
          <w:trHeight w:val="595"/>
          <w:jc w:val="center"/>
        </w:trPr>
        <w:tc>
          <w:tcPr>
            <w:tcW w:w="955" w:type="dxa"/>
            <w:vMerge/>
            <w:vAlign w:val="center"/>
          </w:tcPr>
          <w:p w:rsidR="006C64AA" w:rsidRPr="00F56F47" w:rsidRDefault="006C64AA" w:rsidP="00B03612">
            <w:pPr>
              <w:jc w:val="center"/>
              <w:rPr>
                <w:sz w:val="22"/>
                <w:szCs w:val="22"/>
              </w:rPr>
            </w:pPr>
          </w:p>
        </w:tc>
        <w:tc>
          <w:tcPr>
            <w:tcW w:w="999" w:type="dxa"/>
            <w:vMerge/>
            <w:vAlign w:val="center"/>
          </w:tcPr>
          <w:p w:rsidR="006C64AA" w:rsidRPr="00F56F47" w:rsidRDefault="006C64AA" w:rsidP="00B03612">
            <w:pPr>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Cs w:val="22"/>
              </w:rPr>
            </w:pPr>
            <w:r w:rsidRPr="00F56F47">
              <w:rPr>
                <w:szCs w:val="22"/>
              </w:rPr>
              <w:t>Do you have assets available for hypothecation?</w:t>
            </w:r>
          </w:p>
        </w:tc>
        <w:tc>
          <w:tcPr>
            <w:tcW w:w="1933" w:type="dxa"/>
            <w:vAlign w:val="center"/>
          </w:tcPr>
          <w:p w:rsidR="006C64AA" w:rsidRPr="00F56F47" w:rsidRDefault="006C64AA" w:rsidP="00B03612">
            <w:pPr>
              <w:jc w:val="center"/>
              <w:rPr>
                <w:sz w:val="22"/>
                <w:szCs w:val="22"/>
              </w:rPr>
            </w:pPr>
            <w:r w:rsidRPr="00F56F47">
              <w:rPr>
                <w:sz w:val="22"/>
                <w:szCs w:val="22"/>
              </w:rPr>
              <w:t>Radio Buttons</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r w:rsidRPr="00F56F47">
              <w:rPr>
                <w:sz w:val="22"/>
                <w:szCs w:val="22"/>
              </w:rPr>
              <w:t>yes</w:t>
            </w:r>
          </w:p>
        </w:tc>
        <w:tc>
          <w:tcPr>
            <w:tcW w:w="3597" w:type="dxa"/>
            <w:vAlign w:val="center"/>
          </w:tcPr>
          <w:p w:rsidR="006C64AA" w:rsidRPr="00F56F47" w:rsidRDefault="006C64AA" w:rsidP="00B03612">
            <w:pPr>
              <w:jc w:val="center"/>
              <w:rPr>
                <w:szCs w:val="22"/>
              </w:rPr>
            </w:pPr>
            <w:r w:rsidRPr="00F56F47">
              <w:rPr>
                <w:szCs w:val="22"/>
              </w:rPr>
              <w:t>Yes/No</w:t>
            </w:r>
          </w:p>
          <w:p w:rsidR="006C64AA" w:rsidRPr="00F56F47" w:rsidRDefault="006C64AA" w:rsidP="00B03612">
            <w:pPr>
              <w:jc w:val="center"/>
              <w:rPr>
                <w:szCs w:val="22"/>
              </w:rPr>
            </w:pPr>
            <w:r w:rsidRPr="00F56F47">
              <w:rPr>
                <w:szCs w:val="22"/>
              </w:rPr>
              <w:t>And, If purpose is WC, BD or LOC</w:t>
            </w:r>
          </w:p>
        </w:tc>
      </w:tr>
      <w:tr w:rsidR="006C64AA" w:rsidRPr="00F56F47" w:rsidTr="000C7770">
        <w:trPr>
          <w:trHeight w:val="433"/>
          <w:jc w:val="center"/>
        </w:trPr>
        <w:tc>
          <w:tcPr>
            <w:tcW w:w="955" w:type="dxa"/>
            <w:vMerge/>
            <w:vAlign w:val="center"/>
          </w:tcPr>
          <w:p w:rsidR="006C64AA" w:rsidRPr="00F56F47" w:rsidRDefault="006C64AA" w:rsidP="00B03612">
            <w:pPr>
              <w:jc w:val="center"/>
              <w:rPr>
                <w:sz w:val="22"/>
                <w:szCs w:val="22"/>
              </w:rPr>
            </w:pPr>
          </w:p>
        </w:tc>
        <w:tc>
          <w:tcPr>
            <w:tcW w:w="999" w:type="dxa"/>
            <w:vMerge/>
            <w:vAlign w:val="center"/>
          </w:tcPr>
          <w:p w:rsidR="006C64AA" w:rsidRPr="00F56F47" w:rsidRDefault="006C64AA" w:rsidP="00B03612">
            <w:pPr>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Cs w:val="22"/>
              </w:rPr>
            </w:pPr>
            <w:r w:rsidRPr="00F56F47">
              <w:rPr>
                <w:szCs w:val="22"/>
              </w:rPr>
              <w:t>If yes, estimated value of assets</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r w:rsidRPr="00F56F47">
              <w:rPr>
                <w:sz w:val="22"/>
                <w:szCs w:val="22"/>
              </w:rPr>
              <w:t>yes</w:t>
            </w:r>
          </w:p>
        </w:tc>
        <w:tc>
          <w:tcPr>
            <w:tcW w:w="3597" w:type="dxa"/>
            <w:vAlign w:val="center"/>
          </w:tcPr>
          <w:p w:rsidR="006C64AA" w:rsidRPr="00F56F47" w:rsidRDefault="006C64AA" w:rsidP="00B03612">
            <w:pPr>
              <w:jc w:val="center"/>
              <w:rPr>
                <w:szCs w:val="22"/>
              </w:rPr>
            </w:pPr>
            <w:r w:rsidRPr="00F56F47">
              <w:rPr>
                <w:szCs w:val="22"/>
              </w:rPr>
              <w:t>If assets for hypothecation is yes</w:t>
            </w:r>
          </w:p>
        </w:tc>
      </w:tr>
      <w:tr w:rsidR="006C64AA" w:rsidRPr="00F56F47" w:rsidTr="000C7770">
        <w:trPr>
          <w:trHeight w:val="159"/>
          <w:jc w:val="center"/>
        </w:trPr>
        <w:tc>
          <w:tcPr>
            <w:tcW w:w="955" w:type="dxa"/>
            <w:vMerge/>
            <w:vAlign w:val="center"/>
          </w:tcPr>
          <w:p w:rsidR="006C64AA" w:rsidRPr="00F56F47" w:rsidRDefault="006C64AA" w:rsidP="00B03612">
            <w:pPr>
              <w:jc w:val="center"/>
              <w:rPr>
                <w:sz w:val="22"/>
                <w:szCs w:val="22"/>
              </w:rPr>
            </w:pPr>
          </w:p>
        </w:tc>
        <w:tc>
          <w:tcPr>
            <w:tcW w:w="999" w:type="dxa"/>
            <w:vMerge/>
            <w:vAlign w:val="center"/>
          </w:tcPr>
          <w:p w:rsidR="006C64AA" w:rsidRPr="00F56F47" w:rsidRDefault="006C64AA" w:rsidP="00B03612">
            <w:pPr>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Cs w:val="22"/>
              </w:rPr>
            </w:pPr>
            <w:r w:rsidRPr="00F56F47">
              <w:rPr>
                <w:szCs w:val="22"/>
              </w:rPr>
              <w:t>Loan Amount</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Cs w:val="22"/>
              </w:rPr>
            </w:pPr>
          </w:p>
        </w:tc>
      </w:tr>
      <w:tr w:rsidR="006C64AA" w:rsidRPr="00F56F47" w:rsidTr="000C7770">
        <w:trPr>
          <w:trHeight w:val="101"/>
          <w:jc w:val="center"/>
        </w:trPr>
        <w:tc>
          <w:tcPr>
            <w:tcW w:w="955" w:type="dxa"/>
            <w:vMerge/>
            <w:vAlign w:val="center"/>
          </w:tcPr>
          <w:p w:rsidR="006C64AA" w:rsidRPr="00F56F47" w:rsidRDefault="006C64AA" w:rsidP="00B03612">
            <w:pPr>
              <w:jc w:val="center"/>
              <w:rPr>
                <w:sz w:val="22"/>
                <w:szCs w:val="22"/>
              </w:rPr>
            </w:pPr>
          </w:p>
        </w:tc>
        <w:tc>
          <w:tcPr>
            <w:tcW w:w="999" w:type="dxa"/>
            <w:vMerge/>
            <w:vAlign w:val="center"/>
          </w:tcPr>
          <w:p w:rsidR="006C64AA" w:rsidRPr="00F56F47" w:rsidRDefault="006C64AA" w:rsidP="00B03612">
            <w:pPr>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Cs w:val="22"/>
              </w:rPr>
            </w:pPr>
            <w:r w:rsidRPr="00F56F47">
              <w:rPr>
                <w:szCs w:val="22"/>
              </w:rPr>
              <w:t>EMI Requested</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Cs w:val="22"/>
              </w:rPr>
            </w:pPr>
          </w:p>
        </w:tc>
      </w:tr>
      <w:tr w:rsidR="006C64AA" w:rsidRPr="00F56F47" w:rsidTr="000C7770">
        <w:trPr>
          <w:trHeight w:val="433"/>
          <w:jc w:val="center"/>
        </w:trPr>
        <w:tc>
          <w:tcPr>
            <w:tcW w:w="955" w:type="dxa"/>
            <w:vMerge/>
            <w:vAlign w:val="center"/>
          </w:tcPr>
          <w:p w:rsidR="006C64AA" w:rsidRPr="00F56F47" w:rsidRDefault="006C64AA" w:rsidP="00B03612">
            <w:pPr>
              <w:jc w:val="center"/>
              <w:rPr>
                <w:sz w:val="22"/>
                <w:szCs w:val="22"/>
              </w:rPr>
            </w:pPr>
          </w:p>
        </w:tc>
        <w:tc>
          <w:tcPr>
            <w:tcW w:w="999" w:type="dxa"/>
            <w:vMerge/>
            <w:vAlign w:val="center"/>
          </w:tcPr>
          <w:p w:rsidR="006C64AA" w:rsidRPr="00F56F47" w:rsidRDefault="006C64AA" w:rsidP="00B03612">
            <w:pPr>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Cs w:val="22"/>
              </w:rPr>
            </w:pPr>
            <w:r w:rsidRPr="00F56F47">
              <w:rPr>
                <w:szCs w:val="22"/>
              </w:rPr>
              <w:t>EMI Payment Date Requested</w:t>
            </w:r>
          </w:p>
        </w:tc>
        <w:tc>
          <w:tcPr>
            <w:tcW w:w="1933" w:type="dxa"/>
            <w:vAlign w:val="center"/>
          </w:tcPr>
          <w:p w:rsidR="006C64AA" w:rsidRPr="00F56F47" w:rsidRDefault="006C64AA" w:rsidP="00B03612">
            <w:pPr>
              <w:jc w:val="center"/>
              <w:rPr>
                <w:sz w:val="22"/>
                <w:szCs w:val="22"/>
              </w:rPr>
            </w:pPr>
            <w:r w:rsidRPr="00F56F47">
              <w:rPr>
                <w:sz w:val="22"/>
                <w:szCs w:val="22"/>
              </w:rPr>
              <w:t>Date</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Cs w:val="22"/>
              </w:rPr>
            </w:pPr>
          </w:p>
        </w:tc>
      </w:tr>
      <w:tr w:rsidR="006C64AA" w:rsidRPr="00F56F47" w:rsidTr="000C7770">
        <w:trPr>
          <w:trHeight w:val="159"/>
          <w:jc w:val="center"/>
        </w:trPr>
        <w:tc>
          <w:tcPr>
            <w:tcW w:w="955" w:type="dxa"/>
            <w:vMerge/>
            <w:vAlign w:val="center"/>
          </w:tcPr>
          <w:p w:rsidR="006C64AA" w:rsidRPr="00F56F47" w:rsidRDefault="006C64AA" w:rsidP="00B03612">
            <w:pPr>
              <w:jc w:val="center"/>
              <w:rPr>
                <w:sz w:val="22"/>
                <w:szCs w:val="22"/>
              </w:rPr>
            </w:pPr>
          </w:p>
        </w:tc>
        <w:tc>
          <w:tcPr>
            <w:tcW w:w="999" w:type="dxa"/>
            <w:vMerge/>
            <w:vAlign w:val="center"/>
          </w:tcPr>
          <w:p w:rsidR="006C64AA" w:rsidRPr="00F56F47" w:rsidRDefault="006C64AA" w:rsidP="00B03612">
            <w:pPr>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Cs w:val="22"/>
              </w:rPr>
            </w:pPr>
            <w:r w:rsidRPr="00F56F47">
              <w:rPr>
                <w:szCs w:val="22"/>
              </w:rPr>
              <w:t>Product Type</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Cs w:val="22"/>
              </w:rPr>
            </w:pPr>
            <w:r w:rsidRPr="00F56F47">
              <w:rPr>
                <w:szCs w:val="22"/>
              </w:rPr>
              <w:t>Working Capital, Loan Refinance, Asset Purchase, Business Development, to be auto populated based on questions above</w:t>
            </w:r>
          </w:p>
        </w:tc>
      </w:tr>
      <w:tr w:rsidR="00513C26" w:rsidRPr="00F56F47" w:rsidTr="000C7770">
        <w:trPr>
          <w:trHeight w:val="159"/>
          <w:jc w:val="center"/>
        </w:trPr>
        <w:tc>
          <w:tcPr>
            <w:tcW w:w="955" w:type="dxa"/>
            <w:vMerge w:val="restart"/>
            <w:vAlign w:val="center"/>
          </w:tcPr>
          <w:p w:rsidR="00513C26" w:rsidRPr="00F56F47" w:rsidRDefault="00513C26" w:rsidP="00B03612">
            <w:pPr>
              <w:jc w:val="center"/>
              <w:rPr>
                <w:sz w:val="22"/>
                <w:szCs w:val="22"/>
              </w:rPr>
            </w:pPr>
            <w:r>
              <w:rPr>
                <w:sz w:val="22"/>
                <w:szCs w:val="22"/>
              </w:rPr>
              <w:t>CB Check</w:t>
            </w:r>
          </w:p>
        </w:tc>
        <w:tc>
          <w:tcPr>
            <w:tcW w:w="999" w:type="dxa"/>
            <w:vMerge w:val="restart"/>
            <w:vAlign w:val="center"/>
          </w:tcPr>
          <w:p w:rsidR="00513C26" w:rsidRPr="00F56F47" w:rsidRDefault="00513C26" w:rsidP="00B03612">
            <w:pPr>
              <w:jc w:val="center"/>
              <w:rPr>
                <w:sz w:val="22"/>
                <w:szCs w:val="22"/>
              </w:rPr>
            </w:pPr>
          </w:p>
        </w:tc>
        <w:tc>
          <w:tcPr>
            <w:tcW w:w="2142" w:type="dxa"/>
            <w:vMerge w:val="restart"/>
            <w:vAlign w:val="center"/>
          </w:tcPr>
          <w:p w:rsidR="00513C26" w:rsidRPr="00F56F47" w:rsidRDefault="00513C26" w:rsidP="00B03612">
            <w:pPr>
              <w:jc w:val="center"/>
              <w:rPr>
                <w:sz w:val="22"/>
                <w:szCs w:val="22"/>
              </w:rPr>
            </w:pPr>
            <w:r>
              <w:rPr>
                <w:sz w:val="22"/>
                <w:szCs w:val="22"/>
              </w:rPr>
              <w:t>CIBIL</w:t>
            </w:r>
          </w:p>
        </w:tc>
        <w:tc>
          <w:tcPr>
            <w:tcW w:w="2493" w:type="dxa"/>
            <w:vAlign w:val="center"/>
          </w:tcPr>
          <w:p w:rsidR="00513C26" w:rsidRPr="00F56F47" w:rsidRDefault="00513C26" w:rsidP="00B03612">
            <w:pPr>
              <w:jc w:val="center"/>
              <w:rPr>
                <w:szCs w:val="22"/>
              </w:rPr>
            </w:pPr>
            <w:r>
              <w:rPr>
                <w:szCs w:val="22"/>
              </w:rPr>
              <w:t>Applicant Name</w:t>
            </w:r>
          </w:p>
        </w:tc>
        <w:tc>
          <w:tcPr>
            <w:tcW w:w="1933" w:type="dxa"/>
            <w:vAlign w:val="center"/>
          </w:tcPr>
          <w:p w:rsidR="00513C26" w:rsidRPr="00F56F47" w:rsidRDefault="00513C26" w:rsidP="00B03612">
            <w:pPr>
              <w:jc w:val="center"/>
              <w:rPr>
                <w:sz w:val="22"/>
                <w:szCs w:val="22"/>
              </w:rPr>
            </w:pPr>
            <w:r>
              <w:rPr>
                <w:sz w:val="22"/>
                <w:szCs w:val="22"/>
              </w:rPr>
              <w:t>Submit Button</w:t>
            </w:r>
          </w:p>
        </w:tc>
        <w:tc>
          <w:tcPr>
            <w:tcW w:w="857" w:type="dxa"/>
            <w:vAlign w:val="center"/>
          </w:tcPr>
          <w:p w:rsidR="00513C26" w:rsidRPr="00F56F47" w:rsidRDefault="00513C26" w:rsidP="00B03612">
            <w:pPr>
              <w:jc w:val="center"/>
              <w:rPr>
                <w:sz w:val="22"/>
                <w:szCs w:val="22"/>
              </w:rPr>
            </w:pPr>
          </w:p>
        </w:tc>
        <w:tc>
          <w:tcPr>
            <w:tcW w:w="1302" w:type="dxa"/>
            <w:vAlign w:val="center"/>
          </w:tcPr>
          <w:p w:rsidR="00513C26" w:rsidRPr="00F56F47" w:rsidRDefault="00513C26" w:rsidP="00B03612">
            <w:pPr>
              <w:jc w:val="center"/>
              <w:rPr>
                <w:sz w:val="22"/>
                <w:szCs w:val="22"/>
              </w:rPr>
            </w:pPr>
          </w:p>
        </w:tc>
        <w:tc>
          <w:tcPr>
            <w:tcW w:w="3597" w:type="dxa"/>
            <w:vAlign w:val="center"/>
          </w:tcPr>
          <w:p w:rsidR="00513C26" w:rsidRPr="00F56F47" w:rsidRDefault="00513C26" w:rsidP="00513C26">
            <w:pPr>
              <w:rPr>
                <w:szCs w:val="22"/>
              </w:rPr>
            </w:pPr>
            <w:r>
              <w:rPr>
                <w:szCs w:val="22"/>
              </w:rPr>
              <w:t>Name to be auto-populated; submit button will initiate CB Check</w:t>
            </w:r>
          </w:p>
        </w:tc>
      </w:tr>
      <w:tr w:rsidR="00513C26" w:rsidRPr="00F56F47" w:rsidTr="00290C33">
        <w:trPr>
          <w:trHeight w:val="159"/>
          <w:jc w:val="center"/>
        </w:trPr>
        <w:tc>
          <w:tcPr>
            <w:tcW w:w="955" w:type="dxa"/>
            <w:vMerge/>
            <w:vAlign w:val="center"/>
          </w:tcPr>
          <w:p w:rsidR="00513C26" w:rsidRDefault="00513C26" w:rsidP="00B03612">
            <w:pPr>
              <w:jc w:val="center"/>
              <w:rPr>
                <w:sz w:val="22"/>
                <w:szCs w:val="22"/>
              </w:rPr>
            </w:pPr>
          </w:p>
        </w:tc>
        <w:tc>
          <w:tcPr>
            <w:tcW w:w="999" w:type="dxa"/>
            <w:vMerge/>
            <w:vAlign w:val="center"/>
          </w:tcPr>
          <w:p w:rsidR="00513C26" w:rsidRPr="00F56F47" w:rsidRDefault="00513C26" w:rsidP="00B03612">
            <w:pPr>
              <w:jc w:val="center"/>
              <w:rPr>
                <w:sz w:val="22"/>
                <w:szCs w:val="22"/>
              </w:rPr>
            </w:pPr>
          </w:p>
        </w:tc>
        <w:tc>
          <w:tcPr>
            <w:tcW w:w="2142" w:type="dxa"/>
            <w:vMerge/>
            <w:vAlign w:val="center"/>
          </w:tcPr>
          <w:p w:rsidR="00513C26" w:rsidRDefault="00513C26" w:rsidP="00B03612">
            <w:pPr>
              <w:jc w:val="center"/>
              <w:rPr>
                <w:sz w:val="22"/>
                <w:szCs w:val="22"/>
              </w:rPr>
            </w:pPr>
          </w:p>
        </w:tc>
        <w:tc>
          <w:tcPr>
            <w:tcW w:w="2493" w:type="dxa"/>
            <w:vAlign w:val="center"/>
          </w:tcPr>
          <w:p w:rsidR="00513C26" w:rsidRPr="00F56F47" w:rsidRDefault="00513C26" w:rsidP="00B03612">
            <w:pPr>
              <w:jc w:val="center"/>
              <w:rPr>
                <w:szCs w:val="22"/>
              </w:rPr>
            </w:pPr>
            <w:r>
              <w:rPr>
                <w:szCs w:val="22"/>
              </w:rPr>
              <w:t>Co-Applicant Name</w:t>
            </w:r>
          </w:p>
        </w:tc>
        <w:tc>
          <w:tcPr>
            <w:tcW w:w="1933" w:type="dxa"/>
          </w:tcPr>
          <w:p w:rsidR="00513C26" w:rsidRDefault="00513C26" w:rsidP="00513C26">
            <w:pPr>
              <w:jc w:val="center"/>
            </w:pPr>
            <w:r w:rsidRPr="00901CBA">
              <w:rPr>
                <w:sz w:val="22"/>
                <w:szCs w:val="22"/>
              </w:rPr>
              <w:t>Submit Button</w:t>
            </w:r>
          </w:p>
        </w:tc>
        <w:tc>
          <w:tcPr>
            <w:tcW w:w="857" w:type="dxa"/>
            <w:vAlign w:val="center"/>
          </w:tcPr>
          <w:p w:rsidR="00513C26" w:rsidRPr="00F56F47" w:rsidRDefault="00513C26" w:rsidP="00B03612">
            <w:pPr>
              <w:jc w:val="center"/>
              <w:rPr>
                <w:sz w:val="22"/>
                <w:szCs w:val="22"/>
              </w:rPr>
            </w:pPr>
          </w:p>
        </w:tc>
        <w:tc>
          <w:tcPr>
            <w:tcW w:w="1302" w:type="dxa"/>
            <w:vAlign w:val="center"/>
          </w:tcPr>
          <w:p w:rsidR="00513C26" w:rsidRPr="00F56F47" w:rsidRDefault="00513C26" w:rsidP="00B03612">
            <w:pPr>
              <w:jc w:val="center"/>
              <w:rPr>
                <w:sz w:val="22"/>
                <w:szCs w:val="22"/>
              </w:rPr>
            </w:pPr>
          </w:p>
        </w:tc>
        <w:tc>
          <w:tcPr>
            <w:tcW w:w="3597" w:type="dxa"/>
          </w:tcPr>
          <w:p w:rsidR="00513C26" w:rsidRDefault="00513C26">
            <w:r w:rsidRPr="002947B7">
              <w:rPr>
                <w:szCs w:val="22"/>
              </w:rPr>
              <w:t>Name to be auto-populated; submit button will initiate CB Check</w:t>
            </w:r>
          </w:p>
        </w:tc>
      </w:tr>
      <w:tr w:rsidR="00513C26" w:rsidRPr="00F56F47" w:rsidTr="00290C33">
        <w:trPr>
          <w:trHeight w:val="159"/>
          <w:jc w:val="center"/>
        </w:trPr>
        <w:tc>
          <w:tcPr>
            <w:tcW w:w="955" w:type="dxa"/>
            <w:vMerge/>
            <w:vAlign w:val="center"/>
          </w:tcPr>
          <w:p w:rsidR="00513C26" w:rsidRDefault="00513C26" w:rsidP="00B03612">
            <w:pPr>
              <w:jc w:val="center"/>
              <w:rPr>
                <w:sz w:val="22"/>
                <w:szCs w:val="22"/>
              </w:rPr>
            </w:pPr>
          </w:p>
        </w:tc>
        <w:tc>
          <w:tcPr>
            <w:tcW w:w="999" w:type="dxa"/>
            <w:vMerge/>
            <w:vAlign w:val="center"/>
          </w:tcPr>
          <w:p w:rsidR="00513C26" w:rsidRPr="00F56F47" w:rsidRDefault="00513C26" w:rsidP="00B03612">
            <w:pPr>
              <w:jc w:val="center"/>
              <w:rPr>
                <w:sz w:val="22"/>
                <w:szCs w:val="22"/>
              </w:rPr>
            </w:pPr>
          </w:p>
        </w:tc>
        <w:tc>
          <w:tcPr>
            <w:tcW w:w="2142" w:type="dxa"/>
            <w:vMerge w:val="restart"/>
            <w:vAlign w:val="center"/>
          </w:tcPr>
          <w:p w:rsidR="00513C26" w:rsidRDefault="00513C26" w:rsidP="00B03612">
            <w:pPr>
              <w:jc w:val="center"/>
              <w:rPr>
                <w:sz w:val="22"/>
                <w:szCs w:val="22"/>
              </w:rPr>
            </w:pPr>
            <w:r>
              <w:rPr>
                <w:sz w:val="22"/>
                <w:szCs w:val="22"/>
              </w:rPr>
              <w:t>Highmark</w:t>
            </w:r>
          </w:p>
        </w:tc>
        <w:tc>
          <w:tcPr>
            <w:tcW w:w="2493" w:type="dxa"/>
            <w:vAlign w:val="center"/>
          </w:tcPr>
          <w:p w:rsidR="00513C26" w:rsidRDefault="00513C26" w:rsidP="00B03612">
            <w:pPr>
              <w:jc w:val="center"/>
              <w:rPr>
                <w:szCs w:val="22"/>
              </w:rPr>
            </w:pPr>
            <w:r>
              <w:rPr>
                <w:szCs w:val="22"/>
              </w:rPr>
              <w:t>Applicant  Name</w:t>
            </w:r>
          </w:p>
        </w:tc>
        <w:tc>
          <w:tcPr>
            <w:tcW w:w="1933" w:type="dxa"/>
          </w:tcPr>
          <w:p w:rsidR="00513C26" w:rsidRDefault="00513C26" w:rsidP="00513C26">
            <w:pPr>
              <w:jc w:val="center"/>
            </w:pPr>
            <w:r w:rsidRPr="00901CBA">
              <w:rPr>
                <w:sz w:val="22"/>
                <w:szCs w:val="22"/>
              </w:rPr>
              <w:t>Submit Button</w:t>
            </w:r>
          </w:p>
        </w:tc>
        <w:tc>
          <w:tcPr>
            <w:tcW w:w="857" w:type="dxa"/>
            <w:vAlign w:val="center"/>
          </w:tcPr>
          <w:p w:rsidR="00513C26" w:rsidRPr="00F56F47" w:rsidRDefault="00513C26" w:rsidP="00B03612">
            <w:pPr>
              <w:jc w:val="center"/>
              <w:rPr>
                <w:sz w:val="22"/>
                <w:szCs w:val="22"/>
              </w:rPr>
            </w:pPr>
          </w:p>
        </w:tc>
        <w:tc>
          <w:tcPr>
            <w:tcW w:w="1302" w:type="dxa"/>
            <w:vAlign w:val="center"/>
          </w:tcPr>
          <w:p w:rsidR="00513C26" w:rsidRPr="00F56F47" w:rsidRDefault="00513C26" w:rsidP="00B03612">
            <w:pPr>
              <w:jc w:val="center"/>
              <w:rPr>
                <w:sz w:val="22"/>
                <w:szCs w:val="22"/>
              </w:rPr>
            </w:pPr>
          </w:p>
        </w:tc>
        <w:tc>
          <w:tcPr>
            <w:tcW w:w="3597" w:type="dxa"/>
          </w:tcPr>
          <w:p w:rsidR="00513C26" w:rsidRDefault="00513C26">
            <w:r w:rsidRPr="002947B7">
              <w:rPr>
                <w:szCs w:val="22"/>
              </w:rPr>
              <w:t>Name to be auto-populated; submit button will initiate CB Check</w:t>
            </w:r>
          </w:p>
        </w:tc>
      </w:tr>
      <w:tr w:rsidR="00513C26" w:rsidRPr="00F56F47" w:rsidTr="00290C33">
        <w:trPr>
          <w:trHeight w:val="159"/>
          <w:jc w:val="center"/>
        </w:trPr>
        <w:tc>
          <w:tcPr>
            <w:tcW w:w="955" w:type="dxa"/>
            <w:vMerge/>
            <w:vAlign w:val="center"/>
          </w:tcPr>
          <w:p w:rsidR="00513C26" w:rsidRDefault="00513C26" w:rsidP="00B03612">
            <w:pPr>
              <w:jc w:val="center"/>
              <w:rPr>
                <w:sz w:val="22"/>
                <w:szCs w:val="22"/>
              </w:rPr>
            </w:pPr>
          </w:p>
        </w:tc>
        <w:tc>
          <w:tcPr>
            <w:tcW w:w="999" w:type="dxa"/>
            <w:vMerge/>
            <w:vAlign w:val="center"/>
          </w:tcPr>
          <w:p w:rsidR="00513C26" w:rsidRPr="00F56F47" w:rsidRDefault="00513C26" w:rsidP="00B03612">
            <w:pPr>
              <w:jc w:val="center"/>
              <w:rPr>
                <w:sz w:val="22"/>
                <w:szCs w:val="22"/>
              </w:rPr>
            </w:pPr>
          </w:p>
        </w:tc>
        <w:tc>
          <w:tcPr>
            <w:tcW w:w="2142" w:type="dxa"/>
            <w:vMerge/>
            <w:vAlign w:val="center"/>
          </w:tcPr>
          <w:p w:rsidR="00513C26" w:rsidRDefault="00513C26" w:rsidP="00B03612">
            <w:pPr>
              <w:jc w:val="center"/>
              <w:rPr>
                <w:sz w:val="22"/>
                <w:szCs w:val="22"/>
              </w:rPr>
            </w:pPr>
          </w:p>
        </w:tc>
        <w:tc>
          <w:tcPr>
            <w:tcW w:w="2493" w:type="dxa"/>
            <w:vAlign w:val="center"/>
          </w:tcPr>
          <w:p w:rsidR="00513C26" w:rsidRDefault="00513C26" w:rsidP="00B03612">
            <w:pPr>
              <w:jc w:val="center"/>
              <w:rPr>
                <w:szCs w:val="22"/>
              </w:rPr>
            </w:pPr>
            <w:r>
              <w:rPr>
                <w:szCs w:val="22"/>
              </w:rPr>
              <w:t>Co-Applicant Name</w:t>
            </w:r>
          </w:p>
        </w:tc>
        <w:tc>
          <w:tcPr>
            <w:tcW w:w="1933" w:type="dxa"/>
          </w:tcPr>
          <w:p w:rsidR="00513C26" w:rsidRDefault="00513C26" w:rsidP="00513C26">
            <w:pPr>
              <w:jc w:val="center"/>
            </w:pPr>
            <w:r w:rsidRPr="00901CBA">
              <w:rPr>
                <w:sz w:val="22"/>
                <w:szCs w:val="22"/>
              </w:rPr>
              <w:t>Submit Button</w:t>
            </w:r>
          </w:p>
        </w:tc>
        <w:tc>
          <w:tcPr>
            <w:tcW w:w="857" w:type="dxa"/>
            <w:vAlign w:val="center"/>
          </w:tcPr>
          <w:p w:rsidR="00513C26" w:rsidRPr="00F56F47" w:rsidRDefault="00513C26" w:rsidP="00B03612">
            <w:pPr>
              <w:jc w:val="center"/>
              <w:rPr>
                <w:sz w:val="22"/>
                <w:szCs w:val="22"/>
              </w:rPr>
            </w:pPr>
          </w:p>
        </w:tc>
        <w:tc>
          <w:tcPr>
            <w:tcW w:w="1302" w:type="dxa"/>
            <w:vAlign w:val="center"/>
          </w:tcPr>
          <w:p w:rsidR="00513C26" w:rsidRPr="00F56F47" w:rsidRDefault="00513C26" w:rsidP="00B03612">
            <w:pPr>
              <w:jc w:val="center"/>
              <w:rPr>
                <w:sz w:val="22"/>
                <w:szCs w:val="22"/>
              </w:rPr>
            </w:pPr>
          </w:p>
        </w:tc>
        <w:tc>
          <w:tcPr>
            <w:tcW w:w="3597" w:type="dxa"/>
          </w:tcPr>
          <w:p w:rsidR="00513C26" w:rsidRDefault="00513C26">
            <w:r w:rsidRPr="002947B7">
              <w:rPr>
                <w:szCs w:val="22"/>
              </w:rPr>
              <w:t>Name to be auto-populated; submit button will initiate CB Check</w:t>
            </w:r>
          </w:p>
        </w:tc>
      </w:tr>
    </w:tbl>
    <w:p w:rsidR="00C66B59" w:rsidRPr="00F56F47" w:rsidRDefault="00C66B59" w:rsidP="00C66B59">
      <w:pPr>
        <w:sectPr w:rsidR="00C66B59" w:rsidRPr="00F56F47" w:rsidSect="000C7770">
          <w:pgSz w:w="16838" w:h="11899" w:orient="landscape"/>
          <w:pgMar w:top="720" w:right="720" w:bottom="1134" w:left="1134" w:header="1560" w:footer="567" w:gutter="0"/>
          <w:cols w:space="720"/>
          <w:docGrid w:linePitch="360"/>
        </w:sectPr>
      </w:pPr>
    </w:p>
    <w:p w:rsidR="00C66B59" w:rsidRPr="00F56F47" w:rsidRDefault="00C66B59" w:rsidP="00C66B59">
      <w:pPr>
        <w:jc w:val="both"/>
      </w:pPr>
    </w:p>
    <w:p w:rsidR="00C66B59" w:rsidRPr="00F56F47" w:rsidRDefault="00C66B59" w:rsidP="00C66B59">
      <w:pPr>
        <w:ind w:left="1080"/>
      </w:pPr>
    </w:p>
    <w:p w:rsidR="00C66B59" w:rsidRPr="00F56F47" w:rsidRDefault="00C66B59" w:rsidP="00C66B59">
      <w:pPr>
        <w:ind w:left="1080"/>
        <w:rPr>
          <w:rFonts w:eastAsia="Calibri"/>
          <w:b/>
          <w:sz w:val="24"/>
          <w:szCs w:val="28"/>
          <w:lang w:val="en-IN"/>
        </w:rPr>
      </w:pPr>
      <w:r w:rsidRPr="00F56F47">
        <w:rPr>
          <w:rFonts w:eastAsia="Calibri"/>
          <w:b/>
          <w:sz w:val="24"/>
          <w:szCs w:val="28"/>
          <w:lang w:val="en-IN"/>
        </w:rPr>
        <w:t>Business Type- Manufacturing</w:t>
      </w:r>
    </w:p>
    <w:tbl>
      <w:tblPr>
        <w:tblW w:w="5000" w:type="pct"/>
        <w:jc w:val="center"/>
        <w:tblInd w:w="534" w:type="dxa"/>
        <w:tblLook w:val="04A0" w:firstRow="1" w:lastRow="0" w:firstColumn="1" w:lastColumn="0" w:noHBand="0" w:noVBand="1"/>
      </w:tblPr>
      <w:tblGrid>
        <w:gridCol w:w="1721"/>
        <w:gridCol w:w="1824"/>
        <w:gridCol w:w="2162"/>
        <w:gridCol w:w="4554"/>
      </w:tblGrid>
      <w:tr w:rsidR="00C66B59" w:rsidRPr="00F56F47" w:rsidTr="00B03612">
        <w:trPr>
          <w:trHeight w:val="600"/>
          <w:jc w:val="center"/>
        </w:trPr>
        <w:tc>
          <w:tcPr>
            <w:tcW w:w="84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66B59" w:rsidRPr="00F56F47" w:rsidRDefault="00C66B59" w:rsidP="00B03612">
            <w:pPr>
              <w:rPr>
                <w:b/>
                <w:color w:val="000000"/>
                <w:sz w:val="22"/>
                <w:szCs w:val="22"/>
                <w:lang w:val="en-GB" w:eastAsia="en-GB"/>
              </w:rPr>
            </w:pPr>
            <w:r w:rsidRPr="00F56F47">
              <w:rPr>
                <w:b/>
                <w:color w:val="000000"/>
                <w:sz w:val="22"/>
                <w:szCs w:val="22"/>
                <w:lang w:val="en-GB" w:eastAsia="en-GB"/>
              </w:rPr>
              <w:t>Business Type</w:t>
            </w:r>
          </w:p>
        </w:tc>
        <w:tc>
          <w:tcPr>
            <w:tcW w:w="864" w:type="pct"/>
            <w:tcBorders>
              <w:top w:val="single" w:sz="4" w:space="0" w:color="auto"/>
              <w:left w:val="nil"/>
              <w:bottom w:val="single" w:sz="4" w:space="0" w:color="auto"/>
              <w:right w:val="single" w:sz="4" w:space="0" w:color="auto"/>
            </w:tcBorders>
            <w:shd w:val="clear" w:color="auto" w:fill="auto"/>
            <w:noWrap/>
            <w:vAlign w:val="center"/>
            <w:hideMark/>
          </w:tcPr>
          <w:p w:rsidR="00C66B59" w:rsidRPr="00F56F47" w:rsidRDefault="00C66B59" w:rsidP="00B03612">
            <w:pPr>
              <w:rPr>
                <w:b/>
                <w:color w:val="000000"/>
                <w:sz w:val="22"/>
                <w:szCs w:val="22"/>
                <w:lang w:val="en-GB" w:eastAsia="en-GB"/>
              </w:rPr>
            </w:pPr>
            <w:r w:rsidRPr="00F56F47">
              <w:rPr>
                <w:b/>
                <w:color w:val="000000"/>
                <w:sz w:val="22"/>
                <w:szCs w:val="22"/>
                <w:lang w:val="en-GB" w:eastAsia="en-GB"/>
              </w:rPr>
              <w:t>Business Activity</w:t>
            </w:r>
          </w:p>
        </w:tc>
        <w:tc>
          <w:tcPr>
            <w:tcW w:w="1062" w:type="pct"/>
            <w:tcBorders>
              <w:top w:val="single" w:sz="4" w:space="0" w:color="auto"/>
              <w:left w:val="nil"/>
              <w:bottom w:val="single" w:sz="4" w:space="0" w:color="auto"/>
              <w:right w:val="single" w:sz="4" w:space="0" w:color="auto"/>
            </w:tcBorders>
            <w:shd w:val="clear" w:color="auto" w:fill="auto"/>
            <w:noWrap/>
            <w:vAlign w:val="center"/>
            <w:hideMark/>
          </w:tcPr>
          <w:p w:rsidR="00C66B59" w:rsidRPr="00F56F47" w:rsidRDefault="00C66B59" w:rsidP="00B03612">
            <w:pPr>
              <w:rPr>
                <w:b/>
                <w:color w:val="000000"/>
                <w:sz w:val="22"/>
                <w:szCs w:val="22"/>
                <w:lang w:val="en-GB" w:eastAsia="en-GB"/>
              </w:rPr>
            </w:pPr>
            <w:r w:rsidRPr="00F56F47">
              <w:rPr>
                <w:b/>
                <w:color w:val="000000"/>
                <w:sz w:val="22"/>
                <w:szCs w:val="22"/>
                <w:lang w:val="en-GB" w:eastAsia="en-GB"/>
              </w:rPr>
              <w:t>Business Sector</w:t>
            </w:r>
          </w:p>
        </w:tc>
        <w:tc>
          <w:tcPr>
            <w:tcW w:w="2227" w:type="pct"/>
            <w:tcBorders>
              <w:top w:val="single" w:sz="4" w:space="0" w:color="auto"/>
              <w:left w:val="nil"/>
              <w:bottom w:val="single" w:sz="4" w:space="0" w:color="auto"/>
              <w:right w:val="single" w:sz="4" w:space="0" w:color="auto"/>
            </w:tcBorders>
            <w:shd w:val="clear" w:color="auto" w:fill="auto"/>
            <w:vAlign w:val="center"/>
            <w:hideMark/>
          </w:tcPr>
          <w:p w:rsidR="00C66B59" w:rsidRPr="00F56F47" w:rsidRDefault="00C66B59" w:rsidP="00B03612">
            <w:pPr>
              <w:rPr>
                <w:b/>
                <w:color w:val="000000"/>
                <w:sz w:val="22"/>
                <w:szCs w:val="22"/>
                <w:lang w:val="en-GB" w:eastAsia="en-GB"/>
              </w:rPr>
            </w:pPr>
            <w:r w:rsidRPr="00F56F47">
              <w:rPr>
                <w:b/>
                <w:color w:val="000000"/>
                <w:sz w:val="22"/>
                <w:szCs w:val="22"/>
                <w:lang w:val="en-GB" w:eastAsia="en-GB"/>
              </w:rPr>
              <w:t>Business Sub Sector</w:t>
            </w:r>
          </w:p>
        </w:tc>
      </w:tr>
      <w:tr w:rsidR="00C66B59" w:rsidRPr="00F56F47" w:rsidTr="00B03612">
        <w:trPr>
          <w:trHeight w:val="421"/>
          <w:jc w:val="center"/>
        </w:trPr>
        <w:tc>
          <w:tcPr>
            <w:tcW w:w="847" w:type="pct"/>
            <w:tcBorders>
              <w:top w:val="nil"/>
              <w:left w:val="single" w:sz="4" w:space="0" w:color="auto"/>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Manufacturing</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Sales</w:t>
            </w:r>
          </w:p>
        </w:tc>
        <w:tc>
          <w:tcPr>
            <w:tcW w:w="1062" w:type="pct"/>
            <w:tcBorders>
              <w:top w:val="nil"/>
              <w:left w:val="nil"/>
              <w:bottom w:val="single" w:sz="4" w:space="0" w:color="auto"/>
              <w:right w:val="nil"/>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Machine  Components</w:t>
            </w:r>
          </w:p>
        </w:tc>
        <w:tc>
          <w:tcPr>
            <w:tcW w:w="222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Job Work</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Agriculture Machinery</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Job work &amp; Sales</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Satellite Equipment</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Construction Equipment</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Textile Machinery</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Plastics Machinery</w:t>
            </w:r>
          </w:p>
        </w:tc>
      </w:tr>
      <w:tr w:rsidR="00C66B59" w:rsidRPr="00F56F47" w:rsidTr="00B03612">
        <w:trPr>
          <w:trHeight w:val="279"/>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Chemical Processing Machinery</w:t>
            </w:r>
          </w:p>
        </w:tc>
      </w:tr>
      <w:tr w:rsidR="00C66B59" w:rsidRPr="00F56F47" w:rsidTr="00B03612">
        <w:trPr>
          <w:trHeight w:val="283"/>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Paper &amp; Paperboard making machinery</w:t>
            </w:r>
          </w:p>
        </w:tc>
      </w:tr>
      <w:tr w:rsidR="00C66B59" w:rsidRPr="00F56F47" w:rsidTr="00B03612">
        <w:trPr>
          <w:trHeight w:val="274"/>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Food Manufacturing Machinery</w:t>
            </w:r>
          </w:p>
        </w:tc>
      </w:tr>
      <w:tr w:rsidR="00C66B59" w:rsidRPr="00F56F47" w:rsidTr="00B03612">
        <w:trPr>
          <w:trHeight w:val="264"/>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Semi-conductor Machinery</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Wire Cutting Machinery</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Automation Machinery</w:t>
            </w:r>
          </w:p>
        </w:tc>
      </w:tr>
      <w:tr w:rsidR="00C66B59" w:rsidRPr="00F56F47" w:rsidTr="00B03612">
        <w:trPr>
          <w:trHeight w:val="234"/>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Special Purpose Machinery</w:t>
            </w:r>
          </w:p>
        </w:tc>
      </w:tr>
      <w:tr w:rsidR="00C66B59" w:rsidRPr="00F56F47" w:rsidTr="00B03612">
        <w:trPr>
          <w:trHeight w:val="252"/>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Aircraft/Defence Machines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Air-conditioning/Heating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xml:space="preserve">Elevator/Conveyor  </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Ovens/Furnaces</w:t>
            </w:r>
          </w:p>
        </w:tc>
      </w:tr>
      <w:tr w:rsidR="00C66B59" w:rsidRPr="00F56F47" w:rsidTr="00B03612">
        <w:trPr>
          <w:trHeight w:val="325"/>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Office Machinery/Equipment</w:t>
            </w:r>
          </w:p>
        </w:tc>
      </w:tr>
      <w:tr w:rsidR="00C66B59" w:rsidRPr="00F56F47" w:rsidTr="00B03612">
        <w:trPr>
          <w:trHeight w:val="274"/>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Pumps/Compressors/Valves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Power Equipment</w:t>
            </w:r>
          </w:p>
        </w:tc>
      </w:tr>
      <w:tr w:rsidR="00C66B59" w:rsidRPr="00F56F47" w:rsidTr="00B03612">
        <w:trPr>
          <w:trHeight w:val="254"/>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General Purpose Machinery</w:t>
            </w:r>
          </w:p>
        </w:tc>
      </w:tr>
      <w:tr w:rsidR="00C66B59" w:rsidRPr="00F56F47" w:rsidTr="00B03612">
        <w:trPr>
          <w:trHeight w:val="129"/>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Auto Components</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2-Wheelers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4-Wheelers</w:t>
            </w:r>
          </w:p>
        </w:tc>
      </w:tr>
      <w:tr w:rsidR="00C66B59" w:rsidRPr="00F56F47" w:rsidTr="00B03612">
        <w:trPr>
          <w:trHeight w:val="473"/>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Light Commercial Vehicles (utility trucks, pickups, etc.)</w:t>
            </w:r>
          </w:p>
        </w:tc>
      </w:tr>
      <w:tr w:rsidR="00C66B59" w:rsidRPr="00F56F47" w:rsidTr="00B03612">
        <w:trPr>
          <w:trHeight w:val="292"/>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Heavy Commercial Vehicles (Trucks/Lorries)</w:t>
            </w:r>
          </w:p>
        </w:tc>
      </w:tr>
      <w:tr w:rsidR="00C66B59" w:rsidRPr="00F56F47" w:rsidTr="00B03612">
        <w:trPr>
          <w:trHeight w:val="281"/>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Passenger Vehicles (Vans, Buses)</w:t>
            </w:r>
          </w:p>
        </w:tc>
      </w:tr>
      <w:tr w:rsidR="00C66B59" w:rsidRPr="00F56F47" w:rsidTr="00B03612">
        <w:trPr>
          <w:trHeight w:val="258"/>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Agriculture Vehicles (Tractors, Tillers)</w:t>
            </w:r>
          </w:p>
        </w:tc>
      </w:tr>
      <w:tr w:rsidR="00C66B59" w:rsidRPr="00F56F47" w:rsidTr="00B03612">
        <w:trPr>
          <w:trHeight w:val="559"/>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Construction Vehicles (Bobcats, Loaders, Compactors, Drillers, Earth-moving, etc.)</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Fabrication</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Welding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Tool &amp; Dies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Food Products</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Dairy Products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Beverage</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Oils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Grain Mills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Animal Feed</w:t>
            </w:r>
          </w:p>
        </w:tc>
      </w:tr>
      <w:tr w:rsidR="00C66B59" w:rsidRPr="00F56F47" w:rsidTr="00B03612">
        <w:trPr>
          <w:trHeight w:val="23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Processing/Preserving meat, fish, vegetables</w:t>
            </w:r>
          </w:p>
        </w:tc>
      </w:tr>
      <w:tr w:rsidR="00C66B59" w:rsidRPr="00F56F47" w:rsidTr="00B03612">
        <w:trPr>
          <w:trHeight w:val="248"/>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Starch and Starch Products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Bakery Goods</w:t>
            </w:r>
          </w:p>
        </w:tc>
      </w:tr>
      <w:tr w:rsidR="00C66B59" w:rsidRPr="00F56F47" w:rsidTr="00B03612">
        <w:trPr>
          <w:trHeight w:val="218"/>
          <w:jc w:val="center"/>
        </w:trPr>
        <w:tc>
          <w:tcPr>
            <w:tcW w:w="847" w:type="pct"/>
            <w:tcBorders>
              <w:top w:val="nil"/>
              <w:left w:val="single" w:sz="4" w:space="0" w:color="auto"/>
              <w:bottom w:val="single" w:sz="2"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2"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2"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2"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Prepared Meals &amp; Dishes</w:t>
            </w:r>
          </w:p>
        </w:tc>
      </w:tr>
      <w:tr w:rsidR="00C66B59" w:rsidRPr="00F56F47" w:rsidTr="00B03612">
        <w:trPr>
          <w:trHeight w:val="300"/>
          <w:jc w:val="center"/>
        </w:trPr>
        <w:tc>
          <w:tcPr>
            <w:tcW w:w="847" w:type="pct"/>
            <w:tcBorders>
              <w:top w:val="single" w:sz="2" w:space="0" w:color="auto"/>
              <w:left w:val="single" w:sz="2" w:space="0" w:color="auto"/>
              <w:bottom w:val="single" w:sz="2" w:space="0" w:color="auto"/>
              <w:right w:val="single" w:sz="2"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lastRenderedPageBreak/>
              <w:t> </w:t>
            </w:r>
          </w:p>
        </w:tc>
        <w:tc>
          <w:tcPr>
            <w:tcW w:w="864" w:type="pct"/>
            <w:tcBorders>
              <w:top w:val="single" w:sz="2" w:space="0" w:color="auto"/>
              <w:left w:val="single" w:sz="2" w:space="0" w:color="auto"/>
              <w:bottom w:val="single" w:sz="2" w:space="0" w:color="auto"/>
              <w:right w:val="single" w:sz="2"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single" w:sz="2" w:space="0" w:color="auto"/>
              <w:left w:val="single" w:sz="2" w:space="0" w:color="auto"/>
              <w:bottom w:val="single" w:sz="2" w:space="0" w:color="auto"/>
              <w:right w:val="single" w:sz="2"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Leather</w:t>
            </w:r>
          </w:p>
        </w:tc>
        <w:tc>
          <w:tcPr>
            <w:tcW w:w="2227" w:type="pct"/>
            <w:tcBorders>
              <w:top w:val="single" w:sz="2" w:space="0" w:color="auto"/>
              <w:left w:val="single" w:sz="2" w:space="0" w:color="auto"/>
              <w:bottom w:val="single" w:sz="2" w:space="0" w:color="auto"/>
              <w:right w:val="single" w:sz="2"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Tanning &amp; Dyeing</w:t>
            </w:r>
          </w:p>
        </w:tc>
      </w:tr>
      <w:tr w:rsidR="00C66B59" w:rsidRPr="00F56F47" w:rsidTr="00B03612">
        <w:trPr>
          <w:trHeight w:val="300"/>
          <w:jc w:val="center"/>
        </w:trPr>
        <w:tc>
          <w:tcPr>
            <w:tcW w:w="847" w:type="pct"/>
            <w:tcBorders>
              <w:top w:val="single" w:sz="2" w:space="0" w:color="auto"/>
              <w:left w:val="single" w:sz="2" w:space="0" w:color="auto"/>
              <w:bottom w:val="single" w:sz="2" w:space="0" w:color="auto"/>
              <w:right w:val="single" w:sz="2"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single" w:sz="2" w:space="0" w:color="auto"/>
              <w:left w:val="single" w:sz="2" w:space="0" w:color="auto"/>
              <w:bottom w:val="single" w:sz="2" w:space="0" w:color="auto"/>
              <w:right w:val="single" w:sz="2"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single" w:sz="2" w:space="0" w:color="auto"/>
              <w:left w:val="single" w:sz="2" w:space="0" w:color="auto"/>
              <w:bottom w:val="single" w:sz="2" w:space="0" w:color="auto"/>
              <w:right w:val="single" w:sz="2"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single" w:sz="2" w:space="0" w:color="auto"/>
              <w:left w:val="single" w:sz="2" w:space="0" w:color="auto"/>
              <w:bottom w:val="single" w:sz="2" w:space="0" w:color="auto"/>
              <w:right w:val="single" w:sz="2"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Footwear</w:t>
            </w:r>
          </w:p>
        </w:tc>
      </w:tr>
      <w:tr w:rsidR="00C66B59" w:rsidRPr="00F56F47" w:rsidTr="00B03612">
        <w:trPr>
          <w:trHeight w:val="300"/>
          <w:jc w:val="center"/>
        </w:trPr>
        <w:tc>
          <w:tcPr>
            <w:tcW w:w="847" w:type="pct"/>
            <w:tcBorders>
              <w:top w:val="single" w:sz="2" w:space="0" w:color="auto"/>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single" w:sz="2" w:space="0" w:color="auto"/>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single" w:sz="2" w:space="0" w:color="auto"/>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single" w:sz="2" w:space="0" w:color="auto"/>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Luggage</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Handbags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Wood</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Sawmill</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Wood Materials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Furniture</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Household goods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Textiles</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Spinning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Weaving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Bleaching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Dyeing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Dressing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Drying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Steaming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Shrinking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Printing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Apparel</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Knitwear</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Ethnic Wear</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Western Wear</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Underwear</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Paper</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Paper Recycling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Pulp making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Paper &amp; Paper Rolls</w:t>
            </w:r>
          </w:p>
        </w:tc>
      </w:tr>
      <w:tr w:rsidR="00C66B59" w:rsidRPr="00F56F47" w:rsidTr="00B03612">
        <w:trPr>
          <w:trHeight w:val="296"/>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xml:space="preserve">Paper Products (cups, plates, toys, </w:t>
            </w:r>
            <w:proofErr w:type="spellStart"/>
            <w:r w:rsidRPr="00F56F47">
              <w:rPr>
                <w:color w:val="000000"/>
                <w:sz w:val="22"/>
                <w:szCs w:val="22"/>
                <w:lang w:val="en-GB" w:eastAsia="en-GB"/>
              </w:rPr>
              <w:t>etc</w:t>
            </w:r>
            <w:proofErr w:type="spellEnd"/>
            <w:r w:rsidRPr="00F56F47">
              <w:rPr>
                <w:color w:val="000000"/>
                <w:sz w:val="22"/>
                <w:szCs w:val="22"/>
                <w:lang w:val="en-GB" w:eastAsia="en-GB"/>
              </w:rPr>
              <w:t>)</w:t>
            </w:r>
          </w:p>
        </w:tc>
      </w:tr>
      <w:tr w:rsidR="00C66B59" w:rsidRPr="00F56F47" w:rsidTr="00B03612">
        <w:trPr>
          <w:trHeight w:val="271"/>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Cardboard Paper Products</w:t>
            </w:r>
          </w:p>
        </w:tc>
      </w:tr>
      <w:tr w:rsidR="00C66B59" w:rsidRPr="00F56F47" w:rsidTr="00B03612">
        <w:trPr>
          <w:trHeight w:val="29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Corrugated Paper Products</w:t>
            </w:r>
          </w:p>
        </w:tc>
      </w:tr>
      <w:tr w:rsidR="00C66B59" w:rsidRPr="00F56F47" w:rsidTr="00B03612">
        <w:trPr>
          <w:trHeight w:val="265"/>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Carbon Paper &amp; Stationary Items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Printing</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Packaging Printing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Publication Printing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Commercial Printing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Plastics</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Plastic Recycling</w:t>
            </w:r>
          </w:p>
        </w:tc>
      </w:tr>
      <w:tr w:rsidR="00C66B59" w:rsidRPr="00F56F47" w:rsidTr="00B03612">
        <w:trPr>
          <w:trHeight w:val="315"/>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Industrial Injection Moulding</w:t>
            </w:r>
          </w:p>
        </w:tc>
      </w:tr>
      <w:tr w:rsidR="00C66B59" w:rsidRPr="00F56F47" w:rsidTr="00B03612">
        <w:trPr>
          <w:trHeight w:val="264"/>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Household Injection Moulding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Plastic Sheets and Films</w:t>
            </w:r>
          </w:p>
        </w:tc>
      </w:tr>
      <w:tr w:rsidR="00C66B59" w:rsidRPr="00F56F47" w:rsidTr="00B03612">
        <w:trPr>
          <w:trHeight w:val="244"/>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Plastic Packaging (bags, boxes, cases, et)</w:t>
            </w:r>
          </w:p>
        </w:tc>
      </w:tr>
      <w:tr w:rsidR="00C66B59" w:rsidRPr="00F56F47" w:rsidTr="00B03612">
        <w:trPr>
          <w:trHeight w:val="261"/>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Optical (eye glass frames, etc.)</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Housewares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Pipes, Tubes and Fittings</w:t>
            </w:r>
          </w:p>
        </w:tc>
      </w:tr>
      <w:tr w:rsidR="00C66B59" w:rsidRPr="00F56F47" w:rsidTr="00B03612">
        <w:trPr>
          <w:trHeight w:val="232"/>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Other Plastic Moulding &amp; Extrusion</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Plastic Furniture</w:t>
            </w:r>
          </w:p>
        </w:tc>
      </w:tr>
      <w:tr w:rsidR="00C66B59" w:rsidRPr="00F56F47" w:rsidTr="00B03612">
        <w:trPr>
          <w:trHeight w:val="226"/>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Medical &amp; Dental Appliances</w:t>
            </w:r>
          </w:p>
        </w:tc>
      </w:tr>
      <w:tr w:rsidR="00C66B59" w:rsidRPr="00F56F47" w:rsidTr="00B03612">
        <w:trPr>
          <w:trHeight w:val="23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Games &amp; Toys</w:t>
            </w:r>
          </w:p>
        </w:tc>
      </w:tr>
      <w:tr w:rsidR="00C66B59" w:rsidRPr="00F56F47" w:rsidTr="00B03612">
        <w:trPr>
          <w:trHeight w:val="262"/>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xml:space="preserve">Writing (pens, desk stuff, </w:t>
            </w:r>
            <w:proofErr w:type="spellStart"/>
            <w:r w:rsidRPr="00F56F47">
              <w:rPr>
                <w:color w:val="000000"/>
                <w:sz w:val="22"/>
                <w:szCs w:val="22"/>
                <w:lang w:val="en-GB" w:eastAsia="en-GB"/>
              </w:rPr>
              <w:t>etc</w:t>
            </w:r>
            <w:proofErr w:type="spellEnd"/>
            <w:r w:rsidRPr="00F56F47">
              <w:rPr>
                <w:color w:val="000000"/>
                <w:sz w:val="22"/>
                <w:szCs w:val="22"/>
                <w:lang w:val="en-GB" w:eastAsia="en-GB"/>
              </w:rPr>
              <w:t>)</w:t>
            </w:r>
          </w:p>
        </w:tc>
      </w:tr>
      <w:tr w:rsidR="00C66B59" w:rsidRPr="00F56F47" w:rsidTr="00B03612">
        <w:trPr>
          <w:trHeight w:val="279"/>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xml:space="preserve">Sanitary (tubs, basins, </w:t>
            </w:r>
            <w:proofErr w:type="spellStart"/>
            <w:r w:rsidRPr="00F56F47">
              <w:rPr>
                <w:color w:val="000000"/>
                <w:sz w:val="22"/>
                <w:szCs w:val="22"/>
                <w:lang w:val="en-GB" w:eastAsia="en-GB"/>
              </w:rPr>
              <w:t>etc</w:t>
            </w:r>
            <w:proofErr w:type="spellEnd"/>
            <w:r w:rsidRPr="00F56F47">
              <w:rPr>
                <w:color w:val="000000"/>
                <w:sz w:val="22"/>
                <w:szCs w:val="22"/>
                <w:lang w:val="en-GB" w:eastAsia="en-GB"/>
              </w:rPr>
              <w:t>)</w:t>
            </w:r>
          </w:p>
        </w:tc>
      </w:tr>
      <w:tr w:rsidR="00C66B59" w:rsidRPr="00F56F47" w:rsidTr="00B03612">
        <w:trPr>
          <w:trHeight w:val="218"/>
          <w:jc w:val="center"/>
        </w:trPr>
        <w:tc>
          <w:tcPr>
            <w:tcW w:w="847" w:type="pct"/>
            <w:tcBorders>
              <w:top w:val="nil"/>
              <w:left w:val="single" w:sz="4" w:space="0" w:color="auto"/>
              <w:bottom w:val="single" w:sz="2"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2"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2"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2"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xml:space="preserve">Travel Goods (luggage, bags, </w:t>
            </w:r>
            <w:proofErr w:type="spellStart"/>
            <w:r w:rsidRPr="00F56F47">
              <w:rPr>
                <w:color w:val="000000"/>
                <w:sz w:val="22"/>
                <w:szCs w:val="22"/>
                <w:lang w:val="en-GB" w:eastAsia="en-GB"/>
              </w:rPr>
              <w:t>etc</w:t>
            </w:r>
            <w:proofErr w:type="spellEnd"/>
            <w:r w:rsidRPr="00F56F47">
              <w:rPr>
                <w:color w:val="000000"/>
                <w:sz w:val="22"/>
                <w:szCs w:val="22"/>
                <w:lang w:val="en-GB" w:eastAsia="en-GB"/>
              </w:rPr>
              <w:t>)</w:t>
            </w:r>
          </w:p>
        </w:tc>
      </w:tr>
      <w:tr w:rsidR="00C66B59" w:rsidRPr="00F56F47" w:rsidTr="00B03612">
        <w:trPr>
          <w:trHeight w:val="300"/>
          <w:jc w:val="center"/>
        </w:trPr>
        <w:tc>
          <w:tcPr>
            <w:tcW w:w="847" w:type="pct"/>
            <w:tcBorders>
              <w:top w:val="single" w:sz="2" w:space="0" w:color="auto"/>
              <w:left w:val="single" w:sz="2" w:space="0" w:color="auto"/>
              <w:bottom w:val="single" w:sz="2" w:space="0" w:color="auto"/>
              <w:right w:val="single" w:sz="2"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lastRenderedPageBreak/>
              <w:t> </w:t>
            </w:r>
          </w:p>
        </w:tc>
        <w:tc>
          <w:tcPr>
            <w:tcW w:w="864" w:type="pct"/>
            <w:tcBorders>
              <w:top w:val="single" w:sz="2" w:space="0" w:color="auto"/>
              <w:left w:val="single" w:sz="2" w:space="0" w:color="auto"/>
              <w:bottom w:val="single" w:sz="2" w:space="0" w:color="auto"/>
              <w:right w:val="single" w:sz="2"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single" w:sz="2" w:space="0" w:color="auto"/>
              <w:left w:val="single" w:sz="2" w:space="0" w:color="auto"/>
              <w:bottom w:val="single" w:sz="2" w:space="0" w:color="auto"/>
              <w:right w:val="single" w:sz="2"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Electronics</w:t>
            </w:r>
          </w:p>
        </w:tc>
        <w:tc>
          <w:tcPr>
            <w:tcW w:w="2227" w:type="pct"/>
            <w:tcBorders>
              <w:top w:val="single" w:sz="2" w:space="0" w:color="auto"/>
              <w:left w:val="single" w:sz="2" w:space="0" w:color="auto"/>
              <w:bottom w:val="single" w:sz="2" w:space="0" w:color="auto"/>
              <w:right w:val="single" w:sz="2"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Electronic Components</w:t>
            </w:r>
          </w:p>
        </w:tc>
      </w:tr>
      <w:tr w:rsidR="00C66B59" w:rsidRPr="00F56F47" w:rsidTr="00B03612">
        <w:trPr>
          <w:trHeight w:val="300"/>
          <w:jc w:val="center"/>
        </w:trPr>
        <w:tc>
          <w:tcPr>
            <w:tcW w:w="847" w:type="pct"/>
            <w:tcBorders>
              <w:top w:val="single" w:sz="2" w:space="0" w:color="auto"/>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single" w:sz="2" w:space="0" w:color="auto"/>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single" w:sz="2" w:space="0" w:color="auto"/>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single" w:sz="2" w:space="0" w:color="auto"/>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Computer Components</w:t>
            </w:r>
          </w:p>
        </w:tc>
      </w:tr>
      <w:tr w:rsidR="00C66B59" w:rsidRPr="00F56F47" w:rsidTr="00B03612">
        <w:trPr>
          <w:trHeight w:val="312"/>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Communication Equipment</w:t>
            </w:r>
          </w:p>
        </w:tc>
      </w:tr>
      <w:tr w:rsidR="00C66B59" w:rsidRPr="00F56F47" w:rsidTr="00B03612">
        <w:trPr>
          <w:trHeight w:val="273"/>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Measuring &amp; Testing Equipment</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Optical Instruments</w:t>
            </w:r>
          </w:p>
        </w:tc>
      </w:tr>
      <w:tr w:rsidR="00C66B59" w:rsidRPr="00F56F47" w:rsidTr="00B03612">
        <w:trPr>
          <w:trHeight w:val="239"/>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Electro-medical Equipment</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Electrical</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Control Panels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Motors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Generators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Batteries/Accumulators</w:t>
            </w:r>
          </w:p>
        </w:tc>
      </w:tr>
      <w:tr w:rsidR="00C66B59" w:rsidRPr="00F56F47" w:rsidTr="00B03612">
        <w:trPr>
          <w:trHeight w:val="304"/>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Wiring and Wiring Devices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Lighting Equipment</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Domestic Appliances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Medical Equipment</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Medical Instruments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Dental Instruments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Hospital Equipment</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Chemicals</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Basic Chemicals</w:t>
            </w:r>
          </w:p>
        </w:tc>
      </w:tr>
      <w:tr w:rsidR="00C66B59" w:rsidRPr="00F56F47" w:rsidTr="00B03612">
        <w:trPr>
          <w:trHeight w:val="25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Fertilizers &amp; Nitrogen Compounds</w:t>
            </w:r>
          </w:p>
        </w:tc>
      </w:tr>
      <w:tr w:rsidR="00C66B59" w:rsidRPr="00F56F47" w:rsidTr="00B03612">
        <w:trPr>
          <w:trHeight w:val="267"/>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Plastics &amp; Synthetic Rubber</w:t>
            </w:r>
          </w:p>
        </w:tc>
      </w:tr>
      <w:tr w:rsidR="00C66B59" w:rsidRPr="00F56F47" w:rsidTr="00B03612">
        <w:trPr>
          <w:trHeight w:val="286"/>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Pesticides &amp; Agro-chemicals</w:t>
            </w:r>
          </w:p>
        </w:tc>
      </w:tr>
      <w:tr w:rsidR="00C66B59" w:rsidRPr="00F56F47" w:rsidTr="00B03612">
        <w:trPr>
          <w:trHeight w:val="261"/>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Paints, Varnishes, Coatings, Enamels &amp; Lacquer</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Soap &amp; Detergents</w:t>
            </w:r>
          </w:p>
        </w:tc>
      </w:tr>
      <w:tr w:rsidR="00C66B59" w:rsidRPr="00F56F47" w:rsidTr="00B03612">
        <w:trPr>
          <w:trHeight w:val="241"/>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Pharmaceuticals</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Antibiotics, Serums, Vitamins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Ayurvedic Preparations</w:t>
            </w:r>
          </w:p>
        </w:tc>
      </w:tr>
      <w:tr w:rsidR="00C66B59" w:rsidRPr="00F56F47" w:rsidTr="00B03612">
        <w:trPr>
          <w:trHeight w:val="249"/>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Homeopathic Preparations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Veterinary Preparations</w:t>
            </w:r>
          </w:p>
        </w:tc>
      </w:tr>
      <w:tr w:rsidR="00C66B59" w:rsidRPr="00F56F47" w:rsidTr="00B03612">
        <w:trPr>
          <w:trHeight w:val="243"/>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Gauze, Bandages, Dressings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Rubber</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Rubber Tyres and Tubes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Tyre and Tube Repair</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Elastic Fabrics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Footwear</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Glues &amp; Adhesives</w:t>
            </w:r>
          </w:p>
        </w:tc>
      </w:tr>
      <w:tr w:rsidR="00C66B59" w:rsidRPr="00F56F47" w:rsidTr="00B03612">
        <w:trPr>
          <w:trHeight w:val="27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Rubber Sports Equipment</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Boats &amp; Rafts</w:t>
            </w:r>
          </w:p>
        </w:tc>
      </w:tr>
      <w:tr w:rsidR="00C66B59" w:rsidRPr="00F56F47" w:rsidTr="00295D20">
        <w:trPr>
          <w:trHeight w:val="25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Games &amp; Toys &amp; Balloons</w:t>
            </w:r>
          </w:p>
        </w:tc>
      </w:tr>
      <w:tr w:rsidR="00C66B59" w:rsidRPr="00F56F47" w:rsidTr="00295D20">
        <w:trPr>
          <w:trHeight w:val="267"/>
          <w:jc w:val="center"/>
        </w:trPr>
        <w:tc>
          <w:tcPr>
            <w:tcW w:w="84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Rubber Fittings (plates, sheets, rods, hoses)</w:t>
            </w:r>
          </w:p>
        </w:tc>
      </w:tr>
      <w:tr w:rsidR="00295D20" w:rsidRPr="00F56F47" w:rsidTr="00295D20">
        <w:trPr>
          <w:trHeight w:val="267"/>
          <w:jc w:val="center"/>
        </w:trPr>
        <w:tc>
          <w:tcPr>
            <w:tcW w:w="8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295D20" w:rsidRPr="00F56F47" w:rsidRDefault="00295D20" w:rsidP="00B03612">
            <w:pPr>
              <w:rPr>
                <w:color w:val="000000"/>
                <w:sz w:val="22"/>
                <w:szCs w:val="22"/>
                <w:lang w:val="en-GB" w:eastAsia="en-GB"/>
              </w:rPr>
            </w:pPr>
          </w:p>
        </w:tc>
        <w:tc>
          <w:tcPr>
            <w:tcW w:w="864" w:type="pct"/>
            <w:tcBorders>
              <w:top w:val="single" w:sz="4" w:space="0" w:color="auto"/>
              <w:left w:val="single" w:sz="4" w:space="0" w:color="auto"/>
              <w:bottom w:val="single" w:sz="4" w:space="0" w:color="auto"/>
              <w:right w:val="single" w:sz="4" w:space="0" w:color="auto"/>
            </w:tcBorders>
            <w:shd w:val="clear" w:color="auto" w:fill="auto"/>
            <w:noWrap/>
            <w:vAlign w:val="center"/>
          </w:tcPr>
          <w:p w:rsidR="00295D20" w:rsidRPr="00F56F47" w:rsidRDefault="00295D20" w:rsidP="00B03612">
            <w:pPr>
              <w:rPr>
                <w:color w:val="000000"/>
                <w:sz w:val="22"/>
                <w:szCs w:val="22"/>
                <w:lang w:val="en-GB" w:eastAsia="en-GB"/>
              </w:rPr>
            </w:pPr>
          </w:p>
        </w:tc>
        <w:tc>
          <w:tcPr>
            <w:tcW w:w="1062" w:type="pct"/>
            <w:tcBorders>
              <w:top w:val="single" w:sz="4" w:space="0" w:color="auto"/>
              <w:left w:val="single" w:sz="4" w:space="0" w:color="auto"/>
              <w:bottom w:val="single" w:sz="4" w:space="0" w:color="auto"/>
              <w:right w:val="single" w:sz="4" w:space="0" w:color="auto"/>
            </w:tcBorders>
            <w:shd w:val="clear" w:color="auto" w:fill="auto"/>
            <w:noWrap/>
            <w:vAlign w:val="center"/>
          </w:tcPr>
          <w:p w:rsidR="00295D20" w:rsidRPr="00F56F47" w:rsidRDefault="00295D20" w:rsidP="00B03612">
            <w:pPr>
              <w:rPr>
                <w:color w:val="000000"/>
                <w:sz w:val="22"/>
                <w:szCs w:val="22"/>
                <w:lang w:val="en-GB" w:eastAsia="en-GB"/>
              </w:rPr>
            </w:pPr>
          </w:p>
        </w:tc>
        <w:tc>
          <w:tcPr>
            <w:tcW w:w="2227" w:type="pct"/>
            <w:tcBorders>
              <w:top w:val="single" w:sz="4" w:space="0" w:color="auto"/>
              <w:left w:val="single" w:sz="4" w:space="0" w:color="auto"/>
              <w:bottom w:val="single" w:sz="4" w:space="0" w:color="auto"/>
              <w:right w:val="single" w:sz="4" w:space="0" w:color="auto"/>
            </w:tcBorders>
            <w:shd w:val="clear" w:color="auto" w:fill="auto"/>
            <w:vAlign w:val="center"/>
          </w:tcPr>
          <w:p w:rsidR="00295D20" w:rsidRPr="00F56F47" w:rsidRDefault="00295D20" w:rsidP="00B03612">
            <w:pPr>
              <w:rPr>
                <w:color w:val="000000"/>
                <w:sz w:val="22"/>
                <w:szCs w:val="22"/>
                <w:lang w:val="en-GB" w:eastAsia="en-GB"/>
              </w:rPr>
            </w:pPr>
          </w:p>
        </w:tc>
      </w:tr>
    </w:tbl>
    <w:p w:rsidR="00C66B59" w:rsidRPr="00F56F47" w:rsidRDefault="00C66B59" w:rsidP="00C66B59">
      <w:pPr>
        <w:rPr>
          <w:rFonts w:eastAsia="Calibri"/>
          <w:b/>
          <w:sz w:val="24"/>
          <w:szCs w:val="28"/>
          <w:lang w:val="en-IN"/>
        </w:rPr>
        <w:sectPr w:rsidR="00C66B59" w:rsidRPr="00F56F47" w:rsidSect="00B03612">
          <w:pgSz w:w="11899" w:h="16838"/>
          <w:pgMar w:top="720" w:right="720" w:bottom="720" w:left="1134" w:header="1560" w:footer="567" w:gutter="0"/>
          <w:cols w:space="720"/>
          <w:docGrid w:linePitch="360"/>
        </w:sectPr>
      </w:pPr>
    </w:p>
    <w:p w:rsidR="00C66B59" w:rsidRPr="00F56F47" w:rsidRDefault="00C66B59" w:rsidP="00C66B59">
      <w:pPr>
        <w:rPr>
          <w:rFonts w:eastAsia="Calibri"/>
          <w:b/>
          <w:sz w:val="24"/>
          <w:szCs w:val="28"/>
          <w:lang w:val="en-IN"/>
        </w:rPr>
      </w:pPr>
      <w:r w:rsidRPr="00F56F47">
        <w:rPr>
          <w:rFonts w:eastAsia="Calibri"/>
          <w:b/>
          <w:sz w:val="24"/>
          <w:szCs w:val="28"/>
          <w:lang w:val="en-IN"/>
        </w:rPr>
        <w:lastRenderedPageBreak/>
        <w:t>Business Type-Trading</w:t>
      </w:r>
    </w:p>
    <w:tbl>
      <w:tblPr>
        <w:tblW w:w="8080" w:type="dxa"/>
        <w:tblInd w:w="108" w:type="dxa"/>
        <w:tblLook w:val="04A0" w:firstRow="1" w:lastRow="0" w:firstColumn="1" w:lastColumn="0" w:noHBand="0" w:noVBand="1"/>
      </w:tblPr>
      <w:tblGrid>
        <w:gridCol w:w="1560"/>
        <w:gridCol w:w="1701"/>
        <w:gridCol w:w="1842"/>
        <w:gridCol w:w="2977"/>
      </w:tblGrid>
      <w:tr w:rsidR="00C66B59" w:rsidRPr="00F56F47" w:rsidTr="00B03612">
        <w:trPr>
          <w:trHeight w:val="600"/>
        </w:trPr>
        <w:tc>
          <w:tcPr>
            <w:tcW w:w="156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C66B59" w:rsidRPr="00F56F47" w:rsidRDefault="00C66B59" w:rsidP="00B03612">
            <w:pPr>
              <w:rPr>
                <w:b/>
                <w:bCs/>
                <w:color w:val="000000"/>
                <w:sz w:val="22"/>
                <w:szCs w:val="22"/>
                <w:lang w:val="en-GB" w:eastAsia="en-GB"/>
              </w:rPr>
            </w:pPr>
            <w:r w:rsidRPr="00F56F47">
              <w:rPr>
                <w:b/>
                <w:bCs/>
                <w:color w:val="000000"/>
                <w:sz w:val="22"/>
                <w:szCs w:val="22"/>
                <w:lang w:val="en-GB" w:eastAsia="en-GB"/>
              </w:rPr>
              <w:t>Business Type</w:t>
            </w:r>
          </w:p>
        </w:tc>
        <w:tc>
          <w:tcPr>
            <w:tcW w:w="1701" w:type="dxa"/>
            <w:tcBorders>
              <w:top w:val="single" w:sz="4" w:space="0" w:color="000000"/>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b/>
                <w:bCs/>
                <w:color w:val="000000"/>
                <w:sz w:val="22"/>
                <w:szCs w:val="22"/>
                <w:lang w:val="en-GB" w:eastAsia="en-GB"/>
              </w:rPr>
            </w:pPr>
            <w:r w:rsidRPr="00F56F47">
              <w:rPr>
                <w:b/>
                <w:bCs/>
                <w:color w:val="000000"/>
                <w:sz w:val="22"/>
                <w:szCs w:val="22"/>
                <w:lang w:val="en-GB" w:eastAsia="en-GB"/>
              </w:rPr>
              <w:t>Business Line</w:t>
            </w:r>
          </w:p>
        </w:tc>
        <w:tc>
          <w:tcPr>
            <w:tcW w:w="1842" w:type="dxa"/>
            <w:tcBorders>
              <w:top w:val="single" w:sz="4" w:space="0" w:color="000000"/>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b/>
                <w:bCs/>
                <w:color w:val="000000"/>
                <w:sz w:val="22"/>
                <w:szCs w:val="22"/>
                <w:lang w:val="en-GB" w:eastAsia="en-GB"/>
              </w:rPr>
            </w:pPr>
            <w:r w:rsidRPr="00F56F47">
              <w:rPr>
                <w:b/>
                <w:bCs/>
                <w:color w:val="000000"/>
                <w:sz w:val="22"/>
                <w:szCs w:val="22"/>
                <w:lang w:val="en-GB" w:eastAsia="en-GB"/>
              </w:rPr>
              <w:t>Business Sector</w:t>
            </w:r>
          </w:p>
        </w:tc>
        <w:tc>
          <w:tcPr>
            <w:tcW w:w="2977" w:type="dxa"/>
            <w:tcBorders>
              <w:top w:val="single" w:sz="4" w:space="0" w:color="000000"/>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b/>
                <w:bCs/>
                <w:color w:val="000000"/>
                <w:sz w:val="22"/>
                <w:szCs w:val="22"/>
                <w:lang w:val="en-GB" w:eastAsia="en-GB"/>
              </w:rPr>
            </w:pPr>
            <w:r w:rsidRPr="00F56F47">
              <w:rPr>
                <w:b/>
                <w:bCs/>
                <w:color w:val="000000"/>
                <w:sz w:val="22"/>
                <w:szCs w:val="22"/>
                <w:lang w:val="en-GB" w:eastAsia="en-GB"/>
              </w:rPr>
              <w:t>Business Sub Sector</w:t>
            </w:r>
          </w:p>
        </w:tc>
      </w:tr>
      <w:tr w:rsidR="00C66B59" w:rsidRPr="00F56F47" w:rsidTr="00B03612">
        <w:trPr>
          <w:trHeight w:val="315"/>
        </w:trPr>
        <w:tc>
          <w:tcPr>
            <w:tcW w:w="156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jc w:val="center"/>
              <w:rPr>
                <w:color w:val="000000"/>
                <w:sz w:val="22"/>
                <w:szCs w:val="22"/>
                <w:lang w:val="en-GB" w:eastAsia="en-GB"/>
              </w:rPr>
            </w:pPr>
            <w:r w:rsidRPr="00F56F47">
              <w:rPr>
                <w:color w:val="000000"/>
                <w:sz w:val="22"/>
                <w:szCs w:val="22"/>
                <w:lang w:val="en-GB" w:eastAsia="en-GB"/>
              </w:rPr>
              <w:t xml:space="preserve">Trading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Whole Sale</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Automobiles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Auto Accessories</w:t>
            </w:r>
          </w:p>
        </w:tc>
      </w:tr>
      <w:tr w:rsidR="00C66B59" w:rsidRPr="00F56F47" w:rsidTr="00B03612">
        <w:trPr>
          <w:trHeight w:val="315"/>
        </w:trPr>
        <w:tc>
          <w:tcPr>
            <w:tcW w:w="1560" w:type="dxa"/>
            <w:vMerge/>
            <w:tcBorders>
              <w:top w:val="nil"/>
              <w:left w:val="single" w:sz="4" w:space="0" w:color="000000"/>
              <w:bottom w:val="single" w:sz="4" w:space="0" w:color="000000"/>
              <w:right w:val="single" w:sz="4" w:space="0" w:color="000000"/>
            </w:tcBorders>
            <w:vAlign w:val="center"/>
            <w:hideMark/>
          </w:tcPr>
          <w:p w:rsidR="00C66B59" w:rsidRPr="00F56F47" w:rsidRDefault="00C66B59" w:rsidP="00B03612">
            <w:pPr>
              <w:rPr>
                <w:color w:val="000000"/>
                <w:sz w:val="22"/>
                <w:szCs w:val="22"/>
                <w:lang w:val="en-GB" w:eastAsia="en-GB"/>
              </w:rPr>
            </w:pP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Retail</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Automobiles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Auto Parts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Automobiles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Auto Tyres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Book Stores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Book Stores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Construction</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Painting</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Construction</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Cement</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Electricals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Electricals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Electricals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lighting stores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Electronics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camera stores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Electronics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computers/tech shops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Electronics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home appliances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Electronics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Kitchen appliances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Houseware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Kitchen Goods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Electronics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mobile shops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Fashion</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baby products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Fashion</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clothing stores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Fashion</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luggage stores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Fashion</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shoe stores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Food &amp; Beverage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Fruit/Veg Stands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Food &amp; Beverage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Provision stores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Food &amp; Beverage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Water Suppliers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Food &amp; Beverage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Snack Shops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Food &amp; Beverage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 xml:space="preserve">Sweet Shops </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Food &amp; Beverage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Ice-cream shops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Furniture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Wood Furniture</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Furniture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Steel Furniture</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Furniture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Plastic Furniture</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Health &amp; Beauty</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Beauty Products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Health &amp; Beauty</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Eyewear stores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Health &amp; Beauty</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health food stores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Health &amp; Beauty</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jewellery stores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Health &amp; Beauty</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Pharmacy</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Health &amp; Beauty</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Ayurvedic Medical</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Health &amp; Beauty</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Homeopathic Medical</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Health &amp; Beauty</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sports equipment</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Hobbies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art and crafts store</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Hobbies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musical instruments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Hobbies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pet goods store</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Hobbies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video stores</w:t>
            </w:r>
          </w:p>
        </w:tc>
      </w:tr>
      <w:tr w:rsidR="00C66B59" w:rsidRPr="00F56F47" w:rsidTr="00B03612">
        <w:trPr>
          <w:trHeight w:val="315"/>
        </w:trPr>
        <w:tc>
          <w:tcPr>
            <w:tcW w:w="1560" w:type="dxa"/>
            <w:tcBorders>
              <w:top w:val="nil"/>
              <w:left w:val="single" w:sz="4" w:space="0" w:color="000000"/>
              <w:bottom w:val="single" w:sz="2" w:space="0" w:color="auto"/>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2" w:space="0" w:color="auto"/>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2" w:space="0" w:color="auto"/>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Houseware</w:t>
            </w:r>
          </w:p>
        </w:tc>
        <w:tc>
          <w:tcPr>
            <w:tcW w:w="2977" w:type="dxa"/>
            <w:tcBorders>
              <w:top w:val="nil"/>
              <w:left w:val="nil"/>
              <w:bottom w:val="single" w:sz="2" w:space="0" w:color="auto"/>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Home Decor &amp; Gifts</w:t>
            </w:r>
          </w:p>
        </w:tc>
      </w:tr>
      <w:tr w:rsidR="00C66B59" w:rsidRPr="00F56F47" w:rsidTr="00B03612">
        <w:trPr>
          <w:trHeight w:val="315"/>
        </w:trPr>
        <w:tc>
          <w:tcPr>
            <w:tcW w:w="1560" w:type="dxa"/>
            <w:tcBorders>
              <w:top w:val="single" w:sz="2" w:space="0" w:color="auto"/>
              <w:left w:val="single" w:sz="2" w:space="0" w:color="auto"/>
              <w:bottom w:val="single" w:sz="2" w:space="0" w:color="auto"/>
              <w:right w:val="single" w:sz="2" w:space="0" w:color="auto"/>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lastRenderedPageBreak/>
              <w:t> </w:t>
            </w:r>
          </w:p>
        </w:tc>
        <w:tc>
          <w:tcPr>
            <w:tcW w:w="1701" w:type="dxa"/>
            <w:tcBorders>
              <w:top w:val="single" w:sz="2" w:space="0" w:color="auto"/>
              <w:left w:val="single" w:sz="2" w:space="0" w:color="auto"/>
              <w:bottom w:val="single" w:sz="2" w:space="0" w:color="auto"/>
              <w:right w:val="single" w:sz="2" w:space="0" w:color="auto"/>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single" w:sz="2" w:space="0" w:color="auto"/>
              <w:left w:val="single" w:sz="2" w:space="0" w:color="auto"/>
              <w:bottom w:val="single" w:sz="2" w:space="0" w:color="auto"/>
              <w:right w:val="single" w:sz="2" w:space="0" w:color="auto"/>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Houseware</w:t>
            </w:r>
          </w:p>
        </w:tc>
        <w:tc>
          <w:tcPr>
            <w:tcW w:w="2977" w:type="dxa"/>
            <w:tcBorders>
              <w:top w:val="single" w:sz="2" w:space="0" w:color="auto"/>
              <w:left w:val="single" w:sz="2" w:space="0" w:color="auto"/>
              <w:bottom w:val="single" w:sz="2" w:space="0" w:color="auto"/>
              <w:right w:val="single" w:sz="2" w:space="0" w:color="auto"/>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watch and clocks</w:t>
            </w:r>
          </w:p>
        </w:tc>
      </w:tr>
      <w:tr w:rsidR="00C66B59" w:rsidRPr="00F56F47" w:rsidTr="00B03612">
        <w:trPr>
          <w:trHeight w:val="315"/>
        </w:trPr>
        <w:tc>
          <w:tcPr>
            <w:tcW w:w="1560" w:type="dxa"/>
            <w:tcBorders>
              <w:top w:val="single" w:sz="2" w:space="0" w:color="auto"/>
              <w:left w:val="single" w:sz="2" w:space="0" w:color="auto"/>
              <w:bottom w:val="single" w:sz="2" w:space="0" w:color="auto"/>
              <w:right w:val="single" w:sz="2" w:space="0" w:color="auto"/>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single" w:sz="2" w:space="0" w:color="auto"/>
              <w:left w:val="single" w:sz="2" w:space="0" w:color="auto"/>
              <w:bottom w:val="single" w:sz="2" w:space="0" w:color="auto"/>
              <w:right w:val="single" w:sz="2" w:space="0" w:color="auto"/>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single" w:sz="2" w:space="0" w:color="auto"/>
              <w:left w:val="single" w:sz="2" w:space="0" w:color="auto"/>
              <w:bottom w:val="single" w:sz="2" w:space="0" w:color="auto"/>
              <w:right w:val="single" w:sz="2" w:space="0" w:color="auto"/>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Industrial</w:t>
            </w:r>
          </w:p>
        </w:tc>
        <w:tc>
          <w:tcPr>
            <w:tcW w:w="2977" w:type="dxa"/>
            <w:tcBorders>
              <w:top w:val="single" w:sz="2" w:space="0" w:color="auto"/>
              <w:left w:val="single" w:sz="2" w:space="0" w:color="auto"/>
              <w:bottom w:val="single" w:sz="2" w:space="0" w:color="auto"/>
              <w:right w:val="single" w:sz="2" w:space="0" w:color="auto"/>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Industrial products</w:t>
            </w:r>
          </w:p>
        </w:tc>
      </w:tr>
      <w:tr w:rsidR="00C66B59" w:rsidRPr="00F56F47" w:rsidTr="00B03612">
        <w:trPr>
          <w:trHeight w:val="315"/>
        </w:trPr>
        <w:tc>
          <w:tcPr>
            <w:tcW w:w="1560" w:type="dxa"/>
            <w:tcBorders>
              <w:top w:val="single" w:sz="2" w:space="0" w:color="auto"/>
              <w:left w:val="single" w:sz="2" w:space="0" w:color="auto"/>
              <w:bottom w:val="single" w:sz="2" w:space="0" w:color="auto"/>
              <w:right w:val="single" w:sz="2" w:space="0" w:color="auto"/>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single" w:sz="2" w:space="0" w:color="auto"/>
              <w:left w:val="single" w:sz="2" w:space="0" w:color="auto"/>
              <w:bottom w:val="single" w:sz="2" w:space="0" w:color="auto"/>
              <w:right w:val="single" w:sz="2" w:space="0" w:color="auto"/>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single" w:sz="2" w:space="0" w:color="auto"/>
              <w:left w:val="single" w:sz="2" w:space="0" w:color="auto"/>
              <w:bottom w:val="single" w:sz="2" w:space="0" w:color="auto"/>
              <w:right w:val="single" w:sz="2" w:space="0" w:color="auto"/>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Industrial</w:t>
            </w:r>
          </w:p>
        </w:tc>
        <w:tc>
          <w:tcPr>
            <w:tcW w:w="2977" w:type="dxa"/>
            <w:tcBorders>
              <w:top w:val="single" w:sz="2" w:space="0" w:color="auto"/>
              <w:left w:val="single" w:sz="2" w:space="0" w:color="auto"/>
              <w:bottom w:val="single" w:sz="2" w:space="0" w:color="auto"/>
              <w:right w:val="single" w:sz="2" w:space="0" w:color="auto"/>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Scrap Dealers</w:t>
            </w:r>
          </w:p>
        </w:tc>
      </w:tr>
      <w:tr w:rsidR="00C66B59" w:rsidRPr="00F56F47" w:rsidTr="00B03612">
        <w:trPr>
          <w:trHeight w:val="300"/>
        </w:trPr>
        <w:tc>
          <w:tcPr>
            <w:tcW w:w="1560" w:type="dxa"/>
            <w:tcBorders>
              <w:top w:val="single" w:sz="2" w:space="0" w:color="auto"/>
              <w:left w:val="single" w:sz="2" w:space="0" w:color="auto"/>
              <w:bottom w:val="single" w:sz="2" w:space="0" w:color="auto"/>
              <w:right w:val="single" w:sz="2" w:space="0" w:color="auto"/>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single" w:sz="2" w:space="0" w:color="auto"/>
              <w:left w:val="single" w:sz="2" w:space="0" w:color="auto"/>
              <w:bottom w:val="single" w:sz="2" w:space="0" w:color="auto"/>
              <w:right w:val="single" w:sz="2" w:space="0" w:color="auto"/>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single" w:sz="2" w:space="0" w:color="auto"/>
              <w:left w:val="single" w:sz="2" w:space="0" w:color="auto"/>
              <w:bottom w:val="single" w:sz="2" w:space="0" w:color="auto"/>
              <w:right w:val="single" w:sz="2" w:space="0" w:color="auto"/>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Stationary</w:t>
            </w:r>
          </w:p>
        </w:tc>
        <w:tc>
          <w:tcPr>
            <w:tcW w:w="2977" w:type="dxa"/>
            <w:tcBorders>
              <w:top w:val="single" w:sz="2" w:space="0" w:color="auto"/>
              <w:left w:val="single" w:sz="2" w:space="0" w:color="auto"/>
              <w:bottom w:val="single" w:sz="2" w:space="0" w:color="auto"/>
              <w:right w:val="single" w:sz="2" w:space="0" w:color="auto"/>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Stationary</w:t>
            </w:r>
          </w:p>
        </w:tc>
      </w:tr>
    </w:tbl>
    <w:p w:rsidR="00C66B59" w:rsidRPr="00F56F47" w:rsidRDefault="00C66B59" w:rsidP="00C66B59">
      <w:pPr>
        <w:rPr>
          <w:rFonts w:eastAsia="Calibri"/>
          <w:b/>
          <w:sz w:val="24"/>
          <w:szCs w:val="28"/>
          <w:lang w:val="en-IN"/>
        </w:rPr>
      </w:pPr>
    </w:p>
    <w:p w:rsidR="00C66B59" w:rsidRPr="00F56F47" w:rsidRDefault="00C66B59" w:rsidP="00C66B59">
      <w:pPr>
        <w:rPr>
          <w:rFonts w:eastAsia="Calibri"/>
          <w:b/>
          <w:sz w:val="24"/>
          <w:szCs w:val="28"/>
          <w:lang w:val="en-IN"/>
        </w:rPr>
      </w:pPr>
      <w:r w:rsidRPr="00F56F47">
        <w:rPr>
          <w:rFonts w:eastAsia="Calibri"/>
          <w:b/>
          <w:sz w:val="24"/>
          <w:szCs w:val="28"/>
          <w:lang w:val="en-IN"/>
        </w:rPr>
        <w:t>Business Type-Services</w:t>
      </w:r>
    </w:p>
    <w:p w:rsidR="00C66B59" w:rsidRPr="00F56F47" w:rsidRDefault="00C66B59" w:rsidP="00C66B59">
      <w:pPr>
        <w:rPr>
          <w:rFonts w:eastAsia="Calibri"/>
          <w:b/>
          <w:sz w:val="24"/>
          <w:szCs w:val="28"/>
          <w:lang w:val="en-IN"/>
        </w:rPr>
      </w:pPr>
    </w:p>
    <w:tbl>
      <w:tblPr>
        <w:tblW w:w="8188" w:type="dxa"/>
        <w:tblLook w:val="04A0" w:firstRow="1" w:lastRow="0" w:firstColumn="1" w:lastColumn="0" w:noHBand="0" w:noVBand="1"/>
      </w:tblPr>
      <w:tblGrid>
        <w:gridCol w:w="1668"/>
        <w:gridCol w:w="1701"/>
        <w:gridCol w:w="1842"/>
        <w:gridCol w:w="2977"/>
      </w:tblGrid>
      <w:tr w:rsidR="00C66B59" w:rsidRPr="00F56F47" w:rsidTr="00B03612">
        <w:trPr>
          <w:trHeight w:val="600"/>
        </w:trPr>
        <w:tc>
          <w:tcPr>
            <w:tcW w:w="166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C66B59" w:rsidRPr="00F56F47" w:rsidRDefault="00C66B59" w:rsidP="00B03612">
            <w:pPr>
              <w:rPr>
                <w:b/>
                <w:bCs/>
                <w:color w:val="000000"/>
                <w:sz w:val="22"/>
                <w:szCs w:val="22"/>
                <w:lang w:val="en-GB" w:eastAsia="en-GB"/>
              </w:rPr>
            </w:pPr>
            <w:r w:rsidRPr="00F56F47">
              <w:rPr>
                <w:b/>
                <w:bCs/>
                <w:color w:val="000000"/>
                <w:sz w:val="22"/>
                <w:szCs w:val="22"/>
                <w:lang w:val="en-GB" w:eastAsia="en-GB"/>
              </w:rPr>
              <w:t>Business Type</w:t>
            </w:r>
          </w:p>
        </w:tc>
        <w:tc>
          <w:tcPr>
            <w:tcW w:w="1701" w:type="dxa"/>
            <w:tcBorders>
              <w:top w:val="single" w:sz="4" w:space="0" w:color="000000"/>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b/>
                <w:bCs/>
                <w:color w:val="000000"/>
                <w:sz w:val="22"/>
                <w:szCs w:val="22"/>
                <w:lang w:val="en-GB" w:eastAsia="en-GB"/>
              </w:rPr>
            </w:pPr>
            <w:r w:rsidRPr="00F56F47">
              <w:rPr>
                <w:b/>
                <w:bCs/>
                <w:color w:val="000000"/>
                <w:sz w:val="22"/>
                <w:szCs w:val="22"/>
                <w:lang w:val="en-GB" w:eastAsia="en-GB"/>
              </w:rPr>
              <w:t>Business Line</w:t>
            </w:r>
          </w:p>
        </w:tc>
        <w:tc>
          <w:tcPr>
            <w:tcW w:w="1842" w:type="dxa"/>
            <w:tcBorders>
              <w:top w:val="single" w:sz="4" w:space="0" w:color="000000"/>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b/>
                <w:bCs/>
                <w:color w:val="000000"/>
                <w:sz w:val="22"/>
                <w:szCs w:val="22"/>
                <w:lang w:val="en-GB" w:eastAsia="en-GB"/>
              </w:rPr>
            </w:pPr>
            <w:r w:rsidRPr="00F56F47">
              <w:rPr>
                <w:b/>
                <w:bCs/>
                <w:color w:val="000000"/>
                <w:sz w:val="22"/>
                <w:szCs w:val="22"/>
                <w:lang w:val="en-GB" w:eastAsia="en-GB"/>
              </w:rPr>
              <w:t>Business Sector</w:t>
            </w:r>
          </w:p>
        </w:tc>
        <w:tc>
          <w:tcPr>
            <w:tcW w:w="2977" w:type="dxa"/>
            <w:tcBorders>
              <w:top w:val="single" w:sz="4" w:space="0" w:color="000000"/>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b/>
                <w:bCs/>
                <w:color w:val="000000"/>
                <w:sz w:val="22"/>
                <w:szCs w:val="22"/>
                <w:lang w:val="en-GB" w:eastAsia="en-GB"/>
              </w:rPr>
            </w:pPr>
            <w:r w:rsidRPr="00F56F47">
              <w:rPr>
                <w:b/>
                <w:bCs/>
                <w:color w:val="000000"/>
                <w:sz w:val="22"/>
                <w:szCs w:val="22"/>
                <w:lang w:val="en-GB" w:eastAsia="en-GB"/>
              </w:rPr>
              <w:t>Business Sub Sector</w:t>
            </w:r>
          </w:p>
        </w:tc>
      </w:tr>
      <w:tr w:rsidR="00C66B59" w:rsidRPr="00F56F47" w:rsidTr="00B03612">
        <w:trPr>
          <w:trHeight w:val="462"/>
        </w:trPr>
        <w:tc>
          <w:tcPr>
            <w:tcW w:w="166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jc w:val="center"/>
              <w:rPr>
                <w:color w:val="000000"/>
                <w:sz w:val="22"/>
                <w:szCs w:val="22"/>
                <w:lang w:val="en-GB" w:eastAsia="en-GB"/>
              </w:rPr>
            </w:pPr>
            <w:r w:rsidRPr="00F56F47">
              <w:rPr>
                <w:color w:val="000000"/>
                <w:sz w:val="22"/>
                <w:szCs w:val="22"/>
                <w:lang w:val="en-GB" w:eastAsia="en-GB"/>
              </w:rPr>
              <w:t>Services</w:t>
            </w:r>
          </w:p>
        </w:tc>
        <w:tc>
          <w:tcPr>
            <w:tcW w:w="1701" w:type="dxa"/>
            <w:tcBorders>
              <w:top w:val="nil"/>
              <w:left w:val="nil"/>
              <w:bottom w:val="single" w:sz="4" w:space="0" w:color="000000"/>
              <w:right w:val="single" w:sz="4" w:space="0" w:color="000000"/>
            </w:tcBorders>
            <w:shd w:val="clear" w:color="000000" w:fill="FFFFFF"/>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Retail (Business to Consumer)</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Automobiles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Car Maintenance Services</w:t>
            </w:r>
          </w:p>
        </w:tc>
      </w:tr>
      <w:tr w:rsidR="00C66B59" w:rsidRPr="00F56F47" w:rsidTr="00B03612">
        <w:trPr>
          <w:trHeight w:val="414"/>
        </w:trPr>
        <w:tc>
          <w:tcPr>
            <w:tcW w:w="1668" w:type="dxa"/>
            <w:vMerge/>
            <w:tcBorders>
              <w:top w:val="nil"/>
              <w:left w:val="single" w:sz="4" w:space="0" w:color="000000"/>
              <w:bottom w:val="single" w:sz="4" w:space="0" w:color="000000"/>
              <w:right w:val="single" w:sz="4" w:space="0" w:color="000000"/>
            </w:tcBorders>
            <w:vAlign w:val="center"/>
            <w:hideMark/>
          </w:tcPr>
          <w:p w:rsidR="00C66B59" w:rsidRPr="00F56F47" w:rsidRDefault="00C66B59" w:rsidP="00B03612">
            <w:pPr>
              <w:rPr>
                <w:color w:val="000000"/>
                <w:sz w:val="22"/>
                <w:szCs w:val="22"/>
                <w:lang w:val="en-GB" w:eastAsia="en-GB"/>
              </w:rPr>
            </w:pPr>
          </w:p>
        </w:tc>
        <w:tc>
          <w:tcPr>
            <w:tcW w:w="1701" w:type="dxa"/>
            <w:tcBorders>
              <w:top w:val="nil"/>
              <w:left w:val="nil"/>
              <w:bottom w:val="single" w:sz="4" w:space="0" w:color="000000"/>
              <w:right w:val="single" w:sz="4" w:space="0" w:color="000000"/>
            </w:tcBorders>
            <w:shd w:val="clear" w:color="000000" w:fill="FFFFFF"/>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Retail (Business to Business)</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Automobiles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Tyre Retreading</w:t>
            </w:r>
          </w:p>
        </w:tc>
      </w:tr>
      <w:tr w:rsidR="00C66B59" w:rsidRPr="00F56F47" w:rsidTr="00B03612">
        <w:trPr>
          <w:trHeight w:val="315"/>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Education</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Education</w:t>
            </w:r>
          </w:p>
        </w:tc>
      </w:tr>
      <w:tr w:rsidR="00C66B59" w:rsidRPr="00F56F47" w:rsidTr="00B03612">
        <w:trPr>
          <w:trHeight w:val="315"/>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Health &amp; Beauty</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Beauty/Hair</w:t>
            </w:r>
          </w:p>
        </w:tc>
      </w:tr>
      <w:tr w:rsidR="00C66B59" w:rsidRPr="00F56F47" w:rsidTr="00B03612">
        <w:trPr>
          <w:trHeight w:val="315"/>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Health &amp; Beauty</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Diagnostics</w:t>
            </w:r>
          </w:p>
        </w:tc>
      </w:tr>
      <w:tr w:rsidR="00C66B59" w:rsidRPr="00F56F47" w:rsidTr="00B03612">
        <w:trPr>
          <w:trHeight w:val="315"/>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Health &amp; Beauty</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Gym/Fitness</w:t>
            </w:r>
          </w:p>
        </w:tc>
      </w:tr>
      <w:tr w:rsidR="00C66B59" w:rsidRPr="00F56F47" w:rsidTr="00B03612">
        <w:trPr>
          <w:trHeight w:val="315"/>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Health &amp; Beauty</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Salons</w:t>
            </w:r>
          </w:p>
        </w:tc>
      </w:tr>
      <w:tr w:rsidR="00C66B59" w:rsidRPr="00F56F47" w:rsidTr="00B03612">
        <w:trPr>
          <w:trHeight w:val="315"/>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Home Care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Appliance Repair</w:t>
            </w:r>
          </w:p>
        </w:tc>
      </w:tr>
      <w:tr w:rsidR="00C66B59" w:rsidRPr="00F56F47" w:rsidTr="00B03612">
        <w:trPr>
          <w:trHeight w:val="315"/>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Home Care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Carpentry</w:t>
            </w:r>
          </w:p>
        </w:tc>
      </w:tr>
      <w:tr w:rsidR="00C66B59" w:rsidRPr="00F56F47" w:rsidTr="00B03612">
        <w:trPr>
          <w:trHeight w:val="315"/>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Home Care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 xml:space="preserve">Cleaning </w:t>
            </w:r>
          </w:p>
        </w:tc>
      </w:tr>
      <w:tr w:rsidR="00C66B59" w:rsidRPr="00F56F47" w:rsidTr="00B03612">
        <w:trPr>
          <w:trHeight w:val="315"/>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Home Care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Construction</w:t>
            </w:r>
          </w:p>
        </w:tc>
      </w:tr>
      <w:tr w:rsidR="00C66B59" w:rsidRPr="00F56F47" w:rsidTr="00B03612">
        <w:trPr>
          <w:trHeight w:val="315"/>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Home Care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Gardening</w:t>
            </w:r>
          </w:p>
        </w:tc>
      </w:tr>
      <w:tr w:rsidR="00C66B59" w:rsidRPr="00F56F47" w:rsidTr="00B03612">
        <w:trPr>
          <w:trHeight w:val="315"/>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Home Care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Movers</w:t>
            </w:r>
          </w:p>
        </w:tc>
      </w:tr>
      <w:tr w:rsidR="00C66B59" w:rsidRPr="00F56F47" w:rsidTr="00B03612">
        <w:trPr>
          <w:trHeight w:val="258"/>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Home Care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Painting</w:t>
            </w:r>
          </w:p>
        </w:tc>
      </w:tr>
      <w:tr w:rsidR="00C66B59" w:rsidRPr="00F56F47" w:rsidTr="00B03612">
        <w:trPr>
          <w:trHeight w:val="207"/>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Home Care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Pest Control</w:t>
            </w:r>
          </w:p>
        </w:tc>
      </w:tr>
      <w:tr w:rsidR="00C66B59" w:rsidRPr="00F56F47" w:rsidTr="00B03612">
        <w:trPr>
          <w:trHeight w:val="168"/>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Home Care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Plumbing</w:t>
            </w:r>
          </w:p>
        </w:tc>
      </w:tr>
      <w:tr w:rsidR="00C66B59" w:rsidRPr="00F56F47" w:rsidTr="00B03612">
        <w:trPr>
          <w:trHeight w:val="315"/>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Industrial</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Electro-plating</w:t>
            </w:r>
          </w:p>
        </w:tc>
      </w:tr>
      <w:tr w:rsidR="00C66B59" w:rsidRPr="00F56F47" w:rsidTr="00B03612">
        <w:trPr>
          <w:trHeight w:val="315"/>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Industrial</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Hydro-plating</w:t>
            </w:r>
          </w:p>
        </w:tc>
      </w:tr>
      <w:tr w:rsidR="00C66B59" w:rsidRPr="00F56F47" w:rsidTr="00B03612">
        <w:trPr>
          <w:trHeight w:val="196"/>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Industrial</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Heat Treatment</w:t>
            </w:r>
          </w:p>
        </w:tc>
      </w:tr>
      <w:tr w:rsidR="00C66B59" w:rsidRPr="00F56F47" w:rsidTr="00B03612">
        <w:trPr>
          <w:trHeight w:val="144"/>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Industrial</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Industrial Gases</w:t>
            </w:r>
          </w:p>
        </w:tc>
      </w:tr>
      <w:tr w:rsidR="00C66B59" w:rsidRPr="00F56F47" w:rsidTr="00B03612">
        <w:trPr>
          <w:trHeight w:val="234"/>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Industrial</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Waste &amp;Water Management</w:t>
            </w:r>
          </w:p>
        </w:tc>
      </w:tr>
      <w:tr w:rsidR="00C66B59" w:rsidRPr="00F56F47" w:rsidTr="00B03612">
        <w:trPr>
          <w:trHeight w:val="239"/>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Professional</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Advertising</w:t>
            </w:r>
          </w:p>
        </w:tc>
      </w:tr>
      <w:tr w:rsidR="00C66B59" w:rsidRPr="00F56F47" w:rsidTr="00B03612">
        <w:trPr>
          <w:trHeight w:val="242"/>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Professional</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Dry Cleaning/Laundry</w:t>
            </w:r>
          </w:p>
        </w:tc>
      </w:tr>
      <w:tr w:rsidR="00C66B59" w:rsidRPr="00F56F47" w:rsidTr="00B03612">
        <w:trPr>
          <w:trHeight w:val="233"/>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Professional</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Event Planning</w:t>
            </w:r>
          </w:p>
        </w:tc>
      </w:tr>
      <w:tr w:rsidR="00C66B59" w:rsidRPr="00F56F47" w:rsidTr="00B03612">
        <w:trPr>
          <w:trHeight w:val="236"/>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Professional</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Financial</w:t>
            </w:r>
          </w:p>
        </w:tc>
      </w:tr>
      <w:tr w:rsidR="00C66B59" w:rsidRPr="00F56F47" w:rsidTr="00B03612">
        <w:trPr>
          <w:trHeight w:val="227"/>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Professional</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 xml:space="preserve">Legal </w:t>
            </w:r>
          </w:p>
        </w:tc>
      </w:tr>
      <w:tr w:rsidR="00C66B59" w:rsidRPr="00F56F47" w:rsidTr="00B03612">
        <w:trPr>
          <w:trHeight w:val="230"/>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Professional</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Medical</w:t>
            </w:r>
          </w:p>
        </w:tc>
      </w:tr>
      <w:tr w:rsidR="00C66B59" w:rsidRPr="00F56F47" w:rsidTr="00B03612">
        <w:trPr>
          <w:trHeight w:val="235"/>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Professional</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Opticians</w:t>
            </w:r>
          </w:p>
        </w:tc>
      </w:tr>
      <w:tr w:rsidR="00C66B59" w:rsidRPr="00F56F47" w:rsidTr="00B03612">
        <w:trPr>
          <w:trHeight w:val="224"/>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Professional</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Real Estate</w:t>
            </w:r>
          </w:p>
        </w:tc>
      </w:tr>
      <w:tr w:rsidR="00C66B59" w:rsidRPr="00F56F47" w:rsidTr="00B03612">
        <w:trPr>
          <w:trHeight w:val="229"/>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Software &amp; Tech</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Graphic Design</w:t>
            </w:r>
          </w:p>
        </w:tc>
      </w:tr>
      <w:tr w:rsidR="00C66B59" w:rsidRPr="00F56F47" w:rsidTr="00B03612">
        <w:trPr>
          <w:trHeight w:val="218"/>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Software &amp; Tech</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Software</w:t>
            </w:r>
          </w:p>
        </w:tc>
      </w:tr>
      <w:tr w:rsidR="00C66B59" w:rsidRPr="00F56F47" w:rsidTr="00B03612">
        <w:trPr>
          <w:trHeight w:val="223"/>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Software &amp; Tech</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Telecommunication</w:t>
            </w:r>
          </w:p>
        </w:tc>
      </w:tr>
      <w:tr w:rsidR="00C66B59" w:rsidRPr="00F56F47" w:rsidTr="00B03612">
        <w:trPr>
          <w:trHeight w:val="226"/>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xml:space="preserve">Travel </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Hotels</w:t>
            </w:r>
          </w:p>
        </w:tc>
      </w:tr>
      <w:tr w:rsidR="00C66B59" w:rsidRPr="00F56F47" w:rsidTr="00B03612">
        <w:trPr>
          <w:trHeight w:val="203"/>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xml:space="preserve">Travel </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Restaurants</w:t>
            </w:r>
          </w:p>
        </w:tc>
      </w:tr>
      <w:tr w:rsidR="00C66B59" w:rsidRPr="00F56F47" w:rsidTr="00B03612">
        <w:trPr>
          <w:trHeight w:val="206"/>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xml:space="preserve">Travel </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Tourism/Travel</w:t>
            </w:r>
          </w:p>
        </w:tc>
      </w:tr>
      <w:tr w:rsidR="00C66B59" w:rsidRPr="00F56F47" w:rsidTr="00B03612">
        <w:trPr>
          <w:trHeight w:val="70"/>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xml:space="preserve">Travel </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Transport</w:t>
            </w:r>
          </w:p>
        </w:tc>
      </w:tr>
    </w:tbl>
    <w:p w:rsidR="00C66B59" w:rsidRPr="00F56F47" w:rsidRDefault="00C66B59" w:rsidP="00C66B59">
      <w:pPr>
        <w:rPr>
          <w:rFonts w:eastAsia="Calibri"/>
          <w:b/>
          <w:sz w:val="24"/>
          <w:szCs w:val="28"/>
          <w:lang w:val="en-IN"/>
        </w:rPr>
      </w:pPr>
    </w:p>
    <w:p w:rsidR="00C66B59" w:rsidRPr="00F56F47" w:rsidRDefault="00C66B59" w:rsidP="00C66B59">
      <w:pPr>
        <w:pStyle w:val="Heading2"/>
        <w:keepNext w:val="0"/>
        <w:keepLines w:val="0"/>
        <w:numPr>
          <w:ilvl w:val="1"/>
          <w:numId w:val="10"/>
        </w:numPr>
        <w:spacing w:line="271" w:lineRule="auto"/>
        <w:rPr>
          <w:rFonts w:ascii="Times New Roman" w:hAnsi="Times New Roman" w:cs="Times New Roman"/>
          <w:b w:val="0"/>
          <w:bCs w:val="0"/>
          <w:smallCaps/>
          <w:color w:val="auto"/>
          <w:sz w:val="28"/>
          <w:szCs w:val="28"/>
        </w:rPr>
      </w:pPr>
      <w:bookmarkStart w:id="58" w:name="_Toc466570903"/>
      <w:r w:rsidRPr="00F56F47">
        <w:rPr>
          <w:rFonts w:ascii="Times New Roman" w:hAnsi="Times New Roman" w:cs="Times New Roman"/>
          <w:b w:val="0"/>
          <w:bCs w:val="0"/>
          <w:smallCaps/>
          <w:color w:val="auto"/>
          <w:sz w:val="28"/>
          <w:szCs w:val="28"/>
        </w:rPr>
        <w:t>Screenshots</w:t>
      </w:r>
      <w:bookmarkEnd w:id="58"/>
    </w:p>
    <w:p w:rsidR="00C66B59" w:rsidRPr="00F56F47" w:rsidRDefault="00C66B59" w:rsidP="00C66B59"/>
    <w:p w:rsidR="00C66B59" w:rsidRPr="00F56F47" w:rsidRDefault="00C66B59" w:rsidP="00C66B59">
      <w:pPr>
        <w:rPr>
          <w:sz w:val="24"/>
        </w:rPr>
      </w:pPr>
      <w:r w:rsidRPr="00F56F47">
        <w:rPr>
          <w:sz w:val="24"/>
        </w:rPr>
        <w:t>UI layout:</w:t>
      </w:r>
    </w:p>
    <w:p w:rsidR="00C66B59" w:rsidRPr="00F56F47" w:rsidRDefault="00C66B59" w:rsidP="00C66B59">
      <w:pPr>
        <w:rPr>
          <w:sz w:val="24"/>
        </w:rPr>
      </w:pPr>
      <w:r w:rsidRPr="00F56F47">
        <w:rPr>
          <w:noProof/>
          <w:sz w:val="24"/>
          <w:lang w:val="en-IN" w:eastAsia="en-IN"/>
        </w:rPr>
        <w:drawing>
          <wp:inline distT="0" distB="0" distL="0" distR="0" wp14:anchorId="194DF6F5" wp14:editId="5F07D8BD">
            <wp:extent cx="4572638" cy="34294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72638" cy="3429479"/>
                    </a:xfrm>
                    <a:prstGeom prst="rect">
                      <a:avLst/>
                    </a:prstGeom>
                  </pic:spPr>
                </pic:pic>
              </a:graphicData>
            </a:graphic>
          </wp:inline>
        </w:drawing>
      </w:r>
    </w:p>
    <w:p w:rsidR="00C66B59" w:rsidRPr="00F56F47" w:rsidRDefault="00C66B59" w:rsidP="00C66B59">
      <w:pPr>
        <w:rPr>
          <w:sz w:val="28"/>
        </w:rPr>
      </w:pPr>
    </w:p>
    <w:p w:rsidR="00C66B59" w:rsidRPr="00F56F47" w:rsidRDefault="00C66B59" w:rsidP="00C66B59">
      <w:pPr>
        <w:rPr>
          <w:sz w:val="24"/>
        </w:rPr>
      </w:pPr>
    </w:p>
    <w:p w:rsidR="00C66B59" w:rsidRPr="00F56F47" w:rsidRDefault="00C66B59" w:rsidP="00C66B59">
      <w:r w:rsidRPr="00F56F47">
        <w:rPr>
          <w:noProof/>
          <w:lang w:val="en-IN" w:eastAsia="en-IN"/>
        </w:rPr>
        <w:drawing>
          <wp:inline distT="0" distB="0" distL="0" distR="0" wp14:anchorId="4B12AC4B" wp14:editId="266886B9">
            <wp:extent cx="4572638" cy="34294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72638" cy="3429479"/>
                    </a:xfrm>
                    <a:prstGeom prst="rect">
                      <a:avLst/>
                    </a:prstGeom>
                  </pic:spPr>
                </pic:pic>
              </a:graphicData>
            </a:graphic>
          </wp:inline>
        </w:drawing>
      </w:r>
    </w:p>
    <w:p w:rsidR="00C66B59" w:rsidRPr="00F56F47" w:rsidRDefault="00C66B59" w:rsidP="00C66B59">
      <w:r w:rsidRPr="00F56F47">
        <w:rPr>
          <w:noProof/>
          <w:lang w:val="en-IN" w:eastAsia="en-IN"/>
        </w:rPr>
        <w:lastRenderedPageBreak/>
        <w:drawing>
          <wp:inline distT="0" distB="0" distL="0" distR="0" wp14:anchorId="13053A02" wp14:editId="4A8F0730">
            <wp:extent cx="4572638" cy="34294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72638" cy="3429479"/>
                    </a:xfrm>
                    <a:prstGeom prst="rect">
                      <a:avLst/>
                    </a:prstGeom>
                  </pic:spPr>
                </pic:pic>
              </a:graphicData>
            </a:graphic>
          </wp:inline>
        </w:drawing>
      </w:r>
    </w:p>
    <w:p w:rsidR="00C66B59" w:rsidRPr="00F56F47" w:rsidRDefault="00C66B59" w:rsidP="00C66B59"/>
    <w:p w:rsidR="00C66B59" w:rsidRPr="00F56F47" w:rsidRDefault="00C66B59" w:rsidP="00C66B59">
      <w:r w:rsidRPr="00F56F47">
        <w:rPr>
          <w:noProof/>
          <w:lang w:val="en-IN" w:eastAsia="en-IN"/>
        </w:rPr>
        <w:drawing>
          <wp:inline distT="0" distB="0" distL="0" distR="0" wp14:anchorId="6C139992" wp14:editId="46F76DC6">
            <wp:extent cx="4572638" cy="34294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72638" cy="3429479"/>
                    </a:xfrm>
                    <a:prstGeom prst="rect">
                      <a:avLst/>
                    </a:prstGeom>
                  </pic:spPr>
                </pic:pic>
              </a:graphicData>
            </a:graphic>
          </wp:inline>
        </w:drawing>
      </w:r>
    </w:p>
    <w:p w:rsidR="00C66B59" w:rsidRPr="00F56F47" w:rsidRDefault="00C66B59" w:rsidP="00C66B59"/>
    <w:p w:rsidR="00C66B59" w:rsidRPr="00F56F47" w:rsidRDefault="00C66B59" w:rsidP="00C66B59">
      <w:r w:rsidRPr="00F56F47">
        <w:rPr>
          <w:noProof/>
          <w:lang w:val="en-IN" w:eastAsia="en-IN"/>
        </w:rPr>
        <w:lastRenderedPageBreak/>
        <w:drawing>
          <wp:inline distT="0" distB="0" distL="0" distR="0" wp14:anchorId="1D3B28F6" wp14:editId="019F2BA7">
            <wp:extent cx="4572638" cy="34294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572638" cy="3429479"/>
                    </a:xfrm>
                    <a:prstGeom prst="rect">
                      <a:avLst/>
                    </a:prstGeom>
                  </pic:spPr>
                </pic:pic>
              </a:graphicData>
            </a:graphic>
          </wp:inline>
        </w:drawing>
      </w:r>
    </w:p>
    <w:p w:rsidR="00C66B59" w:rsidRPr="00F56F47" w:rsidRDefault="00C66B59" w:rsidP="00C66B59"/>
    <w:p w:rsidR="00C66B59" w:rsidRPr="00F56F47" w:rsidRDefault="00C66B59" w:rsidP="00C66B59">
      <w:pPr>
        <w:rPr>
          <w:sz w:val="28"/>
        </w:rPr>
      </w:pPr>
      <w:r w:rsidRPr="00F56F47">
        <w:rPr>
          <w:sz w:val="28"/>
        </w:rPr>
        <w:t xml:space="preserve">To </w:t>
      </w:r>
      <w:r w:rsidR="00691755">
        <w:rPr>
          <w:sz w:val="28"/>
        </w:rPr>
        <w:t xml:space="preserve">initiate CB check or to </w:t>
      </w:r>
      <w:r w:rsidRPr="00F56F47">
        <w:rPr>
          <w:sz w:val="28"/>
        </w:rPr>
        <w:t xml:space="preserve">add Co-Applicant </w:t>
      </w:r>
      <w:r w:rsidR="00691755">
        <w:rPr>
          <w:sz w:val="28"/>
        </w:rPr>
        <w:t>/guarantor /</w:t>
      </w:r>
      <w:r w:rsidRPr="00F56F47">
        <w:rPr>
          <w:sz w:val="28"/>
        </w:rPr>
        <w:t xml:space="preserve"> remarks, click on + button.</w:t>
      </w:r>
    </w:p>
    <w:p w:rsidR="00C66B59" w:rsidRPr="00F56F47" w:rsidRDefault="00C66B59" w:rsidP="00C66B59">
      <w:pPr>
        <w:rPr>
          <w:sz w:val="28"/>
        </w:rPr>
      </w:pPr>
    </w:p>
    <w:p w:rsidR="00C66B59" w:rsidRPr="00F56F47" w:rsidRDefault="00AB2510" w:rsidP="00C66B59">
      <w:pPr>
        <w:rPr>
          <w:sz w:val="28"/>
        </w:rPr>
      </w:pPr>
      <w:r>
        <w:rPr>
          <w:noProof/>
          <w:lang w:val="en-IN" w:eastAsia="en-IN"/>
        </w:rPr>
        <w:drawing>
          <wp:inline distT="0" distB="0" distL="0" distR="0" wp14:anchorId="525A67AE" wp14:editId="71485906">
            <wp:extent cx="314325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4038" r="23077"/>
                    <a:stretch/>
                  </pic:blipFill>
                  <pic:spPr bwMode="auto">
                    <a:xfrm>
                      <a:off x="0" y="0"/>
                      <a:ext cx="3143250" cy="3341370"/>
                    </a:xfrm>
                    <a:prstGeom prst="rect">
                      <a:avLst/>
                    </a:prstGeom>
                    <a:ln>
                      <a:noFill/>
                    </a:ln>
                    <a:extLst>
                      <a:ext uri="{53640926-AAD7-44D8-BBD7-CCE9431645EC}">
                        <a14:shadowObscured xmlns:a14="http://schemas.microsoft.com/office/drawing/2010/main"/>
                      </a:ext>
                    </a:extLst>
                  </pic:spPr>
                </pic:pic>
              </a:graphicData>
            </a:graphic>
          </wp:inline>
        </w:drawing>
      </w:r>
    </w:p>
    <w:p w:rsidR="00C66B59" w:rsidRPr="00F56F47" w:rsidRDefault="00C66B59" w:rsidP="00C66B59">
      <w:pPr>
        <w:rPr>
          <w:sz w:val="28"/>
        </w:rPr>
      </w:pPr>
    </w:p>
    <w:p w:rsidR="00C66B59" w:rsidRPr="00F56F47" w:rsidRDefault="00C66B59" w:rsidP="00C66B59">
      <w:pPr>
        <w:rPr>
          <w:sz w:val="28"/>
        </w:rPr>
      </w:pPr>
      <w:r w:rsidRPr="00F56F47">
        <w:rPr>
          <w:noProof/>
          <w:sz w:val="28"/>
          <w:lang w:val="en-IN" w:eastAsia="en-IN"/>
        </w:rPr>
        <w:lastRenderedPageBreak/>
        <w:drawing>
          <wp:inline distT="0" distB="0" distL="0" distR="0" wp14:anchorId="7F8C262C" wp14:editId="3EA174DF">
            <wp:extent cx="4572638" cy="342947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72638" cy="3429479"/>
                    </a:xfrm>
                    <a:prstGeom prst="rect">
                      <a:avLst/>
                    </a:prstGeom>
                  </pic:spPr>
                </pic:pic>
              </a:graphicData>
            </a:graphic>
          </wp:inline>
        </w:drawing>
      </w:r>
    </w:p>
    <w:p w:rsidR="00C66B59" w:rsidRPr="00F56F47" w:rsidRDefault="00C66B59" w:rsidP="00C66B59">
      <w:pPr>
        <w:rPr>
          <w:sz w:val="28"/>
        </w:rPr>
      </w:pPr>
    </w:p>
    <w:p w:rsidR="00C66B59" w:rsidRPr="00F56F47" w:rsidRDefault="00C66B59" w:rsidP="00C66B59">
      <w:pPr>
        <w:rPr>
          <w:sz w:val="28"/>
        </w:rPr>
      </w:pPr>
      <w:r w:rsidRPr="00F56F47">
        <w:rPr>
          <w:noProof/>
          <w:sz w:val="28"/>
          <w:lang w:val="en-IN" w:eastAsia="en-IN"/>
        </w:rPr>
        <w:drawing>
          <wp:inline distT="0" distB="0" distL="0" distR="0" wp14:anchorId="530D77D6" wp14:editId="46BB2B00">
            <wp:extent cx="4572638" cy="34294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72638" cy="3429479"/>
                    </a:xfrm>
                    <a:prstGeom prst="rect">
                      <a:avLst/>
                    </a:prstGeom>
                  </pic:spPr>
                </pic:pic>
              </a:graphicData>
            </a:graphic>
          </wp:inline>
        </w:drawing>
      </w:r>
    </w:p>
    <w:p w:rsidR="002C10E3" w:rsidRPr="00F56F47" w:rsidRDefault="002C10E3" w:rsidP="00C66B59">
      <w:pPr>
        <w:rPr>
          <w:b/>
          <w:sz w:val="24"/>
        </w:rPr>
        <w:sectPr w:rsidR="002C10E3" w:rsidRPr="00F56F47" w:rsidSect="00295D20">
          <w:pgSz w:w="11899" w:h="16838"/>
          <w:pgMar w:top="720" w:right="720" w:bottom="993" w:left="1560" w:header="1560" w:footer="567" w:gutter="0"/>
          <w:cols w:space="720"/>
          <w:docGrid w:linePitch="360"/>
        </w:sectPr>
      </w:pPr>
    </w:p>
    <w:p w:rsidR="00C66B59" w:rsidRPr="00F56F47" w:rsidRDefault="002C10E3" w:rsidP="00C66B59">
      <w:pPr>
        <w:rPr>
          <w:b/>
          <w:sz w:val="24"/>
        </w:rPr>
      </w:pPr>
      <w:r w:rsidRPr="00F56F47">
        <w:rPr>
          <w:b/>
          <w:sz w:val="24"/>
        </w:rPr>
        <w:lastRenderedPageBreak/>
        <w:t xml:space="preserve">6.2.1 </w:t>
      </w:r>
      <w:r w:rsidR="00C66B59" w:rsidRPr="00F56F47">
        <w:rPr>
          <w:b/>
          <w:sz w:val="24"/>
        </w:rPr>
        <w:t>Applicant</w:t>
      </w:r>
    </w:p>
    <w:p w:rsidR="00C66B59" w:rsidRPr="00F56F47" w:rsidRDefault="00C66B59" w:rsidP="00C66B59">
      <w:pPr>
        <w:rPr>
          <w:sz w:val="24"/>
        </w:rPr>
      </w:pPr>
    </w:p>
    <w:p w:rsidR="00C66B59" w:rsidRPr="00F56F47" w:rsidRDefault="00C66B59" w:rsidP="00C66B59">
      <w:pPr>
        <w:rPr>
          <w:sz w:val="24"/>
        </w:rPr>
      </w:pPr>
      <w:r w:rsidRPr="00F56F47">
        <w:rPr>
          <w:sz w:val="24"/>
        </w:rPr>
        <w:t>Entity wise data capture and it will start with Applicant.</w:t>
      </w:r>
    </w:p>
    <w:p w:rsidR="00C66B59" w:rsidRPr="00F56F47" w:rsidRDefault="00C66B59" w:rsidP="00C66B59">
      <w:pPr>
        <w:rPr>
          <w:sz w:val="28"/>
        </w:rPr>
      </w:pPr>
    </w:p>
    <w:p w:rsidR="00C66B59" w:rsidRPr="00F56F47" w:rsidRDefault="00C66B59" w:rsidP="00C66B59">
      <w:pPr>
        <w:rPr>
          <w:sz w:val="28"/>
        </w:rPr>
      </w:pPr>
      <w:r w:rsidRPr="00F56F47">
        <w:rPr>
          <w:noProof/>
          <w:sz w:val="28"/>
          <w:lang w:val="en-IN" w:eastAsia="en-IN"/>
        </w:rPr>
        <w:drawing>
          <wp:inline distT="0" distB="0" distL="0" distR="0" wp14:anchorId="156D8C2C" wp14:editId="26A7406A">
            <wp:extent cx="4572638" cy="342947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72638" cy="3429479"/>
                    </a:xfrm>
                    <a:prstGeom prst="rect">
                      <a:avLst/>
                    </a:prstGeom>
                  </pic:spPr>
                </pic:pic>
              </a:graphicData>
            </a:graphic>
          </wp:inline>
        </w:drawing>
      </w:r>
    </w:p>
    <w:p w:rsidR="00C66B59" w:rsidRPr="00F56F47" w:rsidRDefault="00C66B59" w:rsidP="00C66B59">
      <w:pPr>
        <w:rPr>
          <w:sz w:val="28"/>
        </w:rPr>
      </w:pPr>
    </w:p>
    <w:p w:rsidR="00C66B59" w:rsidRPr="00F56F47" w:rsidRDefault="00295D20" w:rsidP="00F56F47">
      <w:pPr>
        <w:pStyle w:val="ListParagraph"/>
        <w:numPr>
          <w:ilvl w:val="3"/>
          <w:numId w:val="10"/>
        </w:numPr>
        <w:rPr>
          <w:rFonts w:ascii="Times New Roman" w:hAnsi="Times New Roman"/>
          <w:sz w:val="28"/>
        </w:rPr>
      </w:pPr>
      <w:r w:rsidRPr="00F56F47">
        <w:rPr>
          <w:rFonts w:ascii="Times New Roman" w:hAnsi="Times New Roman"/>
          <w:sz w:val="28"/>
        </w:rPr>
        <w:t>KYC de</w:t>
      </w:r>
      <w:r w:rsidR="00C66B59" w:rsidRPr="00F56F47">
        <w:rPr>
          <w:rFonts w:ascii="Times New Roman" w:hAnsi="Times New Roman"/>
          <w:sz w:val="28"/>
        </w:rPr>
        <w:t>tails:</w:t>
      </w:r>
    </w:p>
    <w:p w:rsidR="00AF2E02" w:rsidRPr="00F56F47" w:rsidRDefault="00AF2E02" w:rsidP="00F56F47">
      <w:pPr>
        <w:pStyle w:val="ListParagraph"/>
        <w:rPr>
          <w:rFonts w:ascii="Times New Roman" w:hAnsi="Times New Roman"/>
          <w:sz w:val="28"/>
        </w:rPr>
      </w:pPr>
      <w:r w:rsidRPr="00F56F47">
        <w:rPr>
          <w:rFonts w:ascii="Times New Roman" w:hAnsi="Times New Roman"/>
          <w:noProof/>
          <w:lang w:eastAsia="en-IN"/>
        </w:rPr>
        <w:drawing>
          <wp:inline distT="0" distB="0" distL="0" distR="0" wp14:anchorId="795EE078" wp14:editId="47D6641D">
            <wp:extent cx="3038475" cy="334137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5801" r="23077"/>
                    <a:stretch/>
                  </pic:blipFill>
                  <pic:spPr bwMode="auto">
                    <a:xfrm>
                      <a:off x="0" y="0"/>
                      <a:ext cx="3038475" cy="3341370"/>
                    </a:xfrm>
                    <a:prstGeom prst="rect">
                      <a:avLst/>
                    </a:prstGeom>
                    <a:ln>
                      <a:noFill/>
                    </a:ln>
                    <a:extLst>
                      <a:ext uri="{53640926-AAD7-44D8-BBD7-CCE9431645EC}">
                        <a14:shadowObscured xmlns:a14="http://schemas.microsoft.com/office/drawing/2010/main"/>
                      </a:ext>
                    </a:extLst>
                  </pic:spPr>
                </pic:pic>
              </a:graphicData>
            </a:graphic>
          </wp:inline>
        </w:drawing>
      </w:r>
    </w:p>
    <w:p w:rsidR="00C66B59" w:rsidRPr="00F56F47" w:rsidRDefault="00295D20" w:rsidP="00C66B59">
      <w:pPr>
        <w:rPr>
          <w:sz w:val="28"/>
        </w:rPr>
      </w:pPr>
      <w:r w:rsidRPr="00F56F47">
        <w:rPr>
          <w:sz w:val="28"/>
        </w:rPr>
        <w:tab/>
      </w:r>
    </w:p>
    <w:p w:rsidR="00C66B59" w:rsidRPr="00F56F47" w:rsidRDefault="00C66B59" w:rsidP="00C66B59">
      <w:pPr>
        <w:rPr>
          <w:sz w:val="24"/>
        </w:rPr>
      </w:pPr>
      <w:r w:rsidRPr="00F56F47">
        <w:rPr>
          <w:sz w:val="24"/>
        </w:rPr>
        <w:t>To add more than one KYC Details, Click on +KYC Details Button.</w:t>
      </w:r>
    </w:p>
    <w:p w:rsidR="00C66B59" w:rsidRPr="00F56F47" w:rsidRDefault="00C66B59" w:rsidP="00C66B59">
      <w:pPr>
        <w:rPr>
          <w:sz w:val="24"/>
        </w:rPr>
        <w:sectPr w:rsidR="00C66B59" w:rsidRPr="00F56F47" w:rsidSect="00295D20">
          <w:pgSz w:w="11899" w:h="16838"/>
          <w:pgMar w:top="720" w:right="720" w:bottom="993" w:left="1560" w:header="1560" w:footer="567" w:gutter="0"/>
          <w:cols w:space="720"/>
          <w:docGrid w:linePitch="360"/>
        </w:sectPr>
      </w:pPr>
    </w:p>
    <w:p w:rsidR="00C66B59" w:rsidRPr="00F56F47" w:rsidRDefault="00C66B59" w:rsidP="00C66B59">
      <w:pPr>
        <w:rPr>
          <w:sz w:val="24"/>
        </w:rPr>
      </w:pPr>
    </w:p>
    <w:p w:rsidR="00C66B59" w:rsidRPr="00F56F47" w:rsidRDefault="00C66B59" w:rsidP="00F56F47">
      <w:pPr>
        <w:pStyle w:val="ListParagraph"/>
        <w:numPr>
          <w:ilvl w:val="3"/>
          <w:numId w:val="10"/>
        </w:numPr>
        <w:rPr>
          <w:rFonts w:ascii="Times New Roman" w:hAnsi="Times New Roman"/>
          <w:sz w:val="24"/>
        </w:rPr>
      </w:pPr>
      <w:r w:rsidRPr="00F56F47">
        <w:rPr>
          <w:rFonts w:ascii="Times New Roman" w:hAnsi="Times New Roman"/>
          <w:sz w:val="24"/>
        </w:rPr>
        <w:t>Applicant Details</w:t>
      </w:r>
    </w:p>
    <w:tbl>
      <w:tblPr>
        <w:tblStyle w:val="TableGrid"/>
        <w:tblW w:w="0" w:type="auto"/>
        <w:tblInd w:w="720" w:type="dxa"/>
        <w:tblLook w:val="04A0" w:firstRow="1" w:lastRow="0" w:firstColumn="1" w:lastColumn="0" w:noHBand="0" w:noVBand="1"/>
      </w:tblPr>
      <w:tblGrid>
        <w:gridCol w:w="4990"/>
        <w:gridCol w:w="4965"/>
        <w:gridCol w:w="4939"/>
      </w:tblGrid>
      <w:tr w:rsidR="00C66B59" w:rsidRPr="00F56F47" w:rsidTr="00B03612">
        <w:tc>
          <w:tcPr>
            <w:tcW w:w="5204" w:type="dxa"/>
          </w:tcPr>
          <w:p w:rsidR="00C66B59" w:rsidRPr="00F56F47" w:rsidRDefault="00C66B59" w:rsidP="00B03612">
            <w:pPr>
              <w:pStyle w:val="ListParagraph"/>
              <w:ind w:left="0"/>
              <w:rPr>
                <w:rFonts w:ascii="Times New Roman" w:hAnsi="Times New Roman"/>
                <w:sz w:val="24"/>
              </w:rPr>
            </w:pPr>
            <w:r w:rsidRPr="00F56F47">
              <w:rPr>
                <w:rFonts w:ascii="Times New Roman" w:hAnsi="Times New Roman"/>
                <w:sz w:val="24"/>
              </w:rPr>
              <w:t>Page 1</w:t>
            </w:r>
          </w:p>
          <w:p w:rsidR="00C66B59" w:rsidRPr="00F56F47" w:rsidRDefault="00AF2E02" w:rsidP="00B03612">
            <w:pPr>
              <w:pStyle w:val="ListParagraph"/>
              <w:ind w:left="0"/>
              <w:rPr>
                <w:rFonts w:ascii="Times New Roman" w:hAnsi="Times New Roman"/>
                <w:sz w:val="24"/>
              </w:rPr>
            </w:pPr>
            <w:r w:rsidRPr="00F56F47">
              <w:rPr>
                <w:rFonts w:ascii="Times New Roman" w:hAnsi="Times New Roman"/>
                <w:noProof/>
                <w:lang w:eastAsia="en-IN"/>
              </w:rPr>
              <w:drawing>
                <wp:inline distT="0" distB="0" distL="0" distR="0" wp14:anchorId="06CB8494" wp14:editId="48A9E5A7">
                  <wp:extent cx="3000375" cy="334137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5962" r="23558"/>
                          <a:stretch/>
                        </pic:blipFill>
                        <pic:spPr bwMode="auto">
                          <a:xfrm>
                            <a:off x="0" y="0"/>
                            <a:ext cx="3000375"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5205" w:type="dxa"/>
          </w:tcPr>
          <w:p w:rsidR="00C66B59" w:rsidRPr="00F56F47" w:rsidRDefault="00C66B59" w:rsidP="00B03612">
            <w:pPr>
              <w:pStyle w:val="ListParagraph"/>
              <w:ind w:left="0"/>
              <w:rPr>
                <w:rFonts w:ascii="Times New Roman" w:hAnsi="Times New Roman"/>
                <w:sz w:val="24"/>
              </w:rPr>
            </w:pPr>
            <w:r w:rsidRPr="00F56F47">
              <w:rPr>
                <w:rFonts w:ascii="Times New Roman" w:hAnsi="Times New Roman"/>
                <w:sz w:val="24"/>
              </w:rPr>
              <w:t xml:space="preserve"> Page 2</w:t>
            </w:r>
          </w:p>
          <w:p w:rsidR="00C66B59" w:rsidRPr="00F56F47" w:rsidRDefault="00AF2E02" w:rsidP="00B03612">
            <w:pPr>
              <w:pStyle w:val="ListParagraph"/>
              <w:ind w:left="0"/>
              <w:rPr>
                <w:rFonts w:ascii="Times New Roman" w:hAnsi="Times New Roman"/>
                <w:sz w:val="24"/>
              </w:rPr>
            </w:pPr>
            <w:r w:rsidRPr="00F56F47">
              <w:rPr>
                <w:rFonts w:ascii="Times New Roman" w:hAnsi="Times New Roman"/>
                <w:noProof/>
                <w:lang w:eastAsia="en-IN"/>
              </w:rPr>
              <w:drawing>
                <wp:inline distT="0" distB="0" distL="0" distR="0" wp14:anchorId="38DC00E0" wp14:editId="6B1A569B">
                  <wp:extent cx="2981325" cy="334137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6122" r="23718"/>
                          <a:stretch/>
                        </pic:blipFill>
                        <pic:spPr bwMode="auto">
                          <a:xfrm>
                            <a:off x="0" y="0"/>
                            <a:ext cx="2981325"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5205" w:type="dxa"/>
          </w:tcPr>
          <w:p w:rsidR="00C66B59" w:rsidRPr="00F56F47" w:rsidRDefault="00C66B59" w:rsidP="00B03612">
            <w:pPr>
              <w:pStyle w:val="ListParagraph"/>
              <w:ind w:left="0"/>
              <w:rPr>
                <w:rFonts w:ascii="Times New Roman" w:hAnsi="Times New Roman"/>
                <w:sz w:val="24"/>
              </w:rPr>
            </w:pPr>
            <w:r w:rsidRPr="00F56F47">
              <w:rPr>
                <w:rFonts w:ascii="Times New Roman" w:hAnsi="Times New Roman"/>
                <w:sz w:val="24"/>
              </w:rPr>
              <w:t>Page 3</w:t>
            </w:r>
          </w:p>
          <w:p w:rsidR="00C66B59" w:rsidRPr="00F56F47" w:rsidRDefault="00AF2E02" w:rsidP="00B03612">
            <w:pPr>
              <w:pStyle w:val="ListParagraph"/>
              <w:ind w:left="0"/>
              <w:rPr>
                <w:rFonts w:ascii="Times New Roman" w:hAnsi="Times New Roman"/>
                <w:sz w:val="24"/>
              </w:rPr>
            </w:pPr>
            <w:r w:rsidRPr="00F56F47">
              <w:rPr>
                <w:rFonts w:ascii="Times New Roman" w:hAnsi="Times New Roman"/>
                <w:noProof/>
                <w:lang w:eastAsia="en-IN"/>
              </w:rPr>
              <w:drawing>
                <wp:inline distT="0" distB="0" distL="0" distR="0" wp14:anchorId="6C797237" wp14:editId="0A1F9634">
                  <wp:extent cx="29718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5961" r="24039"/>
                          <a:stretch/>
                        </pic:blipFill>
                        <pic:spPr bwMode="auto">
                          <a:xfrm>
                            <a:off x="0" y="0"/>
                            <a:ext cx="2971800" cy="3341370"/>
                          </a:xfrm>
                          <a:prstGeom prst="rect">
                            <a:avLst/>
                          </a:prstGeom>
                          <a:ln>
                            <a:noFill/>
                          </a:ln>
                          <a:extLst>
                            <a:ext uri="{53640926-AAD7-44D8-BBD7-CCE9431645EC}">
                              <a14:shadowObscured xmlns:a14="http://schemas.microsoft.com/office/drawing/2010/main"/>
                            </a:ext>
                          </a:extLst>
                        </pic:spPr>
                      </pic:pic>
                    </a:graphicData>
                  </a:graphic>
                </wp:inline>
              </w:drawing>
            </w:r>
          </w:p>
        </w:tc>
      </w:tr>
    </w:tbl>
    <w:p w:rsidR="00C66B59" w:rsidRPr="00F56F47" w:rsidRDefault="00C66B59" w:rsidP="00C66B59">
      <w:pPr>
        <w:pStyle w:val="ListParagraph"/>
        <w:rPr>
          <w:rFonts w:ascii="Times New Roman" w:hAnsi="Times New Roman"/>
          <w:sz w:val="24"/>
        </w:rPr>
      </w:pPr>
    </w:p>
    <w:p w:rsidR="00C66B59" w:rsidRPr="00F56F47" w:rsidRDefault="00C66B59" w:rsidP="00C66B59">
      <w:pPr>
        <w:pStyle w:val="ListParagraph"/>
        <w:jc w:val="center"/>
        <w:rPr>
          <w:rFonts w:ascii="Times New Roman" w:hAnsi="Times New Roman"/>
          <w:sz w:val="28"/>
        </w:rPr>
      </w:pPr>
    </w:p>
    <w:p w:rsidR="00C66B59" w:rsidRPr="00F56F47" w:rsidRDefault="00C66B59" w:rsidP="00C66B59">
      <w:pPr>
        <w:pStyle w:val="ListParagraph"/>
        <w:rPr>
          <w:rFonts w:ascii="Times New Roman" w:hAnsi="Times New Roman"/>
          <w:sz w:val="28"/>
        </w:rPr>
      </w:pPr>
    </w:p>
    <w:p w:rsidR="00C66B59" w:rsidRPr="00F56F47" w:rsidRDefault="00C66B59" w:rsidP="00C66B59">
      <w:pPr>
        <w:pStyle w:val="ListParagraph"/>
        <w:rPr>
          <w:rFonts w:ascii="Times New Roman" w:hAnsi="Times New Roman"/>
          <w:sz w:val="28"/>
        </w:rPr>
      </w:pPr>
    </w:p>
    <w:p w:rsidR="00C66B59" w:rsidRPr="00F56F47" w:rsidRDefault="00C66B59" w:rsidP="00C66B59">
      <w:pPr>
        <w:pStyle w:val="ListParagraph"/>
        <w:rPr>
          <w:rFonts w:ascii="Times New Roman" w:hAnsi="Times New Roman"/>
          <w:sz w:val="28"/>
        </w:rPr>
      </w:pPr>
    </w:p>
    <w:p w:rsidR="00C66B59" w:rsidRPr="00F56F47" w:rsidRDefault="00C66B59" w:rsidP="00C66B59">
      <w:pPr>
        <w:pStyle w:val="ListParagraph"/>
        <w:rPr>
          <w:rFonts w:ascii="Times New Roman" w:hAnsi="Times New Roman"/>
          <w:sz w:val="28"/>
        </w:rPr>
      </w:pPr>
    </w:p>
    <w:p w:rsidR="00C66B59" w:rsidRPr="00F56F47" w:rsidRDefault="00C66B59" w:rsidP="00C66B59">
      <w:pPr>
        <w:pStyle w:val="ListParagraph"/>
        <w:rPr>
          <w:rFonts w:ascii="Times New Roman" w:hAnsi="Times New Roman"/>
          <w:sz w:val="28"/>
        </w:rPr>
      </w:pPr>
    </w:p>
    <w:p w:rsidR="00C66B59" w:rsidRPr="00F56F47" w:rsidRDefault="00C66B59" w:rsidP="00F56F47">
      <w:pPr>
        <w:pStyle w:val="ListParagraph"/>
        <w:numPr>
          <w:ilvl w:val="0"/>
          <w:numId w:val="10"/>
        </w:numPr>
        <w:rPr>
          <w:rFonts w:ascii="Times New Roman" w:hAnsi="Times New Roman"/>
          <w:sz w:val="28"/>
        </w:rPr>
        <w:sectPr w:rsidR="00C66B59" w:rsidRPr="00F56F47" w:rsidSect="00B03612">
          <w:pgSz w:w="16838" w:h="11899" w:orient="landscape"/>
          <w:pgMar w:top="1560" w:right="720" w:bottom="720" w:left="720" w:header="1560" w:footer="567" w:gutter="0"/>
          <w:cols w:space="720"/>
          <w:docGrid w:linePitch="360"/>
        </w:sectPr>
      </w:pPr>
    </w:p>
    <w:p w:rsidR="00C66B59" w:rsidRPr="00F56F47" w:rsidRDefault="00C66B59" w:rsidP="00F56F47">
      <w:pPr>
        <w:pStyle w:val="ListParagraph"/>
        <w:numPr>
          <w:ilvl w:val="3"/>
          <w:numId w:val="10"/>
        </w:numPr>
        <w:rPr>
          <w:rFonts w:ascii="Times New Roman" w:hAnsi="Times New Roman"/>
          <w:sz w:val="24"/>
        </w:rPr>
      </w:pPr>
      <w:r w:rsidRPr="00F56F47">
        <w:rPr>
          <w:rFonts w:ascii="Times New Roman" w:hAnsi="Times New Roman"/>
          <w:sz w:val="24"/>
        </w:rPr>
        <w:lastRenderedPageBreak/>
        <w:t>Address Details</w:t>
      </w:r>
    </w:p>
    <w:tbl>
      <w:tblPr>
        <w:tblStyle w:val="TableGrid"/>
        <w:tblW w:w="0" w:type="auto"/>
        <w:tblInd w:w="-34" w:type="dxa"/>
        <w:tblLook w:val="04A0" w:firstRow="1" w:lastRow="0" w:firstColumn="1" w:lastColumn="0" w:noHBand="0" w:noVBand="1"/>
      </w:tblPr>
      <w:tblGrid>
        <w:gridCol w:w="4890"/>
        <w:gridCol w:w="4979"/>
      </w:tblGrid>
      <w:tr w:rsidR="00AF2E02" w:rsidRPr="00F56F47" w:rsidTr="00F56F47">
        <w:tc>
          <w:tcPr>
            <w:tcW w:w="4517" w:type="dxa"/>
          </w:tcPr>
          <w:p w:rsidR="00AF2E02" w:rsidRPr="00F56F47" w:rsidRDefault="00AF2E02" w:rsidP="00B03612">
            <w:pPr>
              <w:pStyle w:val="ListParagraph"/>
              <w:ind w:left="0"/>
              <w:rPr>
                <w:rFonts w:ascii="Times New Roman" w:hAnsi="Times New Roman"/>
                <w:sz w:val="28"/>
              </w:rPr>
            </w:pPr>
            <w:r w:rsidRPr="00F56F47">
              <w:rPr>
                <w:rFonts w:ascii="Times New Roman" w:hAnsi="Times New Roman"/>
                <w:sz w:val="28"/>
              </w:rPr>
              <w:t>Page 1</w:t>
            </w:r>
          </w:p>
          <w:p w:rsidR="00AF2E02" w:rsidRPr="00F56F47" w:rsidRDefault="00AF2E02"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78D203DB" wp14:editId="2BEAE6E4">
                  <wp:extent cx="30099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5801" r="23558"/>
                          <a:stretch/>
                        </pic:blipFill>
                        <pic:spPr bwMode="auto">
                          <a:xfrm>
                            <a:off x="0" y="0"/>
                            <a:ext cx="3009900"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4598" w:type="dxa"/>
          </w:tcPr>
          <w:p w:rsidR="00AF2E02" w:rsidRPr="00F56F47" w:rsidRDefault="00AF2E02" w:rsidP="00B03612">
            <w:pPr>
              <w:pStyle w:val="ListParagraph"/>
              <w:ind w:left="0"/>
              <w:rPr>
                <w:rFonts w:ascii="Times New Roman" w:hAnsi="Times New Roman"/>
                <w:sz w:val="28"/>
              </w:rPr>
            </w:pPr>
            <w:r w:rsidRPr="00F56F47">
              <w:rPr>
                <w:rFonts w:ascii="Times New Roman" w:hAnsi="Times New Roman"/>
                <w:sz w:val="28"/>
              </w:rPr>
              <w:t>Page 2</w:t>
            </w:r>
          </w:p>
          <w:p w:rsidR="00AF2E02" w:rsidRPr="00F56F47" w:rsidRDefault="00AF2E02"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6DA875E4" wp14:editId="72BFAD74">
                  <wp:extent cx="306705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4840" r="23557"/>
                          <a:stretch/>
                        </pic:blipFill>
                        <pic:spPr bwMode="auto">
                          <a:xfrm>
                            <a:off x="0" y="0"/>
                            <a:ext cx="3067050" cy="3341370"/>
                          </a:xfrm>
                          <a:prstGeom prst="rect">
                            <a:avLst/>
                          </a:prstGeom>
                          <a:ln>
                            <a:noFill/>
                          </a:ln>
                          <a:extLst>
                            <a:ext uri="{53640926-AAD7-44D8-BBD7-CCE9431645EC}">
                              <a14:shadowObscured xmlns:a14="http://schemas.microsoft.com/office/drawing/2010/main"/>
                            </a:ext>
                          </a:extLst>
                        </pic:spPr>
                      </pic:pic>
                    </a:graphicData>
                  </a:graphic>
                </wp:inline>
              </w:drawing>
            </w:r>
          </w:p>
        </w:tc>
      </w:tr>
      <w:tr w:rsidR="00AF2E02" w:rsidRPr="00F56F47" w:rsidTr="00AF2E02">
        <w:tc>
          <w:tcPr>
            <w:tcW w:w="4517" w:type="dxa"/>
          </w:tcPr>
          <w:p w:rsidR="00AF2E02" w:rsidRPr="00F56F47" w:rsidRDefault="00AF2E02" w:rsidP="00B03612">
            <w:pPr>
              <w:pStyle w:val="ListParagraph"/>
              <w:ind w:left="0"/>
              <w:rPr>
                <w:rFonts w:ascii="Times New Roman" w:hAnsi="Times New Roman"/>
                <w:sz w:val="28"/>
              </w:rPr>
            </w:pPr>
            <w:r w:rsidRPr="00F56F47">
              <w:rPr>
                <w:rFonts w:ascii="Times New Roman" w:hAnsi="Times New Roman"/>
                <w:sz w:val="28"/>
              </w:rPr>
              <w:t>Page 3</w:t>
            </w:r>
          </w:p>
          <w:p w:rsidR="00AF2E02" w:rsidRPr="00F56F47" w:rsidRDefault="00AF2E02"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3E6E1E45" wp14:editId="218C22E5">
                  <wp:extent cx="30099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5802" r="23558"/>
                          <a:stretch/>
                        </pic:blipFill>
                        <pic:spPr bwMode="auto">
                          <a:xfrm>
                            <a:off x="0" y="0"/>
                            <a:ext cx="3009900"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4598" w:type="dxa"/>
          </w:tcPr>
          <w:p w:rsidR="00AF2E02" w:rsidRPr="00F56F47" w:rsidRDefault="00AF2E02" w:rsidP="00B03612">
            <w:pPr>
              <w:pStyle w:val="ListParagraph"/>
              <w:ind w:left="0"/>
              <w:rPr>
                <w:rFonts w:ascii="Times New Roman" w:hAnsi="Times New Roman"/>
                <w:sz w:val="28"/>
              </w:rPr>
            </w:pPr>
            <w:r w:rsidRPr="00F56F47">
              <w:rPr>
                <w:rFonts w:ascii="Times New Roman" w:hAnsi="Times New Roman"/>
                <w:sz w:val="28"/>
              </w:rPr>
              <w:t>Page 4</w:t>
            </w:r>
          </w:p>
          <w:p w:rsidR="00AF2E02" w:rsidRPr="00F56F47" w:rsidRDefault="00AF2E02"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18237F44" wp14:editId="24D5FF8A">
                  <wp:extent cx="2962275" cy="334137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6123" r="24038"/>
                          <a:stretch/>
                        </pic:blipFill>
                        <pic:spPr bwMode="auto">
                          <a:xfrm>
                            <a:off x="0" y="0"/>
                            <a:ext cx="2962275" cy="3341370"/>
                          </a:xfrm>
                          <a:prstGeom prst="rect">
                            <a:avLst/>
                          </a:prstGeom>
                          <a:ln>
                            <a:noFill/>
                          </a:ln>
                          <a:extLst>
                            <a:ext uri="{53640926-AAD7-44D8-BBD7-CCE9431645EC}">
                              <a14:shadowObscured xmlns:a14="http://schemas.microsoft.com/office/drawing/2010/main"/>
                            </a:ext>
                          </a:extLst>
                        </pic:spPr>
                      </pic:pic>
                    </a:graphicData>
                  </a:graphic>
                </wp:inline>
              </w:drawing>
            </w:r>
          </w:p>
        </w:tc>
      </w:tr>
    </w:tbl>
    <w:p w:rsidR="00C66B59" w:rsidRPr="00F56F47" w:rsidRDefault="00C66B59" w:rsidP="00C66B59">
      <w:pPr>
        <w:pStyle w:val="ListParagraph"/>
        <w:rPr>
          <w:rFonts w:ascii="Times New Roman" w:hAnsi="Times New Roman"/>
          <w:sz w:val="28"/>
        </w:rPr>
      </w:pPr>
    </w:p>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F56F47">
      <w:pPr>
        <w:pStyle w:val="ListParagraph"/>
        <w:numPr>
          <w:ilvl w:val="0"/>
          <w:numId w:val="10"/>
        </w:numPr>
        <w:rPr>
          <w:rFonts w:ascii="Times New Roman" w:hAnsi="Times New Roman"/>
          <w:sz w:val="28"/>
        </w:rPr>
        <w:sectPr w:rsidR="00C66B59" w:rsidRPr="00F56F47" w:rsidSect="00F56F47">
          <w:pgSz w:w="11899" w:h="16838"/>
          <w:pgMar w:top="720" w:right="720" w:bottom="720" w:left="1560" w:header="1560" w:footer="567" w:gutter="0"/>
          <w:cols w:space="720"/>
          <w:docGrid w:linePitch="360"/>
        </w:sectPr>
      </w:pPr>
    </w:p>
    <w:p w:rsidR="00C66B59" w:rsidRPr="00F56F47" w:rsidRDefault="00C66B59" w:rsidP="00F56F47">
      <w:pPr>
        <w:pStyle w:val="ListParagraph"/>
        <w:numPr>
          <w:ilvl w:val="3"/>
          <w:numId w:val="10"/>
        </w:numPr>
        <w:rPr>
          <w:rFonts w:ascii="Times New Roman" w:hAnsi="Times New Roman"/>
          <w:sz w:val="24"/>
        </w:rPr>
      </w:pPr>
      <w:r w:rsidRPr="00F56F47">
        <w:rPr>
          <w:rFonts w:ascii="Times New Roman" w:hAnsi="Times New Roman"/>
          <w:sz w:val="24"/>
        </w:rPr>
        <w:lastRenderedPageBreak/>
        <w:t>Liabilities</w:t>
      </w:r>
    </w:p>
    <w:p w:rsidR="00C66B59" w:rsidRPr="00F56F47" w:rsidRDefault="00AF2E02" w:rsidP="00C66B59">
      <w:pPr>
        <w:ind w:left="360"/>
        <w:rPr>
          <w:sz w:val="28"/>
        </w:rPr>
      </w:pPr>
      <w:r w:rsidRPr="00F56F47">
        <w:rPr>
          <w:noProof/>
          <w:lang w:val="en-IN" w:eastAsia="en-IN"/>
        </w:rPr>
        <w:drawing>
          <wp:inline distT="0" distB="0" distL="0" distR="0" wp14:anchorId="40B90E93" wp14:editId="1670F525">
            <wp:extent cx="3076575" cy="334137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5641" r="22596"/>
                    <a:stretch/>
                  </pic:blipFill>
                  <pic:spPr bwMode="auto">
                    <a:xfrm>
                      <a:off x="0" y="0"/>
                      <a:ext cx="3076575" cy="3341370"/>
                    </a:xfrm>
                    <a:prstGeom prst="rect">
                      <a:avLst/>
                    </a:prstGeom>
                    <a:ln>
                      <a:noFill/>
                    </a:ln>
                    <a:extLst>
                      <a:ext uri="{53640926-AAD7-44D8-BBD7-CCE9431645EC}">
                        <a14:shadowObscured xmlns:a14="http://schemas.microsoft.com/office/drawing/2010/main"/>
                      </a:ext>
                    </a:extLst>
                  </pic:spPr>
                </pic:pic>
              </a:graphicData>
            </a:graphic>
          </wp:inline>
        </w:drawing>
      </w:r>
    </w:p>
    <w:p w:rsidR="00AF2E02" w:rsidRPr="00F56F47" w:rsidRDefault="00AF2E02" w:rsidP="00C66B59">
      <w:pPr>
        <w:ind w:left="360"/>
        <w:rPr>
          <w:sz w:val="28"/>
        </w:rPr>
      </w:pPr>
    </w:p>
    <w:p w:rsidR="00AF2E02" w:rsidRPr="00F56F47" w:rsidRDefault="00AF2E02" w:rsidP="00F56F47">
      <w:pPr>
        <w:pStyle w:val="ListParagraph"/>
        <w:numPr>
          <w:ilvl w:val="0"/>
          <w:numId w:val="10"/>
        </w:numPr>
        <w:rPr>
          <w:rFonts w:ascii="Times New Roman" w:hAnsi="Times New Roman"/>
          <w:sz w:val="28"/>
        </w:rPr>
        <w:sectPr w:rsidR="00AF2E02" w:rsidRPr="00F56F47" w:rsidSect="00B03612">
          <w:pgSz w:w="11899" w:h="16838"/>
          <w:pgMar w:top="720" w:right="720" w:bottom="720" w:left="1560" w:header="1560" w:footer="567" w:gutter="0"/>
          <w:cols w:space="720"/>
          <w:docGrid w:linePitch="360"/>
        </w:sectPr>
      </w:pPr>
    </w:p>
    <w:p w:rsidR="00C66B59" w:rsidRPr="00F56F47" w:rsidRDefault="00C66B59" w:rsidP="00F56F47">
      <w:pPr>
        <w:pStyle w:val="ListParagraph"/>
        <w:numPr>
          <w:ilvl w:val="3"/>
          <w:numId w:val="10"/>
        </w:numPr>
        <w:rPr>
          <w:rFonts w:ascii="Times New Roman" w:hAnsi="Times New Roman"/>
          <w:sz w:val="24"/>
        </w:rPr>
      </w:pPr>
      <w:r w:rsidRPr="00F56F47">
        <w:rPr>
          <w:rFonts w:ascii="Times New Roman" w:hAnsi="Times New Roman"/>
          <w:sz w:val="24"/>
        </w:rPr>
        <w:lastRenderedPageBreak/>
        <w:t>Bank Statement</w:t>
      </w:r>
    </w:p>
    <w:tbl>
      <w:tblPr>
        <w:tblStyle w:val="TableGrid"/>
        <w:tblW w:w="0" w:type="auto"/>
        <w:tblInd w:w="108" w:type="dxa"/>
        <w:tblLook w:val="04A0" w:firstRow="1" w:lastRow="0" w:firstColumn="1" w:lastColumn="0" w:noHBand="0" w:noVBand="1"/>
      </w:tblPr>
      <w:tblGrid>
        <w:gridCol w:w="4896"/>
        <w:gridCol w:w="4926"/>
        <w:gridCol w:w="4896"/>
      </w:tblGrid>
      <w:tr w:rsidR="00BC0886" w:rsidRPr="00F56F47" w:rsidTr="00F56F47">
        <w:tc>
          <w:tcPr>
            <w:tcW w:w="4896" w:type="dxa"/>
          </w:tcPr>
          <w:p w:rsidR="00BC0886" w:rsidRPr="00F56F47" w:rsidRDefault="00BC0886" w:rsidP="00B03612">
            <w:pPr>
              <w:pStyle w:val="ListParagraph"/>
              <w:ind w:left="0"/>
              <w:rPr>
                <w:rFonts w:ascii="Times New Roman" w:hAnsi="Times New Roman"/>
                <w:sz w:val="28"/>
              </w:rPr>
            </w:pPr>
            <w:r w:rsidRPr="00F56F47">
              <w:rPr>
                <w:rFonts w:ascii="Times New Roman" w:hAnsi="Times New Roman"/>
                <w:sz w:val="28"/>
              </w:rPr>
              <w:t>Page 1</w:t>
            </w:r>
          </w:p>
          <w:p w:rsidR="00BC0886" w:rsidRPr="00F56F47" w:rsidRDefault="00BC0886" w:rsidP="00F56F47">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06795AD2" wp14:editId="789DDD9D">
                  <wp:extent cx="2962275" cy="334137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6442" r="23718"/>
                          <a:stretch/>
                        </pic:blipFill>
                        <pic:spPr bwMode="auto">
                          <a:xfrm>
                            <a:off x="0" y="0"/>
                            <a:ext cx="2962275" cy="3341370"/>
                          </a:xfrm>
                          <a:prstGeom prst="rect">
                            <a:avLst/>
                          </a:prstGeom>
                          <a:ln>
                            <a:noFill/>
                          </a:ln>
                          <a:extLst>
                            <a:ext uri="{53640926-AAD7-44D8-BBD7-CCE9431645EC}">
                              <a14:shadowObscured xmlns:a14="http://schemas.microsoft.com/office/drawing/2010/main"/>
                            </a:ext>
                          </a:extLst>
                        </pic:spPr>
                      </pic:pic>
                    </a:graphicData>
                  </a:graphic>
                </wp:inline>
              </w:drawing>
            </w:r>
            <w:r w:rsidRPr="00F56F47">
              <w:rPr>
                <w:rFonts w:ascii="Times New Roman" w:hAnsi="Times New Roman"/>
                <w:noProof/>
                <w:sz w:val="28"/>
                <w:lang w:eastAsia="en-IN"/>
              </w:rPr>
              <w:t xml:space="preserve">     </w:t>
            </w:r>
          </w:p>
        </w:tc>
        <w:tc>
          <w:tcPr>
            <w:tcW w:w="4546" w:type="dxa"/>
          </w:tcPr>
          <w:p w:rsidR="00BC0886" w:rsidRPr="00F56F47" w:rsidRDefault="00BC0886" w:rsidP="00B03612">
            <w:pPr>
              <w:pStyle w:val="ListParagraph"/>
              <w:ind w:left="0"/>
              <w:rPr>
                <w:rFonts w:ascii="Times New Roman" w:hAnsi="Times New Roman"/>
                <w:sz w:val="28"/>
              </w:rPr>
            </w:pPr>
            <w:r w:rsidRPr="00F56F47">
              <w:rPr>
                <w:rFonts w:ascii="Times New Roman" w:hAnsi="Times New Roman"/>
                <w:sz w:val="28"/>
              </w:rPr>
              <w:t xml:space="preserve">Page 2 </w:t>
            </w:r>
          </w:p>
          <w:p w:rsidR="00BC0886" w:rsidRPr="00F56F47" w:rsidRDefault="00BC0886"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5B4BBA22" wp14:editId="03308BFD">
                  <wp:extent cx="299085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5801" r="23878"/>
                          <a:stretch/>
                        </pic:blipFill>
                        <pic:spPr bwMode="auto">
                          <a:xfrm>
                            <a:off x="0" y="0"/>
                            <a:ext cx="2990850"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4546" w:type="dxa"/>
          </w:tcPr>
          <w:p w:rsidR="00BC0886" w:rsidRPr="00F56F47" w:rsidRDefault="00BC0886" w:rsidP="00B03612">
            <w:pPr>
              <w:pStyle w:val="ListParagraph"/>
              <w:ind w:left="0"/>
              <w:rPr>
                <w:rFonts w:ascii="Times New Roman" w:hAnsi="Times New Roman"/>
                <w:sz w:val="28"/>
              </w:rPr>
            </w:pPr>
            <w:r w:rsidRPr="00F56F47">
              <w:rPr>
                <w:rFonts w:ascii="Times New Roman" w:hAnsi="Times New Roman"/>
                <w:sz w:val="28"/>
              </w:rPr>
              <w:t>Page 3</w:t>
            </w:r>
          </w:p>
          <w:p w:rsidR="00BC0886" w:rsidRPr="00F56F47" w:rsidRDefault="00BC0886"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78771005" wp14:editId="0AAE88FB">
                  <wp:extent cx="2962275" cy="334137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6282" r="23878"/>
                          <a:stretch/>
                        </pic:blipFill>
                        <pic:spPr bwMode="auto">
                          <a:xfrm>
                            <a:off x="0" y="0"/>
                            <a:ext cx="2962275" cy="3341370"/>
                          </a:xfrm>
                          <a:prstGeom prst="rect">
                            <a:avLst/>
                          </a:prstGeom>
                          <a:ln>
                            <a:noFill/>
                          </a:ln>
                          <a:extLst>
                            <a:ext uri="{53640926-AAD7-44D8-BBD7-CCE9431645EC}">
                              <a14:shadowObscured xmlns:a14="http://schemas.microsoft.com/office/drawing/2010/main"/>
                            </a:ext>
                          </a:extLst>
                        </pic:spPr>
                      </pic:pic>
                    </a:graphicData>
                  </a:graphic>
                </wp:inline>
              </w:drawing>
            </w:r>
          </w:p>
        </w:tc>
      </w:tr>
    </w:tbl>
    <w:p w:rsidR="00C66B59" w:rsidRPr="00F56F47" w:rsidRDefault="00C66B59" w:rsidP="00C66B59">
      <w:pPr>
        <w:ind w:left="360"/>
        <w:rPr>
          <w:sz w:val="28"/>
        </w:rPr>
      </w:pPr>
    </w:p>
    <w:p w:rsidR="00C66B59" w:rsidRPr="00F56F47" w:rsidRDefault="00C66B59" w:rsidP="00C66B59">
      <w:pPr>
        <w:ind w:left="360"/>
        <w:rPr>
          <w:sz w:val="28"/>
        </w:rPr>
      </w:pPr>
      <w:r w:rsidRPr="00F56F47">
        <w:rPr>
          <w:sz w:val="28"/>
        </w:rPr>
        <w:t>To add more than one account, click on +Add Account Button.</w:t>
      </w:r>
    </w:p>
    <w:p w:rsidR="00C66B59" w:rsidRPr="00F56F47" w:rsidRDefault="00C66B59" w:rsidP="00C66B59">
      <w:pPr>
        <w:ind w:left="360"/>
        <w:rPr>
          <w:sz w:val="28"/>
        </w:rPr>
      </w:pPr>
    </w:p>
    <w:p w:rsidR="00C66B59" w:rsidRPr="00F56F47" w:rsidRDefault="00C66B59" w:rsidP="00C66B59">
      <w:pPr>
        <w:ind w:left="360"/>
        <w:rPr>
          <w:b/>
          <w:sz w:val="28"/>
        </w:rPr>
        <w:sectPr w:rsidR="00C66B59" w:rsidRPr="00F56F47" w:rsidSect="00F56F47">
          <w:pgSz w:w="16838" w:h="11899" w:orient="landscape"/>
          <w:pgMar w:top="1560" w:right="720" w:bottom="720" w:left="720" w:header="1560" w:footer="567" w:gutter="0"/>
          <w:cols w:space="720"/>
          <w:docGrid w:linePitch="360"/>
        </w:sectPr>
      </w:pPr>
    </w:p>
    <w:p w:rsidR="00C66B59" w:rsidRPr="00F56F47" w:rsidRDefault="00C66B59" w:rsidP="00F56F47">
      <w:pPr>
        <w:pStyle w:val="ListParagraph"/>
        <w:numPr>
          <w:ilvl w:val="2"/>
          <w:numId w:val="10"/>
        </w:numPr>
        <w:rPr>
          <w:rFonts w:ascii="Times New Roman" w:hAnsi="Times New Roman"/>
          <w:b/>
          <w:sz w:val="24"/>
        </w:rPr>
      </w:pPr>
      <w:r w:rsidRPr="00F56F47">
        <w:rPr>
          <w:rFonts w:ascii="Times New Roman" w:hAnsi="Times New Roman"/>
          <w:b/>
          <w:sz w:val="24"/>
        </w:rPr>
        <w:lastRenderedPageBreak/>
        <w:t>Co-Applicant</w:t>
      </w:r>
    </w:p>
    <w:p w:rsidR="00C66B59" w:rsidRPr="00F56F47" w:rsidRDefault="00C66B59" w:rsidP="00F56F47">
      <w:pPr>
        <w:pStyle w:val="ListParagraph"/>
        <w:numPr>
          <w:ilvl w:val="3"/>
          <w:numId w:val="10"/>
        </w:numPr>
        <w:rPr>
          <w:rFonts w:ascii="Times New Roman" w:hAnsi="Times New Roman"/>
          <w:sz w:val="24"/>
        </w:rPr>
      </w:pPr>
      <w:r w:rsidRPr="00F56F47">
        <w:rPr>
          <w:rFonts w:ascii="Times New Roman" w:hAnsi="Times New Roman"/>
          <w:sz w:val="24"/>
        </w:rPr>
        <w:t>KYC Details</w:t>
      </w:r>
    </w:p>
    <w:p w:rsidR="002C10E3" w:rsidRPr="00F56F47" w:rsidRDefault="002C10E3" w:rsidP="00F56F47">
      <w:pPr>
        <w:pStyle w:val="ListParagraph"/>
        <w:ind w:left="1440"/>
        <w:rPr>
          <w:rFonts w:ascii="Times New Roman" w:hAnsi="Times New Roman"/>
          <w:sz w:val="24"/>
        </w:rPr>
      </w:pPr>
    </w:p>
    <w:p w:rsidR="00BC0886" w:rsidRPr="00F56F47" w:rsidRDefault="00BC0886" w:rsidP="00F56F47">
      <w:pPr>
        <w:pStyle w:val="ListParagraph"/>
        <w:rPr>
          <w:rFonts w:ascii="Times New Roman" w:hAnsi="Times New Roman"/>
          <w:sz w:val="28"/>
        </w:rPr>
      </w:pPr>
      <w:r w:rsidRPr="00F56F47">
        <w:rPr>
          <w:rFonts w:ascii="Times New Roman" w:hAnsi="Times New Roman"/>
          <w:noProof/>
          <w:lang w:eastAsia="en-IN"/>
        </w:rPr>
        <w:drawing>
          <wp:inline distT="0" distB="0" distL="0" distR="0" wp14:anchorId="64C9C4A5" wp14:editId="2B89E860">
            <wp:extent cx="2962275" cy="334137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6282" r="23878"/>
                    <a:stretch/>
                  </pic:blipFill>
                  <pic:spPr bwMode="auto">
                    <a:xfrm>
                      <a:off x="0" y="0"/>
                      <a:ext cx="2962275" cy="3341370"/>
                    </a:xfrm>
                    <a:prstGeom prst="rect">
                      <a:avLst/>
                    </a:prstGeom>
                    <a:ln>
                      <a:noFill/>
                    </a:ln>
                    <a:extLst>
                      <a:ext uri="{53640926-AAD7-44D8-BBD7-CCE9431645EC}">
                        <a14:shadowObscured xmlns:a14="http://schemas.microsoft.com/office/drawing/2010/main"/>
                      </a:ext>
                    </a:extLst>
                  </pic:spPr>
                </pic:pic>
              </a:graphicData>
            </a:graphic>
          </wp:inline>
        </w:drawing>
      </w:r>
    </w:p>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pStyle w:val="ListParagraph"/>
        <w:numPr>
          <w:ilvl w:val="0"/>
          <w:numId w:val="34"/>
        </w:numPr>
        <w:rPr>
          <w:rFonts w:ascii="Times New Roman" w:hAnsi="Times New Roman"/>
          <w:sz w:val="28"/>
        </w:rPr>
        <w:sectPr w:rsidR="00C66B59" w:rsidRPr="00F56F47" w:rsidSect="00B03612">
          <w:pgSz w:w="11899" w:h="16838"/>
          <w:pgMar w:top="720" w:right="720" w:bottom="720" w:left="1560" w:header="1560" w:footer="567" w:gutter="0"/>
          <w:cols w:space="720"/>
          <w:docGrid w:linePitch="360"/>
        </w:sectPr>
      </w:pPr>
    </w:p>
    <w:p w:rsidR="00C66B59" w:rsidRPr="00F56F47" w:rsidRDefault="00C66B59" w:rsidP="00F56F47">
      <w:pPr>
        <w:pStyle w:val="ListParagraph"/>
        <w:numPr>
          <w:ilvl w:val="3"/>
          <w:numId w:val="10"/>
        </w:numPr>
        <w:rPr>
          <w:rFonts w:ascii="Times New Roman" w:hAnsi="Times New Roman"/>
          <w:sz w:val="24"/>
        </w:rPr>
      </w:pPr>
      <w:r w:rsidRPr="00F56F47">
        <w:rPr>
          <w:rFonts w:ascii="Times New Roman" w:hAnsi="Times New Roman"/>
          <w:sz w:val="24"/>
        </w:rPr>
        <w:lastRenderedPageBreak/>
        <w:t>Co-Applicant Details</w:t>
      </w:r>
    </w:p>
    <w:tbl>
      <w:tblPr>
        <w:tblStyle w:val="TableGrid"/>
        <w:tblW w:w="0" w:type="auto"/>
        <w:tblInd w:w="720" w:type="dxa"/>
        <w:tblLook w:val="04A0" w:firstRow="1" w:lastRow="0" w:firstColumn="1" w:lastColumn="0" w:noHBand="0" w:noVBand="1"/>
      </w:tblPr>
      <w:tblGrid>
        <w:gridCol w:w="4956"/>
        <w:gridCol w:w="4982"/>
        <w:gridCol w:w="4956"/>
      </w:tblGrid>
      <w:tr w:rsidR="00C66B59" w:rsidRPr="00F56F47" w:rsidTr="00295D20">
        <w:tc>
          <w:tcPr>
            <w:tcW w:w="4951" w:type="dxa"/>
          </w:tcPr>
          <w:p w:rsidR="00C66B59" w:rsidRPr="00F56F47" w:rsidRDefault="00C66B59" w:rsidP="00B03612">
            <w:pPr>
              <w:pStyle w:val="ListParagraph"/>
              <w:ind w:left="0"/>
              <w:rPr>
                <w:rFonts w:ascii="Times New Roman" w:hAnsi="Times New Roman"/>
                <w:sz w:val="28"/>
              </w:rPr>
            </w:pPr>
            <w:r w:rsidRPr="00F56F47">
              <w:rPr>
                <w:rFonts w:ascii="Times New Roman" w:hAnsi="Times New Roman"/>
                <w:sz w:val="28"/>
              </w:rPr>
              <w:t>Page 1</w:t>
            </w:r>
          </w:p>
          <w:p w:rsidR="00C66B59" w:rsidRPr="00F56F47" w:rsidRDefault="00BC0886"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64A47D12" wp14:editId="155EFF59">
                  <wp:extent cx="30099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5801" r="23558"/>
                          <a:stretch/>
                        </pic:blipFill>
                        <pic:spPr bwMode="auto">
                          <a:xfrm>
                            <a:off x="0" y="0"/>
                            <a:ext cx="3009900"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4995" w:type="dxa"/>
          </w:tcPr>
          <w:p w:rsidR="00C66B59" w:rsidRPr="00F56F47" w:rsidRDefault="00C66B59" w:rsidP="00B03612">
            <w:pPr>
              <w:pStyle w:val="ListParagraph"/>
              <w:ind w:left="0"/>
              <w:rPr>
                <w:rFonts w:ascii="Times New Roman" w:hAnsi="Times New Roman"/>
                <w:sz w:val="28"/>
              </w:rPr>
            </w:pPr>
            <w:r w:rsidRPr="00F56F47">
              <w:rPr>
                <w:rFonts w:ascii="Times New Roman" w:hAnsi="Times New Roman"/>
                <w:sz w:val="28"/>
              </w:rPr>
              <w:t>Page 2</w:t>
            </w:r>
          </w:p>
          <w:p w:rsidR="00C66B59" w:rsidRPr="00F56F47" w:rsidRDefault="00BC0886"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7876AAB5" wp14:editId="7B7FD67D">
                  <wp:extent cx="29718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6443" r="23558"/>
                          <a:stretch/>
                        </pic:blipFill>
                        <pic:spPr bwMode="auto">
                          <a:xfrm>
                            <a:off x="0" y="0"/>
                            <a:ext cx="2971800"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4948" w:type="dxa"/>
          </w:tcPr>
          <w:p w:rsidR="00C66B59" w:rsidRPr="00F56F47" w:rsidRDefault="00C66B59" w:rsidP="00B03612">
            <w:pPr>
              <w:pStyle w:val="ListParagraph"/>
              <w:ind w:left="0"/>
              <w:rPr>
                <w:rFonts w:ascii="Times New Roman" w:hAnsi="Times New Roman"/>
                <w:sz w:val="28"/>
              </w:rPr>
            </w:pPr>
            <w:r w:rsidRPr="00F56F47">
              <w:rPr>
                <w:rFonts w:ascii="Times New Roman" w:hAnsi="Times New Roman"/>
                <w:sz w:val="28"/>
              </w:rPr>
              <w:t>Page 3</w:t>
            </w:r>
          </w:p>
          <w:p w:rsidR="00C66B59" w:rsidRPr="00F56F47" w:rsidRDefault="00BC0886"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7254799C" wp14:editId="2DCA4DC9">
                  <wp:extent cx="3000375" cy="334137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5962" t="57" r="23558" b="-57"/>
                          <a:stretch/>
                        </pic:blipFill>
                        <pic:spPr bwMode="auto">
                          <a:xfrm>
                            <a:off x="0" y="0"/>
                            <a:ext cx="3000375" cy="3341370"/>
                          </a:xfrm>
                          <a:prstGeom prst="rect">
                            <a:avLst/>
                          </a:prstGeom>
                          <a:ln>
                            <a:noFill/>
                          </a:ln>
                          <a:extLst>
                            <a:ext uri="{53640926-AAD7-44D8-BBD7-CCE9431645EC}">
                              <a14:shadowObscured xmlns:a14="http://schemas.microsoft.com/office/drawing/2010/main"/>
                            </a:ext>
                          </a:extLst>
                        </pic:spPr>
                      </pic:pic>
                    </a:graphicData>
                  </a:graphic>
                </wp:inline>
              </w:drawing>
            </w:r>
          </w:p>
        </w:tc>
      </w:tr>
    </w:tbl>
    <w:p w:rsidR="00C66B59" w:rsidRPr="00F56F47" w:rsidRDefault="00C66B59" w:rsidP="00C66B59">
      <w:pPr>
        <w:pStyle w:val="ListParagraph"/>
        <w:rPr>
          <w:rFonts w:ascii="Times New Roman" w:hAnsi="Times New Roman"/>
          <w:sz w:val="28"/>
        </w:rPr>
      </w:pPr>
    </w:p>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ind w:left="360"/>
        <w:rPr>
          <w:sz w:val="28"/>
        </w:rPr>
      </w:pPr>
    </w:p>
    <w:p w:rsidR="00BC0886" w:rsidRPr="00F56F47" w:rsidRDefault="00BC0886" w:rsidP="00C66B59">
      <w:pPr>
        <w:pStyle w:val="ListParagraph"/>
        <w:numPr>
          <w:ilvl w:val="0"/>
          <w:numId w:val="34"/>
        </w:numPr>
        <w:rPr>
          <w:rFonts w:ascii="Times New Roman" w:hAnsi="Times New Roman"/>
          <w:sz w:val="28"/>
        </w:rPr>
        <w:sectPr w:rsidR="00BC0886" w:rsidRPr="00F56F47" w:rsidSect="00B03612">
          <w:pgSz w:w="16838" w:h="11899" w:orient="landscape"/>
          <w:pgMar w:top="1560" w:right="720" w:bottom="720" w:left="720" w:header="1560" w:footer="567" w:gutter="0"/>
          <w:cols w:space="720"/>
          <w:docGrid w:linePitch="360"/>
        </w:sectPr>
      </w:pPr>
    </w:p>
    <w:p w:rsidR="00C66B59" w:rsidRPr="00F56F47" w:rsidRDefault="00C66B59" w:rsidP="00F56F47">
      <w:pPr>
        <w:pStyle w:val="ListParagraph"/>
        <w:numPr>
          <w:ilvl w:val="3"/>
          <w:numId w:val="10"/>
        </w:numPr>
        <w:rPr>
          <w:rFonts w:ascii="Times New Roman" w:hAnsi="Times New Roman"/>
          <w:sz w:val="24"/>
        </w:rPr>
      </w:pPr>
      <w:r w:rsidRPr="00F56F47">
        <w:rPr>
          <w:rFonts w:ascii="Times New Roman" w:hAnsi="Times New Roman"/>
          <w:sz w:val="24"/>
        </w:rPr>
        <w:lastRenderedPageBreak/>
        <w:t>Address details</w:t>
      </w:r>
    </w:p>
    <w:tbl>
      <w:tblPr>
        <w:tblStyle w:val="TableGrid"/>
        <w:tblW w:w="0" w:type="auto"/>
        <w:tblInd w:w="250" w:type="dxa"/>
        <w:tblLook w:val="04A0" w:firstRow="1" w:lastRow="0" w:firstColumn="1" w:lastColumn="0" w:noHBand="0" w:noVBand="1"/>
      </w:tblPr>
      <w:tblGrid>
        <w:gridCol w:w="4792"/>
        <w:gridCol w:w="4793"/>
      </w:tblGrid>
      <w:tr w:rsidR="00BC0886" w:rsidRPr="00F56F47" w:rsidTr="00F56F47">
        <w:tc>
          <w:tcPr>
            <w:tcW w:w="3996" w:type="dxa"/>
          </w:tcPr>
          <w:p w:rsidR="00BC0886" w:rsidRPr="00F56F47" w:rsidRDefault="00BC0886" w:rsidP="00B03612">
            <w:pPr>
              <w:pStyle w:val="ListParagraph"/>
              <w:ind w:left="0"/>
              <w:rPr>
                <w:rFonts w:ascii="Times New Roman" w:hAnsi="Times New Roman"/>
                <w:sz w:val="28"/>
              </w:rPr>
            </w:pPr>
            <w:r w:rsidRPr="00F56F47">
              <w:rPr>
                <w:rFonts w:ascii="Times New Roman" w:hAnsi="Times New Roman"/>
                <w:sz w:val="28"/>
              </w:rPr>
              <w:t>Page 1</w:t>
            </w:r>
          </w:p>
          <w:p w:rsidR="00BC0886" w:rsidRPr="00F56F47" w:rsidRDefault="00BC0886"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4516D217" wp14:editId="17868D6E">
                  <wp:extent cx="3000375" cy="334137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5802" r="23718"/>
                          <a:stretch/>
                        </pic:blipFill>
                        <pic:spPr bwMode="auto">
                          <a:xfrm>
                            <a:off x="0" y="0"/>
                            <a:ext cx="3000375"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4226" w:type="dxa"/>
          </w:tcPr>
          <w:p w:rsidR="00BC0886" w:rsidRPr="00F56F47" w:rsidRDefault="00BC0886" w:rsidP="00B03612">
            <w:pPr>
              <w:pStyle w:val="ListParagraph"/>
              <w:ind w:left="0"/>
              <w:rPr>
                <w:rFonts w:ascii="Times New Roman" w:hAnsi="Times New Roman"/>
                <w:sz w:val="28"/>
              </w:rPr>
            </w:pPr>
            <w:r w:rsidRPr="00F56F47">
              <w:rPr>
                <w:rFonts w:ascii="Times New Roman" w:hAnsi="Times New Roman"/>
                <w:sz w:val="28"/>
              </w:rPr>
              <w:t>Page 2</w:t>
            </w:r>
          </w:p>
          <w:p w:rsidR="00BC0886" w:rsidRPr="00F56F47" w:rsidRDefault="00BC0886"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1FEC7CF8" wp14:editId="4E82FEEC">
                  <wp:extent cx="3000375" cy="334137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6121" r="23398"/>
                          <a:stretch/>
                        </pic:blipFill>
                        <pic:spPr bwMode="auto">
                          <a:xfrm>
                            <a:off x="0" y="0"/>
                            <a:ext cx="3000375" cy="3341370"/>
                          </a:xfrm>
                          <a:prstGeom prst="rect">
                            <a:avLst/>
                          </a:prstGeom>
                          <a:ln>
                            <a:noFill/>
                          </a:ln>
                          <a:extLst>
                            <a:ext uri="{53640926-AAD7-44D8-BBD7-CCE9431645EC}">
                              <a14:shadowObscured xmlns:a14="http://schemas.microsoft.com/office/drawing/2010/main"/>
                            </a:ext>
                          </a:extLst>
                        </pic:spPr>
                      </pic:pic>
                    </a:graphicData>
                  </a:graphic>
                </wp:inline>
              </w:drawing>
            </w:r>
          </w:p>
        </w:tc>
      </w:tr>
      <w:tr w:rsidR="00BC0886" w:rsidRPr="00F56F47" w:rsidTr="00F56F47">
        <w:tc>
          <w:tcPr>
            <w:tcW w:w="3996" w:type="dxa"/>
          </w:tcPr>
          <w:p w:rsidR="00BC0886" w:rsidRPr="00F56F47" w:rsidRDefault="00BC0886" w:rsidP="00B03612">
            <w:pPr>
              <w:pStyle w:val="ListParagraph"/>
              <w:ind w:left="0"/>
              <w:rPr>
                <w:rFonts w:ascii="Times New Roman" w:hAnsi="Times New Roman"/>
                <w:sz w:val="28"/>
              </w:rPr>
            </w:pPr>
            <w:r w:rsidRPr="00F56F47">
              <w:rPr>
                <w:rFonts w:ascii="Times New Roman" w:hAnsi="Times New Roman"/>
                <w:sz w:val="28"/>
              </w:rPr>
              <w:t>Page 3</w:t>
            </w:r>
          </w:p>
          <w:p w:rsidR="00BC0886" w:rsidRPr="00F56F47" w:rsidRDefault="00BC0886"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127A92DB" wp14:editId="03609D5A">
                  <wp:extent cx="2962275" cy="334137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6442" r="23718"/>
                          <a:stretch/>
                        </pic:blipFill>
                        <pic:spPr bwMode="auto">
                          <a:xfrm>
                            <a:off x="0" y="0"/>
                            <a:ext cx="2962275"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4226" w:type="dxa"/>
          </w:tcPr>
          <w:p w:rsidR="00BC0886" w:rsidRPr="00F56F47" w:rsidRDefault="00BC0886" w:rsidP="00B03612">
            <w:pPr>
              <w:pStyle w:val="ListParagraph"/>
              <w:ind w:left="0"/>
              <w:rPr>
                <w:rFonts w:ascii="Times New Roman" w:hAnsi="Times New Roman"/>
                <w:sz w:val="28"/>
              </w:rPr>
            </w:pPr>
            <w:r w:rsidRPr="00F56F47">
              <w:rPr>
                <w:rFonts w:ascii="Times New Roman" w:hAnsi="Times New Roman"/>
                <w:sz w:val="28"/>
              </w:rPr>
              <w:t>Page 4</w:t>
            </w:r>
          </w:p>
          <w:p w:rsidR="00BC0886" w:rsidRPr="00F56F47" w:rsidRDefault="00BC0886"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2C81253E" wp14:editId="717E810E">
                  <wp:extent cx="299085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6121" t="-570" r="23558" b="570"/>
                          <a:stretch/>
                        </pic:blipFill>
                        <pic:spPr bwMode="auto">
                          <a:xfrm>
                            <a:off x="0" y="0"/>
                            <a:ext cx="2990850" cy="3341370"/>
                          </a:xfrm>
                          <a:prstGeom prst="rect">
                            <a:avLst/>
                          </a:prstGeom>
                          <a:ln>
                            <a:noFill/>
                          </a:ln>
                          <a:extLst>
                            <a:ext uri="{53640926-AAD7-44D8-BBD7-CCE9431645EC}">
                              <a14:shadowObscured xmlns:a14="http://schemas.microsoft.com/office/drawing/2010/main"/>
                            </a:ext>
                          </a:extLst>
                        </pic:spPr>
                      </pic:pic>
                    </a:graphicData>
                  </a:graphic>
                </wp:inline>
              </w:drawing>
            </w:r>
          </w:p>
        </w:tc>
      </w:tr>
    </w:tbl>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pStyle w:val="ListParagraph"/>
        <w:numPr>
          <w:ilvl w:val="0"/>
          <w:numId w:val="34"/>
        </w:numPr>
        <w:rPr>
          <w:rFonts w:ascii="Times New Roman" w:hAnsi="Times New Roman"/>
          <w:sz w:val="28"/>
        </w:rPr>
        <w:sectPr w:rsidR="00C66B59" w:rsidRPr="00F56F47" w:rsidSect="00F56F47">
          <w:pgSz w:w="11899" w:h="16838"/>
          <w:pgMar w:top="720" w:right="720" w:bottom="720" w:left="1560" w:header="1560" w:footer="567" w:gutter="0"/>
          <w:cols w:space="720"/>
          <w:docGrid w:linePitch="360"/>
        </w:sectPr>
      </w:pPr>
    </w:p>
    <w:p w:rsidR="00C66B59" w:rsidRPr="00F56F47" w:rsidRDefault="00C66B59" w:rsidP="00F56F47">
      <w:pPr>
        <w:pStyle w:val="ListParagraph"/>
        <w:numPr>
          <w:ilvl w:val="3"/>
          <w:numId w:val="10"/>
        </w:numPr>
        <w:rPr>
          <w:rFonts w:ascii="Times New Roman" w:hAnsi="Times New Roman"/>
          <w:sz w:val="24"/>
        </w:rPr>
      </w:pPr>
      <w:r w:rsidRPr="00F56F47">
        <w:rPr>
          <w:rFonts w:ascii="Times New Roman" w:hAnsi="Times New Roman"/>
          <w:sz w:val="24"/>
        </w:rPr>
        <w:lastRenderedPageBreak/>
        <w:t>Liabilities</w:t>
      </w:r>
    </w:p>
    <w:p w:rsidR="00C66B59" w:rsidRPr="00F56F47" w:rsidRDefault="00F77917" w:rsidP="00F56F47">
      <w:pPr>
        <w:rPr>
          <w:sz w:val="28"/>
        </w:rPr>
      </w:pPr>
      <w:r w:rsidRPr="00F56F47">
        <w:rPr>
          <w:noProof/>
          <w:lang w:val="en-IN" w:eastAsia="en-IN"/>
        </w:rPr>
        <w:drawing>
          <wp:inline distT="0" distB="0" distL="0" distR="0" wp14:anchorId="1D29E582" wp14:editId="6B566399">
            <wp:extent cx="3038475" cy="334137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5641" r="23237"/>
                    <a:stretch/>
                  </pic:blipFill>
                  <pic:spPr bwMode="auto">
                    <a:xfrm>
                      <a:off x="0" y="0"/>
                      <a:ext cx="3038475" cy="3341370"/>
                    </a:xfrm>
                    <a:prstGeom prst="rect">
                      <a:avLst/>
                    </a:prstGeom>
                    <a:ln>
                      <a:noFill/>
                    </a:ln>
                    <a:extLst>
                      <a:ext uri="{53640926-AAD7-44D8-BBD7-CCE9431645EC}">
                        <a14:shadowObscured xmlns:a14="http://schemas.microsoft.com/office/drawing/2010/main"/>
                      </a:ext>
                    </a:extLst>
                  </pic:spPr>
                </pic:pic>
              </a:graphicData>
            </a:graphic>
          </wp:inline>
        </w:drawing>
      </w:r>
    </w:p>
    <w:p w:rsidR="00F77917" w:rsidRPr="00F56F47" w:rsidRDefault="00F77917" w:rsidP="00F56F47">
      <w:pPr>
        <w:rPr>
          <w:sz w:val="28"/>
        </w:rPr>
      </w:pPr>
    </w:p>
    <w:p w:rsidR="00F77917" w:rsidRPr="00F56F47" w:rsidRDefault="00F77917" w:rsidP="00C66B59">
      <w:pPr>
        <w:pStyle w:val="ListParagraph"/>
        <w:numPr>
          <w:ilvl w:val="0"/>
          <w:numId w:val="34"/>
        </w:numPr>
        <w:rPr>
          <w:rFonts w:ascii="Times New Roman" w:hAnsi="Times New Roman"/>
          <w:sz w:val="28"/>
        </w:rPr>
        <w:sectPr w:rsidR="00F77917" w:rsidRPr="00F56F47" w:rsidSect="00B03612">
          <w:pgSz w:w="11899" w:h="16838"/>
          <w:pgMar w:top="720" w:right="720" w:bottom="720" w:left="1560" w:header="1560" w:footer="567" w:gutter="0"/>
          <w:cols w:space="720"/>
          <w:docGrid w:linePitch="360"/>
        </w:sectPr>
      </w:pPr>
    </w:p>
    <w:p w:rsidR="00C66B59" w:rsidRPr="00F56F47" w:rsidRDefault="00C66B59" w:rsidP="00F56F47">
      <w:pPr>
        <w:pStyle w:val="ListParagraph"/>
        <w:numPr>
          <w:ilvl w:val="3"/>
          <w:numId w:val="10"/>
        </w:numPr>
        <w:rPr>
          <w:rFonts w:ascii="Times New Roman" w:hAnsi="Times New Roman"/>
          <w:sz w:val="24"/>
        </w:rPr>
      </w:pPr>
      <w:r w:rsidRPr="00F56F47">
        <w:rPr>
          <w:rFonts w:ascii="Times New Roman" w:hAnsi="Times New Roman"/>
          <w:sz w:val="24"/>
        </w:rPr>
        <w:lastRenderedPageBreak/>
        <w:t>Bank Statement</w:t>
      </w:r>
    </w:p>
    <w:tbl>
      <w:tblPr>
        <w:tblStyle w:val="TableGrid"/>
        <w:tblW w:w="0" w:type="auto"/>
        <w:tblLook w:val="04A0" w:firstRow="1" w:lastRow="0" w:firstColumn="1" w:lastColumn="0" w:noHBand="0" w:noVBand="1"/>
      </w:tblPr>
      <w:tblGrid>
        <w:gridCol w:w="4956"/>
        <w:gridCol w:w="4926"/>
        <w:gridCol w:w="4926"/>
      </w:tblGrid>
      <w:tr w:rsidR="00F77917" w:rsidRPr="00F56F47" w:rsidTr="0034212C">
        <w:tc>
          <w:tcPr>
            <w:tcW w:w="4917" w:type="dxa"/>
          </w:tcPr>
          <w:p w:rsidR="00F77917" w:rsidRPr="00F56F47" w:rsidRDefault="00F77917" w:rsidP="00B03612">
            <w:pPr>
              <w:rPr>
                <w:sz w:val="28"/>
              </w:rPr>
            </w:pPr>
            <w:r w:rsidRPr="00F56F47">
              <w:rPr>
                <w:sz w:val="28"/>
              </w:rPr>
              <w:t>Page 1</w:t>
            </w:r>
          </w:p>
          <w:p w:rsidR="00F77917" w:rsidRPr="00F56F47" w:rsidRDefault="00F77917" w:rsidP="00B03612">
            <w:pPr>
              <w:rPr>
                <w:sz w:val="28"/>
              </w:rPr>
            </w:pPr>
            <w:r w:rsidRPr="00F56F47">
              <w:rPr>
                <w:noProof/>
                <w:lang w:val="en-IN" w:eastAsia="en-IN"/>
              </w:rPr>
              <w:drawing>
                <wp:inline distT="0" distB="0" distL="0" distR="0" wp14:anchorId="6C37C756" wp14:editId="32E717AB">
                  <wp:extent cx="3000375" cy="334137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5962" r="23558"/>
                          <a:stretch/>
                        </pic:blipFill>
                        <pic:spPr bwMode="auto">
                          <a:xfrm>
                            <a:off x="0" y="0"/>
                            <a:ext cx="3000375"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4918" w:type="dxa"/>
          </w:tcPr>
          <w:p w:rsidR="00F77917" w:rsidRPr="00F56F47" w:rsidRDefault="00F77917" w:rsidP="00B03612">
            <w:r w:rsidRPr="00F56F47">
              <w:rPr>
                <w:sz w:val="28"/>
              </w:rPr>
              <w:t>Page 2</w:t>
            </w:r>
          </w:p>
          <w:p w:rsidR="00F77917" w:rsidRPr="00F56F47" w:rsidRDefault="00F77917" w:rsidP="00B03612">
            <w:pPr>
              <w:rPr>
                <w:sz w:val="28"/>
              </w:rPr>
            </w:pPr>
            <w:r w:rsidRPr="00F56F47">
              <w:rPr>
                <w:noProof/>
                <w:lang w:val="en-IN" w:eastAsia="en-IN"/>
              </w:rPr>
              <w:drawing>
                <wp:inline distT="0" distB="0" distL="0" distR="0" wp14:anchorId="6683C479" wp14:editId="68154F7D">
                  <wp:extent cx="2981325" cy="334137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6281" r="23559"/>
                          <a:stretch/>
                        </pic:blipFill>
                        <pic:spPr bwMode="auto">
                          <a:xfrm>
                            <a:off x="0" y="0"/>
                            <a:ext cx="2981325"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4918" w:type="dxa"/>
          </w:tcPr>
          <w:p w:rsidR="00F77917" w:rsidRPr="00F56F47" w:rsidRDefault="00F77917" w:rsidP="00B03612">
            <w:pPr>
              <w:rPr>
                <w:sz w:val="28"/>
              </w:rPr>
            </w:pPr>
            <w:r w:rsidRPr="00F56F47">
              <w:rPr>
                <w:sz w:val="28"/>
              </w:rPr>
              <w:t>Page 3</w:t>
            </w:r>
          </w:p>
          <w:p w:rsidR="00F77917" w:rsidRPr="00F56F47" w:rsidRDefault="00F77917" w:rsidP="00B03612">
            <w:pPr>
              <w:rPr>
                <w:sz w:val="28"/>
              </w:rPr>
            </w:pPr>
            <w:r w:rsidRPr="00F56F47">
              <w:rPr>
                <w:noProof/>
                <w:lang w:val="en-IN" w:eastAsia="en-IN"/>
              </w:rPr>
              <w:drawing>
                <wp:inline distT="0" distB="0" distL="0" distR="0" wp14:anchorId="14976014" wp14:editId="0E4DA7CD">
                  <wp:extent cx="2981325" cy="334137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5962" r="23878"/>
                          <a:stretch/>
                        </pic:blipFill>
                        <pic:spPr bwMode="auto">
                          <a:xfrm>
                            <a:off x="0" y="0"/>
                            <a:ext cx="2981325" cy="3341370"/>
                          </a:xfrm>
                          <a:prstGeom prst="rect">
                            <a:avLst/>
                          </a:prstGeom>
                          <a:ln>
                            <a:noFill/>
                          </a:ln>
                          <a:extLst>
                            <a:ext uri="{53640926-AAD7-44D8-BBD7-CCE9431645EC}">
                              <a14:shadowObscured xmlns:a14="http://schemas.microsoft.com/office/drawing/2010/main"/>
                            </a:ext>
                          </a:extLst>
                        </pic:spPr>
                      </pic:pic>
                    </a:graphicData>
                  </a:graphic>
                </wp:inline>
              </w:drawing>
            </w:r>
          </w:p>
        </w:tc>
      </w:tr>
    </w:tbl>
    <w:p w:rsidR="00C66B59" w:rsidRPr="00F56F47" w:rsidRDefault="00C66B59" w:rsidP="00C66B59">
      <w:pPr>
        <w:rPr>
          <w:sz w:val="28"/>
        </w:rPr>
      </w:pPr>
    </w:p>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ind w:left="360"/>
        <w:rPr>
          <w:b/>
          <w:sz w:val="28"/>
        </w:rPr>
        <w:sectPr w:rsidR="00C66B59" w:rsidRPr="00F56F47" w:rsidSect="00F56F47">
          <w:pgSz w:w="16838" w:h="11899" w:orient="landscape"/>
          <w:pgMar w:top="1560" w:right="720" w:bottom="720" w:left="720" w:header="1560" w:footer="567" w:gutter="0"/>
          <w:cols w:space="720"/>
          <w:docGrid w:linePitch="360"/>
        </w:sectPr>
      </w:pPr>
    </w:p>
    <w:p w:rsidR="002C10E3" w:rsidRPr="00F56F47" w:rsidRDefault="00C66B59" w:rsidP="00F56F47">
      <w:pPr>
        <w:pStyle w:val="ListParagraph"/>
        <w:numPr>
          <w:ilvl w:val="2"/>
          <w:numId w:val="10"/>
        </w:numPr>
        <w:ind w:left="709"/>
        <w:rPr>
          <w:b/>
          <w:sz w:val="24"/>
        </w:rPr>
      </w:pPr>
      <w:r w:rsidRPr="00F56F47">
        <w:rPr>
          <w:b/>
          <w:sz w:val="24"/>
        </w:rPr>
        <w:lastRenderedPageBreak/>
        <w:t>G</w:t>
      </w:r>
      <w:r w:rsidRPr="00F56F47">
        <w:rPr>
          <w:rFonts w:ascii="Times New Roman" w:hAnsi="Times New Roman"/>
          <w:b/>
          <w:sz w:val="24"/>
        </w:rPr>
        <w:t>uarantor</w:t>
      </w:r>
    </w:p>
    <w:p w:rsidR="00C66B59" w:rsidRPr="00F56F47" w:rsidRDefault="00C66B59" w:rsidP="00F56F47">
      <w:pPr>
        <w:pStyle w:val="ListParagraph"/>
        <w:numPr>
          <w:ilvl w:val="3"/>
          <w:numId w:val="10"/>
        </w:numPr>
        <w:rPr>
          <w:rFonts w:ascii="Times New Roman" w:hAnsi="Times New Roman"/>
          <w:sz w:val="24"/>
        </w:rPr>
      </w:pPr>
      <w:r w:rsidRPr="00F56F47">
        <w:rPr>
          <w:rFonts w:ascii="Times New Roman" w:hAnsi="Times New Roman"/>
          <w:sz w:val="24"/>
        </w:rPr>
        <w:t>KYC Details</w:t>
      </w:r>
    </w:p>
    <w:p w:rsidR="00EF45DF" w:rsidRPr="00F56F47" w:rsidRDefault="00EF45DF" w:rsidP="00F56F47">
      <w:pPr>
        <w:pStyle w:val="ListParagraph"/>
        <w:rPr>
          <w:rFonts w:ascii="Times New Roman" w:hAnsi="Times New Roman"/>
          <w:sz w:val="28"/>
        </w:rPr>
      </w:pPr>
      <w:r w:rsidRPr="00F56F47">
        <w:rPr>
          <w:rFonts w:ascii="Times New Roman" w:hAnsi="Times New Roman"/>
          <w:noProof/>
          <w:lang w:eastAsia="en-IN"/>
        </w:rPr>
        <w:drawing>
          <wp:inline distT="0" distB="0" distL="0" distR="0" wp14:anchorId="542B105B" wp14:editId="131F4555">
            <wp:extent cx="3019425" cy="334137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5961" r="23237"/>
                    <a:stretch/>
                  </pic:blipFill>
                  <pic:spPr bwMode="auto">
                    <a:xfrm>
                      <a:off x="0" y="0"/>
                      <a:ext cx="3019425" cy="3341370"/>
                    </a:xfrm>
                    <a:prstGeom prst="rect">
                      <a:avLst/>
                    </a:prstGeom>
                    <a:ln>
                      <a:noFill/>
                    </a:ln>
                    <a:extLst>
                      <a:ext uri="{53640926-AAD7-44D8-BBD7-CCE9431645EC}">
                        <a14:shadowObscured xmlns:a14="http://schemas.microsoft.com/office/drawing/2010/main"/>
                      </a:ext>
                    </a:extLst>
                  </pic:spPr>
                </pic:pic>
              </a:graphicData>
            </a:graphic>
          </wp:inline>
        </w:drawing>
      </w:r>
    </w:p>
    <w:p w:rsidR="00EF45DF" w:rsidRPr="00F56F47" w:rsidRDefault="00EF45DF" w:rsidP="00F56F47">
      <w:pPr>
        <w:pStyle w:val="ListParagraph"/>
        <w:rPr>
          <w:rFonts w:ascii="Times New Roman" w:hAnsi="Times New Roman"/>
          <w:sz w:val="28"/>
        </w:rPr>
      </w:pPr>
    </w:p>
    <w:p w:rsidR="00C66B59" w:rsidRPr="00F56F47" w:rsidRDefault="00C66B59" w:rsidP="00C66B59">
      <w:pPr>
        <w:rPr>
          <w:sz w:val="28"/>
        </w:rPr>
      </w:pPr>
    </w:p>
    <w:p w:rsidR="00C66B59" w:rsidRPr="00F56F47" w:rsidRDefault="00C66B59" w:rsidP="00C66B59">
      <w:pPr>
        <w:pStyle w:val="ListParagraph"/>
        <w:numPr>
          <w:ilvl w:val="0"/>
          <w:numId w:val="35"/>
        </w:numPr>
        <w:rPr>
          <w:rFonts w:ascii="Times New Roman" w:hAnsi="Times New Roman"/>
          <w:sz w:val="28"/>
        </w:rPr>
        <w:sectPr w:rsidR="00C66B59" w:rsidRPr="00F56F47" w:rsidSect="00B03612">
          <w:pgSz w:w="11899" w:h="16838"/>
          <w:pgMar w:top="720" w:right="720" w:bottom="720" w:left="1560" w:header="1560" w:footer="567" w:gutter="0"/>
          <w:cols w:space="720"/>
          <w:docGrid w:linePitch="360"/>
        </w:sectPr>
      </w:pPr>
    </w:p>
    <w:p w:rsidR="00C66B59" w:rsidRPr="00F56F47" w:rsidRDefault="00C66B59" w:rsidP="00F56F47">
      <w:pPr>
        <w:pStyle w:val="ListParagraph"/>
        <w:numPr>
          <w:ilvl w:val="3"/>
          <w:numId w:val="10"/>
        </w:numPr>
        <w:rPr>
          <w:rFonts w:ascii="Times New Roman" w:hAnsi="Times New Roman"/>
          <w:sz w:val="24"/>
        </w:rPr>
      </w:pPr>
      <w:r w:rsidRPr="00F56F47">
        <w:rPr>
          <w:rFonts w:ascii="Times New Roman" w:hAnsi="Times New Roman"/>
          <w:sz w:val="24"/>
        </w:rPr>
        <w:lastRenderedPageBreak/>
        <w:t>Guarantor Details</w:t>
      </w:r>
    </w:p>
    <w:tbl>
      <w:tblPr>
        <w:tblStyle w:val="TableGrid"/>
        <w:tblW w:w="0" w:type="auto"/>
        <w:tblInd w:w="360" w:type="dxa"/>
        <w:tblLook w:val="04A0" w:firstRow="1" w:lastRow="0" w:firstColumn="1" w:lastColumn="0" w:noHBand="0" w:noVBand="1"/>
      </w:tblPr>
      <w:tblGrid>
        <w:gridCol w:w="4986"/>
        <w:gridCol w:w="4926"/>
        <w:gridCol w:w="4941"/>
      </w:tblGrid>
      <w:tr w:rsidR="00C66B59" w:rsidRPr="00F56F47" w:rsidTr="00B03612">
        <w:tc>
          <w:tcPr>
            <w:tcW w:w="4710" w:type="dxa"/>
          </w:tcPr>
          <w:p w:rsidR="00C66B59" w:rsidRPr="00F56F47" w:rsidRDefault="00C66B59" w:rsidP="00B03612">
            <w:pPr>
              <w:rPr>
                <w:sz w:val="28"/>
              </w:rPr>
            </w:pPr>
            <w:r w:rsidRPr="00F56F47">
              <w:rPr>
                <w:sz w:val="28"/>
              </w:rPr>
              <w:t>Page 1</w:t>
            </w:r>
            <w:r w:rsidR="00EF45DF" w:rsidRPr="00F56F47">
              <w:rPr>
                <w:noProof/>
                <w:lang w:val="en-IN" w:eastAsia="en-IN"/>
              </w:rPr>
              <w:drawing>
                <wp:inline distT="0" distB="0" distL="0" distR="0" wp14:anchorId="31B3924A" wp14:editId="50FFF481">
                  <wp:extent cx="3019425" cy="334137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5801" r="23397"/>
                          <a:stretch/>
                        </pic:blipFill>
                        <pic:spPr bwMode="auto">
                          <a:xfrm>
                            <a:off x="0" y="0"/>
                            <a:ext cx="3019425"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4765" w:type="dxa"/>
          </w:tcPr>
          <w:p w:rsidR="00C66B59" w:rsidRPr="00F56F47" w:rsidRDefault="00C66B59" w:rsidP="00B03612">
            <w:pPr>
              <w:rPr>
                <w:sz w:val="28"/>
              </w:rPr>
            </w:pPr>
            <w:r w:rsidRPr="00F56F47">
              <w:rPr>
                <w:sz w:val="28"/>
              </w:rPr>
              <w:t>Page 2</w:t>
            </w:r>
          </w:p>
          <w:p w:rsidR="00C66B59" w:rsidRPr="00F56F47" w:rsidRDefault="00EF45DF" w:rsidP="00B03612">
            <w:pPr>
              <w:rPr>
                <w:sz w:val="28"/>
              </w:rPr>
            </w:pPr>
            <w:r w:rsidRPr="00F56F47">
              <w:rPr>
                <w:noProof/>
                <w:lang w:val="en-IN" w:eastAsia="en-IN"/>
              </w:rPr>
              <w:drawing>
                <wp:inline distT="0" distB="0" distL="0" distR="0" wp14:anchorId="0653C79E" wp14:editId="571DA834">
                  <wp:extent cx="299085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25962" r="23718"/>
                          <a:stretch/>
                        </pic:blipFill>
                        <pic:spPr bwMode="auto">
                          <a:xfrm>
                            <a:off x="0" y="0"/>
                            <a:ext cx="2990850"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4765" w:type="dxa"/>
          </w:tcPr>
          <w:p w:rsidR="00EF45DF" w:rsidRPr="00F56F47" w:rsidRDefault="00C66B59" w:rsidP="00B03612">
            <w:pPr>
              <w:rPr>
                <w:sz w:val="28"/>
              </w:rPr>
            </w:pPr>
            <w:r w:rsidRPr="00F56F47">
              <w:rPr>
                <w:sz w:val="28"/>
              </w:rPr>
              <w:t>Page 3</w:t>
            </w:r>
          </w:p>
          <w:p w:rsidR="00C66B59" w:rsidRPr="00F56F47" w:rsidRDefault="00EF45DF" w:rsidP="00B03612">
            <w:pPr>
              <w:rPr>
                <w:sz w:val="28"/>
              </w:rPr>
            </w:pPr>
            <w:r w:rsidRPr="00F56F47">
              <w:rPr>
                <w:noProof/>
                <w:lang w:val="en-IN" w:eastAsia="en-IN"/>
              </w:rPr>
              <w:drawing>
                <wp:inline distT="0" distB="0" distL="0" distR="0" wp14:anchorId="27CAA863" wp14:editId="24AA9B1C">
                  <wp:extent cx="3000375" cy="33408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6432" r="23080"/>
                          <a:stretch/>
                        </pic:blipFill>
                        <pic:spPr bwMode="auto">
                          <a:xfrm>
                            <a:off x="0" y="0"/>
                            <a:ext cx="3000811" cy="3341370"/>
                          </a:xfrm>
                          <a:prstGeom prst="rect">
                            <a:avLst/>
                          </a:prstGeom>
                          <a:ln>
                            <a:noFill/>
                          </a:ln>
                          <a:extLst>
                            <a:ext uri="{53640926-AAD7-44D8-BBD7-CCE9431645EC}">
                              <a14:shadowObscured xmlns:a14="http://schemas.microsoft.com/office/drawing/2010/main"/>
                            </a:ext>
                          </a:extLst>
                        </pic:spPr>
                      </pic:pic>
                    </a:graphicData>
                  </a:graphic>
                </wp:inline>
              </w:drawing>
            </w:r>
          </w:p>
        </w:tc>
      </w:tr>
    </w:tbl>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ind w:left="360"/>
        <w:rPr>
          <w:sz w:val="28"/>
        </w:rPr>
      </w:pPr>
    </w:p>
    <w:p w:rsidR="00EF45DF" w:rsidRPr="00F56F47" w:rsidRDefault="00EF45DF" w:rsidP="00C66B59">
      <w:pPr>
        <w:pStyle w:val="ListParagraph"/>
        <w:numPr>
          <w:ilvl w:val="0"/>
          <w:numId w:val="35"/>
        </w:numPr>
        <w:rPr>
          <w:rFonts w:ascii="Times New Roman" w:hAnsi="Times New Roman"/>
          <w:sz w:val="28"/>
        </w:rPr>
        <w:sectPr w:rsidR="00EF45DF" w:rsidRPr="00F56F47" w:rsidSect="00B03612">
          <w:pgSz w:w="16838" w:h="11899" w:orient="landscape"/>
          <w:pgMar w:top="1560" w:right="720" w:bottom="720" w:left="720" w:header="1560" w:footer="567" w:gutter="0"/>
          <w:cols w:space="720"/>
          <w:docGrid w:linePitch="360"/>
        </w:sectPr>
      </w:pPr>
    </w:p>
    <w:p w:rsidR="00C66B59" w:rsidRPr="00F56F47" w:rsidRDefault="00C66B59" w:rsidP="00F56F47">
      <w:pPr>
        <w:pStyle w:val="ListParagraph"/>
        <w:numPr>
          <w:ilvl w:val="3"/>
          <w:numId w:val="10"/>
        </w:numPr>
        <w:rPr>
          <w:rFonts w:ascii="Times New Roman" w:hAnsi="Times New Roman"/>
          <w:sz w:val="24"/>
        </w:rPr>
      </w:pPr>
      <w:r w:rsidRPr="00F56F47">
        <w:rPr>
          <w:rFonts w:ascii="Times New Roman" w:hAnsi="Times New Roman"/>
          <w:sz w:val="24"/>
        </w:rPr>
        <w:lastRenderedPageBreak/>
        <w:t>Address Details</w:t>
      </w:r>
    </w:p>
    <w:tbl>
      <w:tblPr>
        <w:tblStyle w:val="TableGrid"/>
        <w:tblW w:w="10065" w:type="dxa"/>
        <w:tblInd w:w="-176" w:type="dxa"/>
        <w:tblLayout w:type="fixed"/>
        <w:tblLook w:val="04A0" w:firstRow="1" w:lastRow="0" w:firstColumn="1" w:lastColumn="0" w:noHBand="0" w:noVBand="1"/>
      </w:tblPr>
      <w:tblGrid>
        <w:gridCol w:w="4819"/>
        <w:gridCol w:w="5246"/>
      </w:tblGrid>
      <w:tr w:rsidR="00EF45DF" w:rsidRPr="00F56F47" w:rsidTr="00F56F47">
        <w:tc>
          <w:tcPr>
            <w:tcW w:w="4819" w:type="dxa"/>
          </w:tcPr>
          <w:p w:rsidR="00EF45DF" w:rsidRPr="00F56F47" w:rsidRDefault="00EF45DF" w:rsidP="00B03612">
            <w:pPr>
              <w:pStyle w:val="ListParagraph"/>
              <w:ind w:left="0"/>
              <w:rPr>
                <w:rFonts w:ascii="Times New Roman" w:hAnsi="Times New Roman"/>
                <w:sz w:val="28"/>
              </w:rPr>
            </w:pPr>
            <w:r w:rsidRPr="00F56F47">
              <w:rPr>
                <w:rFonts w:ascii="Times New Roman" w:hAnsi="Times New Roman"/>
                <w:sz w:val="28"/>
              </w:rPr>
              <w:t>Page 1</w:t>
            </w:r>
          </w:p>
          <w:p w:rsidR="00EF45DF" w:rsidRPr="00F56F47" w:rsidRDefault="00EF45DF"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400D3D0A" wp14:editId="56EB877E">
                  <wp:extent cx="2962275" cy="334137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6283" r="23877"/>
                          <a:stretch/>
                        </pic:blipFill>
                        <pic:spPr bwMode="auto">
                          <a:xfrm>
                            <a:off x="0" y="0"/>
                            <a:ext cx="2962275" cy="3341370"/>
                          </a:xfrm>
                          <a:prstGeom prst="rect">
                            <a:avLst/>
                          </a:prstGeom>
                          <a:ln>
                            <a:noFill/>
                          </a:ln>
                          <a:extLst>
                            <a:ext uri="{53640926-AAD7-44D8-BBD7-CCE9431645EC}">
                              <a14:shadowObscured xmlns:a14="http://schemas.microsoft.com/office/drawing/2010/main"/>
                            </a:ext>
                          </a:extLst>
                        </pic:spPr>
                      </pic:pic>
                    </a:graphicData>
                  </a:graphic>
                </wp:inline>
              </w:drawing>
            </w:r>
          </w:p>
          <w:p w:rsidR="00EF45DF" w:rsidRPr="00F56F47" w:rsidRDefault="00EF45DF" w:rsidP="00B03612">
            <w:pPr>
              <w:pStyle w:val="ListParagraph"/>
              <w:ind w:left="0"/>
              <w:rPr>
                <w:rFonts w:ascii="Times New Roman" w:hAnsi="Times New Roman"/>
                <w:sz w:val="28"/>
              </w:rPr>
            </w:pPr>
          </w:p>
        </w:tc>
        <w:tc>
          <w:tcPr>
            <w:tcW w:w="5246" w:type="dxa"/>
          </w:tcPr>
          <w:p w:rsidR="00EF45DF" w:rsidRPr="00F56F47" w:rsidRDefault="00EF45DF" w:rsidP="00B03612">
            <w:pPr>
              <w:pStyle w:val="ListParagraph"/>
              <w:ind w:left="0"/>
              <w:rPr>
                <w:rFonts w:ascii="Times New Roman" w:hAnsi="Times New Roman"/>
                <w:sz w:val="28"/>
              </w:rPr>
            </w:pPr>
            <w:r w:rsidRPr="00F56F47">
              <w:rPr>
                <w:rFonts w:ascii="Times New Roman" w:hAnsi="Times New Roman"/>
                <w:sz w:val="28"/>
              </w:rPr>
              <w:t>Page 2</w:t>
            </w:r>
          </w:p>
          <w:p w:rsidR="00EF45DF" w:rsidRPr="00F56F47" w:rsidRDefault="0016526A"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24B9C4F7" wp14:editId="05C6098E">
                  <wp:extent cx="2981325" cy="334137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5801" t="57" r="24038" b="-57"/>
                          <a:stretch/>
                        </pic:blipFill>
                        <pic:spPr bwMode="auto">
                          <a:xfrm>
                            <a:off x="0" y="0"/>
                            <a:ext cx="2981325" cy="3341370"/>
                          </a:xfrm>
                          <a:prstGeom prst="rect">
                            <a:avLst/>
                          </a:prstGeom>
                          <a:ln>
                            <a:noFill/>
                          </a:ln>
                          <a:extLst>
                            <a:ext uri="{53640926-AAD7-44D8-BBD7-CCE9431645EC}">
                              <a14:shadowObscured xmlns:a14="http://schemas.microsoft.com/office/drawing/2010/main"/>
                            </a:ext>
                          </a:extLst>
                        </pic:spPr>
                      </pic:pic>
                    </a:graphicData>
                  </a:graphic>
                </wp:inline>
              </w:drawing>
            </w:r>
          </w:p>
        </w:tc>
      </w:tr>
      <w:tr w:rsidR="00EF45DF" w:rsidRPr="00F56F47" w:rsidTr="00F56F47">
        <w:tc>
          <w:tcPr>
            <w:tcW w:w="4819" w:type="dxa"/>
          </w:tcPr>
          <w:p w:rsidR="00EF45DF" w:rsidRPr="00F56F47" w:rsidRDefault="00EF45DF" w:rsidP="00B03612">
            <w:pPr>
              <w:pStyle w:val="ListParagraph"/>
              <w:ind w:left="0"/>
              <w:rPr>
                <w:rFonts w:ascii="Times New Roman" w:hAnsi="Times New Roman"/>
                <w:sz w:val="28"/>
              </w:rPr>
            </w:pPr>
            <w:r w:rsidRPr="00F56F47">
              <w:rPr>
                <w:rFonts w:ascii="Times New Roman" w:hAnsi="Times New Roman"/>
                <w:sz w:val="28"/>
              </w:rPr>
              <w:t>Page 3</w:t>
            </w:r>
          </w:p>
          <w:p w:rsidR="0016526A" w:rsidRPr="00F56F47" w:rsidRDefault="0016526A"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19694D8D" wp14:editId="77D0E034">
                  <wp:extent cx="295275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6763" r="23558"/>
                          <a:stretch/>
                        </pic:blipFill>
                        <pic:spPr bwMode="auto">
                          <a:xfrm>
                            <a:off x="0" y="0"/>
                            <a:ext cx="2952750"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5246" w:type="dxa"/>
          </w:tcPr>
          <w:p w:rsidR="00EF45DF" w:rsidRPr="00F56F47" w:rsidRDefault="00EF45DF" w:rsidP="00B03612">
            <w:pPr>
              <w:pStyle w:val="ListParagraph"/>
              <w:ind w:left="0"/>
              <w:rPr>
                <w:rFonts w:ascii="Times New Roman" w:hAnsi="Times New Roman"/>
                <w:sz w:val="28"/>
              </w:rPr>
            </w:pPr>
            <w:r w:rsidRPr="00F56F47">
              <w:rPr>
                <w:rFonts w:ascii="Times New Roman" w:hAnsi="Times New Roman"/>
                <w:sz w:val="28"/>
              </w:rPr>
              <w:t>Page 4</w:t>
            </w:r>
          </w:p>
          <w:p w:rsidR="0016526A" w:rsidRPr="00F56F47" w:rsidRDefault="0016526A"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23361DC2" wp14:editId="6E20607C">
                  <wp:extent cx="30099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5321" t="57" r="24038" b="-57"/>
                          <a:stretch/>
                        </pic:blipFill>
                        <pic:spPr bwMode="auto">
                          <a:xfrm>
                            <a:off x="0" y="0"/>
                            <a:ext cx="3009900" cy="3341370"/>
                          </a:xfrm>
                          <a:prstGeom prst="rect">
                            <a:avLst/>
                          </a:prstGeom>
                          <a:ln>
                            <a:noFill/>
                          </a:ln>
                          <a:extLst>
                            <a:ext uri="{53640926-AAD7-44D8-BBD7-CCE9431645EC}">
                              <a14:shadowObscured xmlns:a14="http://schemas.microsoft.com/office/drawing/2010/main"/>
                            </a:ext>
                          </a:extLst>
                        </pic:spPr>
                      </pic:pic>
                    </a:graphicData>
                  </a:graphic>
                </wp:inline>
              </w:drawing>
            </w:r>
          </w:p>
        </w:tc>
      </w:tr>
    </w:tbl>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ind w:left="360"/>
        <w:rPr>
          <w:b/>
          <w:sz w:val="28"/>
        </w:rPr>
        <w:sectPr w:rsidR="00C66B59" w:rsidRPr="00F56F47" w:rsidSect="00F56F47">
          <w:pgSz w:w="11899" w:h="16838"/>
          <w:pgMar w:top="720" w:right="720" w:bottom="720" w:left="1560" w:header="1560" w:footer="567" w:gutter="0"/>
          <w:cols w:space="720"/>
          <w:docGrid w:linePitch="360"/>
        </w:sectPr>
      </w:pPr>
    </w:p>
    <w:p w:rsidR="00C66B59" w:rsidRPr="00F56F47" w:rsidRDefault="00C66B59" w:rsidP="00F56F47">
      <w:pPr>
        <w:pStyle w:val="ListParagraph"/>
        <w:numPr>
          <w:ilvl w:val="2"/>
          <w:numId w:val="10"/>
        </w:numPr>
        <w:rPr>
          <w:b/>
          <w:sz w:val="28"/>
        </w:rPr>
      </w:pPr>
      <w:r w:rsidRPr="00F56F47">
        <w:rPr>
          <w:b/>
          <w:sz w:val="28"/>
        </w:rPr>
        <w:lastRenderedPageBreak/>
        <w:t>Business</w:t>
      </w:r>
    </w:p>
    <w:p w:rsidR="00C66B59" w:rsidRPr="00F56F47" w:rsidRDefault="00C66B59" w:rsidP="00F56F47">
      <w:pPr>
        <w:pStyle w:val="ListParagraph"/>
        <w:numPr>
          <w:ilvl w:val="3"/>
          <w:numId w:val="10"/>
        </w:numPr>
        <w:rPr>
          <w:rFonts w:ascii="Times New Roman" w:hAnsi="Times New Roman"/>
          <w:sz w:val="24"/>
        </w:rPr>
      </w:pPr>
      <w:r w:rsidRPr="00F56F47">
        <w:rPr>
          <w:rFonts w:ascii="Times New Roman" w:hAnsi="Times New Roman"/>
          <w:sz w:val="24"/>
        </w:rPr>
        <w:t>Business Details</w:t>
      </w:r>
    </w:p>
    <w:tbl>
      <w:tblPr>
        <w:tblStyle w:val="TableGrid"/>
        <w:tblW w:w="0" w:type="auto"/>
        <w:tblInd w:w="360" w:type="dxa"/>
        <w:tblLook w:val="04A0" w:firstRow="1" w:lastRow="0" w:firstColumn="1" w:lastColumn="0" w:noHBand="0" w:noVBand="1"/>
      </w:tblPr>
      <w:tblGrid>
        <w:gridCol w:w="5059"/>
        <w:gridCol w:w="5063"/>
        <w:gridCol w:w="5132"/>
      </w:tblGrid>
      <w:tr w:rsidR="00C66B59" w:rsidRPr="00F56F47" w:rsidTr="00295D20">
        <w:tc>
          <w:tcPr>
            <w:tcW w:w="5059" w:type="dxa"/>
          </w:tcPr>
          <w:p w:rsidR="00C66B59" w:rsidRPr="00F56F47" w:rsidRDefault="00C66B59" w:rsidP="00B03612">
            <w:pPr>
              <w:rPr>
                <w:sz w:val="28"/>
              </w:rPr>
            </w:pPr>
            <w:r w:rsidRPr="00F56F47">
              <w:rPr>
                <w:sz w:val="28"/>
              </w:rPr>
              <w:t>Page 1</w:t>
            </w:r>
          </w:p>
          <w:p w:rsidR="00C66B59" w:rsidRPr="00F56F47" w:rsidRDefault="0016526A" w:rsidP="00B03612">
            <w:pPr>
              <w:rPr>
                <w:sz w:val="28"/>
              </w:rPr>
            </w:pPr>
            <w:r w:rsidRPr="00F56F47">
              <w:rPr>
                <w:noProof/>
                <w:lang w:val="en-IN" w:eastAsia="en-IN"/>
              </w:rPr>
              <w:drawing>
                <wp:inline distT="0" distB="0" distL="0" distR="0" wp14:anchorId="6B225A0C" wp14:editId="1FE578DF">
                  <wp:extent cx="3000375" cy="334137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5962" r="23558"/>
                          <a:stretch/>
                        </pic:blipFill>
                        <pic:spPr bwMode="auto">
                          <a:xfrm>
                            <a:off x="0" y="0"/>
                            <a:ext cx="3000375"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5063" w:type="dxa"/>
          </w:tcPr>
          <w:p w:rsidR="00C66B59" w:rsidRPr="00F56F47" w:rsidRDefault="00C66B59" w:rsidP="00B03612">
            <w:pPr>
              <w:rPr>
                <w:sz w:val="28"/>
              </w:rPr>
            </w:pPr>
            <w:r w:rsidRPr="00F56F47">
              <w:rPr>
                <w:sz w:val="28"/>
              </w:rPr>
              <w:t>Page 2</w:t>
            </w:r>
          </w:p>
          <w:p w:rsidR="00C66B59" w:rsidRPr="00F56F47" w:rsidRDefault="0016526A" w:rsidP="00B03612">
            <w:pPr>
              <w:rPr>
                <w:sz w:val="28"/>
              </w:rPr>
            </w:pPr>
            <w:r w:rsidRPr="00F56F47">
              <w:rPr>
                <w:noProof/>
                <w:lang w:val="en-IN" w:eastAsia="en-IN"/>
              </w:rPr>
              <w:drawing>
                <wp:inline distT="0" distB="0" distL="0" distR="0" wp14:anchorId="415AB5E3" wp14:editId="5000AC1E">
                  <wp:extent cx="30099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5962" r="23397"/>
                          <a:stretch/>
                        </pic:blipFill>
                        <pic:spPr bwMode="auto">
                          <a:xfrm>
                            <a:off x="0" y="0"/>
                            <a:ext cx="3009900"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5132" w:type="dxa"/>
          </w:tcPr>
          <w:p w:rsidR="0016526A" w:rsidRPr="00F56F47" w:rsidRDefault="00C66B59" w:rsidP="00B03612">
            <w:pPr>
              <w:rPr>
                <w:sz w:val="28"/>
              </w:rPr>
            </w:pPr>
            <w:r w:rsidRPr="00F56F47">
              <w:rPr>
                <w:sz w:val="28"/>
              </w:rPr>
              <w:t>Page 3</w:t>
            </w:r>
          </w:p>
          <w:p w:rsidR="00C66B59" w:rsidRPr="00F56F47" w:rsidRDefault="0016526A" w:rsidP="00B03612">
            <w:pPr>
              <w:rPr>
                <w:sz w:val="28"/>
              </w:rPr>
            </w:pPr>
            <w:r w:rsidRPr="00F56F47">
              <w:rPr>
                <w:noProof/>
                <w:lang w:val="en-IN" w:eastAsia="en-IN"/>
              </w:rPr>
              <w:drawing>
                <wp:inline distT="0" distB="0" distL="0" distR="0" wp14:anchorId="44D7CEE5" wp14:editId="2628F26C">
                  <wp:extent cx="2962275" cy="334137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6282" t="57" r="23878" b="-57"/>
                          <a:stretch/>
                        </pic:blipFill>
                        <pic:spPr bwMode="auto">
                          <a:xfrm>
                            <a:off x="0" y="0"/>
                            <a:ext cx="2962275" cy="3341370"/>
                          </a:xfrm>
                          <a:prstGeom prst="rect">
                            <a:avLst/>
                          </a:prstGeom>
                          <a:ln>
                            <a:noFill/>
                          </a:ln>
                          <a:extLst>
                            <a:ext uri="{53640926-AAD7-44D8-BBD7-CCE9431645EC}">
                              <a14:shadowObscured xmlns:a14="http://schemas.microsoft.com/office/drawing/2010/main"/>
                            </a:ext>
                          </a:extLst>
                        </pic:spPr>
                      </pic:pic>
                    </a:graphicData>
                  </a:graphic>
                </wp:inline>
              </w:drawing>
            </w:r>
          </w:p>
        </w:tc>
      </w:tr>
    </w:tbl>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pStyle w:val="ListParagraph"/>
        <w:numPr>
          <w:ilvl w:val="0"/>
          <w:numId w:val="36"/>
        </w:numPr>
        <w:rPr>
          <w:rFonts w:ascii="Times New Roman" w:hAnsi="Times New Roman"/>
          <w:sz w:val="28"/>
        </w:rPr>
        <w:sectPr w:rsidR="00C66B59" w:rsidRPr="00F56F47" w:rsidSect="00B03612">
          <w:pgSz w:w="16838" w:h="11899" w:orient="landscape"/>
          <w:pgMar w:top="1560" w:right="720" w:bottom="720" w:left="720" w:header="1560" w:footer="567" w:gutter="0"/>
          <w:cols w:space="720"/>
          <w:docGrid w:linePitch="360"/>
        </w:sectPr>
      </w:pPr>
    </w:p>
    <w:p w:rsidR="00C66B59" w:rsidRPr="00F56F47" w:rsidRDefault="00C66B59" w:rsidP="00F56F47">
      <w:pPr>
        <w:pStyle w:val="ListParagraph"/>
        <w:numPr>
          <w:ilvl w:val="3"/>
          <w:numId w:val="10"/>
        </w:numPr>
        <w:rPr>
          <w:rFonts w:ascii="Times New Roman" w:hAnsi="Times New Roman"/>
          <w:sz w:val="24"/>
        </w:rPr>
      </w:pPr>
      <w:r w:rsidRPr="00F56F47">
        <w:rPr>
          <w:rFonts w:ascii="Times New Roman" w:hAnsi="Times New Roman"/>
          <w:sz w:val="24"/>
        </w:rPr>
        <w:lastRenderedPageBreak/>
        <w:t>Address Details</w:t>
      </w:r>
    </w:p>
    <w:tbl>
      <w:tblPr>
        <w:tblStyle w:val="TableGrid"/>
        <w:tblW w:w="9802" w:type="dxa"/>
        <w:tblInd w:w="360" w:type="dxa"/>
        <w:tblLook w:val="04A0" w:firstRow="1" w:lastRow="0" w:firstColumn="1" w:lastColumn="0" w:noHBand="0" w:noVBand="1"/>
      </w:tblPr>
      <w:tblGrid>
        <w:gridCol w:w="4986"/>
        <w:gridCol w:w="4986"/>
      </w:tblGrid>
      <w:tr w:rsidR="00C66B59" w:rsidRPr="00F56F47" w:rsidTr="00F56F47">
        <w:tc>
          <w:tcPr>
            <w:tcW w:w="4993" w:type="dxa"/>
          </w:tcPr>
          <w:p w:rsidR="00C66B59" w:rsidRPr="00F56F47" w:rsidRDefault="00C66B59" w:rsidP="00B03612">
            <w:pPr>
              <w:rPr>
                <w:sz w:val="28"/>
              </w:rPr>
            </w:pPr>
            <w:r w:rsidRPr="00F56F47">
              <w:rPr>
                <w:sz w:val="28"/>
              </w:rPr>
              <w:t>Page 1</w:t>
            </w:r>
          </w:p>
          <w:p w:rsidR="0016526A" w:rsidRPr="00F56F47" w:rsidRDefault="0016526A" w:rsidP="00B03612">
            <w:pPr>
              <w:rPr>
                <w:sz w:val="28"/>
              </w:rPr>
            </w:pPr>
            <w:r w:rsidRPr="00F56F47">
              <w:rPr>
                <w:noProof/>
                <w:lang w:val="en-IN" w:eastAsia="en-IN"/>
              </w:rPr>
              <w:drawing>
                <wp:inline distT="0" distB="0" distL="0" distR="0" wp14:anchorId="0BE8DACD" wp14:editId="7F1E9B79">
                  <wp:extent cx="3019425" cy="334137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6122" r="23077"/>
                          <a:stretch/>
                        </pic:blipFill>
                        <pic:spPr bwMode="auto">
                          <a:xfrm>
                            <a:off x="0" y="0"/>
                            <a:ext cx="3019425" cy="3341370"/>
                          </a:xfrm>
                          <a:prstGeom prst="rect">
                            <a:avLst/>
                          </a:prstGeom>
                          <a:ln>
                            <a:noFill/>
                          </a:ln>
                          <a:extLst>
                            <a:ext uri="{53640926-AAD7-44D8-BBD7-CCE9431645EC}">
                              <a14:shadowObscured xmlns:a14="http://schemas.microsoft.com/office/drawing/2010/main"/>
                            </a:ext>
                          </a:extLst>
                        </pic:spPr>
                      </pic:pic>
                    </a:graphicData>
                  </a:graphic>
                </wp:inline>
              </w:drawing>
            </w:r>
          </w:p>
          <w:p w:rsidR="00C66B59" w:rsidRPr="00F56F47" w:rsidRDefault="00C66B59" w:rsidP="00B03612">
            <w:pPr>
              <w:rPr>
                <w:sz w:val="28"/>
              </w:rPr>
            </w:pPr>
          </w:p>
        </w:tc>
        <w:tc>
          <w:tcPr>
            <w:tcW w:w="4809" w:type="dxa"/>
          </w:tcPr>
          <w:p w:rsidR="00C66B59" w:rsidRPr="00F56F47" w:rsidRDefault="00C66B59" w:rsidP="00B03612">
            <w:pPr>
              <w:rPr>
                <w:sz w:val="28"/>
              </w:rPr>
            </w:pPr>
            <w:r w:rsidRPr="00F56F47">
              <w:rPr>
                <w:sz w:val="28"/>
              </w:rPr>
              <w:t>Page 2</w:t>
            </w:r>
          </w:p>
          <w:p w:rsidR="00C66B59" w:rsidRPr="00F56F47" w:rsidRDefault="0016526A" w:rsidP="00B03612">
            <w:pPr>
              <w:rPr>
                <w:sz w:val="28"/>
              </w:rPr>
            </w:pPr>
            <w:r w:rsidRPr="00F56F47">
              <w:rPr>
                <w:noProof/>
                <w:lang w:val="en-IN" w:eastAsia="en-IN"/>
              </w:rPr>
              <w:drawing>
                <wp:inline distT="0" distB="0" distL="0" distR="0" wp14:anchorId="543F6937" wp14:editId="1FB4515A">
                  <wp:extent cx="3028950" cy="33413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6121" r="22917"/>
                          <a:stretch/>
                        </pic:blipFill>
                        <pic:spPr bwMode="auto">
                          <a:xfrm>
                            <a:off x="0" y="0"/>
                            <a:ext cx="3028950" cy="3341370"/>
                          </a:xfrm>
                          <a:prstGeom prst="rect">
                            <a:avLst/>
                          </a:prstGeom>
                          <a:ln>
                            <a:noFill/>
                          </a:ln>
                          <a:extLst>
                            <a:ext uri="{53640926-AAD7-44D8-BBD7-CCE9431645EC}">
                              <a14:shadowObscured xmlns:a14="http://schemas.microsoft.com/office/drawing/2010/main"/>
                            </a:ext>
                          </a:extLst>
                        </pic:spPr>
                      </pic:pic>
                    </a:graphicData>
                  </a:graphic>
                </wp:inline>
              </w:drawing>
            </w:r>
          </w:p>
        </w:tc>
      </w:tr>
    </w:tbl>
    <w:p w:rsidR="00C66B59" w:rsidRPr="00F56F47" w:rsidRDefault="00C66B59" w:rsidP="00F56F47">
      <w:pPr>
        <w:pStyle w:val="ListParagraph"/>
        <w:ind w:left="1440"/>
        <w:rPr>
          <w:rFonts w:ascii="Times New Roman" w:hAnsi="Times New Roman"/>
          <w:sz w:val="24"/>
        </w:rPr>
      </w:pPr>
    </w:p>
    <w:p w:rsidR="00C66B59" w:rsidRPr="00F56F47" w:rsidRDefault="0016526A" w:rsidP="00F56F47">
      <w:pPr>
        <w:pStyle w:val="ListParagraph"/>
        <w:numPr>
          <w:ilvl w:val="3"/>
          <w:numId w:val="10"/>
        </w:numPr>
        <w:rPr>
          <w:rFonts w:ascii="Times New Roman" w:hAnsi="Times New Roman"/>
          <w:sz w:val="24"/>
        </w:rPr>
      </w:pPr>
      <w:r w:rsidRPr="00F56F47">
        <w:rPr>
          <w:rFonts w:ascii="Times New Roman" w:hAnsi="Times New Roman"/>
          <w:sz w:val="24"/>
        </w:rPr>
        <w:t>Business Financials</w:t>
      </w:r>
    </w:p>
    <w:p w:rsidR="00C66B59" w:rsidRPr="00F56F47" w:rsidRDefault="0016526A" w:rsidP="00C66B59">
      <w:pPr>
        <w:ind w:left="360"/>
        <w:rPr>
          <w:sz w:val="28"/>
        </w:rPr>
      </w:pPr>
      <w:r w:rsidRPr="00F56F47">
        <w:rPr>
          <w:noProof/>
          <w:lang w:val="en-IN" w:eastAsia="en-IN"/>
        </w:rPr>
        <w:drawing>
          <wp:inline distT="0" distB="0" distL="0" distR="0" wp14:anchorId="63A1B286" wp14:editId="4D4AADCC">
            <wp:extent cx="3019425" cy="334137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5801" r="23397"/>
                    <a:stretch/>
                  </pic:blipFill>
                  <pic:spPr bwMode="auto">
                    <a:xfrm>
                      <a:off x="0" y="0"/>
                      <a:ext cx="3019425" cy="3341370"/>
                    </a:xfrm>
                    <a:prstGeom prst="rect">
                      <a:avLst/>
                    </a:prstGeom>
                    <a:ln>
                      <a:noFill/>
                    </a:ln>
                    <a:extLst>
                      <a:ext uri="{53640926-AAD7-44D8-BBD7-CCE9431645EC}">
                        <a14:shadowObscured xmlns:a14="http://schemas.microsoft.com/office/drawing/2010/main"/>
                      </a:ext>
                    </a:extLst>
                  </pic:spPr>
                </pic:pic>
              </a:graphicData>
            </a:graphic>
          </wp:inline>
        </w:drawing>
      </w:r>
    </w:p>
    <w:p w:rsidR="00C66B59" w:rsidRPr="00F56F47" w:rsidRDefault="00C66B59" w:rsidP="00C66B59">
      <w:pPr>
        <w:pStyle w:val="ListParagraph"/>
        <w:numPr>
          <w:ilvl w:val="0"/>
          <w:numId w:val="36"/>
        </w:numPr>
        <w:rPr>
          <w:rFonts w:ascii="Times New Roman" w:hAnsi="Times New Roman"/>
          <w:sz w:val="28"/>
        </w:rPr>
        <w:sectPr w:rsidR="00C66B59" w:rsidRPr="00F56F47" w:rsidSect="00F56F47">
          <w:pgSz w:w="11899" w:h="16838"/>
          <w:pgMar w:top="720" w:right="720" w:bottom="720" w:left="1418" w:header="1560" w:footer="567" w:gutter="0"/>
          <w:cols w:space="720"/>
          <w:docGrid w:linePitch="360"/>
        </w:sectPr>
      </w:pPr>
    </w:p>
    <w:p w:rsidR="00C66B59" w:rsidRPr="00F56F47" w:rsidRDefault="00C66B59" w:rsidP="00F56F47">
      <w:pPr>
        <w:pStyle w:val="ListParagraph"/>
        <w:numPr>
          <w:ilvl w:val="3"/>
          <w:numId w:val="10"/>
        </w:numPr>
        <w:rPr>
          <w:rFonts w:ascii="Times New Roman" w:hAnsi="Times New Roman"/>
          <w:sz w:val="24"/>
        </w:rPr>
      </w:pPr>
      <w:r w:rsidRPr="00F56F47">
        <w:rPr>
          <w:rFonts w:ascii="Times New Roman" w:hAnsi="Times New Roman"/>
          <w:sz w:val="24"/>
        </w:rPr>
        <w:lastRenderedPageBreak/>
        <w:t>Bank Statement</w:t>
      </w:r>
    </w:p>
    <w:tbl>
      <w:tblPr>
        <w:tblStyle w:val="TableGrid"/>
        <w:tblW w:w="0" w:type="auto"/>
        <w:tblInd w:w="108" w:type="dxa"/>
        <w:tblLook w:val="04A0" w:firstRow="1" w:lastRow="0" w:firstColumn="1" w:lastColumn="0" w:noHBand="0" w:noVBand="1"/>
      </w:tblPr>
      <w:tblGrid>
        <w:gridCol w:w="4849"/>
        <w:gridCol w:w="4878"/>
      </w:tblGrid>
      <w:tr w:rsidR="00C66B59" w:rsidRPr="00F56F47" w:rsidTr="00F56F47">
        <w:tc>
          <w:tcPr>
            <w:tcW w:w="4926" w:type="dxa"/>
          </w:tcPr>
          <w:p w:rsidR="00C66B59" w:rsidRPr="00F56F47" w:rsidRDefault="00C66B59" w:rsidP="00B03612">
            <w:pPr>
              <w:pStyle w:val="ListParagraph"/>
              <w:ind w:left="0"/>
              <w:rPr>
                <w:rFonts w:ascii="Times New Roman" w:hAnsi="Times New Roman"/>
                <w:sz w:val="28"/>
              </w:rPr>
            </w:pPr>
            <w:r w:rsidRPr="00F56F47">
              <w:rPr>
                <w:rFonts w:ascii="Times New Roman" w:hAnsi="Times New Roman"/>
                <w:sz w:val="28"/>
              </w:rPr>
              <w:t>Page 1</w:t>
            </w:r>
          </w:p>
          <w:p w:rsidR="00C66B59" w:rsidRPr="00F56F47" w:rsidRDefault="0016526A"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44FA5342" wp14:editId="5258F73F">
                  <wp:extent cx="2981325" cy="334137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5962" r="23878"/>
                          <a:stretch/>
                        </pic:blipFill>
                        <pic:spPr bwMode="auto">
                          <a:xfrm>
                            <a:off x="0" y="0"/>
                            <a:ext cx="2981325"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4189" w:type="dxa"/>
          </w:tcPr>
          <w:p w:rsidR="00C66B59" w:rsidRPr="00F56F47" w:rsidRDefault="00C66B59" w:rsidP="00B03612">
            <w:pPr>
              <w:pStyle w:val="ListParagraph"/>
              <w:ind w:left="0"/>
              <w:rPr>
                <w:rFonts w:ascii="Times New Roman" w:hAnsi="Times New Roman"/>
                <w:sz w:val="28"/>
              </w:rPr>
            </w:pPr>
            <w:r w:rsidRPr="00F56F47">
              <w:rPr>
                <w:rFonts w:ascii="Times New Roman" w:hAnsi="Times New Roman"/>
                <w:sz w:val="28"/>
              </w:rPr>
              <w:t>Page 2</w:t>
            </w:r>
          </w:p>
          <w:p w:rsidR="00C66B59" w:rsidRPr="00F56F47" w:rsidRDefault="0016526A"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3A1217C9" wp14:editId="63274313">
                  <wp:extent cx="30099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5963" t="57" r="23397" b="-57"/>
                          <a:stretch/>
                        </pic:blipFill>
                        <pic:spPr bwMode="auto">
                          <a:xfrm>
                            <a:off x="0" y="0"/>
                            <a:ext cx="3009900" cy="3341370"/>
                          </a:xfrm>
                          <a:prstGeom prst="rect">
                            <a:avLst/>
                          </a:prstGeom>
                          <a:ln>
                            <a:noFill/>
                          </a:ln>
                          <a:extLst>
                            <a:ext uri="{53640926-AAD7-44D8-BBD7-CCE9431645EC}">
                              <a14:shadowObscured xmlns:a14="http://schemas.microsoft.com/office/drawing/2010/main"/>
                            </a:ext>
                          </a:extLst>
                        </pic:spPr>
                      </pic:pic>
                    </a:graphicData>
                  </a:graphic>
                </wp:inline>
              </w:drawing>
            </w:r>
          </w:p>
        </w:tc>
      </w:tr>
    </w:tbl>
    <w:p w:rsidR="00C66B59" w:rsidRPr="00F56F47" w:rsidRDefault="00C66B59" w:rsidP="00C66B59">
      <w:pPr>
        <w:ind w:left="360"/>
        <w:rPr>
          <w:sz w:val="28"/>
        </w:rPr>
      </w:pPr>
    </w:p>
    <w:p w:rsidR="00C66B59" w:rsidRPr="00F56F47" w:rsidRDefault="00C66B59" w:rsidP="00C66B59">
      <w:pPr>
        <w:ind w:left="360"/>
        <w:rPr>
          <w:sz w:val="28"/>
        </w:rPr>
      </w:pPr>
    </w:p>
    <w:p w:rsidR="002C10E3" w:rsidRPr="00F56F47" w:rsidRDefault="00C66B59" w:rsidP="00F56F47">
      <w:pPr>
        <w:pStyle w:val="ListParagraph"/>
        <w:numPr>
          <w:ilvl w:val="2"/>
          <w:numId w:val="10"/>
        </w:numPr>
        <w:ind w:left="709"/>
        <w:rPr>
          <w:rFonts w:ascii="Times New Roman" w:hAnsi="Times New Roman"/>
          <w:b/>
          <w:sz w:val="24"/>
          <w:szCs w:val="24"/>
        </w:rPr>
      </w:pPr>
      <w:r w:rsidRPr="00F56F47">
        <w:rPr>
          <w:rFonts w:ascii="Times New Roman" w:hAnsi="Times New Roman"/>
          <w:b/>
          <w:sz w:val="24"/>
          <w:szCs w:val="24"/>
        </w:rPr>
        <w:t>Loan Request</w:t>
      </w:r>
    </w:p>
    <w:p w:rsidR="002C10E3" w:rsidRPr="00F56F47" w:rsidRDefault="002C10E3" w:rsidP="00F56F47">
      <w:pPr>
        <w:pStyle w:val="ListParagraph"/>
        <w:numPr>
          <w:ilvl w:val="3"/>
          <w:numId w:val="10"/>
        </w:numPr>
        <w:ind w:left="709" w:hanging="567"/>
        <w:rPr>
          <w:rFonts w:ascii="Times New Roman" w:hAnsi="Times New Roman"/>
          <w:sz w:val="24"/>
          <w:szCs w:val="24"/>
        </w:rPr>
      </w:pPr>
      <w:r w:rsidRPr="00F56F47">
        <w:rPr>
          <w:rFonts w:ascii="Times New Roman" w:hAnsi="Times New Roman"/>
          <w:sz w:val="24"/>
          <w:szCs w:val="24"/>
        </w:rPr>
        <w:t>Loan Proposal</w:t>
      </w:r>
    </w:p>
    <w:p w:rsidR="00C66B59" w:rsidRDefault="0016526A" w:rsidP="00C66B59">
      <w:pPr>
        <w:rPr>
          <w:sz w:val="28"/>
        </w:rPr>
      </w:pPr>
      <w:r w:rsidRPr="00F56F47">
        <w:rPr>
          <w:noProof/>
          <w:lang w:val="en-IN" w:eastAsia="en-IN"/>
        </w:rPr>
        <w:drawing>
          <wp:inline distT="0" distB="0" distL="0" distR="0" wp14:anchorId="74450D8F" wp14:editId="1826291A">
            <wp:extent cx="3019425" cy="334137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5961" r="23237"/>
                    <a:stretch/>
                  </pic:blipFill>
                  <pic:spPr bwMode="auto">
                    <a:xfrm>
                      <a:off x="0" y="0"/>
                      <a:ext cx="3019425" cy="3341370"/>
                    </a:xfrm>
                    <a:prstGeom prst="rect">
                      <a:avLst/>
                    </a:prstGeom>
                    <a:ln>
                      <a:noFill/>
                    </a:ln>
                    <a:extLst>
                      <a:ext uri="{53640926-AAD7-44D8-BBD7-CCE9431645EC}">
                        <a14:shadowObscured xmlns:a14="http://schemas.microsoft.com/office/drawing/2010/main"/>
                      </a:ext>
                    </a:extLst>
                  </pic:spPr>
                </pic:pic>
              </a:graphicData>
            </a:graphic>
          </wp:inline>
        </w:drawing>
      </w:r>
    </w:p>
    <w:p w:rsidR="00AB2510" w:rsidRDefault="00AB2510" w:rsidP="00C66B59">
      <w:pPr>
        <w:rPr>
          <w:sz w:val="28"/>
        </w:rPr>
      </w:pPr>
    </w:p>
    <w:p w:rsidR="00AB2510" w:rsidRDefault="00AB2510" w:rsidP="00C66B59">
      <w:pPr>
        <w:rPr>
          <w:sz w:val="28"/>
        </w:rPr>
      </w:pPr>
    </w:p>
    <w:p w:rsidR="00AB2510" w:rsidRDefault="00AB2510" w:rsidP="00C66B59">
      <w:pPr>
        <w:rPr>
          <w:sz w:val="28"/>
        </w:rPr>
      </w:pPr>
    </w:p>
    <w:p w:rsidR="00AB2510" w:rsidRPr="00AB2510" w:rsidRDefault="00AB2510" w:rsidP="00AB2510">
      <w:pPr>
        <w:pStyle w:val="ListParagraph"/>
        <w:numPr>
          <w:ilvl w:val="2"/>
          <w:numId w:val="10"/>
        </w:numPr>
        <w:ind w:left="709"/>
        <w:rPr>
          <w:rFonts w:ascii="Times New Roman" w:hAnsi="Times New Roman"/>
          <w:b/>
          <w:sz w:val="24"/>
          <w:szCs w:val="24"/>
        </w:rPr>
      </w:pPr>
      <w:r>
        <w:rPr>
          <w:rFonts w:ascii="Times New Roman" w:hAnsi="Times New Roman"/>
          <w:b/>
          <w:sz w:val="24"/>
          <w:szCs w:val="24"/>
        </w:rPr>
        <w:lastRenderedPageBreak/>
        <w:t>CB Check</w:t>
      </w:r>
    </w:p>
    <w:p w:rsidR="00AB2510" w:rsidRPr="00AB2510" w:rsidRDefault="00AB2510" w:rsidP="00AB2510">
      <w:pPr>
        <w:sectPr w:rsidR="00AB2510" w:rsidRPr="00AB2510" w:rsidSect="00B03612">
          <w:pgSz w:w="11899" w:h="16838"/>
          <w:pgMar w:top="720" w:right="720" w:bottom="720" w:left="1560" w:header="1560" w:footer="567" w:gutter="0"/>
          <w:cols w:space="720"/>
          <w:docGrid w:linePitch="360"/>
        </w:sectPr>
      </w:pPr>
      <w:r>
        <w:rPr>
          <w:noProof/>
          <w:lang w:val="en-IN" w:eastAsia="en-IN"/>
        </w:rPr>
        <w:drawing>
          <wp:inline distT="0" distB="0" distL="0" distR="0" wp14:anchorId="0B03918E" wp14:editId="22F3B686">
            <wp:extent cx="3076575" cy="334137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5641" r="22596"/>
                    <a:stretch/>
                  </pic:blipFill>
                  <pic:spPr bwMode="auto">
                    <a:xfrm>
                      <a:off x="0" y="0"/>
                      <a:ext cx="3076575" cy="3341370"/>
                    </a:xfrm>
                    <a:prstGeom prst="rect">
                      <a:avLst/>
                    </a:prstGeom>
                    <a:ln>
                      <a:noFill/>
                    </a:ln>
                    <a:extLst>
                      <a:ext uri="{53640926-AAD7-44D8-BBD7-CCE9431645EC}">
                        <a14:shadowObscured xmlns:a14="http://schemas.microsoft.com/office/drawing/2010/main"/>
                      </a:ext>
                    </a:extLst>
                  </pic:spPr>
                </pic:pic>
              </a:graphicData>
            </a:graphic>
          </wp:inline>
        </w:drawing>
      </w:r>
    </w:p>
    <w:p w:rsidR="00C66B59" w:rsidRPr="00F56F47" w:rsidRDefault="00C66B59" w:rsidP="00C66B59">
      <w:pPr>
        <w:pStyle w:val="Heading2"/>
        <w:keepNext w:val="0"/>
        <w:keepLines w:val="0"/>
        <w:numPr>
          <w:ilvl w:val="1"/>
          <w:numId w:val="10"/>
        </w:numPr>
        <w:spacing w:line="271" w:lineRule="auto"/>
        <w:rPr>
          <w:rFonts w:ascii="Times New Roman" w:hAnsi="Times New Roman" w:cs="Times New Roman"/>
          <w:b w:val="0"/>
          <w:bCs w:val="0"/>
          <w:smallCaps/>
          <w:color w:val="auto"/>
          <w:sz w:val="28"/>
          <w:szCs w:val="28"/>
        </w:rPr>
      </w:pPr>
      <w:bookmarkStart w:id="59" w:name="_Toc466570904"/>
      <w:r w:rsidRPr="00F56F47">
        <w:rPr>
          <w:rFonts w:ascii="Times New Roman" w:hAnsi="Times New Roman" w:cs="Times New Roman"/>
          <w:b w:val="0"/>
          <w:bCs w:val="0"/>
          <w:smallCaps/>
          <w:color w:val="auto"/>
          <w:sz w:val="28"/>
          <w:szCs w:val="28"/>
        </w:rPr>
        <w:lastRenderedPageBreak/>
        <w:t>Functional requirements</w:t>
      </w:r>
      <w:bookmarkEnd w:id="59"/>
      <w:r w:rsidRPr="00F56F47">
        <w:rPr>
          <w:rFonts w:ascii="Times New Roman" w:hAnsi="Times New Roman" w:cs="Times New Roman"/>
          <w:b w:val="0"/>
          <w:bCs w:val="0"/>
          <w:smallCaps/>
          <w:color w:val="auto"/>
          <w:sz w:val="28"/>
          <w:szCs w:val="28"/>
        </w:rPr>
        <w:t xml:space="preserve"> </w:t>
      </w:r>
    </w:p>
    <w:p w:rsidR="00C66B59" w:rsidRPr="00F56F47" w:rsidRDefault="00C66B59" w:rsidP="00C66B59">
      <w:pPr>
        <w:pStyle w:val="ListParagraph"/>
        <w:numPr>
          <w:ilvl w:val="1"/>
          <w:numId w:val="9"/>
        </w:numPr>
        <w:rPr>
          <w:rFonts w:ascii="Times New Roman" w:hAnsi="Times New Roman"/>
          <w:sz w:val="24"/>
          <w:szCs w:val="28"/>
        </w:rPr>
      </w:pPr>
      <w:r w:rsidRPr="00F56F47">
        <w:rPr>
          <w:rFonts w:ascii="Times New Roman" w:hAnsi="Times New Roman"/>
          <w:sz w:val="24"/>
          <w:szCs w:val="28"/>
        </w:rPr>
        <w:t>Once the profile is selected from the screening queue, the loan officer captures the screening data and submits the profile to undergo an auto approval process.</w:t>
      </w:r>
    </w:p>
    <w:p w:rsidR="00C66B59" w:rsidRPr="00F56F47" w:rsidRDefault="00C66B59" w:rsidP="00C66B59">
      <w:pPr>
        <w:pStyle w:val="ListParagraph"/>
        <w:numPr>
          <w:ilvl w:val="1"/>
          <w:numId w:val="9"/>
        </w:numPr>
        <w:rPr>
          <w:rFonts w:ascii="Times New Roman" w:hAnsi="Times New Roman"/>
          <w:sz w:val="24"/>
          <w:szCs w:val="28"/>
        </w:rPr>
      </w:pPr>
      <w:r w:rsidRPr="00F56F47">
        <w:rPr>
          <w:rFonts w:ascii="Times New Roman" w:hAnsi="Times New Roman"/>
          <w:sz w:val="24"/>
          <w:szCs w:val="28"/>
        </w:rPr>
        <w:t>Here, de- dupe check and credit bureau check is conducted</w:t>
      </w:r>
    </w:p>
    <w:p w:rsidR="00C66B59" w:rsidRPr="00F56F47" w:rsidRDefault="00C66B59" w:rsidP="00C66B59">
      <w:pPr>
        <w:pStyle w:val="ListParagraph"/>
        <w:numPr>
          <w:ilvl w:val="1"/>
          <w:numId w:val="9"/>
        </w:numPr>
        <w:rPr>
          <w:rFonts w:ascii="Times New Roman" w:hAnsi="Times New Roman"/>
          <w:sz w:val="24"/>
          <w:szCs w:val="28"/>
        </w:rPr>
      </w:pPr>
      <w:r w:rsidRPr="00F56F47">
        <w:rPr>
          <w:rFonts w:ascii="Times New Roman" w:hAnsi="Times New Roman"/>
          <w:sz w:val="24"/>
          <w:szCs w:val="28"/>
        </w:rPr>
        <w:t xml:space="preserve">Risk Score 1 (Screening Score) is also generated and auto-approval process will run at the back end (all checks run at back end). </w:t>
      </w:r>
    </w:p>
    <w:p w:rsidR="00C66B59" w:rsidRPr="00F56F47" w:rsidRDefault="00C66B59" w:rsidP="00C66B59">
      <w:pPr>
        <w:pStyle w:val="ListParagraph"/>
        <w:numPr>
          <w:ilvl w:val="1"/>
          <w:numId w:val="9"/>
        </w:numPr>
        <w:rPr>
          <w:rFonts w:ascii="Times New Roman" w:hAnsi="Times New Roman"/>
          <w:sz w:val="24"/>
          <w:szCs w:val="28"/>
        </w:rPr>
      </w:pPr>
      <w:r w:rsidRPr="00F56F47">
        <w:rPr>
          <w:rFonts w:ascii="Times New Roman" w:hAnsi="Times New Roman"/>
          <w:sz w:val="24"/>
          <w:szCs w:val="28"/>
        </w:rPr>
        <w:t>If approved, the profile goes to Application stage else it goes for Screening Review with the deviations that have been observed.</w:t>
      </w:r>
    </w:p>
    <w:p w:rsidR="00C66B59" w:rsidRPr="00F56F47" w:rsidRDefault="00C66B59" w:rsidP="00C66B59">
      <w:pPr>
        <w:pStyle w:val="Heading2"/>
        <w:keepNext w:val="0"/>
        <w:keepLines w:val="0"/>
        <w:numPr>
          <w:ilvl w:val="1"/>
          <w:numId w:val="10"/>
        </w:numPr>
        <w:spacing w:line="271" w:lineRule="auto"/>
        <w:rPr>
          <w:rFonts w:ascii="Times New Roman" w:hAnsi="Times New Roman" w:cs="Times New Roman"/>
          <w:b w:val="0"/>
          <w:bCs w:val="0"/>
          <w:smallCaps/>
          <w:color w:val="auto"/>
          <w:sz w:val="28"/>
          <w:szCs w:val="28"/>
        </w:rPr>
      </w:pPr>
      <w:bookmarkStart w:id="60" w:name="_Toc466570905"/>
      <w:r w:rsidRPr="00F56F47">
        <w:rPr>
          <w:rFonts w:ascii="Times New Roman" w:hAnsi="Times New Roman" w:cs="Times New Roman"/>
          <w:b w:val="0"/>
          <w:bCs w:val="0"/>
          <w:smallCaps/>
          <w:color w:val="auto"/>
          <w:sz w:val="28"/>
          <w:szCs w:val="28"/>
        </w:rPr>
        <w:t>Uploads</w:t>
      </w:r>
      <w:bookmarkEnd w:id="60"/>
    </w:p>
    <w:p w:rsidR="00C66B59" w:rsidRPr="00F56F47" w:rsidRDefault="00C66B59" w:rsidP="00C66B59">
      <w:pPr>
        <w:ind w:left="1080"/>
      </w:pPr>
      <w:r w:rsidRPr="00F56F47">
        <w:t>-NA-</w:t>
      </w:r>
    </w:p>
    <w:p w:rsidR="00C66B59" w:rsidRPr="00F56F47" w:rsidRDefault="00C66B59" w:rsidP="00C66B59">
      <w:pPr>
        <w:pStyle w:val="Heading2"/>
        <w:keepNext w:val="0"/>
        <w:keepLines w:val="0"/>
        <w:numPr>
          <w:ilvl w:val="1"/>
          <w:numId w:val="10"/>
        </w:numPr>
        <w:spacing w:line="271" w:lineRule="auto"/>
        <w:rPr>
          <w:rFonts w:ascii="Times New Roman" w:hAnsi="Times New Roman" w:cs="Times New Roman"/>
          <w:b w:val="0"/>
          <w:bCs w:val="0"/>
          <w:smallCaps/>
          <w:color w:val="auto"/>
          <w:sz w:val="28"/>
          <w:szCs w:val="28"/>
        </w:rPr>
      </w:pPr>
      <w:bookmarkStart w:id="61" w:name="_Toc466570906"/>
      <w:r w:rsidRPr="00F56F47">
        <w:rPr>
          <w:rFonts w:ascii="Times New Roman" w:hAnsi="Times New Roman" w:cs="Times New Roman"/>
          <w:b w:val="0"/>
          <w:bCs w:val="0"/>
          <w:smallCaps/>
          <w:color w:val="auto"/>
          <w:sz w:val="28"/>
          <w:szCs w:val="28"/>
        </w:rPr>
        <w:t>Downloads</w:t>
      </w:r>
      <w:bookmarkEnd w:id="61"/>
    </w:p>
    <w:p w:rsidR="00C66B59" w:rsidRPr="00F56F47" w:rsidRDefault="00C66B59" w:rsidP="00C66B59">
      <w:pPr>
        <w:ind w:left="1080"/>
      </w:pPr>
      <w:r w:rsidRPr="00F56F47">
        <w:t>-NA-</w:t>
      </w:r>
    </w:p>
    <w:p w:rsidR="00C66B59" w:rsidRPr="00F56F47" w:rsidRDefault="00C66B59" w:rsidP="00C66B59">
      <w:pPr>
        <w:pStyle w:val="Heading2"/>
        <w:keepNext w:val="0"/>
        <w:keepLines w:val="0"/>
        <w:numPr>
          <w:ilvl w:val="1"/>
          <w:numId w:val="10"/>
        </w:numPr>
        <w:spacing w:line="271" w:lineRule="auto"/>
        <w:rPr>
          <w:rFonts w:ascii="Times New Roman" w:hAnsi="Times New Roman" w:cs="Times New Roman"/>
          <w:b w:val="0"/>
          <w:bCs w:val="0"/>
          <w:smallCaps/>
          <w:color w:val="auto"/>
          <w:sz w:val="28"/>
          <w:szCs w:val="28"/>
        </w:rPr>
      </w:pPr>
      <w:bookmarkStart w:id="62" w:name="_Toc466570907"/>
      <w:r w:rsidRPr="00F56F47">
        <w:rPr>
          <w:rFonts w:ascii="Times New Roman" w:hAnsi="Times New Roman" w:cs="Times New Roman"/>
          <w:b w:val="0"/>
          <w:bCs w:val="0"/>
          <w:smallCaps/>
          <w:color w:val="auto"/>
          <w:sz w:val="28"/>
          <w:szCs w:val="28"/>
        </w:rPr>
        <w:t>Reports</w:t>
      </w:r>
      <w:bookmarkEnd w:id="62"/>
    </w:p>
    <w:p w:rsidR="00C66B59" w:rsidRPr="00F56F47" w:rsidRDefault="00C66B59" w:rsidP="00C66B59">
      <w:pPr>
        <w:ind w:left="993"/>
        <w:rPr>
          <w:rFonts w:eastAsia="Calibri"/>
          <w:sz w:val="24"/>
          <w:szCs w:val="28"/>
          <w:lang w:val="en-IN"/>
        </w:rPr>
      </w:pPr>
      <w:r w:rsidRPr="00F56F47">
        <w:rPr>
          <w:rFonts w:eastAsia="Calibri"/>
          <w:sz w:val="24"/>
          <w:szCs w:val="28"/>
          <w:lang w:val="en-IN"/>
        </w:rPr>
        <w:t>Customer wise Risk Score</w:t>
      </w:r>
    </w:p>
    <w:p w:rsidR="00C66B59" w:rsidRPr="00F56F47" w:rsidRDefault="00C66B59" w:rsidP="00C66B59">
      <w:pPr>
        <w:pStyle w:val="Header"/>
        <w:tabs>
          <w:tab w:val="clear" w:pos="4320"/>
          <w:tab w:val="clear" w:pos="8640"/>
        </w:tabs>
        <w:ind w:left="993"/>
        <w:rPr>
          <w:rFonts w:eastAsia="Calibri"/>
          <w:sz w:val="24"/>
          <w:szCs w:val="28"/>
          <w:lang w:val="en-IN"/>
        </w:rPr>
      </w:pPr>
    </w:p>
    <w:p w:rsidR="00C66B59" w:rsidRPr="00F56F47" w:rsidRDefault="00C66B59" w:rsidP="00C66B59">
      <w:pPr>
        <w:pStyle w:val="Header"/>
        <w:tabs>
          <w:tab w:val="clear" w:pos="4320"/>
          <w:tab w:val="clear" w:pos="8640"/>
        </w:tabs>
        <w:ind w:left="993"/>
        <w:rPr>
          <w:rFonts w:eastAsia="Calibri"/>
          <w:sz w:val="24"/>
          <w:szCs w:val="28"/>
          <w:lang w:val="en-IN"/>
        </w:rPr>
      </w:pPr>
    </w:p>
    <w:p w:rsidR="00C66B59" w:rsidRPr="00F56F47" w:rsidRDefault="00A44603" w:rsidP="00922FFE">
      <w:pPr>
        <w:pStyle w:val="Heading1"/>
        <w:keepNext w:val="0"/>
        <w:numPr>
          <w:ilvl w:val="0"/>
          <w:numId w:val="10"/>
        </w:numPr>
        <w:spacing w:before="480" w:after="0" w:line="276" w:lineRule="auto"/>
        <w:ind w:left="0" w:firstLine="0"/>
        <w:contextualSpacing/>
        <w:rPr>
          <w:rFonts w:cs="Times New Roman"/>
          <w:b w:val="0"/>
          <w:bCs w:val="0"/>
          <w:smallCaps/>
          <w:spacing w:val="5"/>
          <w:kern w:val="0"/>
          <w:sz w:val="36"/>
          <w:szCs w:val="36"/>
        </w:rPr>
      </w:pPr>
      <w:bookmarkStart w:id="63" w:name="_Toc466570908"/>
      <w:r w:rsidRPr="00F56F47">
        <w:rPr>
          <w:rFonts w:cs="Times New Roman"/>
          <w:b w:val="0"/>
          <w:bCs w:val="0"/>
          <w:smallCaps/>
          <w:spacing w:val="5"/>
          <w:kern w:val="0"/>
          <w:sz w:val="36"/>
          <w:szCs w:val="36"/>
        </w:rPr>
        <w:t>Risk</w:t>
      </w:r>
      <w:r w:rsidR="00C66B59" w:rsidRPr="00F56F47">
        <w:rPr>
          <w:rFonts w:cs="Times New Roman"/>
          <w:b w:val="0"/>
          <w:bCs w:val="0"/>
          <w:smallCaps/>
          <w:spacing w:val="5"/>
          <w:kern w:val="0"/>
          <w:sz w:val="36"/>
          <w:szCs w:val="36"/>
        </w:rPr>
        <w:t xml:space="preserve"> Score</w:t>
      </w:r>
      <w:r w:rsidRPr="00F56F47">
        <w:rPr>
          <w:rFonts w:cs="Times New Roman"/>
          <w:b w:val="0"/>
          <w:bCs w:val="0"/>
          <w:smallCaps/>
          <w:spacing w:val="5"/>
          <w:kern w:val="0"/>
          <w:sz w:val="36"/>
          <w:szCs w:val="36"/>
        </w:rPr>
        <w:t xml:space="preserve"> 1</w:t>
      </w:r>
      <w:bookmarkEnd w:id="63"/>
    </w:p>
    <w:p w:rsidR="00C66B59" w:rsidRPr="00F56F47" w:rsidRDefault="00C66B59" w:rsidP="00C66B59">
      <w:pPr>
        <w:pStyle w:val="Heading2"/>
        <w:keepNext w:val="0"/>
        <w:keepLines w:val="0"/>
        <w:numPr>
          <w:ilvl w:val="1"/>
          <w:numId w:val="10"/>
        </w:numPr>
        <w:spacing w:line="271" w:lineRule="auto"/>
        <w:rPr>
          <w:rFonts w:ascii="Times New Roman" w:hAnsi="Times New Roman" w:cs="Times New Roman"/>
          <w:b w:val="0"/>
          <w:bCs w:val="0"/>
          <w:smallCaps/>
          <w:color w:val="auto"/>
          <w:sz w:val="28"/>
          <w:szCs w:val="28"/>
        </w:rPr>
      </w:pPr>
      <w:bookmarkStart w:id="64" w:name="_Toc466570909"/>
      <w:r w:rsidRPr="00F56F47">
        <w:rPr>
          <w:rFonts w:ascii="Times New Roman" w:hAnsi="Times New Roman" w:cs="Times New Roman"/>
          <w:b w:val="0"/>
          <w:bCs w:val="0"/>
          <w:smallCaps/>
          <w:color w:val="auto"/>
          <w:sz w:val="28"/>
          <w:szCs w:val="28"/>
        </w:rPr>
        <w:t>UI specification</w:t>
      </w:r>
      <w:bookmarkEnd w:id="64"/>
    </w:p>
    <w:p w:rsidR="00C66B59" w:rsidRPr="00F56F47" w:rsidRDefault="00C66B59" w:rsidP="00C66B59"/>
    <w:p w:rsidR="00C66B59" w:rsidRPr="00F56F47" w:rsidRDefault="00C66B59" w:rsidP="00C66B59">
      <w:pPr>
        <w:pStyle w:val="Heading2"/>
        <w:keepNext w:val="0"/>
        <w:keepLines w:val="0"/>
        <w:numPr>
          <w:ilvl w:val="1"/>
          <w:numId w:val="10"/>
        </w:numPr>
        <w:spacing w:line="271" w:lineRule="auto"/>
        <w:rPr>
          <w:rFonts w:ascii="Times New Roman" w:hAnsi="Times New Roman" w:cs="Times New Roman"/>
          <w:b w:val="0"/>
          <w:bCs w:val="0"/>
          <w:smallCaps/>
          <w:color w:val="auto"/>
          <w:sz w:val="28"/>
          <w:szCs w:val="28"/>
        </w:rPr>
      </w:pPr>
      <w:bookmarkStart w:id="65" w:name="_Toc466570910"/>
      <w:r w:rsidRPr="00F56F47">
        <w:rPr>
          <w:rFonts w:ascii="Times New Roman" w:hAnsi="Times New Roman" w:cs="Times New Roman"/>
          <w:b w:val="0"/>
          <w:bCs w:val="0"/>
          <w:smallCaps/>
          <w:color w:val="auto"/>
          <w:sz w:val="28"/>
          <w:szCs w:val="28"/>
        </w:rPr>
        <w:t>Screenshot</w:t>
      </w:r>
      <w:bookmarkEnd w:id="65"/>
    </w:p>
    <w:p w:rsidR="00C66B59" w:rsidRPr="00F56F47" w:rsidRDefault="00C66B59" w:rsidP="00C66B59">
      <w:pPr>
        <w:ind w:left="1080"/>
      </w:pPr>
      <w:r w:rsidRPr="00F56F47">
        <w:t>-NA-</w:t>
      </w:r>
    </w:p>
    <w:p w:rsidR="00C66B59" w:rsidRPr="00F56F47" w:rsidRDefault="00C66B59" w:rsidP="00C66B59">
      <w:pPr>
        <w:pStyle w:val="Heading2"/>
        <w:keepNext w:val="0"/>
        <w:keepLines w:val="0"/>
        <w:spacing w:line="271" w:lineRule="auto"/>
        <w:rPr>
          <w:rFonts w:ascii="Times New Roman" w:hAnsi="Times New Roman" w:cs="Times New Roman"/>
          <w:b w:val="0"/>
          <w:bCs w:val="0"/>
          <w:smallCaps/>
          <w:color w:val="auto"/>
          <w:sz w:val="28"/>
          <w:szCs w:val="28"/>
        </w:rPr>
        <w:sectPr w:rsidR="00C66B59" w:rsidRPr="00F56F47" w:rsidSect="00B03612">
          <w:pgSz w:w="11899" w:h="16838"/>
          <w:pgMar w:top="720" w:right="720" w:bottom="720" w:left="1560" w:header="1560" w:footer="567" w:gutter="0"/>
          <w:cols w:space="720"/>
          <w:docGrid w:linePitch="360"/>
        </w:sectPr>
      </w:pPr>
    </w:p>
    <w:p w:rsidR="00C66B59" w:rsidRPr="00F56F47" w:rsidRDefault="00C66B59" w:rsidP="00C66B59">
      <w:pPr>
        <w:pStyle w:val="Heading2"/>
        <w:keepNext w:val="0"/>
        <w:keepLines w:val="0"/>
        <w:numPr>
          <w:ilvl w:val="1"/>
          <w:numId w:val="10"/>
        </w:numPr>
        <w:spacing w:line="271" w:lineRule="auto"/>
        <w:rPr>
          <w:rFonts w:ascii="Times New Roman" w:hAnsi="Times New Roman" w:cs="Times New Roman"/>
          <w:b w:val="0"/>
          <w:bCs w:val="0"/>
          <w:smallCaps/>
          <w:color w:val="auto"/>
          <w:sz w:val="28"/>
          <w:szCs w:val="28"/>
        </w:rPr>
      </w:pPr>
      <w:bookmarkStart w:id="66" w:name="_Toc466570911"/>
      <w:r w:rsidRPr="00F56F47">
        <w:rPr>
          <w:rFonts w:ascii="Times New Roman" w:hAnsi="Times New Roman" w:cs="Times New Roman"/>
          <w:b w:val="0"/>
          <w:bCs w:val="0"/>
          <w:smallCaps/>
          <w:color w:val="auto"/>
          <w:sz w:val="28"/>
          <w:szCs w:val="28"/>
        </w:rPr>
        <w:lastRenderedPageBreak/>
        <w:t>Functional requirements</w:t>
      </w:r>
      <w:bookmarkEnd w:id="66"/>
    </w:p>
    <w:p w:rsidR="00C66B59" w:rsidRPr="00F56F47" w:rsidRDefault="00C66B59" w:rsidP="00C66B59">
      <w:pPr>
        <w:ind w:left="1080"/>
        <w:rPr>
          <w:sz w:val="24"/>
        </w:rPr>
      </w:pPr>
      <w:r w:rsidRPr="00F56F47">
        <w:rPr>
          <w:sz w:val="24"/>
        </w:rPr>
        <w:t>Risk Score 1 is a completely automated calculation.</w:t>
      </w:r>
    </w:p>
    <w:tbl>
      <w:tblPr>
        <w:tblW w:w="15955"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2"/>
        <w:gridCol w:w="1358"/>
        <w:gridCol w:w="1134"/>
        <w:gridCol w:w="1124"/>
        <w:gridCol w:w="992"/>
        <w:gridCol w:w="1559"/>
        <w:gridCol w:w="1843"/>
        <w:gridCol w:w="2126"/>
        <w:gridCol w:w="1560"/>
        <w:gridCol w:w="1417"/>
        <w:gridCol w:w="460"/>
        <w:gridCol w:w="420"/>
        <w:gridCol w:w="460"/>
        <w:gridCol w:w="400"/>
        <w:gridCol w:w="460"/>
      </w:tblGrid>
      <w:tr w:rsidR="00C66B59" w:rsidRPr="00F56F47" w:rsidTr="00B03612">
        <w:trPr>
          <w:trHeight w:val="465"/>
        </w:trPr>
        <w:tc>
          <w:tcPr>
            <w:tcW w:w="642" w:type="dxa"/>
            <w:vMerge w:val="restart"/>
            <w:shd w:val="clear" w:color="auto" w:fill="auto"/>
            <w:noWrap/>
            <w:vAlign w:val="center"/>
            <w:hideMark/>
          </w:tcPr>
          <w:p w:rsidR="00C66B59" w:rsidRPr="00F56F47" w:rsidRDefault="00C66B59" w:rsidP="00B03612">
            <w:pPr>
              <w:jc w:val="center"/>
              <w:rPr>
                <w:b/>
                <w:bCs/>
                <w:color w:val="000000"/>
                <w:sz w:val="22"/>
                <w:szCs w:val="22"/>
                <w:lang w:val="en-IN" w:eastAsia="en-IN"/>
              </w:rPr>
            </w:pPr>
            <w:proofErr w:type="spellStart"/>
            <w:r w:rsidRPr="00F56F47">
              <w:rPr>
                <w:b/>
                <w:bCs/>
                <w:color w:val="000000"/>
                <w:sz w:val="22"/>
                <w:szCs w:val="22"/>
                <w:lang w:val="en-IN" w:eastAsia="en-IN"/>
              </w:rPr>
              <w:t>S.No</w:t>
            </w:r>
            <w:proofErr w:type="spellEnd"/>
          </w:p>
        </w:tc>
        <w:tc>
          <w:tcPr>
            <w:tcW w:w="1358" w:type="dxa"/>
            <w:vMerge w:val="restart"/>
            <w:shd w:val="clear" w:color="auto" w:fill="auto"/>
            <w:noWrap/>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Parameter</w:t>
            </w:r>
          </w:p>
        </w:tc>
        <w:tc>
          <w:tcPr>
            <w:tcW w:w="1134" w:type="dxa"/>
            <w:vMerge w:val="restart"/>
            <w:shd w:val="clear" w:color="auto" w:fill="auto"/>
            <w:noWrap/>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Stage</w:t>
            </w:r>
          </w:p>
        </w:tc>
        <w:tc>
          <w:tcPr>
            <w:tcW w:w="1124" w:type="dxa"/>
            <w:vMerge w:val="restart"/>
            <w:shd w:val="clear" w:color="auto" w:fill="auto"/>
            <w:noWrap/>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Entity</w:t>
            </w:r>
          </w:p>
        </w:tc>
        <w:tc>
          <w:tcPr>
            <w:tcW w:w="992" w:type="dxa"/>
            <w:vMerge w:val="restart"/>
            <w:shd w:val="clear" w:color="auto" w:fill="auto"/>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Main Tab</w:t>
            </w:r>
          </w:p>
        </w:tc>
        <w:tc>
          <w:tcPr>
            <w:tcW w:w="1559" w:type="dxa"/>
            <w:vMerge w:val="restart"/>
            <w:shd w:val="clear" w:color="auto" w:fill="auto"/>
            <w:noWrap/>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Field Name</w:t>
            </w:r>
          </w:p>
        </w:tc>
        <w:tc>
          <w:tcPr>
            <w:tcW w:w="1843" w:type="dxa"/>
            <w:vMerge w:val="restart"/>
            <w:shd w:val="clear" w:color="auto" w:fill="auto"/>
            <w:noWrap/>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Options</w:t>
            </w:r>
          </w:p>
        </w:tc>
        <w:tc>
          <w:tcPr>
            <w:tcW w:w="2126" w:type="dxa"/>
            <w:vMerge w:val="restart"/>
            <w:shd w:val="clear" w:color="auto" w:fill="auto"/>
            <w:noWrap/>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RS Option</w:t>
            </w:r>
          </w:p>
        </w:tc>
        <w:tc>
          <w:tcPr>
            <w:tcW w:w="1560" w:type="dxa"/>
            <w:vMerge w:val="restart"/>
            <w:shd w:val="clear" w:color="auto" w:fill="auto"/>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Weightage in consolidated risk score</w:t>
            </w:r>
          </w:p>
        </w:tc>
        <w:tc>
          <w:tcPr>
            <w:tcW w:w="1417" w:type="dxa"/>
            <w:vMerge w:val="restart"/>
            <w:shd w:val="clear" w:color="auto" w:fill="auto"/>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Weightage in screening score</w:t>
            </w:r>
          </w:p>
        </w:tc>
        <w:tc>
          <w:tcPr>
            <w:tcW w:w="2200" w:type="dxa"/>
            <w:gridSpan w:val="5"/>
            <w:shd w:val="clear" w:color="auto" w:fill="auto"/>
            <w:noWrap/>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 xml:space="preserve">Scoring </w:t>
            </w:r>
          </w:p>
        </w:tc>
      </w:tr>
      <w:tr w:rsidR="00C66B59" w:rsidRPr="00F56F47" w:rsidTr="00B03612">
        <w:trPr>
          <w:trHeight w:val="429"/>
        </w:trPr>
        <w:tc>
          <w:tcPr>
            <w:tcW w:w="642" w:type="dxa"/>
            <w:vMerge/>
            <w:vAlign w:val="center"/>
            <w:hideMark/>
          </w:tcPr>
          <w:p w:rsidR="00C66B59" w:rsidRPr="00F56F47" w:rsidRDefault="00C66B59" w:rsidP="00B03612">
            <w:pPr>
              <w:rPr>
                <w:b/>
                <w:bCs/>
                <w:color w:val="000000"/>
                <w:sz w:val="22"/>
                <w:szCs w:val="22"/>
                <w:lang w:val="en-IN" w:eastAsia="en-IN"/>
              </w:rPr>
            </w:pPr>
          </w:p>
        </w:tc>
        <w:tc>
          <w:tcPr>
            <w:tcW w:w="1358" w:type="dxa"/>
            <w:vMerge/>
            <w:vAlign w:val="center"/>
            <w:hideMark/>
          </w:tcPr>
          <w:p w:rsidR="00C66B59" w:rsidRPr="00F56F47" w:rsidRDefault="00C66B59" w:rsidP="00B03612">
            <w:pPr>
              <w:rPr>
                <w:b/>
                <w:bCs/>
                <w:color w:val="000000"/>
                <w:sz w:val="22"/>
                <w:szCs w:val="22"/>
                <w:lang w:val="en-IN" w:eastAsia="en-IN"/>
              </w:rPr>
            </w:pPr>
          </w:p>
        </w:tc>
        <w:tc>
          <w:tcPr>
            <w:tcW w:w="1134" w:type="dxa"/>
            <w:vMerge/>
            <w:vAlign w:val="center"/>
            <w:hideMark/>
          </w:tcPr>
          <w:p w:rsidR="00C66B59" w:rsidRPr="00F56F47" w:rsidRDefault="00C66B59" w:rsidP="00B03612">
            <w:pPr>
              <w:rPr>
                <w:b/>
                <w:bCs/>
                <w:color w:val="000000"/>
                <w:sz w:val="22"/>
                <w:szCs w:val="22"/>
                <w:lang w:val="en-IN" w:eastAsia="en-IN"/>
              </w:rPr>
            </w:pPr>
          </w:p>
        </w:tc>
        <w:tc>
          <w:tcPr>
            <w:tcW w:w="1124" w:type="dxa"/>
            <w:vMerge/>
            <w:vAlign w:val="center"/>
            <w:hideMark/>
          </w:tcPr>
          <w:p w:rsidR="00C66B59" w:rsidRPr="00F56F47" w:rsidRDefault="00C66B59" w:rsidP="00B03612">
            <w:pPr>
              <w:rPr>
                <w:b/>
                <w:bCs/>
                <w:color w:val="000000"/>
                <w:sz w:val="22"/>
                <w:szCs w:val="22"/>
                <w:lang w:val="en-IN" w:eastAsia="en-IN"/>
              </w:rPr>
            </w:pPr>
          </w:p>
        </w:tc>
        <w:tc>
          <w:tcPr>
            <w:tcW w:w="992" w:type="dxa"/>
            <w:vMerge/>
            <w:vAlign w:val="center"/>
            <w:hideMark/>
          </w:tcPr>
          <w:p w:rsidR="00C66B59" w:rsidRPr="00F56F47" w:rsidRDefault="00C66B59" w:rsidP="00B03612">
            <w:pPr>
              <w:rPr>
                <w:b/>
                <w:bCs/>
                <w:color w:val="000000"/>
                <w:sz w:val="22"/>
                <w:szCs w:val="22"/>
                <w:lang w:val="en-IN" w:eastAsia="en-IN"/>
              </w:rPr>
            </w:pPr>
          </w:p>
        </w:tc>
        <w:tc>
          <w:tcPr>
            <w:tcW w:w="1559" w:type="dxa"/>
            <w:vMerge/>
            <w:vAlign w:val="center"/>
            <w:hideMark/>
          </w:tcPr>
          <w:p w:rsidR="00C66B59" w:rsidRPr="00F56F47" w:rsidRDefault="00C66B59" w:rsidP="00B03612">
            <w:pPr>
              <w:rPr>
                <w:b/>
                <w:bCs/>
                <w:color w:val="000000"/>
                <w:sz w:val="22"/>
                <w:szCs w:val="22"/>
                <w:lang w:val="en-IN" w:eastAsia="en-IN"/>
              </w:rPr>
            </w:pPr>
          </w:p>
        </w:tc>
        <w:tc>
          <w:tcPr>
            <w:tcW w:w="1843" w:type="dxa"/>
            <w:vMerge/>
            <w:vAlign w:val="center"/>
            <w:hideMark/>
          </w:tcPr>
          <w:p w:rsidR="00C66B59" w:rsidRPr="00F56F47" w:rsidRDefault="00C66B59" w:rsidP="00B03612">
            <w:pPr>
              <w:rPr>
                <w:b/>
                <w:bCs/>
                <w:color w:val="000000"/>
                <w:sz w:val="22"/>
                <w:szCs w:val="22"/>
                <w:lang w:val="en-IN" w:eastAsia="en-IN"/>
              </w:rPr>
            </w:pPr>
          </w:p>
        </w:tc>
        <w:tc>
          <w:tcPr>
            <w:tcW w:w="2126" w:type="dxa"/>
            <w:vMerge/>
            <w:vAlign w:val="center"/>
            <w:hideMark/>
          </w:tcPr>
          <w:p w:rsidR="00C66B59" w:rsidRPr="00F56F47" w:rsidRDefault="00C66B59" w:rsidP="00B03612">
            <w:pPr>
              <w:rPr>
                <w:b/>
                <w:bCs/>
                <w:color w:val="000000"/>
                <w:sz w:val="22"/>
                <w:szCs w:val="22"/>
                <w:lang w:val="en-IN" w:eastAsia="en-IN"/>
              </w:rPr>
            </w:pPr>
          </w:p>
        </w:tc>
        <w:tc>
          <w:tcPr>
            <w:tcW w:w="1560" w:type="dxa"/>
            <w:vMerge/>
            <w:vAlign w:val="center"/>
            <w:hideMark/>
          </w:tcPr>
          <w:p w:rsidR="00C66B59" w:rsidRPr="00F56F47" w:rsidRDefault="00C66B59" w:rsidP="00B03612">
            <w:pPr>
              <w:rPr>
                <w:b/>
                <w:bCs/>
                <w:color w:val="000000"/>
                <w:sz w:val="22"/>
                <w:szCs w:val="22"/>
                <w:lang w:val="en-IN" w:eastAsia="en-IN"/>
              </w:rPr>
            </w:pPr>
          </w:p>
        </w:tc>
        <w:tc>
          <w:tcPr>
            <w:tcW w:w="1417" w:type="dxa"/>
            <w:vMerge/>
            <w:vAlign w:val="center"/>
            <w:hideMark/>
          </w:tcPr>
          <w:p w:rsidR="00C66B59" w:rsidRPr="00F56F47" w:rsidRDefault="00C66B59" w:rsidP="00B03612">
            <w:pPr>
              <w:rPr>
                <w:b/>
                <w:bCs/>
                <w:color w:val="000000"/>
                <w:sz w:val="22"/>
                <w:szCs w:val="22"/>
                <w:lang w:val="en-IN" w:eastAsia="en-IN"/>
              </w:rPr>
            </w:pPr>
          </w:p>
        </w:tc>
        <w:tc>
          <w:tcPr>
            <w:tcW w:w="460" w:type="dxa"/>
            <w:shd w:val="clear" w:color="auto" w:fill="auto"/>
            <w:noWrap/>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1</w:t>
            </w:r>
          </w:p>
        </w:tc>
        <w:tc>
          <w:tcPr>
            <w:tcW w:w="420" w:type="dxa"/>
            <w:shd w:val="clear" w:color="auto" w:fill="auto"/>
            <w:noWrap/>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2</w:t>
            </w:r>
          </w:p>
        </w:tc>
        <w:tc>
          <w:tcPr>
            <w:tcW w:w="460" w:type="dxa"/>
            <w:shd w:val="clear" w:color="auto" w:fill="auto"/>
            <w:noWrap/>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3</w:t>
            </w:r>
          </w:p>
        </w:tc>
        <w:tc>
          <w:tcPr>
            <w:tcW w:w="400" w:type="dxa"/>
            <w:shd w:val="clear" w:color="auto" w:fill="auto"/>
            <w:noWrap/>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4</w:t>
            </w:r>
          </w:p>
        </w:tc>
        <w:tc>
          <w:tcPr>
            <w:tcW w:w="460" w:type="dxa"/>
            <w:shd w:val="clear" w:color="auto" w:fill="auto"/>
            <w:noWrap/>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5</w:t>
            </w:r>
          </w:p>
        </w:tc>
      </w:tr>
      <w:tr w:rsidR="00C66B59" w:rsidRPr="00F56F47" w:rsidTr="00B03612">
        <w:trPr>
          <w:trHeight w:val="1271"/>
        </w:trPr>
        <w:tc>
          <w:tcPr>
            <w:tcW w:w="642"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w:t>
            </w:r>
          </w:p>
        </w:tc>
        <w:tc>
          <w:tcPr>
            <w:tcW w:w="1358"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Age</w:t>
            </w:r>
          </w:p>
        </w:tc>
        <w:tc>
          <w:tcPr>
            <w:tcW w:w="113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Screening</w:t>
            </w:r>
          </w:p>
        </w:tc>
        <w:tc>
          <w:tcPr>
            <w:tcW w:w="112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Applicant</w:t>
            </w:r>
          </w:p>
        </w:tc>
        <w:tc>
          <w:tcPr>
            <w:tcW w:w="992" w:type="dxa"/>
            <w:shd w:val="clear" w:color="auto" w:fill="auto"/>
            <w:vAlign w:val="center"/>
            <w:hideMark/>
          </w:tcPr>
          <w:p w:rsidR="00C66B59" w:rsidRPr="00F56F47" w:rsidRDefault="00C66B59" w:rsidP="00B03612">
            <w:pPr>
              <w:rPr>
                <w:color w:val="000000"/>
                <w:sz w:val="18"/>
                <w:szCs w:val="22"/>
                <w:lang w:val="en-IN" w:eastAsia="en-IN"/>
              </w:rPr>
            </w:pPr>
            <w:r w:rsidRPr="00F56F47">
              <w:rPr>
                <w:color w:val="000000"/>
                <w:sz w:val="18"/>
                <w:szCs w:val="22"/>
                <w:lang w:val="en-IN" w:eastAsia="en-IN"/>
              </w:rPr>
              <w:t>Applicant Details</w:t>
            </w:r>
          </w:p>
        </w:tc>
        <w:tc>
          <w:tcPr>
            <w:tcW w:w="1559"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Age</w:t>
            </w:r>
          </w:p>
        </w:tc>
        <w:tc>
          <w:tcPr>
            <w:tcW w:w="1843"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2126"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1. &lt; 25</w:t>
            </w:r>
            <w:r w:rsidRPr="00F56F47">
              <w:rPr>
                <w:color w:val="000000"/>
                <w:sz w:val="22"/>
                <w:szCs w:val="22"/>
                <w:lang w:val="en-IN" w:eastAsia="en-IN"/>
              </w:rPr>
              <w:br/>
              <w:t>2. 25 - 30</w:t>
            </w:r>
            <w:r w:rsidRPr="00F56F47">
              <w:rPr>
                <w:color w:val="000000"/>
                <w:sz w:val="22"/>
                <w:szCs w:val="22"/>
                <w:lang w:val="en-IN" w:eastAsia="en-IN"/>
              </w:rPr>
              <w:br/>
              <w:t>3. 30 - 40</w:t>
            </w:r>
            <w:r w:rsidRPr="00F56F47">
              <w:rPr>
                <w:color w:val="000000"/>
                <w:sz w:val="22"/>
                <w:szCs w:val="22"/>
                <w:lang w:val="en-IN" w:eastAsia="en-IN"/>
              </w:rPr>
              <w:br/>
              <w:t>4. 40 - 55</w:t>
            </w:r>
            <w:r w:rsidRPr="00F56F47">
              <w:rPr>
                <w:color w:val="000000"/>
                <w:sz w:val="22"/>
                <w:szCs w:val="22"/>
                <w:lang w:val="en-IN" w:eastAsia="en-IN"/>
              </w:rPr>
              <w:br/>
              <w:t>5. &gt; 55</w:t>
            </w:r>
          </w:p>
        </w:tc>
        <w:tc>
          <w:tcPr>
            <w:tcW w:w="15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c>
          <w:tcPr>
            <w:tcW w:w="1417"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2/52%</w:t>
            </w:r>
          </w:p>
        </w:tc>
        <w:tc>
          <w:tcPr>
            <w:tcW w:w="4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w:t>
            </w:r>
          </w:p>
        </w:tc>
        <w:tc>
          <w:tcPr>
            <w:tcW w:w="42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4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40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4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r>
      <w:tr w:rsidR="00C66B59" w:rsidRPr="00F56F47" w:rsidTr="00B03612">
        <w:trPr>
          <w:trHeight w:val="1500"/>
        </w:trPr>
        <w:tc>
          <w:tcPr>
            <w:tcW w:w="642"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c>
          <w:tcPr>
            <w:tcW w:w="1358"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Cs w:val="22"/>
                <w:lang w:val="en-IN" w:eastAsia="en-IN"/>
              </w:rPr>
              <w:t>Qualification</w:t>
            </w:r>
          </w:p>
        </w:tc>
        <w:tc>
          <w:tcPr>
            <w:tcW w:w="113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Screening</w:t>
            </w:r>
          </w:p>
        </w:tc>
        <w:tc>
          <w:tcPr>
            <w:tcW w:w="112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Applicant</w:t>
            </w:r>
          </w:p>
        </w:tc>
        <w:tc>
          <w:tcPr>
            <w:tcW w:w="992" w:type="dxa"/>
            <w:shd w:val="clear" w:color="auto" w:fill="auto"/>
            <w:vAlign w:val="center"/>
            <w:hideMark/>
          </w:tcPr>
          <w:p w:rsidR="00C66B59" w:rsidRPr="00F56F47" w:rsidRDefault="00C66B59" w:rsidP="00B03612">
            <w:pPr>
              <w:rPr>
                <w:color w:val="000000"/>
                <w:sz w:val="18"/>
                <w:szCs w:val="22"/>
                <w:lang w:val="en-IN" w:eastAsia="en-IN"/>
              </w:rPr>
            </w:pPr>
            <w:r w:rsidRPr="00F56F47">
              <w:rPr>
                <w:color w:val="000000"/>
                <w:sz w:val="18"/>
                <w:szCs w:val="22"/>
                <w:lang w:val="en-IN" w:eastAsia="en-IN"/>
              </w:rPr>
              <w:t>Applicant Details</w:t>
            </w:r>
          </w:p>
        </w:tc>
        <w:tc>
          <w:tcPr>
            <w:tcW w:w="1559"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Education Level</w:t>
            </w:r>
          </w:p>
        </w:tc>
        <w:tc>
          <w:tcPr>
            <w:tcW w:w="1843"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2126"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1. Below SSLC</w:t>
            </w:r>
            <w:r w:rsidRPr="00F56F47">
              <w:rPr>
                <w:color w:val="000000"/>
                <w:sz w:val="22"/>
                <w:szCs w:val="22"/>
                <w:lang w:val="en-IN" w:eastAsia="en-IN"/>
              </w:rPr>
              <w:br/>
              <w:t>2. ITI/Diploma/ Professional Qualification</w:t>
            </w:r>
            <w:r w:rsidRPr="00F56F47">
              <w:rPr>
                <w:color w:val="000000"/>
                <w:sz w:val="22"/>
                <w:szCs w:val="22"/>
                <w:lang w:val="en-IN" w:eastAsia="en-IN"/>
              </w:rPr>
              <w:br/>
              <w:t>3. Graduate/ Equivalent to graduate</w:t>
            </w:r>
            <w:r w:rsidRPr="00F56F47">
              <w:rPr>
                <w:color w:val="000000"/>
                <w:sz w:val="22"/>
                <w:szCs w:val="22"/>
                <w:lang w:val="en-IN" w:eastAsia="en-IN"/>
              </w:rPr>
              <w:br/>
              <w:t>4. Post graduate &amp; equivalent</w:t>
            </w:r>
            <w:r w:rsidRPr="00F56F47">
              <w:rPr>
                <w:color w:val="000000"/>
                <w:sz w:val="22"/>
                <w:szCs w:val="22"/>
                <w:lang w:val="en-IN" w:eastAsia="en-IN"/>
              </w:rPr>
              <w:br/>
              <w:t xml:space="preserve">5. More than post-graduation </w:t>
            </w:r>
          </w:p>
        </w:tc>
        <w:tc>
          <w:tcPr>
            <w:tcW w:w="15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w:t>
            </w:r>
          </w:p>
        </w:tc>
        <w:tc>
          <w:tcPr>
            <w:tcW w:w="1417"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1/52%</w:t>
            </w:r>
          </w:p>
        </w:tc>
        <w:tc>
          <w:tcPr>
            <w:tcW w:w="46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w:t>
            </w:r>
          </w:p>
        </w:tc>
        <w:tc>
          <w:tcPr>
            <w:tcW w:w="42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46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40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4</w:t>
            </w:r>
          </w:p>
        </w:tc>
        <w:tc>
          <w:tcPr>
            <w:tcW w:w="46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r>
      <w:tr w:rsidR="00C66B59" w:rsidRPr="00F56F47" w:rsidTr="00B03612">
        <w:trPr>
          <w:trHeight w:val="1311"/>
        </w:trPr>
        <w:tc>
          <w:tcPr>
            <w:tcW w:w="642"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1358" w:type="dxa"/>
            <w:shd w:val="clear" w:color="auto" w:fill="auto"/>
            <w:vAlign w:val="center"/>
            <w:hideMark/>
          </w:tcPr>
          <w:p w:rsidR="00C66B59" w:rsidRPr="00F56F47" w:rsidRDefault="00C66B59" w:rsidP="00B03612">
            <w:pPr>
              <w:rPr>
                <w:color w:val="000000"/>
                <w:sz w:val="22"/>
                <w:szCs w:val="22"/>
                <w:lang w:val="en-IN" w:eastAsia="en-IN"/>
              </w:rPr>
            </w:pPr>
            <w:proofErr w:type="spellStart"/>
            <w:r w:rsidRPr="00F56F47">
              <w:rPr>
                <w:color w:val="000000"/>
                <w:sz w:val="22"/>
                <w:szCs w:val="22"/>
                <w:lang w:val="en-IN" w:eastAsia="en-IN"/>
              </w:rPr>
              <w:t>Exp</w:t>
            </w:r>
            <w:proofErr w:type="spellEnd"/>
            <w:r w:rsidRPr="00F56F47">
              <w:rPr>
                <w:color w:val="000000"/>
                <w:sz w:val="22"/>
                <w:szCs w:val="22"/>
                <w:lang w:val="en-IN" w:eastAsia="en-IN"/>
              </w:rPr>
              <w:t xml:space="preserve"> in Biz</w:t>
            </w:r>
          </w:p>
        </w:tc>
        <w:tc>
          <w:tcPr>
            <w:tcW w:w="113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Screening</w:t>
            </w:r>
          </w:p>
        </w:tc>
        <w:tc>
          <w:tcPr>
            <w:tcW w:w="112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Applicant</w:t>
            </w:r>
          </w:p>
        </w:tc>
        <w:tc>
          <w:tcPr>
            <w:tcW w:w="992"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1559"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1843"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2126"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1. &lt;2 years</w:t>
            </w:r>
            <w:r w:rsidRPr="00F56F47">
              <w:rPr>
                <w:color w:val="000000"/>
                <w:sz w:val="22"/>
                <w:szCs w:val="22"/>
                <w:lang w:val="en-IN" w:eastAsia="en-IN"/>
              </w:rPr>
              <w:br/>
              <w:t>2. 2-3 years</w:t>
            </w:r>
            <w:r w:rsidRPr="00F56F47">
              <w:rPr>
                <w:color w:val="000000"/>
                <w:sz w:val="22"/>
                <w:szCs w:val="22"/>
                <w:lang w:val="en-IN" w:eastAsia="en-IN"/>
              </w:rPr>
              <w:br/>
              <w:t>3. 3-4 years</w:t>
            </w:r>
            <w:r w:rsidRPr="00F56F47">
              <w:rPr>
                <w:color w:val="000000"/>
                <w:sz w:val="22"/>
                <w:szCs w:val="22"/>
                <w:lang w:val="en-IN" w:eastAsia="en-IN"/>
              </w:rPr>
              <w:br/>
              <w:t>4. 4-5 years</w:t>
            </w:r>
            <w:r w:rsidRPr="00F56F47">
              <w:rPr>
                <w:color w:val="000000"/>
                <w:sz w:val="22"/>
                <w:szCs w:val="22"/>
                <w:lang w:val="en-IN" w:eastAsia="en-IN"/>
              </w:rPr>
              <w:br/>
              <w:t>5. &gt;5 years</w:t>
            </w:r>
          </w:p>
        </w:tc>
        <w:tc>
          <w:tcPr>
            <w:tcW w:w="15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1417"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3/52%</w:t>
            </w:r>
          </w:p>
        </w:tc>
        <w:tc>
          <w:tcPr>
            <w:tcW w:w="46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w:t>
            </w:r>
          </w:p>
        </w:tc>
        <w:tc>
          <w:tcPr>
            <w:tcW w:w="42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c>
          <w:tcPr>
            <w:tcW w:w="46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40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4</w:t>
            </w:r>
          </w:p>
        </w:tc>
        <w:tc>
          <w:tcPr>
            <w:tcW w:w="46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r>
      <w:tr w:rsidR="00C66B59" w:rsidRPr="00F56F47" w:rsidTr="00B03612">
        <w:trPr>
          <w:trHeight w:val="1387"/>
        </w:trPr>
        <w:tc>
          <w:tcPr>
            <w:tcW w:w="642"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4</w:t>
            </w:r>
          </w:p>
        </w:tc>
        <w:tc>
          <w:tcPr>
            <w:tcW w:w="1358"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of Years residence in area /Locality</w:t>
            </w:r>
          </w:p>
        </w:tc>
        <w:tc>
          <w:tcPr>
            <w:tcW w:w="113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Screening</w:t>
            </w:r>
          </w:p>
        </w:tc>
        <w:tc>
          <w:tcPr>
            <w:tcW w:w="112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Applicant</w:t>
            </w:r>
          </w:p>
        </w:tc>
        <w:tc>
          <w:tcPr>
            <w:tcW w:w="992"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Address Details</w:t>
            </w:r>
          </w:p>
        </w:tc>
        <w:tc>
          <w:tcPr>
            <w:tcW w:w="1559"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eastAsia="en-IN"/>
              </w:rPr>
              <w:t>How many years are you living in present Area?</w:t>
            </w:r>
          </w:p>
        </w:tc>
        <w:tc>
          <w:tcPr>
            <w:tcW w:w="1843"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2126"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1. &lt; 1 year</w:t>
            </w:r>
            <w:r w:rsidRPr="00F56F47">
              <w:rPr>
                <w:color w:val="000000"/>
                <w:sz w:val="22"/>
                <w:szCs w:val="22"/>
                <w:lang w:val="en-IN" w:eastAsia="en-IN"/>
              </w:rPr>
              <w:br/>
              <w:t>2. 1-3 years</w:t>
            </w:r>
            <w:r w:rsidRPr="00F56F47">
              <w:rPr>
                <w:color w:val="000000"/>
                <w:sz w:val="22"/>
                <w:szCs w:val="22"/>
                <w:lang w:val="en-IN" w:eastAsia="en-IN"/>
              </w:rPr>
              <w:br/>
              <w:t>3. 3-4 years</w:t>
            </w:r>
            <w:r w:rsidRPr="00F56F47">
              <w:rPr>
                <w:color w:val="000000"/>
                <w:sz w:val="22"/>
                <w:szCs w:val="22"/>
                <w:lang w:val="en-IN" w:eastAsia="en-IN"/>
              </w:rPr>
              <w:br/>
              <w:t>4.4-5 years</w:t>
            </w:r>
            <w:r w:rsidRPr="00F56F47">
              <w:rPr>
                <w:color w:val="000000"/>
                <w:sz w:val="22"/>
                <w:szCs w:val="22"/>
                <w:lang w:val="en-IN" w:eastAsia="en-IN"/>
              </w:rPr>
              <w:br/>
              <w:t>5. &gt; 5years</w:t>
            </w:r>
          </w:p>
        </w:tc>
        <w:tc>
          <w:tcPr>
            <w:tcW w:w="1560" w:type="dxa"/>
            <w:shd w:val="clear" w:color="auto" w:fill="auto"/>
            <w:noWrap/>
            <w:vAlign w:val="center"/>
            <w:hideMark/>
          </w:tcPr>
          <w:p w:rsidR="00C66B59" w:rsidRPr="00F56F47" w:rsidRDefault="00C66B59" w:rsidP="00B03612">
            <w:pPr>
              <w:ind w:left="33" w:hanging="33"/>
              <w:jc w:val="center"/>
              <w:rPr>
                <w:color w:val="000000"/>
                <w:sz w:val="22"/>
                <w:szCs w:val="22"/>
                <w:lang w:val="en-IN" w:eastAsia="en-IN"/>
              </w:rPr>
            </w:pPr>
            <w:r w:rsidRPr="00F56F47">
              <w:rPr>
                <w:color w:val="000000"/>
                <w:sz w:val="22"/>
                <w:szCs w:val="22"/>
                <w:lang w:val="en-IN" w:eastAsia="en-IN"/>
              </w:rPr>
              <w:t>1</w:t>
            </w:r>
          </w:p>
        </w:tc>
        <w:tc>
          <w:tcPr>
            <w:tcW w:w="1417"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1/52%</w:t>
            </w:r>
          </w:p>
        </w:tc>
        <w:tc>
          <w:tcPr>
            <w:tcW w:w="4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w:t>
            </w:r>
          </w:p>
        </w:tc>
        <w:tc>
          <w:tcPr>
            <w:tcW w:w="42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c>
          <w:tcPr>
            <w:tcW w:w="4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40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4</w:t>
            </w:r>
          </w:p>
        </w:tc>
        <w:tc>
          <w:tcPr>
            <w:tcW w:w="4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r>
      <w:tr w:rsidR="00C66B59" w:rsidRPr="00F56F47" w:rsidTr="00B03612">
        <w:trPr>
          <w:trHeight w:val="1500"/>
        </w:trPr>
        <w:tc>
          <w:tcPr>
            <w:tcW w:w="642"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lastRenderedPageBreak/>
              <w:t>5</w:t>
            </w:r>
          </w:p>
        </w:tc>
        <w:tc>
          <w:tcPr>
            <w:tcW w:w="1358"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Housing Status</w:t>
            </w:r>
          </w:p>
        </w:tc>
        <w:tc>
          <w:tcPr>
            <w:tcW w:w="113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Screening</w:t>
            </w:r>
          </w:p>
        </w:tc>
        <w:tc>
          <w:tcPr>
            <w:tcW w:w="112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Applicant</w:t>
            </w:r>
          </w:p>
        </w:tc>
        <w:tc>
          <w:tcPr>
            <w:tcW w:w="992"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Address Details</w:t>
            </w:r>
          </w:p>
        </w:tc>
        <w:tc>
          <w:tcPr>
            <w:tcW w:w="1559"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Ownership</w:t>
            </w:r>
          </w:p>
        </w:tc>
        <w:tc>
          <w:tcPr>
            <w:tcW w:w="1843"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2126"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1. Owned</w:t>
            </w:r>
            <w:r w:rsidRPr="00F56F47">
              <w:rPr>
                <w:color w:val="000000"/>
                <w:sz w:val="22"/>
                <w:szCs w:val="22"/>
                <w:lang w:val="en-IN" w:eastAsia="en-IN"/>
              </w:rPr>
              <w:br/>
              <w:t>2. Own house without registration</w:t>
            </w:r>
            <w:r w:rsidRPr="00F56F47">
              <w:rPr>
                <w:color w:val="000000"/>
                <w:sz w:val="22"/>
                <w:szCs w:val="22"/>
                <w:lang w:val="en-IN" w:eastAsia="en-IN"/>
              </w:rPr>
              <w:br/>
              <w:t>3. Family Property</w:t>
            </w:r>
            <w:r w:rsidRPr="00F56F47">
              <w:rPr>
                <w:color w:val="000000"/>
                <w:sz w:val="22"/>
                <w:szCs w:val="22"/>
                <w:lang w:val="en-IN" w:eastAsia="en-IN"/>
              </w:rPr>
              <w:br/>
              <w:t>4. Leased</w:t>
            </w:r>
            <w:r w:rsidRPr="00F56F47">
              <w:rPr>
                <w:color w:val="000000"/>
                <w:sz w:val="22"/>
                <w:szCs w:val="22"/>
                <w:lang w:val="en-IN" w:eastAsia="en-IN"/>
              </w:rPr>
              <w:br/>
              <w:t>5. Rental</w:t>
            </w:r>
          </w:p>
        </w:tc>
        <w:tc>
          <w:tcPr>
            <w:tcW w:w="15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c>
          <w:tcPr>
            <w:tcW w:w="1417"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2/52%</w:t>
            </w:r>
          </w:p>
        </w:tc>
        <w:tc>
          <w:tcPr>
            <w:tcW w:w="4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42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4</w:t>
            </w:r>
          </w:p>
        </w:tc>
        <w:tc>
          <w:tcPr>
            <w:tcW w:w="4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40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c>
          <w:tcPr>
            <w:tcW w:w="4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w:t>
            </w:r>
          </w:p>
        </w:tc>
      </w:tr>
      <w:tr w:rsidR="00C66B59" w:rsidRPr="00F56F47" w:rsidTr="00B03612">
        <w:trPr>
          <w:trHeight w:val="1411"/>
        </w:trPr>
        <w:tc>
          <w:tcPr>
            <w:tcW w:w="642"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6</w:t>
            </w:r>
          </w:p>
        </w:tc>
        <w:tc>
          <w:tcPr>
            <w:tcW w:w="1358"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Married Status</w:t>
            </w:r>
          </w:p>
        </w:tc>
        <w:tc>
          <w:tcPr>
            <w:tcW w:w="113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Screening</w:t>
            </w:r>
          </w:p>
        </w:tc>
        <w:tc>
          <w:tcPr>
            <w:tcW w:w="112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Applicant</w:t>
            </w:r>
          </w:p>
        </w:tc>
        <w:tc>
          <w:tcPr>
            <w:tcW w:w="992" w:type="dxa"/>
            <w:shd w:val="clear" w:color="auto" w:fill="auto"/>
            <w:vAlign w:val="center"/>
            <w:hideMark/>
          </w:tcPr>
          <w:p w:rsidR="00C66B59" w:rsidRPr="00F56F47" w:rsidRDefault="00C66B59" w:rsidP="00B03612">
            <w:pPr>
              <w:rPr>
                <w:color w:val="000000"/>
                <w:sz w:val="18"/>
                <w:szCs w:val="22"/>
                <w:lang w:val="en-IN" w:eastAsia="en-IN"/>
              </w:rPr>
            </w:pPr>
            <w:r w:rsidRPr="00F56F47">
              <w:rPr>
                <w:color w:val="000000"/>
                <w:sz w:val="18"/>
                <w:szCs w:val="22"/>
                <w:lang w:val="en-IN" w:eastAsia="en-IN"/>
              </w:rPr>
              <w:t>Applicant Details</w:t>
            </w:r>
          </w:p>
        </w:tc>
        <w:tc>
          <w:tcPr>
            <w:tcW w:w="1559"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Marital Status</w:t>
            </w:r>
          </w:p>
        </w:tc>
        <w:tc>
          <w:tcPr>
            <w:tcW w:w="1843"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2126"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eastAsia="en-IN"/>
              </w:rPr>
              <w:t>1. Unmarried</w:t>
            </w:r>
            <w:r w:rsidRPr="00F56F47">
              <w:rPr>
                <w:color w:val="000000"/>
                <w:sz w:val="22"/>
                <w:szCs w:val="22"/>
                <w:lang w:eastAsia="en-IN"/>
              </w:rPr>
              <w:br/>
              <w:t>2. Married</w:t>
            </w:r>
            <w:r w:rsidRPr="00F56F47">
              <w:rPr>
                <w:color w:val="000000"/>
                <w:sz w:val="22"/>
                <w:szCs w:val="22"/>
                <w:lang w:eastAsia="en-IN"/>
              </w:rPr>
              <w:br/>
              <w:t>3. Separated</w:t>
            </w:r>
            <w:r w:rsidRPr="00F56F47">
              <w:rPr>
                <w:color w:val="000000"/>
                <w:sz w:val="22"/>
                <w:szCs w:val="22"/>
                <w:lang w:eastAsia="en-IN"/>
              </w:rPr>
              <w:br/>
              <w:t>4. Divorced</w:t>
            </w:r>
            <w:r w:rsidRPr="00F56F47">
              <w:rPr>
                <w:color w:val="000000"/>
                <w:sz w:val="22"/>
                <w:szCs w:val="22"/>
                <w:lang w:eastAsia="en-IN"/>
              </w:rPr>
              <w:br/>
              <w:t>5. Widow(</w:t>
            </w:r>
            <w:proofErr w:type="spellStart"/>
            <w:r w:rsidRPr="00F56F47">
              <w:rPr>
                <w:color w:val="000000"/>
                <w:sz w:val="22"/>
                <w:szCs w:val="22"/>
                <w:lang w:eastAsia="en-IN"/>
              </w:rPr>
              <w:t>er</w:t>
            </w:r>
            <w:proofErr w:type="spellEnd"/>
            <w:r w:rsidRPr="00F56F47">
              <w:rPr>
                <w:color w:val="000000"/>
                <w:sz w:val="22"/>
                <w:szCs w:val="22"/>
                <w:lang w:eastAsia="en-IN"/>
              </w:rPr>
              <w:t>)</w:t>
            </w:r>
          </w:p>
        </w:tc>
        <w:tc>
          <w:tcPr>
            <w:tcW w:w="15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w:t>
            </w:r>
          </w:p>
        </w:tc>
        <w:tc>
          <w:tcPr>
            <w:tcW w:w="1417"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1/52%</w:t>
            </w:r>
          </w:p>
        </w:tc>
        <w:tc>
          <w:tcPr>
            <w:tcW w:w="4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4</w:t>
            </w:r>
          </w:p>
        </w:tc>
        <w:tc>
          <w:tcPr>
            <w:tcW w:w="42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4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0</w:t>
            </w:r>
          </w:p>
        </w:tc>
        <w:tc>
          <w:tcPr>
            <w:tcW w:w="40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w:t>
            </w:r>
          </w:p>
        </w:tc>
        <w:tc>
          <w:tcPr>
            <w:tcW w:w="4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r>
      <w:tr w:rsidR="00C66B59" w:rsidRPr="00F56F47" w:rsidTr="00B03612">
        <w:trPr>
          <w:trHeight w:val="836"/>
        </w:trPr>
        <w:tc>
          <w:tcPr>
            <w:tcW w:w="642"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7</w:t>
            </w:r>
          </w:p>
        </w:tc>
        <w:tc>
          <w:tcPr>
            <w:tcW w:w="1358"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Involvement in Biz</w:t>
            </w:r>
          </w:p>
        </w:tc>
        <w:tc>
          <w:tcPr>
            <w:tcW w:w="113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Screening</w:t>
            </w:r>
          </w:p>
        </w:tc>
        <w:tc>
          <w:tcPr>
            <w:tcW w:w="112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Applicant</w:t>
            </w:r>
          </w:p>
        </w:tc>
        <w:tc>
          <w:tcPr>
            <w:tcW w:w="992" w:type="dxa"/>
            <w:shd w:val="clear" w:color="auto" w:fill="auto"/>
            <w:vAlign w:val="center"/>
            <w:hideMark/>
          </w:tcPr>
          <w:p w:rsidR="00C66B59" w:rsidRPr="00F56F47" w:rsidRDefault="00C66B59" w:rsidP="00B03612">
            <w:pPr>
              <w:rPr>
                <w:color w:val="000000"/>
                <w:sz w:val="18"/>
                <w:szCs w:val="22"/>
                <w:lang w:val="en-IN" w:eastAsia="en-IN"/>
              </w:rPr>
            </w:pPr>
            <w:r w:rsidRPr="00F56F47">
              <w:rPr>
                <w:color w:val="000000"/>
                <w:sz w:val="18"/>
                <w:szCs w:val="22"/>
                <w:lang w:val="en-IN" w:eastAsia="en-IN"/>
              </w:rPr>
              <w:t>Applicant Details</w:t>
            </w:r>
          </w:p>
        </w:tc>
        <w:tc>
          <w:tcPr>
            <w:tcW w:w="1559"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Business Involvement</w:t>
            </w:r>
          </w:p>
        </w:tc>
        <w:tc>
          <w:tcPr>
            <w:tcW w:w="1843"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2126" w:type="dxa"/>
            <w:shd w:val="clear" w:color="auto" w:fill="auto"/>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1. Full Time</w:t>
            </w:r>
            <w:r w:rsidRPr="00F56F47">
              <w:rPr>
                <w:color w:val="000000"/>
                <w:sz w:val="22"/>
                <w:szCs w:val="22"/>
                <w:lang w:val="en-IN" w:eastAsia="en-IN"/>
              </w:rPr>
              <w:br/>
              <w:t>2. Part Time</w:t>
            </w:r>
            <w:r w:rsidRPr="00F56F47">
              <w:rPr>
                <w:color w:val="000000"/>
                <w:sz w:val="22"/>
                <w:szCs w:val="22"/>
                <w:lang w:val="en-IN" w:eastAsia="en-IN"/>
              </w:rPr>
              <w:br/>
              <w:t>3. Not Involved</w:t>
            </w:r>
          </w:p>
        </w:tc>
        <w:tc>
          <w:tcPr>
            <w:tcW w:w="15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1417"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3/52%</w:t>
            </w:r>
          </w:p>
        </w:tc>
        <w:tc>
          <w:tcPr>
            <w:tcW w:w="46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42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46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0</w:t>
            </w:r>
          </w:p>
        </w:tc>
        <w:tc>
          <w:tcPr>
            <w:tcW w:w="40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 </w:t>
            </w:r>
          </w:p>
        </w:tc>
        <w:tc>
          <w:tcPr>
            <w:tcW w:w="46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 </w:t>
            </w:r>
          </w:p>
        </w:tc>
      </w:tr>
      <w:tr w:rsidR="00C66B59" w:rsidRPr="00F56F47" w:rsidTr="00B03612">
        <w:trPr>
          <w:trHeight w:val="1245"/>
        </w:trPr>
        <w:tc>
          <w:tcPr>
            <w:tcW w:w="642"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8</w:t>
            </w:r>
          </w:p>
        </w:tc>
        <w:tc>
          <w:tcPr>
            <w:tcW w:w="1358"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CB score</w:t>
            </w:r>
          </w:p>
        </w:tc>
        <w:tc>
          <w:tcPr>
            <w:tcW w:w="113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Screening</w:t>
            </w:r>
          </w:p>
        </w:tc>
        <w:tc>
          <w:tcPr>
            <w:tcW w:w="112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Applicant</w:t>
            </w:r>
          </w:p>
        </w:tc>
        <w:tc>
          <w:tcPr>
            <w:tcW w:w="992" w:type="dxa"/>
            <w:shd w:val="clear" w:color="auto" w:fill="auto"/>
            <w:vAlign w:val="center"/>
            <w:hideMark/>
          </w:tcPr>
          <w:p w:rsidR="00C66B59" w:rsidRPr="00F56F47" w:rsidRDefault="00C66B59" w:rsidP="00B03612">
            <w:pPr>
              <w:rPr>
                <w:color w:val="000000"/>
                <w:sz w:val="18"/>
                <w:szCs w:val="22"/>
                <w:lang w:val="en-IN" w:eastAsia="en-IN"/>
              </w:rPr>
            </w:pPr>
            <w:r w:rsidRPr="00F56F47">
              <w:rPr>
                <w:color w:val="000000"/>
                <w:sz w:val="18"/>
                <w:szCs w:val="22"/>
                <w:lang w:val="en-IN" w:eastAsia="en-IN"/>
              </w:rPr>
              <w:t> </w:t>
            </w:r>
          </w:p>
        </w:tc>
        <w:tc>
          <w:tcPr>
            <w:tcW w:w="1559"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1843"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2126" w:type="dxa"/>
            <w:shd w:val="clear" w:color="auto" w:fill="auto"/>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1. No data/ -1 to 5</w:t>
            </w:r>
            <w:r w:rsidRPr="00F56F47">
              <w:rPr>
                <w:color w:val="000000"/>
                <w:sz w:val="22"/>
                <w:szCs w:val="22"/>
                <w:lang w:val="en-IN" w:eastAsia="en-IN"/>
              </w:rPr>
              <w:br/>
              <w:t>2. 700+</w:t>
            </w:r>
            <w:r w:rsidRPr="00F56F47">
              <w:rPr>
                <w:color w:val="000000"/>
                <w:sz w:val="22"/>
                <w:szCs w:val="22"/>
                <w:lang w:val="en-IN" w:eastAsia="en-IN"/>
              </w:rPr>
              <w:br/>
              <w:t>3. 600-700</w:t>
            </w:r>
            <w:r w:rsidRPr="00F56F47">
              <w:rPr>
                <w:color w:val="000000"/>
                <w:sz w:val="22"/>
                <w:szCs w:val="22"/>
                <w:lang w:val="en-IN" w:eastAsia="en-IN"/>
              </w:rPr>
              <w:br/>
              <w:t>4. 550-600</w:t>
            </w:r>
            <w:r w:rsidRPr="00F56F47">
              <w:rPr>
                <w:color w:val="000000"/>
                <w:sz w:val="22"/>
                <w:szCs w:val="22"/>
                <w:lang w:val="en-IN" w:eastAsia="en-IN"/>
              </w:rPr>
              <w:br/>
              <w:t>5.&lt;550</w:t>
            </w:r>
          </w:p>
        </w:tc>
        <w:tc>
          <w:tcPr>
            <w:tcW w:w="15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6</w:t>
            </w:r>
          </w:p>
        </w:tc>
        <w:tc>
          <w:tcPr>
            <w:tcW w:w="1417"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6/52%</w:t>
            </w:r>
          </w:p>
        </w:tc>
        <w:tc>
          <w:tcPr>
            <w:tcW w:w="46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42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46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4</w:t>
            </w:r>
          </w:p>
        </w:tc>
        <w:tc>
          <w:tcPr>
            <w:tcW w:w="40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c>
          <w:tcPr>
            <w:tcW w:w="46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0</w:t>
            </w:r>
          </w:p>
        </w:tc>
      </w:tr>
      <w:tr w:rsidR="00C66B59" w:rsidRPr="00F56F47" w:rsidTr="00B03612">
        <w:trPr>
          <w:trHeight w:val="1320"/>
        </w:trPr>
        <w:tc>
          <w:tcPr>
            <w:tcW w:w="642"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9</w:t>
            </w:r>
          </w:p>
        </w:tc>
        <w:tc>
          <w:tcPr>
            <w:tcW w:w="1358"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Referred by</w:t>
            </w:r>
          </w:p>
        </w:tc>
        <w:tc>
          <w:tcPr>
            <w:tcW w:w="113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Screening</w:t>
            </w:r>
          </w:p>
        </w:tc>
        <w:tc>
          <w:tcPr>
            <w:tcW w:w="112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Business</w:t>
            </w:r>
          </w:p>
        </w:tc>
        <w:tc>
          <w:tcPr>
            <w:tcW w:w="992" w:type="dxa"/>
            <w:shd w:val="clear" w:color="auto" w:fill="auto"/>
            <w:vAlign w:val="center"/>
            <w:hideMark/>
          </w:tcPr>
          <w:p w:rsidR="00C66B59" w:rsidRPr="00F56F47" w:rsidRDefault="00C66B59" w:rsidP="00B03612">
            <w:pPr>
              <w:rPr>
                <w:color w:val="000000"/>
                <w:sz w:val="18"/>
                <w:szCs w:val="22"/>
                <w:lang w:val="en-IN" w:eastAsia="en-IN"/>
              </w:rPr>
            </w:pPr>
            <w:r w:rsidRPr="00F56F47">
              <w:rPr>
                <w:color w:val="000000"/>
                <w:sz w:val="18"/>
                <w:szCs w:val="22"/>
                <w:lang w:val="en-IN" w:eastAsia="en-IN"/>
              </w:rPr>
              <w:t>Business Details</w:t>
            </w:r>
          </w:p>
        </w:tc>
        <w:tc>
          <w:tcPr>
            <w:tcW w:w="1559"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Referred by</w:t>
            </w:r>
          </w:p>
        </w:tc>
        <w:tc>
          <w:tcPr>
            <w:tcW w:w="1843"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2126"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1. Channel Partner</w:t>
            </w:r>
            <w:r w:rsidRPr="00F56F47">
              <w:rPr>
                <w:color w:val="000000"/>
                <w:sz w:val="22"/>
                <w:szCs w:val="22"/>
                <w:lang w:val="en-IN" w:eastAsia="en-IN"/>
              </w:rPr>
              <w:br/>
              <w:t>2. Existing Customer Referral</w:t>
            </w:r>
            <w:r w:rsidRPr="00F56F47">
              <w:rPr>
                <w:color w:val="000000"/>
                <w:sz w:val="22"/>
                <w:szCs w:val="22"/>
                <w:lang w:val="en-IN" w:eastAsia="en-IN"/>
              </w:rPr>
              <w:br/>
              <w:t>3. Direct (Cold Call</w:t>
            </w:r>
            <w:proofErr w:type="gramStart"/>
            <w:r w:rsidRPr="00F56F47">
              <w:rPr>
                <w:color w:val="000000"/>
                <w:sz w:val="22"/>
                <w:szCs w:val="22"/>
                <w:lang w:val="en-IN" w:eastAsia="en-IN"/>
              </w:rPr>
              <w:t>)</w:t>
            </w:r>
            <w:proofErr w:type="gramEnd"/>
            <w:r w:rsidRPr="00F56F47">
              <w:rPr>
                <w:color w:val="000000"/>
                <w:sz w:val="22"/>
                <w:szCs w:val="22"/>
                <w:lang w:val="en-IN" w:eastAsia="en-IN"/>
              </w:rPr>
              <w:br/>
              <w:t>4. Referral Partner</w:t>
            </w:r>
          </w:p>
        </w:tc>
        <w:tc>
          <w:tcPr>
            <w:tcW w:w="15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c>
          <w:tcPr>
            <w:tcW w:w="1417"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2/52%</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42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w:t>
            </w:r>
          </w:p>
        </w:tc>
        <w:tc>
          <w:tcPr>
            <w:tcW w:w="40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 </w:t>
            </w:r>
          </w:p>
        </w:tc>
      </w:tr>
      <w:tr w:rsidR="00C66B59" w:rsidRPr="00F56F47" w:rsidTr="00B03612">
        <w:trPr>
          <w:trHeight w:val="1241"/>
        </w:trPr>
        <w:tc>
          <w:tcPr>
            <w:tcW w:w="642"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10</w:t>
            </w:r>
          </w:p>
        </w:tc>
        <w:tc>
          <w:tcPr>
            <w:tcW w:w="1358"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Business Vintage (verifiable)</w:t>
            </w:r>
          </w:p>
        </w:tc>
        <w:tc>
          <w:tcPr>
            <w:tcW w:w="113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Screening</w:t>
            </w:r>
          </w:p>
        </w:tc>
        <w:tc>
          <w:tcPr>
            <w:tcW w:w="112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Business</w:t>
            </w:r>
          </w:p>
        </w:tc>
        <w:tc>
          <w:tcPr>
            <w:tcW w:w="992"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Business Details</w:t>
            </w:r>
          </w:p>
        </w:tc>
        <w:tc>
          <w:tcPr>
            <w:tcW w:w="1559"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eastAsia="en-IN"/>
              </w:rPr>
              <w:t>Business Operating since</w:t>
            </w:r>
          </w:p>
        </w:tc>
        <w:tc>
          <w:tcPr>
            <w:tcW w:w="1843"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2126"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1. &lt;6 months</w:t>
            </w:r>
            <w:r w:rsidRPr="00F56F47">
              <w:rPr>
                <w:color w:val="000000"/>
                <w:sz w:val="22"/>
                <w:szCs w:val="22"/>
                <w:lang w:val="en-IN" w:eastAsia="en-IN"/>
              </w:rPr>
              <w:br/>
              <w:t>2. 6 months to 1 year</w:t>
            </w:r>
            <w:r w:rsidRPr="00F56F47">
              <w:rPr>
                <w:color w:val="000000"/>
                <w:sz w:val="22"/>
                <w:szCs w:val="22"/>
                <w:lang w:val="en-IN" w:eastAsia="en-IN"/>
              </w:rPr>
              <w:br/>
              <w:t>3. 1-2 years</w:t>
            </w:r>
            <w:r w:rsidRPr="00F56F47">
              <w:rPr>
                <w:color w:val="000000"/>
                <w:sz w:val="22"/>
                <w:szCs w:val="22"/>
                <w:lang w:val="en-IN" w:eastAsia="en-IN"/>
              </w:rPr>
              <w:br/>
              <w:t>4. 2-3 years</w:t>
            </w:r>
            <w:r w:rsidRPr="00F56F47">
              <w:rPr>
                <w:color w:val="000000"/>
                <w:sz w:val="22"/>
                <w:szCs w:val="22"/>
                <w:lang w:val="en-IN" w:eastAsia="en-IN"/>
              </w:rPr>
              <w:br/>
              <w:t>5. &gt;3 years</w:t>
            </w:r>
          </w:p>
        </w:tc>
        <w:tc>
          <w:tcPr>
            <w:tcW w:w="15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1417"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3/52%</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w:t>
            </w:r>
          </w:p>
        </w:tc>
        <w:tc>
          <w:tcPr>
            <w:tcW w:w="42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40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4</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r>
      <w:tr w:rsidR="00C66B59" w:rsidRPr="00F56F47" w:rsidTr="00A44603">
        <w:trPr>
          <w:trHeight w:val="1332"/>
        </w:trPr>
        <w:tc>
          <w:tcPr>
            <w:tcW w:w="642"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11</w:t>
            </w:r>
          </w:p>
        </w:tc>
        <w:tc>
          <w:tcPr>
            <w:tcW w:w="1358"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of Years business in area /Locality</w:t>
            </w:r>
          </w:p>
        </w:tc>
        <w:tc>
          <w:tcPr>
            <w:tcW w:w="113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Screening</w:t>
            </w:r>
          </w:p>
        </w:tc>
        <w:tc>
          <w:tcPr>
            <w:tcW w:w="112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Business</w:t>
            </w:r>
          </w:p>
        </w:tc>
        <w:tc>
          <w:tcPr>
            <w:tcW w:w="992"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Business Details</w:t>
            </w:r>
          </w:p>
        </w:tc>
        <w:tc>
          <w:tcPr>
            <w:tcW w:w="1559"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eastAsia="en-IN"/>
              </w:rPr>
              <w:t>How many years business in present Area?</w:t>
            </w:r>
          </w:p>
        </w:tc>
        <w:tc>
          <w:tcPr>
            <w:tcW w:w="1843"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2126"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1. &lt;6 months</w:t>
            </w:r>
            <w:r w:rsidRPr="00F56F47">
              <w:rPr>
                <w:color w:val="000000"/>
                <w:sz w:val="22"/>
                <w:szCs w:val="22"/>
                <w:lang w:val="en-IN" w:eastAsia="en-IN"/>
              </w:rPr>
              <w:br/>
              <w:t>2. 6 months to 1 year</w:t>
            </w:r>
            <w:r w:rsidRPr="00F56F47">
              <w:rPr>
                <w:color w:val="000000"/>
                <w:sz w:val="22"/>
                <w:szCs w:val="22"/>
                <w:lang w:val="en-IN" w:eastAsia="en-IN"/>
              </w:rPr>
              <w:br/>
              <w:t>3. 1-2 years</w:t>
            </w:r>
            <w:r w:rsidRPr="00F56F47">
              <w:rPr>
                <w:color w:val="000000"/>
                <w:sz w:val="22"/>
                <w:szCs w:val="22"/>
                <w:lang w:val="en-IN" w:eastAsia="en-IN"/>
              </w:rPr>
              <w:br/>
              <w:t>4. 2-3 years</w:t>
            </w:r>
            <w:r w:rsidRPr="00F56F47">
              <w:rPr>
                <w:color w:val="000000"/>
                <w:sz w:val="22"/>
                <w:szCs w:val="22"/>
                <w:lang w:val="en-IN" w:eastAsia="en-IN"/>
              </w:rPr>
              <w:br/>
              <w:t>5. &gt;3 years</w:t>
            </w:r>
          </w:p>
        </w:tc>
        <w:tc>
          <w:tcPr>
            <w:tcW w:w="15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1417"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5/52%</w:t>
            </w:r>
          </w:p>
        </w:tc>
        <w:tc>
          <w:tcPr>
            <w:tcW w:w="460" w:type="dxa"/>
            <w:shd w:val="clear" w:color="auto" w:fill="auto"/>
            <w:noWrap/>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0</w:t>
            </w:r>
          </w:p>
        </w:tc>
        <w:tc>
          <w:tcPr>
            <w:tcW w:w="420" w:type="dxa"/>
            <w:shd w:val="clear" w:color="auto" w:fill="auto"/>
            <w:noWrap/>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w:t>
            </w:r>
          </w:p>
        </w:tc>
        <w:tc>
          <w:tcPr>
            <w:tcW w:w="460" w:type="dxa"/>
            <w:shd w:val="clear" w:color="auto" w:fill="auto"/>
            <w:noWrap/>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c>
          <w:tcPr>
            <w:tcW w:w="400" w:type="dxa"/>
            <w:shd w:val="clear" w:color="auto" w:fill="auto"/>
            <w:noWrap/>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460" w:type="dxa"/>
            <w:shd w:val="clear" w:color="auto" w:fill="auto"/>
            <w:noWrap/>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r>
      <w:tr w:rsidR="00C66B59" w:rsidRPr="00F56F47" w:rsidTr="00A44603">
        <w:trPr>
          <w:trHeight w:val="1332"/>
        </w:trPr>
        <w:tc>
          <w:tcPr>
            <w:tcW w:w="642"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lastRenderedPageBreak/>
              <w:t>12</w:t>
            </w:r>
          </w:p>
        </w:tc>
        <w:tc>
          <w:tcPr>
            <w:tcW w:w="1358"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Business premises Status</w:t>
            </w:r>
          </w:p>
        </w:tc>
        <w:tc>
          <w:tcPr>
            <w:tcW w:w="113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Screening</w:t>
            </w:r>
          </w:p>
        </w:tc>
        <w:tc>
          <w:tcPr>
            <w:tcW w:w="112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Business</w:t>
            </w:r>
          </w:p>
        </w:tc>
        <w:tc>
          <w:tcPr>
            <w:tcW w:w="992"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Business Details</w:t>
            </w:r>
          </w:p>
        </w:tc>
        <w:tc>
          <w:tcPr>
            <w:tcW w:w="1559"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Ownership</w:t>
            </w:r>
          </w:p>
        </w:tc>
        <w:tc>
          <w:tcPr>
            <w:tcW w:w="1843"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2126"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1</w:t>
            </w:r>
            <w:r w:rsidRPr="00F56F47">
              <w:rPr>
                <w:color w:val="000000"/>
                <w:szCs w:val="22"/>
                <w:lang w:val="en-IN" w:eastAsia="en-IN"/>
              </w:rPr>
              <w:t>. Owned</w:t>
            </w:r>
            <w:r w:rsidRPr="00F56F47">
              <w:rPr>
                <w:color w:val="000000"/>
                <w:szCs w:val="22"/>
                <w:lang w:val="en-IN" w:eastAsia="en-IN"/>
              </w:rPr>
              <w:br/>
              <w:t>2. Own house without registration</w:t>
            </w:r>
            <w:r w:rsidRPr="00F56F47">
              <w:rPr>
                <w:color w:val="000000"/>
                <w:szCs w:val="22"/>
                <w:lang w:val="en-IN" w:eastAsia="en-IN"/>
              </w:rPr>
              <w:br/>
              <w:t>3. Family Property</w:t>
            </w:r>
            <w:r w:rsidRPr="00F56F47">
              <w:rPr>
                <w:color w:val="000000"/>
                <w:szCs w:val="22"/>
                <w:lang w:val="en-IN" w:eastAsia="en-IN"/>
              </w:rPr>
              <w:br/>
              <w:t>4. Leased</w:t>
            </w:r>
            <w:r w:rsidRPr="00F56F47">
              <w:rPr>
                <w:color w:val="000000"/>
                <w:szCs w:val="22"/>
                <w:lang w:val="en-IN" w:eastAsia="en-IN"/>
              </w:rPr>
              <w:br/>
              <w:t>5. Rental</w:t>
            </w:r>
          </w:p>
        </w:tc>
        <w:tc>
          <w:tcPr>
            <w:tcW w:w="15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c>
          <w:tcPr>
            <w:tcW w:w="1417"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2/52%</w:t>
            </w:r>
          </w:p>
        </w:tc>
        <w:tc>
          <w:tcPr>
            <w:tcW w:w="460" w:type="dxa"/>
            <w:shd w:val="clear" w:color="auto" w:fill="auto"/>
            <w:noWrap/>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420" w:type="dxa"/>
            <w:shd w:val="clear" w:color="auto" w:fill="auto"/>
            <w:noWrap/>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4</w:t>
            </w:r>
          </w:p>
        </w:tc>
        <w:tc>
          <w:tcPr>
            <w:tcW w:w="460" w:type="dxa"/>
            <w:shd w:val="clear" w:color="auto" w:fill="auto"/>
            <w:noWrap/>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400" w:type="dxa"/>
            <w:shd w:val="clear" w:color="auto" w:fill="auto"/>
            <w:noWrap/>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c>
          <w:tcPr>
            <w:tcW w:w="460" w:type="dxa"/>
            <w:shd w:val="clear" w:color="000000" w:fill="FFFFFF"/>
            <w:noWrap/>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w:t>
            </w:r>
          </w:p>
        </w:tc>
      </w:tr>
      <w:tr w:rsidR="00C66B59" w:rsidRPr="00F56F47" w:rsidTr="00A44603">
        <w:trPr>
          <w:trHeight w:val="473"/>
        </w:trPr>
        <w:tc>
          <w:tcPr>
            <w:tcW w:w="642" w:type="dxa"/>
            <w:vMerge w:val="restart"/>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13</w:t>
            </w:r>
          </w:p>
        </w:tc>
        <w:tc>
          <w:tcPr>
            <w:tcW w:w="1358" w:type="dxa"/>
            <w:vMerge w:val="restart"/>
            <w:shd w:val="clear" w:color="auto" w:fill="auto"/>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Business History</w:t>
            </w:r>
          </w:p>
        </w:tc>
        <w:tc>
          <w:tcPr>
            <w:tcW w:w="1134" w:type="dxa"/>
            <w:vMerge w:val="restart"/>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Screening</w:t>
            </w:r>
          </w:p>
        </w:tc>
        <w:tc>
          <w:tcPr>
            <w:tcW w:w="112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Business</w:t>
            </w:r>
          </w:p>
        </w:tc>
        <w:tc>
          <w:tcPr>
            <w:tcW w:w="992"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Business Details</w:t>
            </w:r>
          </w:p>
        </w:tc>
        <w:tc>
          <w:tcPr>
            <w:tcW w:w="1559"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Constitution</w:t>
            </w:r>
          </w:p>
        </w:tc>
        <w:tc>
          <w:tcPr>
            <w:tcW w:w="1843"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Cs w:val="22"/>
                <w:lang w:val="en-IN" w:eastAsia="en-IN"/>
              </w:rPr>
              <w:t xml:space="preserve">1. Proprietorship </w:t>
            </w:r>
            <w:r w:rsidRPr="00F56F47">
              <w:rPr>
                <w:color w:val="000000"/>
                <w:szCs w:val="22"/>
                <w:lang w:val="en-IN" w:eastAsia="en-IN"/>
              </w:rPr>
              <w:br/>
              <w:t>2. Partnership</w:t>
            </w:r>
            <w:r w:rsidRPr="00F56F47">
              <w:rPr>
                <w:color w:val="000000"/>
                <w:szCs w:val="22"/>
                <w:lang w:val="en-IN" w:eastAsia="en-IN"/>
              </w:rPr>
              <w:br/>
              <w:t>3. Private LTD</w:t>
            </w:r>
          </w:p>
        </w:tc>
        <w:tc>
          <w:tcPr>
            <w:tcW w:w="2126"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1. Clean - Single owner/ Structure</w:t>
            </w:r>
          </w:p>
        </w:tc>
        <w:tc>
          <w:tcPr>
            <w:tcW w:w="1560" w:type="dxa"/>
            <w:vMerge w:val="restart"/>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c>
          <w:tcPr>
            <w:tcW w:w="1417" w:type="dxa"/>
            <w:vMerge w:val="restart"/>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2/52%</w:t>
            </w:r>
          </w:p>
        </w:tc>
        <w:tc>
          <w:tcPr>
            <w:tcW w:w="460" w:type="dxa"/>
            <w:vMerge w:val="restart"/>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420" w:type="dxa"/>
            <w:vMerge w:val="restart"/>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4</w:t>
            </w:r>
          </w:p>
        </w:tc>
        <w:tc>
          <w:tcPr>
            <w:tcW w:w="460" w:type="dxa"/>
            <w:vMerge w:val="restart"/>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400" w:type="dxa"/>
            <w:vMerge w:val="restart"/>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w:t>
            </w:r>
          </w:p>
        </w:tc>
        <w:tc>
          <w:tcPr>
            <w:tcW w:w="460" w:type="dxa"/>
            <w:vMerge w:val="restart"/>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r>
      <w:tr w:rsidR="00C66B59" w:rsidRPr="00F56F47" w:rsidTr="00A44603">
        <w:trPr>
          <w:trHeight w:val="764"/>
        </w:trPr>
        <w:tc>
          <w:tcPr>
            <w:tcW w:w="642" w:type="dxa"/>
            <w:vMerge/>
            <w:vAlign w:val="center"/>
            <w:hideMark/>
          </w:tcPr>
          <w:p w:rsidR="00C66B59" w:rsidRPr="00F56F47" w:rsidRDefault="00C66B59" w:rsidP="00B03612">
            <w:pPr>
              <w:rPr>
                <w:color w:val="000000"/>
                <w:sz w:val="22"/>
                <w:szCs w:val="22"/>
                <w:lang w:val="en-IN" w:eastAsia="en-IN"/>
              </w:rPr>
            </w:pPr>
          </w:p>
        </w:tc>
        <w:tc>
          <w:tcPr>
            <w:tcW w:w="1358" w:type="dxa"/>
            <w:vMerge/>
            <w:vAlign w:val="center"/>
            <w:hideMark/>
          </w:tcPr>
          <w:p w:rsidR="00C66B59" w:rsidRPr="00F56F47" w:rsidRDefault="00C66B59" w:rsidP="00B03612">
            <w:pPr>
              <w:rPr>
                <w:color w:val="000000"/>
                <w:sz w:val="22"/>
                <w:szCs w:val="22"/>
                <w:lang w:val="en-IN" w:eastAsia="en-IN"/>
              </w:rPr>
            </w:pPr>
          </w:p>
        </w:tc>
        <w:tc>
          <w:tcPr>
            <w:tcW w:w="1134" w:type="dxa"/>
            <w:vMerge/>
            <w:vAlign w:val="center"/>
            <w:hideMark/>
          </w:tcPr>
          <w:p w:rsidR="00C66B59" w:rsidRPr="00F56F47" w:rsidRDefault="00C66B59" w:rsidP="00B03612">
            <w:pPr>
              <w:rPr>
                <w:color w:val="000000"/>
                <w:sz w:val="22"/>
                <w:szCs w:val="22"/>
                <w:lang w:val="en-IN" w:eastAsia="en-IN"/>
              </w:rPr>
            </w:pPr>
          </w:p>
        </w:tc>
        <w:tc>
          <w:tcPr>
            <w:tcW w:w="1124" w:type="dxa"/>
            <w:vMerge w:val="restart"/>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Business</w:t>
            </w:r>
          </w:p>
        </w:tc>
        <w:tc>
          <w:tcPr>
            <w:tcW w:w="992" w:type="dxa"/>
            <w:vMerge w:val="restart"/>
            <w:shd w:val="clear" w:color="auto" w:fill="auto"/>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Business Details</w:t>
            </w:r>
          </w:p>
        </w:tc>
        <w:tc>
          <w:tcPr>
            <w:tcW w:w="1559" w:type="dxa"/>
            <w:shd w:val="clear" w:color="auto" w:fill="auto"/>
            <w:vAlign w:val="center"/>
            <w:hideMark/>
          </w:tcPr>
          <w:p w:rsidR="00C66B59" w:rsidRPr="00F56F47" w:rsidRDefault="00C66B59" w:rsidP="00B03612">
            <w:pPr>
              <w:rPr>
                <w:color w:val="000000"/>
                <w:szCs w:val="22"/>
                <w:lang w:val="en-IN" w:eastAsia="en-IN"/>
              </w:rPr>
            </w:pPr>
            <w:r w:rsidRPr="00F56F47">
              <w:rPr>
                <w:color w:val="000000"/>
                <w:szCs w:val="22"/>
                <w:lang w:val="en-IN" w:eastAsia="en-IN"/>
              </w:rPr>
              <w:t>Constitution</w:t>
            </w:r>
          </w:p>
        </w:tc>
        <w:tc>
          <w:tcPr>
            <w:tcW w:w="1843" w:type="dxa"/>
            <w:shd w:val="clear" w:color="auto" w:fill="auto"/>
            <w:vAlign w:val="bottom"/>
            <w:hideMark/>
          </w:tcPr>
          <w:p w:rsidR="00C66B59" w:rsidRPr="00F56F47" w:rsidRDefault="00C66B59" w:rsidP="00B03612">
            <w:pPr>
              <w:rPr>
                <w:color w:val="000000"/>
                <w:szCs w:val="22"/>
                <w:lang w:val="en-IN" w:eastAsia="en-IN"/>
              </w:rPr>
            </w:pPr>
            <w:r w:rsidRPr="00F56F47">
              <w:rPr>
                <w:color w:val="000000"/>
                <w:szCs w:val="22"/>
                <w:lang w:val="en-IN" w:eastAsia="en-IN"/>
              </w:rPr>
              <w:t xml:space="preserve">1. Proprietorship </w:t>
            </w:r>
            <w:r w:rsidRPr="00F56F47">
              <w:rPr>
                <w:color w:val="000000"/>
                <w:szCs w:val="22"/>
                <w:lang w:val="en-IN" w:eastAsia="en-IN"/>
              </w:rPr>
              <w:br/>
              <w:t>2. Partnership</w:t>
            </w:r>
            <w:r w:rsidRPr="00F56F47">
              <w:rPr>
                <w:color w:val="000000"/>
                <w:szCs w:val="22"/>
                <w:lang w:val="en-IN" w:eastAsia="en-IN"/>
              </w:rPr>
              <w:br/>
              <w:t>3. Private LTD</w:t>
            </w:r>
          </w:p>
        </w:tc>
        <w:tc>
          <w:tcPr>
            <w:tcW w:w="2126" w:type="dxa"/>
            <w:vMerge w:val="restart"/>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2. Partnership  with 2 partners</w:t>
            </w:r>
          </w:p>
        </w:tc>
        <w:tc>
          <w:tcPr>
            <w:tcW w:w="1560" w:type="dxa"/>
            <w:vMerge/>
            <w:vAlign w:val="center"/>
            <w:hideMark/>
          </w:tcPr>
          <w:p w:rsidR="00C66B59" w:rsidRPr="00F56F47" w:rsidRDefault="00C66B59" w:rsidP="00B03612">
            <w:pPr>
              <w:rPr>
                <w:color w:val="000000"/>
                <w:sz w:val="22"/>
                <w:szCs w:val="22"/>
                <w:lang w:val="en-IN" w:eastAsia="en-IN"/>
              </w:rPr>
            </w:pPr>
          </w:p>
        </w:tc>
        <w:tc>
          <w:tcPr>
            <w:tcW w:w="1417"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c>
          <w:tcPr>
            <w:tcW w:w="420"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c>
          <w:tcPr>
            <w:tcW w:w="400"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r>
      <w:tr w:rsidR="00C66B59" w:rsidRPr="00F56F47" w:rsidTr="00A44603">
        <w:trPr>
          <w:trHeight w:val="1004"/>
        </w:trPr>
        <w:tc>
          <w:tcPr>
            <w:tcW w:w="642" w:type="dxa"/>
            <w:vMerge/>
            <w:vAlign w:val="center"/>
            <w:hideMark/>
          </w:tcPr>
          <w:p w:rsidR="00C66B59" w:rsidRPr="00F56F47" w:rsidRDefault="00C66B59" w:rsidP="00B03612">
            <w:pPr>
              <w:rPr>
                <w:color w:val="000000"/>
                <w:sz w:val="22"/>
                <w:szCs w:val="22"/>
                <w:lang w:val="en-IN" w:eastAsia="en-IN"/>
              </w:rPr>
            </w:pPr>
          </w:p>
        </w:tc>
        <w:tc>
          <w:tcPr>
            <w:tcW w:w="1358" w:type="dxa"/>
            <w:vMerge/>
            <w:vAlign w:val="center"/>
            <w:hideMark/>
          </w:tcPr>
          <w:p w:rsidR="00C66B59" w:rsidRPr="00F56F47" w:rsidRDefault="00C66B59" w:rsidP="00B03612">
            <w:pPr>
              <w:rPr>
                <w:color w:val="000000"/>
                <w:sz w:val="22"/>
                <w:szCs w:val="22"/>
                <w:lang w:val="en-IN" w:eastAsia="en-IN"/>
              </w:rPr>
            </w:pPr>
          </w:p>
        </w:tc>
        <w:tc>
          <w:tcPr>
            <w:tcW w:w="1134" w:type="dxa"/>
            <w:vMerge/>
            <w:vAlign w:val="center"/>
            <w:hideMark/>
          </w:tcPr>
          <w:p w:rsidR="00C66B59" w:rsidRPr="00F56F47" w:rsidRDefault="00C66B59" w:rsidP="00B03612">
            <w:pPr>
              <w:rPr>
                <w:color w:val="000000"/>
                <w:sz w:val="22"/>
                <w:szCs w:val="22"/>
                <w:lang w:val="en-IN" w:eastAsia="en-IN"/>
              </w:rPr>
            </w:pPr>
          </w:p>
        </w:tc>
        <w:tc>
          <w:tcPr>
            <w:tcW w:w="1124" w:type="dxa"/>
            <w:vMerge/>
            <w:vAlign w:val="center"/>
            <w:hideMark/>
          </w:tcPr>
          <w:p w:rsidR="00C66B59" w:rsidRPr="00F56F47" w:rsidRDefault="00C66B59" w:rsidP="00B03612">
            <w:pPr>
              <w:rPr>
                <w:color w:val="000000"/>
                <w:sz w:val="22"/>
                <w:szCs w:val="22"/>
                <w:lang w:val="en-IN" w:eastAsia="en-IN"/>
              </w:rPr>
            </w:pPr>
          </w:p>
        </w:tc>
        <w:tc>
          <w:tcPr>
            <w:tcW w:w="992" w:type="dxa"/>
            <w:vMerge/>
            <w:vAlign w:val="center"/>
            <w:hideMark/>
          </w:tcPr>
          <w:p w:rsidR="00C66B59" w:rsidRPr="00F56F47" w:rsidRDefault="00C66B59" w:rsidP="00B03612">
            <w:pPr>
              <w:rPr>
                <w:color w:val="000000"/>
                <w:sz w:val="22"/>
                <w:szCs w:val="22"/>
                <w:lang w:val="en-IN" w:eastAsia="en-IN"/>
              </w:rPr>
            </w:pPr>
          </w:p>
        </w:tc>
        <w:tc>
          <w:tcPr>
            <w:tcW w:w="1559" w:type="dxa"/>
            <w:shd w:val="clear" w:color="auto" w:fill="auto"/>
            <w:vAlign w:val="center"/>
            <w:hideMark/>
          </w:tcPr>
          <w:p w:rsidR="00C66B59" w:rsidRPr="00F56F47" w:rsidRDefault="00C66B59" w:rsidP="00B03612">
            <w:pPr>
              <w:rPr>
                <w:color w:val="000000"/>
                <w:szCs w:val="22"/>
                <w:lang w:val="en-IN" w:eastAsia="en-IN"/>
              </w:rPr>
            </w:pPr>
            <w:r w:rsidRPr="00F56F47">
              <w:rPr>
                <w:color w:val="000000"/>
                <w:szCs w:val="22"/>
                <w:lang w:eastAsia="en-IN"/>
              </w:rPr>
              <w:t>If partnership, how many total partners</w:t>
            </w:r>
          </w:p>
        </w:tc>
        <w:tc>
          <w:tcPr>
            <w:tcW w:w="1843" w:type="dxa"/>
            <w:shd w:val="clear" w:color="auto" w:fill="auto"/>
            <w:vAlign w:val="bottom"/>
            <w:hideMark/>
          </w:tcPr>
          <w:p w:rsidR="00C66B59" w:rsidRPr="00F56F47" w:rsidRDefault="00C66B59" w:rsidP="00B03612">
            <w:pPr>
              <w:rPr>
                <w:color w:val="000000"/>
                <w:szCs w:val="22"/>
                <w:lang w:val="en-IN" w:eastAsia="en-IN"/>
              </w:rPr>
            </w:pPr>
            <w:r w:rsidRPr="00F56F47">
              <w:rPr>
                <w:color w:val="000000"/>
                <w:szCs w:val="22"/>
                <w:lang w:val="en-IN" w:eastAsia="en-IN"/>
              </w:rPr>
              <w:t xml:space="preserve">1. 2 </w:t>
            </w:r>
            <w:r w:rsidRPr="00F56F47">
              <w:rPr>
                <w:color w:val="000000"/>
                <w:szCs w:val="22"/>
                <w:lang w:val="en-IN" w:eastAsia="en-IN"/>
              </w:rPr>
              <w:br/>
              <w:t>2. 3</w:t>
            </w:r>
            <w:r w:rsidRPr="00F56F47">
              <w:rPr>
                <w:color w:val="000000"/>
                <w:szCs w:val="22"/>
                <w:lang w:val="en-IN" w:eastAsia="en-IN"/>
              </w:rPr>
              <w:br/>
              <w:t>3. 4</w:t>
            </w:r>
            <w:r w:rsidRPr="00F56F47">
              <w:rPr>
                <w:color w:val="000000"/>
                <w:szCs w:val="22"/>
                <w:lang w:val="en-IN" w:eastAsia="en-IN"/>
              </w:rPr>
              <w:br/>
              <w:t xml:space="preserve">4. &gt;4 </w:t>
            </w:r>
          </w:p>
        </w:tc>
        <w:tc>
          <w:tcPr>
            <w:tcW w:w="2126" w:type="dxa"/>
            <w:vMerge/>
            <w:vAlign w:val="center"/>
            <w:hideMark/>
          </w:tcPr>
          <w:p w:rsidR="00C66B59" w:rsidRPr="00F56F47" w:rsidRDefault="00C66B59" w:rsidP="00B03612">
            <w:pPr>
              <w:rPr>
                <w:color w:val="000000"/>
                <w:sz w:val="22"/>
                <w:szCs w:val="22"/>
                <w:lang w:val="en-IN" w:eastAsia="en-IN"/>
              </w:rPr>
            </w:pPr>
          </w:p>
        </w:tc>
        <w:tc>
          <w:tcPr>
            <w:tcW w:w="1560" w:type="dxa"/>
            <w:vMerge/>
            <w:vAlign w:val="center"/>
            <w:hideMark/>
          </w:tcPr>
          <w:p w:rsidR="00C66B59" w:rsidRPr="00F56F47" w:rsidRDefault="00C66B59" w:rsidP="00B03612">
            <w:pPr>
              <w:rPr>
                <w:color w:val="000000"/>
                <w:sz w:val="22"/>
                <w:szCs w:val="22"/>
                <w:lang w:val="en-IN" w:eastAsia="en-IN"/>
              </w:rPr>
            </w:pPr>
          </w:p>
        </w:tc>
        <w:tc>
          <w:tcPr>
            <w:tcW w:w="1417"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c>
          <w:tcPr>
            <w:tcW w:w="420"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c>
          <w:tcPr>
            <w:tcW w:w="400"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r>
      <w:tr w:rsidR="00C66B59" w:rsidRPr="00F56F47" w:rsidTr="00A44603">
        <w:trPr>
          <w:trHeight w:val="692"/>
        </w:trPr>
        <w:tc>
          <w:tcPr>
            <w:tcW w:w="642" w:type="dxa"/>
            <w:vMerge/>
            <w:vAlign w:val="center"/>
            <w:hideMark/>
          </w:tcPr>
          <w:p w:rsidR="00C66B59" w:rsidRPr="00F56F47" w:rsidRDefault="00C66B59" w:rsidP="00B03612">
            <w:pPr>
              <w:rPr>
                <w:color w:val="000000"/>
                <w:sz w:val="22"/>
                <w:szCs w:val="22"/>
                <w:lang w:val="en-IN" w:eastAsia="en-IN"/>
              </w:rPr>
            </w:pPr>
          </w:p>
        </w:tc>
        <w:tc>
          <w:tcPr>
            <w:tcW w:w="1358" w:type="dxa"/>
            <w:vMerge/>
            <w:vAlign w:val="center"/>
            <w:hideMark/>
          </w:tcPr>
          <w:p w:rsidR="00C66B59" w:rsidRPr="00F56F47" w:rsidRDefault="00C66B59" w:rsidP="00B03612">
            <w:pPr>
              <w:rPr>
                <w:color w:val="000000"/>
                <w:sz w:val="22"/>
                <w:szCs w:val="22"/>
                <w:lang w:val="en-IN" w:eastAsia="en-IN"/>
              </w:rPr>
            </w:pPr>
          </w:p>
        </w:tc>
        <w:tc>
          <w:tcPr>
            <w:tcW w:w="1134" w:type="dxa"/>
            <w:vMerge/>
            <w:vAlign w:val="center"/>
            <w:hideMark/>
          </w:tcPr>
          <w:p w:rsidR="00C66B59" w:rsidRPr="00F56F47" w:rsidRDefault="00C66B59" w:rsidP="00B03612">
            <w:pPr>
              <w:rPr>
                <w:color w:val="000000"/>
                <w:sz w:val="22"/>
                <w:szCs w:val="22"/>
                <w:lang w:val="en-IN" w:eastAsia="en-IN"/>
              </w:rPr>
            </w:pPr>
          </w:p>
        </w:tc>
        <w:tc>
          <w:tcPr>
            <w:tcW w:w="1124" w:type="dxa"/>
            <w:vMerge w:val="restart"/>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Business</w:t>
            </w:r>
          </w:p>
        </w:tc>
        <w:tc>
          <w:tcPr>
            <w:tcW w:w="992" w:type="dxa"/>
            <w:vMerge w:val="restart"/>
            <w:shd w:val="clear" w:color="auto" w:fill="auto"/>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Business Details</w:t>
            </w:r>
          </w:p>
        </w:tc>
        <w:tc>
          <w:tcPr>
            <w:tcW w:w="1559" w:type="dxa"/>
            <w:shd w:val="clear" w:color="auto" w:fill="auto"/>
            <w:vAlign w:val="center"/>
            <w:hideMark/>
          </w:tcPr>
          <w:p w:rsidR="00C66B59" w:rsidRPr="00F56F47" w:rsidRDefault="00C66B59" w:rsidP="00B03612">
            <w:pPr>
              <w:rPr>
                <w:color w:val="000000"/>
                <w:szCs w:val="22"/>
                <w:lang w:val="en-IN" w:eastAsia="en-IN"/>
              </w:rPr>
            </w:pPr>
            <w:r w:rsidRPr="00F56F47">
              <w:rPr>
                <w:color w:val="000000"/>
                <w:szCs w:val="22"/>
                <w:lang w:val="en-IN" w:eastAsia="en-IN"/>
              </w:rPr>
              <w:t>Constitution</w:t>
            </w:r>
          </w:p>
        </w:tc>
        <w:tc>
          <w:tcPr>
            <w:tcW w:w="1843" w:type="dxa"/>
            <w:shd w:val="clear" w:color="auto" w:fill="auto"/>
            <w:vAlign w:val="bottom"/>
            <w:hideMark/>
          </w:tcPr>
          <w:p w:rsidR="00C66B59" w:rsidRPr="00F56F47" w:rsidRDefault="00C66B59" w:rsidP="00B03612">
            <w:pPr>
              <w:rPr>
                <w:color w:val="000000"/>
                <w:szCs w:val="22"/>
                <w:lang w:val="en-IN" w:eastAsia="en-IN"/>
              </w:rPr>
            </w:pPr>
            <w:r w:rsidRPr="00F56F47">
              <w:rPr>
                <w:color w:val="000000"/>
                <w:szCs w:val="22"/>
                <w:lang w:val="en-IN" w:eastAsia="en-IN"/>
              </w:rPr>
              <w:t xml:space="preserve">1. Proprietorship </w:t>
            </w:r>
            <w:r w:rsidRPr="00F56F47">
              <w:rPr>
                <w:color w:val="000000"/>
                <w:szCs w:val="22"/>
                <w:lang w:val="en-IN" w:eastAsia="en-IN"/>
              </w:rPr>
              <w:br/>
              <w:t>2. Partnership</w:t>
            </w:r>
            <w:r w:rsidRPr="00F56F47">
              <w:rPr>
                <w:color w:val="000000"/>
                <w:szCs w:val="22"/>
                <w:lang w:val="en-IN" w:eastAsia="en-IN"/>
              </w:rPr>
              <w:br/>
              <w:t>3. Private LTD</w:t>
            </w:r>
          </w:p>
        </w:tc>
        <w:tc>
          <w:tcPr>
            <w:tcW w:w="2126" w:type="dxa"/>
            <w:vMerge w:val="restart"/>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3. Partnership with more than 2 partners</w:t>
            </w:r>
          </w:p>
        </w:tc>
        <w:tc>
          <w:tcPr>
            <w:tcW w:w="1560" w:type="dxa"/>
            <w:vMerge/>
            <w:vAlign w:val="center"/>
            <w:hideMark/>
          </w:tcPr>
          <w:p w:rsidR="00C66B59" w:rsidRPr="00F56F47" w:rsidRDefault="00C66B59" w:rsidP="00B03612">
            <w:pPr>
              <w:rPr>
                <w:color w:val="000000"/>
                <w:sz w:val="22"/>
                <w:szCs w:val="22"/>
                <w:lang w:val="en-IN" w:eastAsia="en-IN"/>
              </w:rPr>
            </w:pPr>
          </w:p>
        </w:tc>
        <w:tc>
          <w:tcPr>
            <w:tcW w:w="1417"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c>
          <w:tcPr>
            <w:tcW w:w="420"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c>
          <w:tcPr>
            <w:tcW w:w="400"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r>
      <w:tr w:rsidR="00C66B59" w:rsidRPr="00F56F47" w:rsidTr="00A44603">
        <w:trPr>
          <w:trHeight w:val="790"/>
        </w:trPr>
        <w:tc>
          <w:tcPr>
            <w:tcW w:w="642" w:type="dxa"/>
            <w:vMerge/>
            <w:vAlign w:val="center"/>
            <w:hideMark/>
          </w:tcPr>
          <w:p w:rsidR="00C66B59" w:rsidRPr="00F56F47" w:rsidRDefault="00C66B59" w:rsidP="00B03612">
            <w:pPr>
              <w:rPr>
                <w:color w:val="000000"/>
                <w:sz w:val="22"/>
                <w:szCs w:val="22"/>
                <w:lang w:val="en-IN" w:eastAsia="en-IN"/>
              </w:rPr>
            </w:pPr>
          </w:p>
        </w:tc>
        <w:tc>
          <w:tcPr>
            <w:tcW w:w="1358" w:type="dxa"/>
            <w:vMerge/>
            <w:vAlign w:val="center"/>
            <w:hideMark/>
          </w:tcPr>
          <w:p w:rsidR="00C66B59" w:rsidRPr="00F56F47" w:rsidRDefault="00C66B59" w:rsidP="00B03612">
            <w:pPr>
              <w:rPr>
                <w:color w:val="000000"/>
                <w:sz w:val="22"/>
                <w:szCs w:val="22"/>
                <w:lang w:val="en-IN" w:eastAsia="en-IN"/>
              </w:rPr>
            </w:pPr>
          </w:p>
        </w:tc>
        <w:tc>
          <w:tcPr>
            <w:tcW w:w="1134" w:type="dxa"/>
            <w:vMerge/>
            <w:vAlign w:val="center"/>
            <w:hideMark/>
          </w:tcPr>
          <w:p w:rsidR="00C66B59" w:rsidRPr="00F56F47" w:rsidRDefault="00C66B59" w:rsidP="00B03612">
            <w:pPr>
              <w:rPr>
                <w:color w:val="000000"/>
                <w:sz w:val="22"/>
                <w:szCs w:val="22"/>
                <w:lang w:val="en-IN" w:eastAsia="en-IN"/>
              </w:rPr>
            </w:pPr>
          </w:p>
        </w:tc>
        <w:tc>
          <w:tcPr>
            <w:tcW w:w="1124" w:type="dxa"/>
            <w:vMerge/>
            <w:vAlign w:val="center"/>
            <w:hideMark/>
          </w:tcPr>
          <w:p w:rsidR="00C66B59" w:rsidRPr="00F56F47" w:rsidRDefault="00C66B59" w:rsidP="00B03612">
            <w:pPr>
              <w:rPr>
                <w:color w:val="000000"/>
                <w:sz w:val="22"/>
                <w:szCs w:val="22"/>
                <w:lang w:val="en-IN" w:eastAsia="en-IN"/>
              </w:rPr>
            </w:pPr>
          </w:p>
        </w:tc>
        <w:tc>
          <w:tcPr>
            <w:tcW w:w="992" w:type="dxa"/>
            <w:vMerge/>
            <w:vAlign w:val="center"/>
            <w:hideMark/>
          </w:tcPr>
          <w:p w:rsidR="00C66B59" w:rsidRPr="00F56F47" w:rsidRDefault="00C66B59" w:rsidP="00B03612">
            <w:pPr>
              <w:rPr>
                <w:color w:val="000000"/>
                <w:sz w:val="22"/>
                <w:szCs w:val="22"/>
                <w:lang w:val="en-IN" w:eastAsia="en-IN"/>
              </w:rPr>
            </w:pPr>
          </w:p>
        </w:tc>
        <w:tc>
          <w:tcPr>
            <w:tcW w:w="1559" w:type="dxa"/>
            <w:shd w:val="clear" w:color="auto" w:fill="auto"/>
            <w:vAlign w:val="center"/>
            <w:hideMark/>
          </w:tcPr>
          <w:p w:rsidR="00C66B59" w:rsidRPr="00F56F47" w:rsidRDefault="00C66B59" w:rsidP="00B03612">
            <w:pPr>
              <w:rPr>
                <w:color w:val="000000"/>
                <w:szCs w:val="22"/>
                <w:lang w:val="en-IN" w:eastAsia="en-IN"/>
              </w:rPr>
            </w:pPr>
            <w:r w:rsidRPr="00F56F47">
              <w:rPr>
                <w:color w:val="000000"/>
                <w:szCs w:val="22"/>
                <w:lang w:eastAsia="en-IN"/>
              </w:rPr>
              <w:t>If partnership, how many total partners</w:t>
            </w:r>
          </w:p>
        </w:tc>
        <w:tc>
          <w:tcPr>
            <w:tcW w:w="1843" w:type="dxa"/>
            <w:shd w:val="clear" w:color="auto" w:fill="auto"/>
            <w:vAlign w:val="bottom"/>
            <w:hideMark/>
          </w:tcPr>
          <w:p w:rsidR="00C66B59" w:rsidRPr="00F56F47" w:rsidRDefault="00C66B59" w:rsidP="00B03612">
            <w:pPr>
              <w:rPr>
                <w:color w:val="000000"/>
                <w:szCs w:val="22"/>
                <w:lang w:val="en-IN" w:eastAsia="en-IN"/>
              </w:rPr>
            </w:pPr>
            <w:r w:rsidRPr="00F56F47">
              <w:rPr>
                <w:color w:val="000000"/>
                <w:szCs w:val="22"/>
                <w:lang w:val="en-IN" w:eastAsia="en-IN"/>
              </w:rPr>
              <w:t xml:space="preserve">1. 2 </w:t>
            </w:r>
            <w:r w:rsidRPr="00F56F47">
              <w:rPr>
                <w:color w:val="000000"/>
                <w:szCs w:val="22"/>
                <w:lang w:val="en-IN" w:eastAsia="en-IN"/>
              </w:rPr>
              <w:br/>
              <w:t>2. 3</w:t>
            </w:r>
            <w:r w:rsidRPr="00F56F47">
              <w:rPr>
                <w:color w:val="000000"/>
                <w:szCs w:val="22"/>
                <w:lang w:val="en-IN" w:eastAsia="en-IN"/>
              </w:rPr>
              <w:br/>
              <w:t>3. 4</w:t>
            </w:r>
            <w:r w:rsidRPr="00F56F47">
              <w:rPr>
                <w:color w:val="000000"/>
                <w:szCs w:val="22"/>
                <w:lang w:val="en-IN" w:eastAsia="en-IN"/>
              </w:rPr>
              <w:br/>
              <w:t xml:space="preserve">4. &gt;4 </w:t>
            </w:r>
          </w:p>
        </w:tc>
        <w:tc>
          <w:tcPr>
            <w:tcW w:w="2126" w:type="dxa"/>
            <w:vMerge/>
            <w:vAlign w:val="center"/>
            <w:hideMark/>
          </w:tcPr>
          <w:p w:rsidR="00C66B59" w:rsidRPr="00F56F47" w:rsidRDefault="00C66B59" w:rsidP="00B03612">
            <w:pPr>
              <w:rPr>
                <w:color w:val="000000"/>
                <w:sz w:val="22"/>
                <w:szCs w:val="22"/>
                <w:lang w:val="en-IN" w:eastAsia="en-IN"/>
              </w:rPr>
            </w:pPr>
          </w:p>
        </w:tc>
        <w:tc>
          <w:tcPr>
            <w:tcW w:w="1560" w:type="dxa"/>
            <w:vMerge/>
            <w:vAlign w:val="center"/>
            <w:hideMark/>
          </w:tcPr>
          <w:p w:rsidR="00C66B59" w:rsidRPr="00F56F47" w:rsidRDefault="00C66B59" w:rsidP="00B03612">
            <w:pPr>
              <w:rPr>
                <w:color w:val="000000"/>
                <w:sz w:val="22"/>
                <w:szCs w:val="22"/>
                <w:lang w:val="en-IN" w:eastAsia="en-IN"/>
              </w:rPr>
            </w:pPr>
          </w:p>
        </w:tc>
        <w:tc>
          <w:tcPr>
            <w:tcW w:w="1417"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c>
          <w:tcPr>
            <w:tcW w:w="420"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c>
          <w:tcPr>
            <w:tcW w:w="400"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r>
      <w:tr w:rsidR="00C66B59" w:rsidRPr="00F56F47" w:rsidTr="00A44603">
        <w:trPr>
          <w:trHeight w:val="198"/>
        </w:trPr>
        <w:tc>
          <w:tcPr>
            <w:tcW w:w="642" w:type="dxa"/>
            <w:vMerge/>
            <w:vAlign w:val="center"/>
            <w:hideMark/>
          </w:tcPr>
          <w:p w:rsidR="00C66B59" w:rsidRPr="00F56F47" w:rsidRDefault="00C66B59" w:rsidP="00B03612">
            <w:pPr>
              <w:rPr>
                <w:color w:val="000000"/>
                <w:sz w:val="22"/>
                <w:szCs w:val="22"/>
                <w:lang w:val="en-IN" w:eastAsia="en-IN"/>
              </w:rPr>
            </w:pPr>
          </w:p>
        </w:tc>
        <w:tc>
          <w:tcPr>
            <w:tcW w:w="1358" w:type="dxa"/>
            <w:vMerge/>
            <w:vAlign w:val="center"/>
            <w:hideMark/>
          </w:tcPr>
          <w:p w:rsidR="00C66B59" w:rsidRPr="00F56F47" w:rsidRDefault="00C66B59" w:rsidP="00B03612">
            <w:pPr>
              <w:rPr>
                <w:color w:val="000000"/>
                <w:sz w:val="22"/>
                <w:szCs w:val="22"/>
                <w:lang w:val="en-IN" w:eastAsia="en-IN"/>
              </w:rPr>
            </w:pPr>
          </w:p>
        </w:tc>
        <w:tc>
          <w:tcPr>
            <w:tcW w:w="1134" w:type="dxa"/>
            <w:vMerge/>
            <w:vAlign w:val="center"/>
            <w:hideMark/>
          </w:tcPr>
          <w:p w:rsidR="00C66B59" w:rsidRPr="00F56F47" w:rsidRDefault="00C66B59" w:rsidP="00B03612">
            <w:pPr>
              <w:rPr>
                <w:color w:val="000000"/>
                <w:sz w:val="22"/>
                <w:szCs w:val="22"/>
                <w:lang w:val="en-IN" w:eastAsia="en-IN"/>
              </w:rPr>
            </w:pPr>
          </w:p>
        </w:tc>
        <w:tc>
          <w:tcPr>
            <w:tcW w:w="1124" w:type="dxa"/>
            <w:vMerge w:val="restart"/>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Applicant</w:t>
            </w:r>
          </w:p>
        </w:tc>
        <w:tc>
          <w:tcPr>
            <w:tcW w:w="992" w:type="dxa"/>
            <w:vMerge w:val="restart"/>
            <w:shd w:val="clear" w:color="auto" w:fill="auto"/>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Applicant Details</w:t>
            </w:r>
          </w:p>
        </w:tc>
        <w:tc>
          <w:tcPr>
            <w:tcW w:w="1559" w:type="dxa"/>
            <w:shd w:val="clear" w:color="auto" w:fill="auto"/>
            <w:vAlign w:val="center"/>
            <w:hideMark/>
          </w:tcPr>
          <w:p w:rsidR="00C66B59" w:rsidRPr="00F56F47" w:rsidRDefault="00C66B59" w:rsidP="00B03612">
            <w:pPr>
              <w:rPr>
                <w:color w:val="000000"/>
                <w:szCs w:val="22"/>
                <w:lang w:val="en-IN" w:eastAsia="en-IN"/>
              </w:rPr>
            </w:pPr>
            <w:r w:rsidRPr="00F56F47">
              <w:rPr>
                <w:color w:val="000000"/>
                <w:szCs w:val="22"/>
                <w:lang w:eastAsia="en-IN"/>
              </w:rPr>
              <w:t>Have you ever been a proprietor or partner of any other company</w:t>
            </w:r>
          </w:p>
        </w:tc>
        <w:tc>
          <w:tcPr>
            <w:tcW w:w="1843" w:type="dxa"/>
            <w:shd w:val="clear" w:color="auto" w:fill="auto"/>
            <w:vAlign w:val="center"/>
            <w:hideMark/>
          </w:tcPr>
          <w:p w:rsidR="00C66B59" w:rsidRPr="00F56F47" w:rsidRDefault="00C66B59" w:rsidP="00B03612">
            <w:pPr>
              <w:rPr>
                <w:color w:val="000000"/>
                <w:szCs w:val="22"/>
                <w:lang w:val="en-IN" w:eastAsia="en-IN"/>
              </w:rPr>
            </w:pPr>
            <w:r w:rsidRPr="00F56F47">
              <w:rPr>
                <w:color w:val="000000"/>
                <w:szCs w:val="22"/>
                <w:lang w:val="en-IN" w:eastAsia="en-IN"/>
              </w:rPr>
              <w:t>1. Yes</w:t>
            </w:r>
            <w:r w:rsidRPr="00F56F47">
              <w:rPr>
                <w:color w:val="000000"/>
                <w:szCs w:val="22"/>
                <w:lang w:val="en-IN" w:eastAsia="en-IN"/>
              </w:rPr>
              <w:br/>
              <w:t>2. No</w:t>
            </w:r>
          </w:p>
        </w:tc>
        <w:tc>
          <w:tcPr>
            <w:tcW w:w="2126" w:type="dxa"/>
            <w:vMerge w:val="restart"/>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4. Previously closed another business</w:t>
            </w:r>
          </w:p>
        </w:tc>
        <w:tc>
          <w:tcPr>
            <w:tcW w:w="1560" w:type="dxa"/>
            <w:vMerge/>
            <w:vAlign w:val="center"/>
            <w:hideMark/>
          </w:tcPr>
          <w:p w:rsidR="00C66B59" w:rsidRPr="00F56F47" w:rsidRDefault="00C66B59" w:rsidP="00B03612">
            <w:pPr>
              <w:rPr>
                <w:color w:val="000000"/>
                <w:sz w:val="22"/>
                <w:szCs w:val="22"/>
                <w:lang w:val="en-IN" w:eastAsia="en-IN"/>
              </w:rPr>
            </w:pPr>
          </w:p>
        </w:tc>
        <w:tc>
          <w:tcPr>
            <w:tcW w:w="1417"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c>
          <w:tcPr>
            <w:tcW w:w="420"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c>
          <w:tcPr>
            <w:tcW w:w="400"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r>
      <w:tr w:rsidR="00C66B59" w:rsidRPr="00F56F47" w:rsidTr="00A44603">
        <w:trPr>
          <w:trHeight w:val="394"/>
        </w:trPr>
        <w:tc>
          <w:tcPr>
            <w:tcW w:w="642" w:type="dxa"/>
            <w:vMerge/>
            <w:vAlign w:val="center"/>
            <w:hideMark/>
          </w:tcPr>
          <w:p w:rsidR="00C66B59" w:rsidRPr="00F56F47" w:rsidRDefault="00C66B59" w:rsidP="00B03612">
            <w:pPr>
              <w:rPr>
                <w:color w:val="000000"/>
                <w:sz w:val="22"/>
                <w:szCs w:val="22"/>
                <w:lang w:val="en-IN" w:eastAsia="en-IN"/>
              </w:rPr>
            </w:pPr>
          </w:p>
        </w:tc>
        <w:tc>
          <w:tcPr>
            <w:tcW w:w="1358" w:type="dxa"/>
            <w:vMerge/>
            <w:vAlign w:val="center"/>
            <w:hideMark/>
          </w:tcPr>
          <w:p w:rsidR="00C66B59" w:rsidRPr="00F56F47" w:rsidRDefault="00C66B59" w:rsidP="00B03612">
            <w:pPr>
              <w:rPr>
                <w:color w:val="000000"/>
                <w:sz w:val="22"/>
                <w:szCs w:val="22"/>
                <w:lang w:val="en-IN" w:eastAsia="en-IN"/>
              </w:rPr>
            </w:pPr>
          </w:p>
        </w:tc>
        <w:tc>
          <w:tcPr>
            <w:tcW w:w="1134" w:type="dxa"/>
            <w:vMerge/>
            <w:vAlign w:val="center"/>
            <w:hideMark/>
          </w:tcPr>
          <w:p w:rsidR="00C66B59" w:rsidRPr="00F56F47" w:rsidRDefault="00C66B59" w:rsidP="00B03612">
            <w:pPr>
              <w:rPr>
                <w:color w:val="000000"/>
                <w:sz w:val="22"/>
                <w:szCs w:val="22"/>
                <w:lang w:val="en-IN" w:eastAsia="en-IN"/>
              </w:rPr>
            </w:pPr>
          </w:p>
        </w:tc>
        <w:tc>
          <w:tcPr>
            <w:tcW w:w="1124" w:type="dxa"/>
            <w:vMerge/>
            <w:vAlign w:val="center"/>
            <w:hideMark/>
          </w:tcPr>
          <w:p w:rsidR="00C66B59" w:rsidRPr="00F56F47" w:rsidRDefault="00C66B59" w:rsidP="00B03612">
            <w:pPr>
              <w:rPr>
                <w:color w:val="000000"/>
                <w:sz w:val="22"/>
                <w:szCs w:val="22"/>
                <w:lang w:val="en-IN" w:eastAsia="en-IN"/>
              </w:rPr>
            </w:pPr>
          </w:p>
        </w:tc>
        <w:tc>
          <w:tcPr>
            <w:tcW w:w="992" w:type="dxa"/>
            <w:vMerge/>
            <w:vAlign w:val="center"/>
            <w:hideMark/>
          </w:tcPr>
          <w:p w:rsidR="00C66B59" w:rsidRPr="00F56F47" w:rsidRDefault="00C66B59" w:rsidP="00B03612">
            <w:pPr>
              <w:rPr>
                <w:color w:val="000000"/>
                <w:sz w:val="22"/>
                <w:szCs w:val="22"/>
                <w:lang w:val="en-IN" w:eastAsia="en-IN"/>
              </w:rPr>
            </w:pPr>
          </w:p>
        </w:tc>
        <w:tc>
          <w:tcPr>
            <w:tcW w:w="1559" w:type="dxa"/>
            <w:shd w:val="clear" w:color="auto" w:fill="auto"/>
            <w:vAlign w:val="center"/>
            <w:hideMark/>
          </w:tcPr>
          <w:p w:rsidR="00C66B59" w:rsidRPr="00F56F47" w:rsidRDefault="00C66B59" w:rsidP="00B03612">
            <w:pPr>
              <w:rPr>
                <w:color w:val="000000"/>
                <w:szCs w:val="22"/>
                <w:lang w:val="en-IN" w:eastAsia="en-IN"/>
              </w:rPr>
            </w:pPr>
            <w:r w:rsidRPr="00F56F47">
              <w:rPr>
                <w:color w:val="000000"/>
                <w:szCs w:val="22"/>
                <w:lang w:eastAsia="en-IN"/>
              </w:rPr>
              <w:t>If yes, did the business close?</w:t>
            </w:r>
          </w:p>
        </w:tc>
        <w:tc>
          <w:tcPr>
            <w:tcW w:w="1843" w:type="dxa"/>
            <w:shd w:val="clear" w:color="auto" w:fill="auto"/>
            <w:vAlign w:val="center"/>
            <w:hideMark/>
          </w:tcPr>
          <w:p w:rsidR="00C66B59" w:rsidRPr="00F56F47" w:rsidRDefault="00C66B59" w:rsidP="00B03612">
            <w:pPr>
              <w:rPr>
                <w:color w:val="000000"/>
                <w:szCs w:val="22"/>
                <w:lang w:val="en-IN" w:eastAsia="en-IN"/>
              </w:rPr>
            </w:pPr>
            <w:r w:rsidRPr="00F56F47">
              <w:rPr>
                <w:color w:val="000000"/>
                <w:szCs w:val="22"/>
                <w:lang w:val="en-IN" w:eastAsia="en-IN"/>
              </w:rPr>
              <w:t>1. Yes</w:t>
            </w:r>
            <w:r w:rsidRPr="00F56F47">
              <w:rPr>
                <w:color w:val="000000"/>
                <w:szCs w:val="22"/>
                <w:lang w:val="en-IN" w:eastAsia="en-IN"/>
              </w:rPr>
              <w:br/>
              <w:t>2. No</w:t>
            </w:r>
          </w:p>
        </w:tc>
        <w:tc>
          <w:tcPr>
            <w:tcW w:w="2126" w:type="dxa"/>
            <w:vMerge/>
            <w:vAlign w:val="center"/>
            <w:hideMark/>
          </w:tcPr>
          <w:p w:rsidR="00C66B59" w:rsidRPr="00F56F47" w:rsidRDefault="00C66B59" w:rsidP="00B03612">
            <w:pPr>
              <w:rPr>
                <w:color w:val="000000"/>
                <w:sz w:val="22"/>
                <w:szCs w:val="22"/>
                <w:lang w:val="en-IN" w:eastAsia="en-IN"/>
              </w:rPr>
            </w:pPr>
          </w:p>
        </w:tc>
        <w:tc>
          <w:tcPr>
            <w:tcW w:w="1560" w:type="dxa"/>
            <w:vMerge/>
            <w:vAlign w:val="center"/>
            <w:hideMark/>
          </w:tcPr>
          <w:p w:rsidR="00C66B59" w:rsidRPr="00F56F47" w:rsidRDefault="00C66B59" w:rsidP="00B03612">
            <w:pPr>
              <w:rPr>
                <w:color w:val="000000"/>
                <w:sz w:val="22"/>
                <w:szCs w:val="22"/>
                <w:lang w:val="en-IN" w:eastAsia="en-IN"/>
              </w:rPr>
            </w:pPr>
          </w:p>
        </w:tc>
        <w:tc>
          <w:tcPr>
            <w:tcW w:w="1417"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c>
          <w:tcPr>
            <w:tcW w:w="420"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c>
          <w:tcPr>
            <w:tcW w:w="400"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r>
      <w:tr w:rsidR="00C66B59" w:rsidRPr="00F56F47" w:rsidTr="00A44603">
        <w:trPr>
          <w:trHeight w:val="198"/>
        </w:trPr>
        <w:tc>
          <w:tcPr>
            <w:tcW w:w="642" w:type="dxa"/>
            <w:vMerge/>
            <w:vAlign w:val="center"/>
            <w:hideMark/>
          </w:tcPr>
          <w:p w:rsidR="00C66B59" w:rsidRPr="00F56F47" w:rsidRDefault="00C66B59" w:rsidP="00B03612">
            <w:pPr>
              <w:rPr>
                <w:color w:val="000000"/>
                <w:sz w:val="22"/>
                <w:szCs w:val="22"/>
                <w:lang w:val="en-IN" w:eastAsia="en-IN"/>
              </w:rPr>
            </w:pPr>
          </w:p>
        </w:tc>
        <w:tc>
          <w:tcPr>
            <w:tcW w:w="1358" w:type="dxa"/>
            <w:vMerge/>
            <w:vAlign w:val="center"/>
            <w:hideMark/>
          </w:tcPr>
          <w:p w:rsidR="00C66B59" w:rsidRPr="00F56F47" w:rsidRDefault="00C66B59" w:rsidP="00B03612">
            <w:pPr>
              <w:rPr>
                <w:color w:val="000000"/>
                <w:sz w:val="22"/>
                <w:szCs w:val="22"/>
                <w:lang w:val="en-IN" w:eastAsia="en-IN"/>
              </w:rPr>
            </w:pPr>
          </w:p>
        </w:tc>
        <w:tc>
          <w:tcPr>
            <w:tcW w:w="1134" w:type="dxa"/>
            <w:vMerge/>
            <w:vAlign w:val="center"/>
            <w:hideMark/>
          </w:tcPr>
          <w:p w:rsidR="00C66B59" w:rsidRPr="00F56F47" w:rsidRDefault="00C66B59" w:rsidP="00B03612">
            <w:pPr>
              <w:rPr>
                <w:color w:val="000000"/>
                <w:sz w:val="22"/>
                <w:szCs w:val="22"/>
                <w:lang w:val="en-IN" w:eastAsia="en-IN"/>
              </w:rPr>
            </w:pPr>
          </w:p>
        </w:tc>
        <w:tc>
          <w:tcPr>
            <w:tcW w:w="1124" w:type="dxa"/>
            <w:vMerge w:val="restart"/>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Business</w:t>
            </w:r>
          </w:p>
        </w:tc>
        <w:tc>
          <w:tcPr>
            <w:tcW w:w="992" w:type="dxa"/>
            <w:vMerge w:val="restart"/>
            <w:shd w:val="clear" w:color="auto" w:fill="auto"/>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Business Details</w:t>
            </w:r>
          </w:p>
        </w:tc>
        <w:tc>
          <w:tcPr>
            <w:tcW w:w="1559" w:type="dxa"/>
            <w:shd w:val="clear" w:color="auto" w:fill="auto"/>
            <w:vAlign w:val="center"/>
            <w:hideMark/>
          </w:tcPr>
          <w:p w:rsidR="00C66B59" w:rsidRPr="00F56F47" w:rsidRDefault="00C66B59" w:rsidP="00B03612">
            <w:pPr>
              <w:rPr>
                <w:color w:val="000000"/>
                <w:szCs w:val="22"/>
                <w:lang w:val="en-IN" w:eastAsia="en-IN"/>
              </w:rPr>
            </w:pPr>
            <w:r w:rsidRPr="00F56F47">
              <w:rPr>
                <w:color w:val="000000"/>
                <w:szCs w:val="22"/>
                <w:lang w:eastAsia="en-IN"/>
              </w:rPr>
              <w:t>Has anyone else been a partner of your present business</w:t>
            </w:r>
          </w:p>
        </w:tc>
        <w:tc>
          <w:tcPr>
            <w:tcW w:w="1843" w:type="dxa"/>
            <w:shd w:val="clear" w:color="auto" w:fill="auto"/>
            <w:vAlign w:val="center"/>
            <w:hideMark/>
          </w:tcPr>
          <w:p w:rsidR="00C66B59" w:rsidRPr="00F56F47" w:rsidRDefault="00C66B59" w:rsidP="00B03612">
            <w:pPr>
              <w:rPr>
                <w:color w:val="000000"/>
                <w:szCs w:val="22"/>
                <w:lang w:val="en-IN" w:eastAsia="en-IN"/>
              </w:rPr>
            </w:pPr>
            <w:r w:rsidRPr="00F56F47">
              <w:rPr>
                <w:color w:val="000000"/>
                <w:szCs w:val="22"/>
                <w:lang w:val="en-IN" w:eastAsia="en-IN"/>
              </w:rPr>
              <w:t>1. Yes</w:t>
            </w:r>
            <w:r w:rsidRPr="00F56F47">
              <w:rPr>
                <w:color w:val="000000"/>
                <w:szCs w:val="22"/>
                <w:lang w:val="en-IN" w:eastAsia="en-IN"/>
              </w:rPr>
              <w:br/>
              <w:t>2. No</w:t>
            </w:r>
          </w:p>
        </w:tc>
        <w:tc>
          <w:tcPr>
            <w:tcW w:w="2126" w:type="dxa"/>
            <w:vMerge w:val="restart"/>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5. Previously dissolved partnership</w:t>
            </w:r>
          </w:p>
        </w:tc>
        <w:tc>
          <w:tcPr>
            <w:tcW w:w="1560" w:type="dxa"/>
            <w:vMerge/>
            <w:vAlign w:val="center"/>
            <w:hideMark/>
          </w:tcPr>
          <w:p w:rsidR="00C66B59" w:rsidRPr="00F56F47" w:rsidRDefault="00C66B59" w:rsidP="00B03612">
            <w:pPr>
              <w:rPr>
                <w:color w:val="000000"/>
                <w:sz w:val="22"/>
                <w:szCs w:val="22"/>
                <w:lang w:val="en-IN" w:eastAsia="en-IN"/>
              </w:rPr>
            </w:pPr>
          </w:p>
        </w:tc>
        <w:tc>
          <w:tcPr>
            <w:tcW w:w="1417"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c>
          <w:tcPr>
            <w:tcW w:w="420"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c>
          <w:tcPr>
            <w:tcW w:w="400"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r>
      <w:tr w:rsidR="00C66B59" w:rsidRPr="00F56F47" w:rsidTr="00A44603">
        <w:trPr>
          <w:trHeight w:val="70"/>
        </w:trPr>
        <w:tc>
          <w:tcPr>
            <w:tcW w:w="642" w:type="dxa"/>
            <w:vMerge/>
            <w:vAlign w:val="center"/>
            <w:hideMark/>
          </w:tcPr>
          <w:p w:rsidR="00C66B59" w:rsidRPr="00F56F47" w:rsidRDefault="00C66B59" w:rsidP="00B03612">
            <w:pPr>
              <w:rPr>
                <w:color w:val="000000"/>
                <w:sz w:val="22"/>
                <w:szCs w:val="22"/>
                <w:lang w:val="en-IN" w:eastAsia="en-IN"/>
              </w:rPr>
            </w:pPr>
          </w:p>
        </w:tc>
        <w:tc>
          <w:tcPr>
            <w:tcW w:w="1358" w:type="dxa"/>
            <w:vMerge/>
            <w:vAlign w:val="center"/>
            <w:hideMark/>
          </w:tcPr>
          <w:p w:rsidR="00C66B59" w:rsidRPr="00F56F47" w:rsidRDefault="00C66B59" w:rsidP="00B03612">
            <w:pPr>
              <w:rPr>
                <w:color w:val="000000"/>
                <w:sz w:val="22"/>
                <w:szCs w:val="22"/>
                <w:lang w:val="en-IN" w:eastAsia="en-IN"/>
              </w:rPr>
            </w:pPr>
          </w:p>
        </w:tc>
        <w:tc>
          <w:tcPr>
            <w:tcW w:w="1134" w:type="dxa"/>
            <w:vMerge/>
            <w:vAlign w:val="center"/>
            <w:hideMark/>
          </w:tcPr>
          <w:p w:rsidR="00C66B59" w:rsidRPr="00F56F47" w:rsidRDefault="00C66B59" w:rsidP="00B03612">
            <w:pPr>
              <w:rPr>
                <w:color w:val="000000"/>
                <w:sz w:val="22"/>
                <w:szCs w:val="22"/>
                <w:lang w:val="en-IN" w:eastAsia="en-IN"/>
              </w:rPr>
            </w:pPr>
          </w:p>
        </w:tc>
        <w:tc>
          <w:tcPr>
            <w:tcW w:w="1124" w:type="dxa"/>
            <w:vMerge/>
            <w:vAlign w:val="center"/>
            <w:hideMark/>
          </w:tcPr>
          <w:p w:rsidR="00C66B59" w:rsidRPr="00F56F47" w:rsidRDefault="00C66B59" w:rsidP="00B03612">
            <w:pPr>
              <w:rPr>
                <w:color w:val="000000"/>
                <w:sz w:val="22"/>
                <w:szCs w:val="22"/>
                <w:lang w:val="en-IN" w:eastAsia="en-IN"/>
              </w:rPr>
            </w:pPr>
          </w:p>
        </w:tc>
        <w:tc>
          <w:tcPr>
            <w:tcW w:w="992" w:type="dxa"/>
            <w:vMerge/>
            <w:vAlign w:val="center"/>
            <w:hideMark/>
          </w:tcPr>
          <w:p w:rsidR="00C66B59" w:rsidRPr="00F56F47" w:rsidRDefault="00C66B59" w:rsidP="00B03612">
            <w:pPr>
              <w:rPr>
                <w:color w:val="000000"/>
                <w:sz w:val="22"/>
                <w:szCs w:val="22"/>
                <w:lang w:val="en-IN" w:eastAsia="en-IN"/>
              </w:rPr>
            </w:pPr>
          </w:p>
        </w:tc>
        <w:tc>
          <w:tcPr>
            <w:tcW w:w="1559" w:type="dxa"/>
            <w:shd w:val="clear" w:color="auto" w:fill="auto"/>
            <w:vAlign w:val="center"/>
            <w:hideMark/>
          </w:tcPr>
          <w:p w:rsidR="00A44603" w:rsidRPr="00F56F47" w:rsidRDefault="00C66B59" w:rsidP="00B03612">
            <w:pPr>
              <w:rPr>
                <w:color w:val="000000"/>
                <w:szCs w:val="22"/>
                <w:lang w:eastAsia="en-IN"/>
              </w:rPr>
            </w:pPr>
            <w:r w:rsidRPr="00F56F47">
              <w:rPr>
                <w:color w:val="000000"/>
                <w:szCs w:val="22"/>
                <w:lang w:eastAsia="en-IN"/>
              </w:rPr>
              <w:t>If</w:t>
            </w:r>
            <w:r w:rsidR="00A44603" w:rsidRPr="00F56F47">
              <w:rPr>
                <w:color w:val="000000"/>
                <w:szCs w:val="22"/>
                <w:lang w:eastAsia="en-IN"/>
              </w:rPr>
              <w:t xml:space="preserve"> yes, when was that partnership</w:t>
            </w:r>
          </w:p>
          <w:p w:rsidR="00C66B59" w:rsidRPr="00F56F47" w:rsidRDefault="00C66B59" w:rsidP="00B03612">
            <w:pPr>
              <w:rPr>
                <w:color w:val="000000"/>
                <w:szCs w:val="22"/>
                <w:lang w:val="en-IN" w:eastAsia="en-IN"/>
              </w:rPr>
            </w:pPr>
            <w:proofErr w:type="gramStart"/>
            <w:r w:rsidRPr="00F56F47">
              <w:rPr>
                <w:color w:val="000000"/>
                <w:szCs w:val="22"/>
                <w:lang w:eastAsia="en-IN"/>
              </w:rPr>
              <w:t>dissolved</w:t>
            </w:r>
            <w:proofErr w:type="gramEnd"/>
            <w:r w:rsidRPr="00F56F47">
              <w:rPr>
                <w:color w:val="000000"/>
                <w:szCs w:val="22"/>
                <w:lang w:eastAsia="en-IN"/>
              </w:rPr>
              <w:t>?</w:t>
            </w:r>
          </w:p>
        </w:tc>
        <w:tc>
          <w:tcPr>
            <w:tcW w:w="1843"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Date</w:t>
            </w:r>
          </w:p>
        </w:tc>
        <w:tc>
          <w:tcPr>
            <w:tcW w:w="2126" w:type="dxa"/>
            <w:vMerge/>
            <w:vAlign w:val="center"/>
            <w:hideMark/>
          </w:tcPr>
          <w:p w:rsidR="00C66B59" w:rsidRPr="00F56F47" w:rsidRDefault="00C66B59" w:rsidP="00B03612">
            <w:pPr>
              <w:rPr>
                <w:color w:val="000000"/>
                <w:sz w:val="22"/>
                <w:szCs w:val="22"/>
                <w:lang w:val="en-IN" w:eastAsia="en-IN"/>
              </w:rPr>
            </w:pPr>
          </w:p>
        </w:tc>
        <w:tc>
          <w:tcPr>
            <w:tcW w:w="1560" w:type="dxa"/>
            <w:vMerge/>
            <w:vAlign w:val="center"/>
            <w:hideMark/>
          </w:tcPr>
          <w:p w:rsidR="00C66B59" w:rsidRPr="00F56F47" w:rsidRDefault="00C66B59" w:rsidP="00B03612">
            <w:pPr>
              <w:rPr>
                <w:color w:val="000000"/>
                <w:sz w:val="22"/>
                <w:szCs w:val="22"/>
                <w:lang w:val="en-IN" w:eastAsia="en-IN"/>
              </w:rPr>
            </w:pPr>
          </w:p>
        </w:tc>
        <w:tc>
          <w:tcPr>
            <w:tcW w:w="1417"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c>
          <w:tcPr>
            <w:tcW w:w="420"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c>
          <w:tcPr>
            <w:tcW w:w="400"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r>
      <w:tr w:rsidR="00C66B59" w:rsidRPr="00F56F47" w:rsidTr="00B03612">
        <w:trPr>
          <w:trHeight w:val="900"/>
        </w:trPr>
        <w:tc>
          <w:tcPr>
            <w:tcW w:w="642"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lastRenderedPageBreak/>
              <w:t>14</w:t>
            </w:r>
          </w:p>
        </w:tc>
        <w:tc>
          <w:tcPr>
            <w:tcW w:w="1358"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Commercial High mark / CIBIL</w:t>
            </w:r>
          </w:p>
        </w:tc>
        <w:tc>
          <w:tcPr>
            <w:tcW w:w="113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Screening</w:t>
            </w:r>
          </w:p>
        </w:tc>
        <w:tc>
          <w:tcPr>
            <w:tcW w:w="112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Business</w:t>
            </w:r>
          </w:p>
        </w:tc>
        <w:tc>
          <w:tcPr>
            <w:tcW w:w="992"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CB Check</w:t>
            </w:r>
          </w:p>
        </w:tc>
        <w:tc>
          <w:tcPr>
            <w:tcW w:w="1559"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1843"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2126"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1. No Data</w:t>
            </w:r>
            <w:r w:rsidRPr="00F56F47">
              <w:rPr>
                <w:color w:val="000000"/>
                <w:sz w:val="22"/>
                <w:szCs w:val="22"/>
                <w:lang w:val="en-IN" w:eastAsia="en-IN"/>
              </w:rPr>
              <w:br/>
              <w:t>2. STD</w:t>
            </w:r>
            <w:r w:rsidRPr="00F56F47">
              <w:rPr>
                <w:color w:val="000000"/>
                <w:sz w:val="22"/>
                <w:szCs w:val="22"/>
                <w:lang w:val="en-IN" w:eastAsia="en-IN"/>
              </w:rPr>
              <w:br/>
              <w:t>3. Sub DBT, Loss</w:t>
            </w:r>
          </w:p>
        </w:tc>
        <w:tc>
          <w:tcPr>
            <w:tcW w:w="15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1417"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5/52%</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42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0</w:t>
            </w:r>
          </w:p>
        </w:tc>
        <w:tc>
          <w:tcPr>
            <w:tcW w:w="40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 </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 </w:t>
            </w:r>
          </w:p>
        </w:tc>
      </w:tr>
      <w:tr w:rsidR="00C66B59" w:rsidRPr="00F56F47" w:rsidTr="00B03612">
        <w:trPr>
          <w:trHeight w:val="1342"/>
        </w:trPr>
        <w:tc>
          <w:tcPr>
            <w:tcW w:w="642" w:type="dxa"/>
            <w:shd w:val="clear" w:color="auto" w:fill="auto"/>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15</w:t>
            </w:r>
          </w:p>
        </w:tc>
        <w:tc>
          <w:tcPr>
            <w:tcW w:w="1358"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No. of cheque returns including EMIs</w:t>
            </w:r>
          </w:p>
        </w:tc>
        <w:tc>
          <w:tcPr>
            <w:tcW w:w="1134"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Screening</w:t>
            </w:r>
          </w:p>
        </w:tc>
        <w:tc>
          <w:tcPr>
            <w:tcW w:w="1124"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Business</w:t>
            </w:r>
          </w:p>
        </w:tc>
        <w:tc>
          <w:tcPr>
            <w:tcW w:w="992"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Bank Statement Details</w:t>
            </w:r>
          </w:p>
        </w:tc>
        <w:tc>
          <w:tcPr>
            <w:tcW w:w="1559"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No. of cheques bounced</w:t>
            </w:r>
          </w:p>
        </w:tc>
        <w:tc>
          <w:tcPr>
            <w:tcW w:w="1843"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2126"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1. 0-1</w:t>
            </w:r>
            <w:r w:rsidRPr="00F56F47">
              <w:rPr>
                <w:color w:val="000000"/>
                <w:sz w:val="22"/>
                <w:szCs w:val="22"/>
                <w:lang w:val="en-IN" w:eastAsia="en-IN"/>
              </w:rPr>
              <w:br/>
              <w:t>2. 2-3</w:t>
            </w:r>
            <w:r w:rsidRPr="00F56F47">
              <w:rPr>
                <w:color w:val="000000"/>
                <w:sz w:val="22"/>
                <w:szCs w:val="22"/>
                <w:lang w:val="en-IN" w:eastAsia="en-IN"/>
              </w:rPr>
              <w:br/>
              <w:t>3. 3-4</w:t>
            </w:r>
            <w:r w:rsidRPr="00F56F47">
              <w:rPr>
                <w:color w:val="000000"/>
                <w:sz w:val="22"/>
                <w:szCs w:val="22"/>
                <w:lang w:val="en-IN" w:eastAsia="en-IN"/>
              </w:rPr>
              <w:br/>
              <w:t>4. 4-6</w:t>
            </w:r>
            <w:r w:rsidRPr="00F56F47">
              <w:rPr>
                <w:color w:val="000000"/>
                <w:sz w:val="22"/>
                <w:szCs w:val="22"/>
                <w:lang w:val="en-IN" w:eastAsia="en-IN"/>
              </w:rPr>
              <w:br/>
              <w:t>5. &gt;6</w:t>
            </w:r>
          </w:p>
        </w:tc>
        <w:tc>
          <w:tcPr>
            <w:tcW w:w="15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4</w:t>
            </w:r>
          </w:p>
        </w:tc>
        <w:tc>
          <w:tcPr>
            <w:tcW w:w="1417"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4/52%</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42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4</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40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0</w:t>
            </w:r>
          </w:p>
        </w:tc>
      </w:tr>
      <w:tr w:rsidR="00C66B59" w:rsidRPr="00F56F47" w:rsidTr="00B03612">
        <w:trPr>
          <w:trHeight w:val="1200"/>
        </w:trPr>
        <w:tc>
          <w:tcPr>
            <w:tcW w:w="642" w:type="dxa"/>
            <w:shd w:val="clear" w:color="auto" w:fill="auto"/>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16</w:t>
            </w:r>
          </w:p>
        </w:tc>
        <w:tc>
          <w:tcPr>
            <w:tcW w:w="1358"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Number of EMI bounces</w:t>
            </w:r>
          </w:p>
        </w:tc>
        <w:tc>
          <w:tcPr>
            <w:tcW w:w="1134"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Screening</w:t>
            </w:r>
          </w:p>
        </w:tc>
        <w:tc>
          <w:tcPr>
            <w:tcW w:w="1124"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Business</w:t>
            </w:r>
          </w:p>
        </w:tc>
        <w:tc>
          <w:tcPr>
            <w:tcW w:w="992"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Bank Statement Details</w:t>
            </w:r>
          </w:p>
        </w:tc>
        <w:tc>
          <w:tcPr>
            <w:tcW w:w="1559"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eastAsia="en-IN"/>
              </w:rPr>
              <w:t>No of EMI cheques bounced*</w:t>
            </w:r>
          </w:p>
        </w:tc>
        <w:tc>
          <w:tcPr>
            <w:tcW w:w="1843"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2126"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1. No Bounces</w:t>
            </w:r>
            <w:r w:rsidRPr="00F56F47">
              <w:rPr>
                <w:color w:val="000000"/>
                <w:sz w:val="22"/>
                <w:szCs w:val="22"/>
                <w:lang w:val="en-IN" w:eastAsia="en-IN"/>
              </w:rPr>
              <w:br/>
              <w:t>2. Technical Bounces paid in same month</w:t>
            </w:r>
            <w:r w:rsidRPr="00F56F47">
              <w:rPr>
                <w:color w:val="000000"/>
                <w:sz w:val="22"/>
                <w:szCs w:val="22"/>
                <w:lang w:val="en-IN" w:eastAsia="en-IN"/>
              </w:rPr>
              <w:br/>
              <w:t>3. 3 bounces paid in same month</w:t>
            </w:r>
            <w:r w:rsidRPr="00F56F47">
              <w:rPr>
                <w:color w:val="000000"/>
                <w:sz w:val="22"/>
                <w:szCs w:val="22"/>
                <w:lang w:val="en-IN" w:eastAsia="en-IN"/>
              </w:rPr>
              <w:br/>
              <w:t>4. &gt;3 bounces paid after the month</w:t>
            </w:r>
          </w:p>
        </w:tc>
        <w:tc>
          <w:tcPr>
            <w:tcW w:w="15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1417"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5/52%</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42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4</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c>
          <w:tcPr>
            <w:tcW w:w="40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0</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 </w:t>
            </w:r>
          </w:p>
        </w:tc>
      </w:tr>
      <w:tr w:rsidR="00C66B59" w:rsidRPr="00F56F47" w:rsidTr="00B03612">
        <w:trPr>
          <w:trHeight w:val="1500"/>
        </w:trPr>
        <w:tc>
          <w:tcPr>
            <w:tcW w:w="642" w:type="dxa"/>
            <w:shd w:val="clear" w:color="auto" w:fill="auto"/>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17</w:t>
            </w:r>
          </w:p>
        </w:tc>
        <w:tc>
          <w:tcPr>
            <w:tcW w:w="1358"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xml:space="preserve">No of Bounces in Kinara loan track </w:t>
            </w:r>
          </w:p>
        </w:tc>
        <w:tc>
          <w:tcPr>
            <w:tcW w:w="1134"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1124"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992"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1559"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1843"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From Kinara records for existing customer ID for applicant/ Business</w:t>
            </w:r>
          </w:p>
        </w:tc>
        <w:tc>
          <w:tcPr>
            <w:tcW w:w="2126"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1. No Bounces</w:t>
            </w:r>
            <w:r w:rsidRPr="00F56F47">
              <w:rPr>
                <w:color w:val="000000"/>
                <w:sz w:val="22"/>
                <w:szCs w:val="22"/>
                <w:lang w:val="en-IN" w:eastAsia="en-IN"/>
              </w:rPr>
              <w:br/>
              <w:t>2. Technical Bounces paid in same month</w:t>
            </w:r>
            <w:r w:rsidRPr="00F56F47">
              <w:rPr>
                <w:color w:val="000000"/>
                <w:sz w:val="22"/>
                <w:szCs w:val="22"/>
                <w:lang w:val="en-IN" w:eastAsia="en-IN"/>
              </w:rPr>
              <w:br/>
              <w:t>3. 2 bounces paid in same month</w:t>
            </w:r>
            <w:r w:rsidRPr="00F56F47">
              <w:rPr>
                <w:color w:val="000000"/>
                <w:sz w:val="22"/>
                <w:szCs w:val="22"/>
                <w:lang w:val="en-IN" w:eastAsia="en-IN"/>
              </w:rPr>
              <w:br/>
              <w:t>4. &gt;2 bounces paid after the month</w:t>
            </w:r>
          </w:p>
        </w:tc>
        <w:tc>
          <w:tcPr>
            <w:tcW w:w="15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1417"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5/52%</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42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4</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c>
          <w:tcPr>
            <w:tcW w:w="40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0</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 </w:t>
            </w:r>
          </w:p>
        </w:tc>
      </w:tr>
      <w:tr w:rsidR="00C66B59" w:rsidRPr="00F56F47" w:rsidTr="00B03612">
        <w:trPr>
          <w:trHeight w:val="300"/>
        </w:trPr>
        <w:tc>
          <w:tcPr>
            <w:tcW w:w="10778" w:type="dxa"/>
            <w:gridSpan w:val="8"/>
            <w:shd w:val="clear" w:color="auto" w:fill="auto"/>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CONSOLIDATED</w:t>
            </w:r>
          </w:p>
        </w:tc>
        <w:tc>
          <w:tcPr>
            <w:tcW w:w="1560" w:type="dxa"/>
            <w:shd w:val="clear" w:color="auto" w:fill="auto"/>
            <w:noWrap/>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52</w:t>
            </w:r>
          </w:p>
        </w:tc>
        <w:tc>
          <w:tcPr>
            <w:tcW w:w="1417" w:type="dxa"/>
            <w:shd w:val="clear" w:color="auto" w:fill="auto"/>
            <w:noWrap/>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100%</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 </w:t>
            </w:r>
          </w:p>
        </w:tc>
        <w:tc>
          <w:tcPr>
            <w:tcW w:w="42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 </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 </w:t>
            </w:r>
          </w:p>
        </w:tc>
        <w:tc>
          <w:tcPr>
            <w:tcW w:w="40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 </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 </w:t>
            </w:r>
          </w:p>
        </w:tc>
      </w:tr>
    </w:tbl>
    <w:p w:rsidR="00C66B59" w:rsidRPr="00F56F47" w:rsidRDefault="00C66B59" w:rsidP="00C66B59">
      <w:pPr>
        <w:rPr>
          <w:sz w:val="24"/>
        </w:rPr>
      </w:pPr>
    </w:p>
    <w:p w:rsidR="00A44603" w:rsidRPr="00F56F47" w:rsidRDefault="00A44603" w:rsidP="00C66B59">
      <w:pPr>
        <w:ind w:left="1080"/>
        <w:rPr>
          <w:sz w:val="28"/>
        </w:rPr>
        <w:sectPr w:rsidR="00A44603" w:rsidRPr="00F56F47" w:rsidSect="00A44603">
          <w:pgSz w:w="16838" w:h="11899" w:orient="landscape"/>
          <w:pgMar w:top="1560" w:right="720" w:bottom="851" w:left="720" w:header="1560" w:footer="567" w:gutter="0"/>
          <w:cols w:space="720"/>
          <w:docGrid w:linePitch="360"/>
        </w:sectPr>
      </w:pPr>
    </w:p>
    <w:p w:rsidR="00C66B59" w:rsidRPr="00F56F47" w:rsidRDefault="00C66B59" w:rsidP="00C66B59">
      <w:pPr>
        <w:pStyle w:val="ListParagraph"/>
        <w:numPr>
          <w:ilvl w:val="0"/>
          <w:numId w:val="39"/>
        </w:numPr>
        <w:jc w:val="both"/>
        <w:rPr>
          <w:rFonts w:ascii="Times New Roman" w:hAnsi="Times New Roman"/>
          <w:sz w:val="24"/>
        </w:rPr>
      </w:pPr>
      <w:r w:rsidRPr="00F56F47">
        <w:rPr>
          <w:rFonts w:ascii="Times New Roman" w:hAnsi="Times New Roman"/>
          <w:sz w:val="24"/>
        </w:rPr>
        <w:lastRenderedPageBreak/>
        <w:t>For Screening Score or risk score 1 to calculate, 17 parameters are used. These 17 parameters are mentioned in the table above.</w:t>
      </w:r>
    </w:p>
    <w:p w:rsidR="00C66B59" w:rsidRPr="00F56F47" w:rsidRDefault="00C66B59" w:rsidP="00C66B59">
      <w:pPr>
        <w:pStyle w:val="ListParagraph"/>
        <w:numPr>
          <w:ilvl w:val="0"/>
          <w:numId w:val="39"/>
        </w:numPr>
        <w:jc w:val="both"/>
        <w:rPr>
          <w:rFonts w:ascii="Times New Roman" w:hAnsi="Times New Roman"/>
          <w:sz w:val="24"/>
        </w:rPr>
      </w:pPr>
      <w:r w:rsidRPr="00F56F47">
        <w:rPr>
          <w:rFonts w:ascii="Times New Roman" w:hAnsi="Times New Roman"/>
          <w:sz w:val="24"/>
        </w:rPr>
        <w:t>Each parameter has maximum of five categories- 1,2,3,4 and 5 (refer column no.8)</w:t>
      </w:r>
    </w:p>
    <w:p w:rsidR="00C66B59" w:rsidRPr="00F56F47" w:rsidRDefault="00C66B59" w:rsidP="00C66B59">
      <w:pPr>
        <w:pStyle w:val="ListParagraph"/>
        <w:numPr>
          <w:ilvl w:val="0"/>
          <w:numId w:val="39"/>
        </w:numPr>
        <w:rPr>
          <w:rFonts w:ascii="Times New Roman" w:hAnsi="Times New Roman"/>
          <w:sz w:val="24"/>
        </w:rPr>
      </w:pPr>
      <w:r w:rsidRPr="00F56F47">
        <w:rPr>
          <w:rFonts w:ascii="Times New Roman" w:hAnsi="Times New Roman"/>
          <w:sz w:val="24"/>
        </w:rPr>
        <w:t>The weightage for each parameter is mentioned in column no. 10. The total sum of each parameter is 100%. So if the weightage is 1/52% then its weightage is 1.923%.</w:t>
      </w:r>
    </w:p>
    <w:p w:rsidR="00C66B59" w:rsidRPr="00F56F47" w:rsidRDefault="00C66B59" w:rsidP="00C66B59">
      <w:pPr>
        <w:pStyle w:val="ListParagraph"/>
        <w:numPr>
          <w:ilvl w:val="0"/>
          <w:numId w:val="39"/>
        </w:numPr>
        <w:rPr>
          <w:rFonts w:ascii="Times New Roman" w:hAnsi="Times New Roman"/>
          <w:sz w:val="24"/>
        </w:rPr>
      </w:pPr>
      <w:r w:rsidRPr="00F56F47">
        <w:rPr>
          <w:rFonts w:ascii="Times New Roman" w:hAnsi="Times New Roman"/>
          <w:sz w:val="24"/>
        </w:rPr>
        <w:t>Value of each parameter will fall in one of the five categories say 1,2,3,4 or 5. For each category corresponding score is also mapped in column 11,12,13,14 and 15.</w:t>
      </w:r>
    </w:p>
    <w:p w:rsidR="00C66B59" w:rsidRPr="00F56F47" w:rsidRDefault="00C66B59" w:rsidP="00C66B59">
      <w:pPr>
        <w:pStyle w:val="ListParagraph"/>
        <w:numPr>
          <w:ilvl w:val="0"/>
          <w:numId w:val="39"/>
        </w:numPr>
        <w:rPr>
          <w:rFonts w:ascii="Times New Roman" w:hAnsi="Times New Roman"/>
          <w:sz w:val="24"/>
        </w:rPr>
      </w:pPr>
      <w:r w:rsidRPr="00F56F47">
        <w:rPr>
          <w:rFonts w:ascii="Times New Roman" w:hAnsi="Times New Roman"/>
          <w:sz w:val="24"/>
        </w:rPr>
        <w:t xml:space="preserve">By using one example we will understand this case. Applicant’s age (parameter 1) is 32 years. Thus applicant is falling in category 3(Column no.8). Now we will map category with score. Category 3 has corresponding scores in column 13 which in this case (score) is 5. For parameter age, applicant has scored 5 marks. The maximum mark each parameter can earn is 5. Thus, applicant has scored 5 out of 5. </w:t>
      </w:r>
    </w:p>
    <w:p w:rsidR="00C66B59" w:rsidRPr="00F56F47" w:rsidRDefault="00C66B59" w:rsidP="00C66B59">
      <w:pPr>
        <w:pStyle w:val="ListParagraph"/>
        <w:numPr>
          <w:ilvl w:val="0"/>
          <w:numId w:val="39"/>
        </w:numPr>
        <w:rPr>
          <w:rFonts w:ascii="Times New Roman" w:hAnsi="Times New Roman"/>
          <w:sz w:val="24"/>
        </w:rPr>
      </w:pPr>
      <w:r w:rsidRPr="00F56F47">
        <w:rPr>
          <w:rFonts w:ascii="Times New Roman" w:hAnsi="Times New Roman"/>
          <w:sz w:val="24"/>
        </w:rPr>
        <w:t>Score calculation method: (Score/5)*(Weightage*100)</w:t>
      </w:r>
    </w:p>
    <w:p w:rsidR="00C66B59" w:rsidRPr="00F56F47" w:rsidRDefault="00C66B59" w:rsidP="00C66B59">
      <w:pPr>
        <w:pStyle w:val="ListParagraph"/>
        <w:numPr>
          <w:ilvl w:val="0"/>
          <w:numId w:val="39"/>
        </w:numPr>
        <w:rPr>
          <w:rFonts w:ascii="Times New Roman" w:hAnsi="Times New Roman"/>
          <w:sz w:val="24"/>
        </w:rPr>
      </w:pPr>
      <w:r w:rsidRPr="00F56F47">
        <w:rPr>
          <w:rFonts w:ascii="Times New Roman" w:hAnsi="Times New Roman"/>
          <w:sz w:val="24"/>
        </w:rPr>
        <w:t>For the given applicant’s parameter age, he has scored : (5/5)*((2/52)*100)= 3.8461538</w:t>
      </w:r>
    </w:p>
    <w:p w:rsidR="00C66B59" w:rsidRPr="00F56F47" w:rsidRDefault="00C66B59" w:rsidP="00C66B59">
      <w:pPr>
        <w:pStyle w:val="ListParagraph"/>
        <w:numPr>
          <w:ilvl w:val="0"/>
          <w:numId w:val="39"/>
        </w:numPr>
        <w:rPr>
          <w:rFonts w:ascii="Times New Roman" w:hAnsi="Times New Roman"/>
          <w:sz w:val="24"/>
        </w:rPr>
      </w:pPr>
      <w:r w:rsidRPr="00F56F47">
        <w:rPr>
          <w:rFonts w:ascii="Times New Roman" w:hAnsi="Times New Roman"/>
          <w:sz w:val="24"/>
        </w:rPr>
        <w:t>The score for each parameter is necessary and applicant/business should fall in either of five categories.</w:t>
      </w:r>
    </w:p>
    <w:p w:rsidR="00C66B59" w:rsidRPr="00F56F47" w:rsidRDefault="00C66B59" w:rsidP="00C66B59">
      <w:pPr>
        <w:pStyle w:val="ListParagraph"/>
        <w:numPr>
          <w:ilvl w:val="0"/>
          <w:numId w:val="39"/>
        </w:numPr>
        <w:rPr>
          <w:rFonts w:ascii="Times New Roman" w:hAnsi="Times New Roman"/>
          <w:sz w:val="24"/>
        </w:rPr>
      </w:pPr>
      <w:r w:rsidRPr="00F56F47">
        <w:rPr>
          <w:rFonts w:ascii="Times New Roman" w:hAnsi="Times New Roman"/>
          <w:sz w:val="24"/>
        </w:rPr>
        <w:t>The maximum score for each parameter is 5. Thus any parameter will not fall in more than one category. For example, for parameter age, all the categories are mutually exclusive.</w:t>
      </w:r>
    </w:p>
    <w:p w:rsidR="00C66B59" w:rsidRPr="00F56F47" w:rsidRDefault="00C66B59" w:rsidP="00C66B59">
      <w:pPr>
        <w:pStyle w:val="ListParagraph"/>
        <w:numPr>
          <w:ilvl w:val="0"/>
          <w:numId w:val="39"/>
        </w:numPr>
        <w:rPr>
          <w:rFonts w:ascii="Times New Roman" w:hAnsi="Times New Roman"/>
          <w:sz w:val="24"/>
        </w:rPr>
      </w:pPr>
      <w:r w:rsidRPr="00F56F47">
        <w:rPr>
          <w:rFonts w:ascii="Times New Roman" w:hAnsi="Times New Roman"/>
          <w:sz w:val="24"/>
        </w:rPr>
        <w:t>The cut off score should be configurable. The score will be stored in the system only and it will not be shown anywhere.</w:t>
      </w:r>
    </w:p>
    <w:p w:rsidR="00C66B59" w:rsidRPr="00F56F47" w:rsidRDefault="00C66B59" w:rsidP="00C66B59">
      <w:pPr>
        <w:pStyle w:val="Heading2"/>
        <w:keepNext w:val="0"/>
        <w:keepLines w:val="0"/>
        <w:numPr>
          <w:ilvl w:val="1"/>
          <w:numId w:val="10"/>
        </w:numPr>
        <w:spacing w:line="271" w:lineRule="auto"/>
        <w:rPr>
          <w:rFonts w:ascii="Times New Roman" w:hAnsi="Times New Roman" w:cs="Times New Roman"/>
          <w:b w:val="0"/>
          <w:bCs w:val="0"/>
          <w:smallCaps/>
          <w:color w:val="auto"/>
          <w:sz w:val="28"/>
          <w:szCs w:val="28"/>
        </w:rPr>
      </w:pPr>
      <w:bookmarkStart w:id="67" w:name="_Toc466570912"/>
      <w:r w:rsidRPr="00F56F47">
        <w:rPr>
          <w:rFonts w:ascii="Times New Roman" w:hAnsi="Times New Roman" w:cs="Times New Roman"/>
          <w:b w:val="0"/>
          <w:bCs w:val="0"/>
          <w:smallCaps/>
          <w:color w:val="auto"/>
          <w:sz w:val="28"/>
          <w:szCs w:val="28"/>
        </w:rPr>
        <w:t>Upload</w:t>
      </w:r>
      <w:bookmarkEnd w:id="67"/>
    </w:p>
    <w:p w:rsidR="00C66B59" w:rsidRPr="00F56F47" w:rsidRDefault="00C66B59" w:rsidP="00C66B59">
      <w:pPr>
        <w:ind w:left="1080"/>
      </w:pPr>
      <w:r w:rsidRPr="00F56F47">
        <w:t>-NA-</w:t>
      </w:r>
    </w:p>
    <w:p w:rsidR="00C66B59" w:rsidRPr="00F56F47" w:rsidRDefault="00C66B59" w:rsidP="00C66B59">
      <w:pPr>
        <w:pStyle w:val="Heading2"/>
        <w:keepNext w:val="0"/>
        <w:keepLines w:val="0"/>
        <w:numPr>
          <w:ilvl w:val="1"/>
          <w:numId w:val="10"/>
        </w:numPr>
        <w:spacing w:line="271" w:lineRule="auto"/>
        <w:rPr>
          <w:rFonts w:ascii="Times New Roman" w:hAnsi="Times New Roman" w:cs="Times New Roman"/>
          <w:b w:val="0"/>
          <w:bCs w:val="0"/>
          <w:smallCaps/>
          <w:color w:val="auto"/>
          <w:sz w:val="28"/>
          <w:szCs w:val="28"/>
        </w:rPr>
      </w:pPr>
      <w:bookmarkStart w:id="68" w:name="_Toc466570913"/>
      <w:r w:rsidRPr="00F56F47">
        <w:rPr>
          <w:rFonts w:ascii="Times New Roman" w:hAnsi="Times New Roman" w:cs="Times New Roman"/>
          <w:b w:val="0"/>
          <w:bCs w:val="0"/>
          <w:smallCaps/>
          <w:color w:val="auto"/>
          <w:sz w:val="28"/>
          <w:szCs w:val="28"/>
        </w:rPr>
        <w:t>Download</w:t>
      </w:r>
      <w:bookmarkEnd w:id="68"/>
    </w:p>
    <w:p w:rsidR="00C66B59" w:rsidRPr="00F56F47" w:rsidRDefault="00C66B59" w:rsidP="00C66B59">
      <w:pPr>
        <w:ind w:left="1080"/>
      </w:pPr>
      <w:r w:rsidRPr="00F56F47">
        <w:t>-NA-</w:t>
      </w:r>
    </w:p>
    <w:p w:rsidR="00C66B59" w:rsidRPr="00F56F47" w:rsidRDefault="00C66B59" w:rsidP="00C66B59">
      <w:pPr>
        <w:pStyle w:val="Heading2"/>
        <w:keepNext w:val="0"/>
        <w:keepLines w:val="0"/>
        <w:numPr>
          <w:ilvl w:val="1"/>
          <w:numId w:val="10"/>
        </w:numPr>
        <w:spacing w:line="271" w:lineRule="auto"/>
        <w:rPr>
          <w:rFonts w:ascii="Times New Roman" w:hAnsi="Times New Roman" w:cs="Times New Roman"/>
          <w:b w:val="0"/>
          <w:bCs w:val="0"/>
          <w:smallCaps/>
          <w:color w:val="auto"/>
          <w:sz w:val="28"/>
          <w:szCs w:val="28"/>
        </w:rPr>
      </w:pPr>
      <w:bookmarkStart w:id="69" w:name="_Toc466570914"/>
      <w:r w:rsidRPr="00F56F47">
        <w:rPr>
          <w:rFonts w:ascii="Times New Roman" w:hAnsi="Times New Roman" w:cs="Times New Roman"/>
          <w:b w:val="0"/>
          <w:bCs w:val="0"/>
          <w:smallCaps/>
          <w:color w:val="auto"/>
          <w:sz w:val="28"/>
          <w:szCs w:val="28"/>
        </w:rPr>
        <w:t>Reports</w:t>
      </w:r>
      <w:bookmarkEnd w:id="69"/>
    </w:p>
    <w:p w:rsidR="0034212C" w:rsidRPr="004C4106" w:rsidRDefault="00C66B59" w:rsidP="004C4106">
      <w:pPr>
        <w:pStyle w:val="ListParagraph"/>
        <w:ind w:firstLine="360"/>
        <w:rPr>
          <w:rFonts w:ascii="Times New Roman" w:hAnsi="Times New Roman"/>
        </w:rPr>
        <w:sectPr w:rsidR="0034212C" w:rsidRPr="004C4106" w:rsidSect="00A44603">
          <w:pgSz w:w="11899" w:h="16838"/>
          <w:pgMar w:top="720" w:right="851" w:bottom="720" w:left="1560" w:header="1560" w:footer="567" w:gutter="0"/>
          <w:cols w:space="720"/>
          <w:docGrid w:linePitch="360"/>
        </w:sectPr>
      </w:pPr>
      <w:r w:rsidRPr="00F56F47">
        <w:rPr>
          <w:rFonts w:ascii="Times New Roman" w:hAnsi="Times New Roman"/>
        </w:rPr>
        <w:t>-</w:t>
      </w:r>
      <w:r w:rsidRPr="00F56F47">
        <w:rPr>
          <w:rFonts w:ascii="Times New Roman" w:eastAsia="Times New Roman" w:hAnsi="Times New Roman"/>
          <w:sz w:val="20"/>
          <w:szCs w:val="20"/>
          <w:lang w:val="en-US"/>
        </w:rPr>
        <w:t>NA</w:t>
      </w:r>
    </w:p>
    <w:p w:rsidR="004C4106" w:rsidRPr="004C4106" w:rsidRDefault="0034212C" w:rsidP="004C4106">
      <w:pPr>
        <w:pStyle w:val="ListParagraph"/>
        <w:numPr>
          <w:ilvl w:val="0"/>
          <w:numId w:val="10"/>
        </w:numPr>
        <w:rPr>
          <w:b/>
          <w:sz w:val="24"/>
        </w:rPr>
      </w:pPr>
      <w:r w:rsidRPr="004C4106">
        <w:rPr>
          <w:b/>
          <w:sz w:val="24"/>
        </w:rPr>
        <w:lastRenderedPageBreak/>
        <w:t>List of Abbreviations</w:t>
      </w:r>
    </w:p>
    <w:tbl>
      <w:tblPr>
        <w:tblW w:w="7930" w:type="dxa"/>
        <w:tblCellMar>
          <w:left w:w="0" w:type="dxa"/>
          <w:right w:w="0" w:type="dxa"/>
        </w:tblCellMar>
        <w:tblLook w:val="04A0" w:firstRow="1" w:lastRow="0" w:firstColumn="1" w:lastColumn="0" w:noHBand="0" w:noVBand="1"/>
      </w:tblPr>
      <w:tblGrid>
        <w:gridCol w:w="1835"/>
        <w:gridCol w:w="6095"/>
      </w:tblGrid>
      <w:tr w:rsidR="0034212C" w:rsidTr="0034212C">
        <w:trPr>
          <w:trHeight w:val="300"/>
        </w:trPr>
        <w:tc>
          <w:tcPr>
            <w:tcW w:w="1835"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ABB</w:t>
            </w:r>
          </w:p>
        </w:tc>
        <w:tc>
          <w:tcPr>
            <w:tcW w:w="6095"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Average Bank Balance</w:t>
            </w:r>
          </w:p>
        </w:tc>
      </w:tr>
      <w:tr w:rsidR="0034212C" w:rsidTr="0034212C">
        <w:trPr>
          <w:trHeight w:val="300"/>
        </w:trPr>
        <w:tc>
          <w:tcPr>
            <w:tcW w:w="1835"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BRD</w:t>
            </w:r>
          </w:p>
        </w:tc>
        <w:tc>
          <w:tcPr>
            <w:tcW w:w="6095"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Business Requirement Document</w:t>
            </w:r>
          </w:p>
        </w:tc>
      </w:tr>
      <w:tr w:rsidR="0034212C" w:rsidTr="0034212C">
        <w:trPr>
          <w:trHeight w:val="300"/>
        </w:trPr>
        <w:tc>
          <w:tcPr>
            <w:tcW w:w="1835" w:type="dxa"/>
            <w:tcBorders>
              <w:top w:val="single" w:sz="4" w:space="0" w:color="auto"/>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CB Report</w:t>
            </w:r>
          </w:p>
        </w:tc>
        <w:tc>
          <w:tcPr>
            <w:tcW w:w="6095" w:type="dxa"/>
            <w:tcBorders>
              <w:top w:val="single" w:sz="4" w:space="0" w:color="auto"/>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Credit Bureau Report</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CC</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Credit Committee</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CIBIL</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Credit Information Bureau (India) Limited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CRM</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Central Risk Manager</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CRO</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Credit Risk Officer</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DO Partner</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Direct Origination Partner</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DPD</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Days Past Due</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DSCR</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Debt Servicing Capability Ratio</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DSO</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Days Sales Outstanding</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EMI</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Equated Monthly Installments</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FRO</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Field Risk Officer</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HM</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Hub Manager</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ITR</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Income Tax Return</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LCRDS</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Line of Credit RFD - Secured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LCRDU</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Line of Credit RFD - Unsecured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LCRIS</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Line of Credit RFID - Secured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LCRIU</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Line of Credit RFID - Unsecured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LO</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Loan Officer</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LTV</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Loan To Value</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LUC</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Loan Utilization Check</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POC</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Point of Contact</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RS 1</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Risk Score 1</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RS 2</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Risk Score 2</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RS 3</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Risk Score 3</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SCAPS</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proofErr w:type="spellStart"/>
            <w:r w:rsidRPr="0034212C">
              <w:rPr>
                <w:color w:val="000000"/>
                <w:sz w:val="24"/>
                <w:szCs w:val="24"/>
                <w:lang w:eastAsia="en-IN"/>
              </w:rPr>
              <w:t>Sriram</w:t>
            </w:r>
            <w:proofErr w:type="spellEnd"/>
            <w:r w:rsidRPr="0034212C">
              <w:rPr>
                <w:color w:val="000000"/>
                <w:sz w:val="24"/>
                <w:szCs w:val="24"/>
                <w:lang w:eastAsia="en-IN"/>
              </w:rPr>
              <w:t xml:space="preserve"> City Asset Purchase - Secured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SCBDS</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proofErr w:type="spellStart"/>
            <w:r w:rsidRPr="0034212C">
              <w:rPr>
                <w:color w:val="000000"/>
                <w:sz w:val="24"/>
                <w:szCs w:val="24"/>
                <w:lang w:eastAsia="en-IN"/>
              </w:rPr>
              <w:t>Sriram</w:t>
            </w:r>
            <w:proofErr w:type="spellEnd"/>
            <w:r w:rsidRPr="0034212C">
              <w:rPr>
                <w:color w:val="000000"/>
                <w:sz w:val="24"/>
                <w:szCs w:val="24"/>
                <w:lang w:eastAsia="en-IN"/>
              </w:rPr>
              <w:t xml:space="preserve"> City Business Development - Secured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SCBDU</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proofErr w:type="spellStart"/>
            <w:r w:rsidRPr="0034212C">
              <w:rPr>
                <w:color w:val="000000"/>
                <w:sz w:val="24"/>
                <w:szCs w:val="24"/>
                <w:lang w:eastAsia="en-IN"/>
              </w:rPr>
              <w:t>Sriram</w:t>
            </w:r>
            <w:proofErr w:type="spellEnd"/>
            <w:r w:rsidRPr="0034212C">
              <w:rPr>
                <w:color w:val="000000"/>
                <w:sz w:val="24"/>
                <w:szCs w:val="24"/>
                <w:lang w:eastAsia="en-IN"/>
              </w:rPr>
              <w:t xml:space="preserve"> City Business Development - Unsecured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SCMFS</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proofErr w:type="spellStart"/>
            <w:r w:rsidRPr="0034212C">
              <w:rPr>
                <w:color w:val="000000"/>
                <w:sz w:val="24"/>
                <w:szCs w:val="24"/>
                <w:lang w:eastAsia="en-IN"/>
              </w:rPr>
              <w:t>Sriram</w:t>
            </w:r>
            <w:proofErr w:type="spellEnd"/>
            <w:r w:rsidRPr="0034212C">
              <w:rPr>
                <w:color w:val="000000"/>
                <w:sz w:val="24"/>
                <w:szCs w:val="24"/>
                <w:lang w:eastAsia="en-IN"/>
              </w:rPr>
              <w:t xml:space="preserve"> City Machine Refinance - Secured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SCWCS</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proofErr w:type="spellStart"/>
            <w:r w:rsidRPr="0034212C">
              <w:rPr>
                <w:color w:val="000000"/>
                <w:sz w:val="24"/>
                <w:szCs w:val="24"/>
                <w:lang w:eastAsia="en-IN"/>
              </w:rPr>
              <w:t>Sriram</w:t>
            </w:r>
            <w:proofErr w:type="spellEnd"/>
            <w:r w:rsidRPr="0034212C">
              <w:rPr>
                <w:color w:val="000000"/>
                <w:sz w:val="24"/>
                <w:szCs w:val="24"/>
                <w:lang w:eastAsia="en-IN"/>
              </w:rPr>
              <w:t xml:space="preserve"> City Working Capital - Unsecured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SCWCU</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proofErr w:type="spellStart"/>
            <w:r w:rsidRPr="0034212C">
              <w:rPr>
                <w:color w:val="000000"/>
                <w:sz w:val="24"/>
                <w:szCs w:val="24"/>
                <w:lang w:eastAsia="en-IN"/>
              </w:rPr>
              <w:t>Sriram</w:t>
            </w:r>
            <w:proofErr w:type="spellEnd"/>
            <w:r w:rsidRPr="0034212C">
              <w:rPr>
                <w:color w:val="000000"/>
                <w:sz w:val="24"/>
                <w:szCs w:val="24"/>
                <w:lang w:eastAsia="en-IN"/>
              </w:rPr>
              <w:t xml:space="preserve"> City Working Capital - Secured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TLAPS</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Term Loan Asset Purchase - Secured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TLBDS</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Term Loan Business Development - Secured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TLBDU</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Term Loan Business Development - Unsecured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TLMFS</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Term Loan Machine Refinance - Secured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TLWCS</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Term Loan Working Capital - Unsecured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TLWCU</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Term Loan Working Capital - Secured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URN</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Unique Registration Number</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WC</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Working Capital</w:t>
            </w:r>
          </w:p>
        </w:tc>
      </w:tr>
    </w:tbl>
    <w:p w:rsidR="0034212C" w:rsidRPr="0034212C" w:rsidRDefault="0034212C" w:rsidP="0034212C">
      <w:pPr>
        <w:pStyle w:val="ListParagraph"/>
        <w:rPr>
          <w:rFonts w:ascii="Times New Roman" w:hAnsi="Times New Roman"/>
          <w:b/>
          <w:sz w:val="24"/>
        </w:rPr>
      </w:pPr>
    </w:p>
    <w:sectPr w:rsidR="0034212C" w:rsidRPr="0034212C" w:rsidSect="00A44603">
      <w:pgSz w:w="11899" w:h="16838"/>
      <w:pgMar w:top="720" w:right="851" w:bottom="720" w:left="1560" w:header="1560" w:footer="56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6DEC" w:rsidRDefault="00286DEC" w:rsidP="00922FFE">
      <w:r>
        <w:separator/>
      </w:r>
    </w:p>
  </w:endnote>
  <w:endnote w:type="continuationSeparator" w:id="0">
    <w:p w:rsidR="00286DEC" w:rsidRDefault="00286DEC" w:rsidP="00922F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ritannic Bold">
    <w:panose1 w:val="020B0903060703020204"/>
    <w:charset w:val="00"/>
    <w:family w:val="swiss"/>
    <w:pitch w:val="variable"/>
    <w:sig w:usb0="00000003" w:usb1="00000000" w:usb2="00000000" w:usb3="00000000" w:csb0="00000001" w:csb1="00000000"/>
  </w:font>
  <w:font w:name="Arial">
    <w:panose1 w:val="020B0604020202020204"/>
    <w:charset w:val="00"/>
    <w:family w:val="swiss"/>
    <w:pitch w:val="variable"/>
    <w:sig w:usb0="20002A87" w:usb1="00000000" w:usb2="0000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191442"/>
      <w:docPartObj>
        <w:docPartGallery w:val="Page Numbers (Bottom of Page)"/>
        <w:docPartUnique/>
      </w:docPartObj>
    </w:sdtPr>
    <w:sdtEndPr>
      <w:rPr>
        <w:noProof/>
      </w:rPr>
    </w:sdtEndPr>
    <w:sdtContent>
      <w:p w:rsidR="00290C33" w:rsidRDefault="00290C33">
        <w:pPr>
          <w:pStyle w:val="Footer"/>
          <w:jc w:val="right"/>
        </w:pPr>
        <w:r>
          <w:fldChar w:fldCharType="begin"/>
        </w:r>
        <w:r>
          <w:instrText xml:space="preserve"> PAGE   \* MERGEFORMAT </w:instrText>
        </w:r>
        <w:r>
          <w:fldChar w:fldCharType="separate"/>
        </w:r>
        <w:r w:rsidR="00027D3E">
          <w:rPr>
            <w:noProof/>
          </w:rPr>
          <w:t>13</w:t>
        </w:r>
        <w:r>
          <w:rPr>
            <w:noProof/>
          </w:rPr>
          <w:fldChar w:fldCharType="end"/>
        </w:r>
      </w:p>
    </w:sdtContent>
  </w:sdt>
  <w:p w:rsidR="00290C33" w:rsidRPr="004E49BF" w:rsidRDefault="00290C33" w:rsidP="00B03612">
    <w:pPr>
      <w:pStyle w:val="Footer"/>
      <w:tabs>
        <w:tab w:val="clear" w:pos="4320"/>
        <w:tab w:val="clear" w:pos="8640"/>
        <w:tab w:val="left" w:pos="3383"/>
      </w:tabs>
      <w:rPr>
        <w:rFonts w:ascii="Britannic Bold" w:hAnsi="Britannic Bold"/>
        <w:color w:val="4F515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6DEC" w:rsidRDefault="00286DEC" w:rsidP="00922FFE">
      <w:r>
        <w:separator/>
      </w:r>
    </w:p>
  </w:footnote>
  <w:footnote w:type="continuationSeparator" w:id="0">
    <w:p w:rsidR="00286DEC" w:rsidRDefault="00286DEC" w:rsidP="00922FF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0C33" w:rsidRDefault="00290C33" w:rsidP="00B03612">
    <w:pPr>
      <w:pStyle w:val="Header"/>
      <w:ind w:hanging="567"/>
    </w:pPr>
    <w:r>
      <w:rPr>
        <w:noProof/>
        <w:lang w:val="en-IN" w:eastAsia="en-IN"/>
      </w:rPr>
      <w:drawing>
        <wp:anchor distT="0" distB="0" distL="114300" distR="114300" simplePos="0" relativeHeight="251660288" behindDoc="1" locked="0" layoutInCell="1" allowOverlap="1" wp14:anchorId="6C60B4F0" wp14:editId="550A4A61">
          <wp:simplePos x="0" y="0"/>
          <wp:positionH relativeFrom="column">
            <wp:posOffset>-342900</wp:posOffset>
          </wp:positionH>
          <wp:positionV relativeFrom="paragraph">
            <wp:posOffset>-716280</wp:posOffset>
          </wp:positionV>
          <wp:extent cx="1612900" cy="736600"/>
          <wp:effectExtent l="0" t="0" r="0" b="0"/>
          <wp:wrapNone/>
          <wp:docPr id="23" name="Picture 23" descr="Rural finance 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ural finance RGB"/>
                  <pic:cNvPicPr>
                    <a:picLocks noChangeAspect="1" noChangeArrowheads="1"/>
                  </pic:cNvPicPr>
                </pic:nvPicPr>
                <pic:blipFill>
                  <a:blip r:embed="rId1"/>
                  <a:srcRect/>
                  <a:stretch>
                    <a:fillRect/>
                  </a:stretch>
                </pic:blipFill>
                <pic:spPr bwMode="auto">
                  <a:xfrm>
                    <a:off x="0" y="0"/>
                    <a:ext cx="1612900" cy="736600"/>
                  </a:xfrm>
                  <a:prstGeom prst="rect">
                    <a:avLst/>
                  </a:prstGeom>
                  <a:noFill/>
                  <a:ln w="9525">
                    <a:noFill/>
                    <a:miter lim="800000"/>
                    <a:headEnd/>
                    <a:tailEnd/>
                  </a:ln>
                </pic:spPr>
              </pic:pic>
            </a:graphicData>
          </a:graphic>
        </wp:anchor>
      </w:drawing>
    </w:r>
    <w:r>
      <w:rPr>
        <w:noProof/>
        <w:lang w:val="en-IN" w:eastAsia="en-IN"/>
      </w:rPr>
      <mc:AlternateContent>
        <mc:Choice Requires="wps">
          <w:drawing>
            <wp:anchor distT="0" distB="0" distL="114300" distR="114300" simplePos="0" relativeHeight="251659264" behindDoc="0" locked="0" layoutInCell="1" allowOverlap="1" wp14:anchorId="06D45A5C" wp14:editId="1B9B3D36">
              <wp:simplePos x="0" y="0"/>
              <wp:positionH relativeFrom="column">
                <wp:posOffset>1343660</wp:posOffset>
              </wp:positionH>
              <wp:positionV relativeFrom="paragraph">
                <wp:posOffset>-14605</wp:posOffset>
              </wp:positionV>
              <wp:extent cx="5400040" cy="17780"/>
              <wp:effectExtent l="0" t="0" r="0" b="1270"/>
              <wp:wrapNone/>
              <wp:docPr id="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0040" cy="17780"/>
                      </a:xfrm>
                      <a:prstGeom prst="rect">
                        <a:avLst/>
                      </a:prstGeom>
                      <a:solidFill>
                        <a:srgbClr val="4F5150"/>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105.8pt;margin-top:-1.15pt;width:425.2pt;height: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" fillcolor="#4f5150" stroked="f" strokecolor="#4a7ebb" strokeweight="1.5pt">
              <v:shadow opacity="22938f" offset="0"/>
              <v:textbox inset=",7.2pt,,7.2pt"/>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851A6"/>
    <w:multiLevelType w:val="hybridMultilevel"/>
    <w:tmpl w:val="7A324E0E"/>
    <w:lvl w:ilvl="0" w:tplc="B394D6A0">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07742F9B"/>
    <w:multiLevelType w:val="hybridMultilevel"/>
    <w:tmpl w:val="FCC262F2"/>
    <w:lvl w:ilvl="0" w:tplc="40090019">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8EA18E0"/>
    <w:multiLevelType w:val="multilevel"/>
    <w:tmpl w:val="89CA7EAC"/>
    <w:lvl w:ilvl="0">
      <w:start w:val="7"/>
      <w:numFmt w:val="decimal"/>
      <w:lvlText w:val="%1"/>
      <w:lvlJc w:val="left"/>
      <w:pPr>
        <w:ind w:left="360" w:hanging="3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nsid w:val="09C16EB9"/>
    <w:multiLevelType w:val="hybridMultilevel"/>
    <w:tmpl w:val="3F2E280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CF1271C"/>
    <w:multiLevelType w:val="multilevel"/>
    <w:tmpl w:val="1A2C5F6A"/>
    <w:lvl w:ilvl="0">
      <w:start w:val="6"/>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D8E2A23"/>
    <w:multiLevelType w:val="multilevel"/>
    <w:tmpl w:val="89CA7EAC"/>
    <w:lvl w:ilvl="0">
      <w:start w:val="7"/>
      <w:numFmt w:val="decimal"/>
      <w:lvlText w:val="%1"/>
      <w:lvlJc w:val="left"/>
      <w:pPr>
        <w:ind w:left="360" w:hanging="3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nsid w:val="11A17F32"/>
    <w:multiLevelType w:val="hybridMultilevel"/>
    <w:tmpl w:val="3F2E280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57C7B02"/>
    <w:multiLevelType w:val="hybridMultilevel"/>
    <w:tmpl w:val="8E52757E"/>
    <w:lvl w:ilvl="0" w:tplc="40090017">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BDF78B2"/>
    <w:multiLevelType w:val="hybridMultilevel"/>
    <w:tmpl w:val="924AB7A8"/>
    <w:lvl w:ilvl="0" w:tplc="7EA856D4">
      <w:start w:val="100"/>
      <w:numFmt w:val="lowerRoman"/>
      <w:lvlText w:val="%1."/>
      <w:lvlJc w:val="left"/>
      <w:pPr>
        <w:ind w:left="1080" w:hanging="72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04E0739"/>
    <w:multiLevelType w:val="hybridMultilevel"/>
    <w:tmpl w:val="84F63740"/>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nsid w:val="238E34CD"/>
    <w:multiLevelType w:val="hybridMultilevel"/>
    <w:tmpl w:val="D8663B0C"/>
    <w:lvl w:ilvl="0" w:tplc="EFA6663E">
      <w:start w:val="2"/>
      <w:numFmt w:val="upperLetter"/>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64E8B828">
      <w:start w:val="5"/>
      <w:numFmt w:val="decimal"/>
      <w:lvlText w:val="%4"/>
      <w:lvlJc w:val="left"/>
      <w:pPr>
        <w:ind w:left="2880" w:hanging="360"/>
      </w:pPr>
      <w:rPr>
        <w:rFonts w:hint="default"/>
      </w:rPr>
    </w:lvl>
    <w:lvl w:ilvl="4" w:tplc="833CF628">
      <w:start w:val="1"/>
      <w:numFmt w:val="lowerLetter"/>
      <w:lvlText w:val="%5)"/>
      <w:lvlJc w:val="left"/>
      <w:pPr>
        <w:ind w:left="4330" w:hanging="360"/>
      </w:pPr>
      <w:rPr>
        <w:rFonts w:hint="default"/>
      </w:r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F226611"/>
    <w:multiLevelType w:val="multilevel"/>
    <w:tmpl w:val="C19402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31746236"/>
    <w:multiLevelType w:val="hybridMultilevel"/>
    <w:tmpl w:val="ECE23594"/>
    <w:lvl w:ilvl="0" w:tplc="EA14C7A0">
      <w:start w:val="1"/>
      <w:numFmt w:val="lowerLetter"/>
      <w:lvlText w:val="%1)"/>
      <w:lvlJc w:val="left"/>
      <w:pPr>
        <w:ind w:left="720" w:hanging="360"/>
      </w:pPr>
      <w:rPr>
        <w:rFonts w:asciiTheme="minorHAnsi" w:eastAsia="Calibri" w:hAnsiTheme="minorHAnsi" w:cs="Times New Roman"/>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32D960A1"/>
    <w:multiLevelType w:val="hybridMultilevel"/>
    <w:tmpl w:val="8A4020EA"/>
    <w:lvl w:ilvl="0" w:tplc="40090019">
      <w:start w:val="1"/>
      <w:numFmt w:val="lowerLetter"/>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nsid w:val="333652EA"/>
    <w:multiLevelType w:val="hybridMultilevel"/>
    <w:tmpl w:val="239ECA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nsid w:val="34247CE2"/>
    <w:multiLevelType w:val="hybridMultilevel"/>
    <w:tmpl w:val="11E2669C"/>
    <w:lvl w:ilvl="0" w:tplc="40090017">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E7AA1AC8">
      <w:start w:val="1"/>
      <w:numFmt w:val="upperLetter"/>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356D64ED"/>
    <w:multiLevelType w:val="hybridMultilevel"/>
    <w:tmpl w:val="727203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3A504304"/>
    <w:multiLevelType w:val="multilevel"/>
    <w:tmpl w:val="89CA7EAC"/>
    <w:lvl w:ilvl="0">
      <w:start w:val="7"/>
      <w:numFmt w:val="decimal"/>
      <w:lvlText w:val="%1"/>
      <w:lvlJc w:val="left"/>
      <w:pPr>
        <w:ind w:left="360" w:hanging="3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nsid w:val="3B6B4580"/>
    <w:multiLevelType w:val="hybridMultilevel"/>
    <w:tmpl w:val="878A275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D3714D5"/>
    <w:multiLevelType w:val="hybridMultilevel"/>
    <w:tmpl w:val="7A324E0E"/>
    <w:lvl w:ilvl="0" w:tplc="B394D6A0">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nsid w:val="3F5A1379"/>
    <w:multiLevelType w:val="hybridMultilevel"/>
    <w:tmpl w:val="596E3964"/>
    <w:lvl w:ilvl="0" w:tplc="1708FD06">
      <w:start w:val="1"/>
      <w:numFmt w:val="lowerLetter"/>
      <w:lvlText w:val="%1."/>
      <w:lvlJc w:val="left"/>
      <w:pPr>
        <w:ind w:left="644" w:hanging="360"/>
      </w:pPr>
      <w:rPr>
        <w:rFonts w:hint="default"/>
      </w:rPr>
    </w:lvl>
    <w:lvl w:ilvl="1" w:tplc="40090019">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1">
    <w:nsid w:val="3FEF72E4"/>
    <w:multiLevelType w:val="hybridMultilevel"/>
    <w:tmpl w:val="E46459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2E74727"/>
    <w:multiLevelType w:val="multilevel"/>
    <w:tmpl w:val="BFD4B9CA"/>
    <w:lvl w:ilvl="0">
      <w:start w:val="3"/>
      <w:numFmt w:val="decimal"/>
      <w:lvlText w:val="%1"/>
      <w:lvlJc w:val="left"/>
      <w:pPr>
        <w:ind w:left="375" w:hanging="375"/>
      </w:pPr>
      <w:rPr>
        <w:rFonts w:hint="default"/>
      </w:rPr>
    </w:lvl>
    <w:lvl w:ilvl="1">
      <w:start w:val="3"/>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3">
    <w:nsid w:val="45F8772E"/>
    <w:multiLevelType w:val="hybridMultilevel"/>
    <w:tmpl w:val="461AB4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47D171AB"/>
    <w:multiLevelType w:val="hybridMultilevel"/>
    <w:tmpl w:val="08E47C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9A16553"/>
    <w:multiLevelType w:val="multilevel"/>
    <w:tmpl w:val="C2C82F8A"/>
    <w:lvl w:ilvl="0">
      <w:start w:val="1"/>
      <w:numFmt w:val="decimal"/>
      <w:lvlText w:val="%1."/>
      <w:lvlJc w:val="left"/>
      <w:pPr>
        <w:ind w:left="1440" w:hanging="360"/>
      </w:pPr>
      <w:rPr>
        <w:rFonts w:hint="default"/>
      </w:rPr>
    </w:lvl>
    <w:lvl w:ilvl="1">
      <w:start w:val="1"/>
      <w:numFmt w:val="decimal"/>
      <w:isLgl/>
      <w:lvlText w:val="%1.%2"/>
      <w:lvlJc w:val="left"/>
      <w:pPr>
        <w:ind w:left="1713" w:hanging="720"/>
      </w:pPr>
      <w:rPr>
        <w:rFonts w:hint="default"/>
      </w:rPr>
    </w:lvl>
    <w:lvl w:ilvl="2">
      <w:start w:val="1"/>
      <w:numFmt w:val="bullet"/>
      <w:lvlText w:val=""/>
      <w:lvlJc w:val="left"/>
      <w:pPr>
        <w:ind w:left="1800" w:hanging="720"/>
      </w:pPr>
      <w:rPr>
        <w:rFonts w:ascii="Symbol" w:hAnsi="Symbol" w:hint="default"/>
      </w:rPr>
    </w:lvl>
    <w:lvl w:ilvl="3">
      <w:start w:val="1"/>
      <w:numFmt w:val="decimal"/>
      <w:isLgl/>
      <w:lvlText w:val="%1.%2.%3.%4"/>
      <w:lvlJc w:val="left"/>
      <w:pPr>
        <w:ind w:left="2160" w:hanging="1080"/>
      </w:pPr>
      <w:rPr>
        <w:rFonts w:hint="default"/>
      </w:rPr>
    </w:lvl>
    <w:lvl w:ilvl="4">
      <w:start w:val="1"/>
      <w:numFmt w:val="bullet"/>
      <w:lvlText w:val=""/>
      <w:lvlJc w:val="left"/>
      <w:pPr>
        <w:ind w:left="2520" w:hanging="1440"/>
      </w:pPr>
      <w:rPr>
        <w:rFonts w:ascii="Symbol" w:hAnsi="Symbol"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6">
    <w:nsid w:val="4A7939A6"/>
    <w:multiLevelType w:val="hybridMultilevel"/>
    <w:tmpl w:val="140E9D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508B2D7D"/>
    <w:multiLevelType w:val="hybridMultilevel"/>
    <w:tmpl w:val="EE0E3A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53732C01"/>
    <w:multiLevelType w:val="multilevel"/>
    <w:tmpl w:val="BFD4B9CA"/>
    <w:lvl w:ilvl="0">
      <w:start w:val="3"/>
      <w:numFmt w:val="decimal"/>
      <w:lvlText w:val="%1"/>
      <w:lvlJc w:val="left"/>
      <w:pPr>
        <w:ind w:left="375" w:hanging="375"/>
      </w:pPr>
      <w:rPr>
        <w:rFonts w:hint="default"/>
      </w:rPr>
    </w:lvl>
    <w:lvl w:ilvl="1">
      <w:start w:val="3"/>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9">
    <w:nsid w:val="54173F50"/>
    <w:multiLevelType w:val="hybridMultilevel"/>
    <w:tmpl w:val="88D86554"/>
    <w:lvl w:ilvl="0" w:tplc="B8C6FA14">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nsid w:val="54B163C3"/>
    <w:multiLevelType w:val="hybridMultilevel"/>
    <w:tmpl w:val="D7EE4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5B952EC7"/>
    <w:multiLevelType w:val="hybridMultilevel"/>
    <w:tmpl w:val="DF402994"/>
    <w:lvl w:ilvl="0" w:tplc="88083AD2">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nsid w:val="5F632288"/>
    <w:multiLevelType w:val="hybridMultilevel"/>
    <w:tmpl w:val="8F949A7A"/>
    <w:lvl w:ilvl="0" w:tplc="69BA7074">
      <w:start w:val="500"/>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605B4AB1"/>
    <w:multiLevelType w:val="hybridMultilevel"/>
    <w:tmpl w:val="54D6F8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626050EE"/>
    <w:multiLevelType w:val="multilevel"/>
    <w:tmpl w:val="182EEC54"/>
    <w:lvl w:ilvl="0">
      <w:start w:val="8"/>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nsid w:val="63CB2E16"/>
    <w:multiLevelType w:val="hybridMultilevel"/>
    <w:tmpl w:val="8E1E8BB2"/>
    <w:lvl w:ilvl="0" w:tplc="88083AD2">
      <w:start w:val="1"/>
      <w:numFmt w:val="lowerRoman"/>
      <w:lvlText w:val="%1."/>
      <w:lvlJc w:val="left"/>
      <w:pPr>
        <w:ind w:left="1440" w:hanging="360"/>
      </w:pPr>
      <w:rPr>
        <w:rFont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nsid w:val="6A7E401F"/>
    <w:multiLevelType w:val="hybridMultilevel"/>
    <w:tmpl w:val="10D40384"/>
    <w:lvl w:ilvl="0" w:tplc="47C834DA">
      <w:start w:val="500"/>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7">
    <w:nsid w:val="6E810AC1"/>
    <w:multiLevelType w:val="multilevel"/>
    <w:tmpl w:val="6C9285D8"/>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nsid w:val="6FCA5962"/>
    <w:multiLevelType w:val="hybridMultilevel"/>
    <w:tmpl w:val="B5B8D8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722D078D"/>
    <w:multiLevelType w:val="hybridMultilevel"/>
    <w:tmpl w:val="9F6A2216"/>
    <w:lvl w:ilvl="0" w:tplc="40090001">
      <w:start w:val="1"/>
      <w:numFmt w:val="bullet"/>
      <w:lvlText w:val=""/>
      <w:lvlJc w:val="left"/>
      <w:pPr>
        <w:ind w:left="1364" w:hanging="360"/>
      </w:pPr>
      <w:rPr>
        <w:rFonts w:ascii="Symbol" w:hAnsi="Symbol"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40">
    <w:nsid w:val="7FF23717"/>
    <w:multiLevelType w:val="hybridMultilevel"/>
    <w:tmpl w:val="F1665A7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6"/>
  </w:num>
  <w:num w:numId="3">
    <w:abstractNumId w:val="26"/>
  </w:num>
  <w:num w:numId="4">
    <w:abstractNumId w:val="0"/>
  </w:num>
  <w:num w:numId="5">
    <w:abstractNumId w:val="3"/>
  </w:num>
  <w:num w:numId="6">
    <w:abstractNumId w:val="27"/>
  </w:num>
  <w:num w:numId="7">
    <w:abstractNumId w:val="15"/>
  </w:num>
  <w:num w:numId="8">
    <w:abstractNumId w:val="9"/>
  </w:num>
  <w:num w:numId="9">
    <w:abstractNumId w:val="7"/>
  </w:num>
  <w:num w:numId="10">
    <w:abstractNumId w:val="11"/>
  </w:num>
  <w:num w:numId="11">
    <w:abstractNumId w:val="14"/>
  </w:num>
  <w:num w:numId="12">
    <w:abstractNumId w:val="21"/>
  </w:num>
  <w:num w:numId="13">
    <w:abstractNumId w:val="31"/>
  </w:num>
  <w:num w:numId="14">
    <w:abstractNumId w:val="35"/>
  </w:num>
  <w:num w:numId="15">
    <w:abstractNumId w:val="10"/>
  </w:num>
  <w:num w:numId="16">
    <w:abstractNumId w:val="8"/>
  </w:num>
  <w:num w:numId="17">
    <w:abstractNumId w:val="32"/>
  </w:num>
  <w:num w:numId="18">
    <w:abstractNumId w:val="36"/>
  </w:num>
  <w:num w:numId="19">
    <w:abstractNumId w:val="28"/>
  </w:num>
  <w:num w:numId="20">
    <w:abstractNumId w:val="1"/>
  </w:num>
  <w:num w:numId="21">
    <w:abstractNumId w:val="20"/>
  </w:num>
  <w:num w:numId="22">
    <w:abstractNumId w:val="12"/>
  </w:num>
  <w:num w:numId="23">
    <w:abstractNumId w:val="37"/>
  </w:num>
  <w:num w:numId="24">
    <w:abstractNumId w:val="4"/>
  </w:num>
  <w:num w:numId="25">
    <w:abstractNumId w:val="17"/>
  </w:num>
  <w:num w:numId="26">
    <w:abstractNumId w:val="5"/>
  </w:num>
  <w:num w:numId="27">
    <w:abstractNumId w:val="2"/>
  </w:num>
  <w:num w:numId="28">
    <w:abstractNumId w:val="34"/>
  </w:num>
  <w:num w:numId="29">
    <w:abstractNumId w:val="13"/>
  </w:num>
  <w:num w:numId="30">
    <w:abstractNumId w:val="22"/>
  </w:num>
  <w:num w:numId="31">
    <w:abstractNumId w:val="23"/>
  </w:num>
  <w:num w:numId="32">
    <w:abstractNumId w:val="30"/>
  </w:num>
  <w:num w:numId="33">
    <w:abstractNumId w:val="16"/>
  </w:num>
  <w:num w:numId="34">
    <w:abstractNumId w:val="40"/>
  </w:num>
  <w:num w:numId="35">
    <w:abstractNumId w:val="33"/>
  </w:num>
  <w:num w:numId="36">
    <w:abstractNumId w:val="18"/>
  </w:num>
  <w:num w:numId="37">
    <w:abstractNumId w:val="29"/>
  </w:num>
  <w:num w:numId="38">
    <w:abstractNumId w:val="39"/>
  </w:num>
  <w:num w:numId="39">
    <w:abstractNumId w:val="24"/>
  </w:num>
  <w:num w:numId="40">
    <w:abstractNumId w:val="25"/>
  </w:num>
  <w:num w:numId="41">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6B59"/>
    <w:rsid w:val="00027D3E"/>
    <w:rsid w:val="00032E64"/>
    <w:rsid w:val="00063F3B"/>
    <w:rsid w:val="000671BC"/>
    <w:rsid w:val="000C7770"/>
    <w:rsid w:val="000D4DE1"/>
    <w:rsid w:val="00116762"/>
    <w:rsid w:val="00125A4B"/>
    <w:rsid w:val="0016526A"/>
    <w:rsid w:val="00286DEC"/>
    <w:rsid w:val="00290C33"/>
    <w:rsid w:val="00295D20"/>
    <w:rsid w:val="002A1A41"/>
    <w:rsid w:val="002B4AD0"/>
    <w:rsid w:val="002C10E3"/>
    <w:rsid w:val="0034212C"/>
    <w:rsid w:val="00355DC2"/>
    <w:rsid w:val="004116DD"/>
    <w:rsid w:val="004B164B"/>
    <w:rsid w:val="004C4106"/>
    <w:rsid w:val="004D3DCC"/>
    <w:rsid w:val="00513C26"/>
    <w:rsid w:val="00546B9B"/>
    <w:rsid w:val="005850F1"/>
    <w:rsid w:val="00595233"/>
    <w:rsid w:val="00682B91"/>
    <w:rsid w:val="00691755"/>
    <w:rsid w:val="006C2174"/>
    <w:rsid w:val="006C64AA"/>
    <w:rsid w:val="007339F9"/>
    <w:rsid w:val="00773359"/>
    <w:rsid w:val="007A11B8"/>
    <w:rsid w:val="007D41DC"/>
    <w:rsid w:val="0082713B"/>
    <w:rsid w:val="00881F5F"/>
    <w:rsid w:val="008C3AB0"/>
    <w:rsid w:val="00922FFE"/>
    <w:rsid w:val="00955108"/>
    <w:rsid w:val="009848E6"/>
    <w:rsid w:val="00A44603"/>
    <w:rsid w:val="00AB2510"/>
    <w:rsid w:val="00AD5F43"/>
    <w:rsid w:val="00AF2E02"/>
    <w:rsid w:val="00AF65F1"/>
    <w:rsid w:val="00B03612"/>
    <w:rsid w:val="00B03AB3"/>
    <w:rsid w:val="00B62B17"/>
    <w:rsid w:val="00B95D85"/>
    <w:rsid w:val="00BC0886"/>
    <w:rsid w:val="00BE4047"/>
    <w:rsid w:val="00C66B59"/>
    <w:rsid w:val="00CE6B7A"/>
    <w:rsid w:val="00D05D6C"/>
    <w:rsid w:val="00D3630F"/>
    <w:rsid w:val="00D65438"/>
    <w:rsid w:val="00D77F4A"/>
    <w:rsid w:val="00DA51C5"/>
    <w:rsid w:val="00DB379A"/>
    <w:rsid w:val="00E279B5"/>
    <w:rsid w:val="00EC336F"/>
    <w:rsid w:val="00EF45DF"/>
    <w:rsid w:val="00F56F47"/>
    <w:rsid w:val="00F77917"/>
    <w:rsid w:val="00FD0D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6B59"/>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C66B59"/>
    <w:pPr>
      <w:keepNext/>
      <w:spacing w:after="60"/>
      <w:outlineLvl w:val="0"/>
    </w:pPr>
    <w:rPr>
      <w:rFonts w:eastAsiaTheme="majorEastAsia" w:cstheme="majorBidi"/>
      <w:b/>
      <w:bCs/>
      <w:kern w:val="32"/>
      <w:sz w:val="28"/>
      <w:szCs w:val="32"/>
    </w:rPr>
  </w:style>
  <w:style w:type="paragraph" w:styleId="Heading2">
    <w:name w:val="heading 2"/>
    <w:basedOn w:val="Normal"/>
    <w:next w:val="Normal"/>
    <w:link w:val="Heading2Char"/>
    <w:uiPriority w:val="9"/>
    <w:unhideWhenUsed/>
    <w:qFormat/>
    <w:rsid w:val="00C66B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66B5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6B59"/>
    <w:rPr>
      <w:rFonts w:ascii="Times New Roman" w:eastAsiaTheme="majorEastAsia" w:hAnsi="Times New Roman" w:cstheme="majorBidi"/>
      <w:b/>
      <w:bCs/>
      <w:kern w:val="32"/>
      <w:sz w:val="28"/>
      <w:szCs w:val="32"/>
    </w:rPr>
  </w:style>
  <w:style w:type="character" w:customStyle="1" w:styleId="Heading2Char">
    <w:name w:val="Heading 2 Char"/>
    <w:basedOn w:val="DefaultParagraphFont"/>
    <w:link w:val="Heading2"/>
    <w:uiPriority w:val="9"/>
    <w:rsid w:val="00C66B5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66B59"/>
    <w:rPr>
      <w:rFonts w:asciiTheme="majorHAnsi" w:eastAsiaTheme="majorEastAsia" w:hAnsiTheme="majorHAnsi" w:cstheme="majorBidi"/>
      <w:b/>
      <w:bCs/>
      <w:color w:val="4F81BD" w:themeColor="accent1"/>
      <w:sz w:val="20"/>
      <w:szCs w:val="20"/>
    </w:rPr>
  </w:style>
  <w:style w:type="paragraph" w:styleId="Header">
    <w:name w:val="header"/>
    <w:basedOn w:val="Normal"/>
    <w:link w:val="HeaderChar"/>
    <w:unhideWhenUsed/>
    <w:rsid w:val="00C66B59"/>
    <w:pPr>
      <w:tabs>
        <w:tab w:val="center" w:pos="4320"/>
        <w:tab w:val="right" w:pos="8640"/>
      </w:tabs>
    </w:pPr>
  </w:style>
  <w:style w:type="character" w:customStyle="1" w:styleId="HeaderChar">
    <w:name w:val="Header Char"/>
    <w:basedOn w:val="DefaultParagraphFont"/>
    <w:link w:val="Header"/>
    <w:rsid w:val="00C66B59"/>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C66B59"/>
    <w:pPr>
      <w:tabs>
        <w:tab w:val="center" w:pos="4320"/>
        <w:tab w:val="right" w:pos="8640"/>
      </w:tabs>
    </w:pPr>
  </w:style>
  <w:style w:type="character" w:customStyle="1" w:styleId="FooterChar">
    <w:name w:val="Footer Char"/>
    <w:basedOn w:val="DefaultParagraphFont"/>
    <w:link w:val="Footer"/>
    <w:uiPriority w:val="99"/>
    <w:rsid w:val="00C66B59"/>
    <w:rPr>
      <w:rFonts w:ascii="Times New Roman" w:eastAsia="Times New Roman" w:hAnsi="Times New Roman" w:cs="Times New Roman"/>
      <w:sz w:val="20"/>
      <w:szCs w:val="20"/>
    </w:rPr>
  </w:style>
  <w:style w:type="paragraph" w:styleId="Title">
    <w:name w:val="Title"/>
    <w:basedOn w:val="Normal"/>
    <w:next w:val="Normal"/>
    <w:link w:val="TitleChar"/>
    <w:uiPriority w:val="10"/>
    <w:qFormat/>
    <w:rsid w:val="00C66B59"/>
    <w:pPr>
      <w:spacing w:after="60" w:line="360" w:lineRule="auto"/>
      <w:outlineLvl w:val="0"/>
    </w:pPr>
    <w:rPr>
      <w:rFonts w:eastAsiaTheme="majorEastAsia" w:cstheme="majorBidi"/>
      <w:b/>
      <w:bCs/>
      <w:kern w:val="28"/>
      <w:sz w:val="28"/>
      <w:szCs w:val="32"/>
    </w:rPr>
  </w:style>
  <w:style w:type="character" w:customStyle="1" w:styleId="TitleChar">
    <w:name w:val="Title Char"/>
    <w:basedOn w:val="DefaultParagraphFont"/>
    <w:link w:val="Title"/>
    <w:uiPriority w:val="10"/>
    <w:rsid w:val="00C66B59"/>
    <w:rPr>
      <w:rFonts w:ascii="Times New Roman" w:eastAsiaTheme="majorEastAsia" w:hAnsi="Times New Roman" w:cstheme="majorBidi"/>
      <w:b/>
      <w:bCs/>
      <w:kern w:val="28"/>
      <w:sz w:val="28"/>
      <w:szCs w:val="32"/>
    </w:rPr>
  </w:style>
  <w:style w:type="character" w:styleId="Hyperlink">
    <w:name w:val="Hyperlink"/>
    <w:uiPriority w:val="99"/>
    <w:rsid w:val="00C66B59"/>
    <w:rPr>
      <w:color w:val="0000FF"/>
      <w:u w:val="single"/>
    </w:rPr>
  </w:style>
  <w:style w:type="paragraph" w:styleId="TOC1">
    <w:name w:val="toc 1"/>
    <w:basedOn w:val="Normal"/>
    <w:next w:val="Normal"/>
    <w:autoRedefine/>
    <w:uiPriority w:val="39"/>
    <w:rsid w:val="00C66B59"/>
    <w:pPr>
      <w:tabs>
        <w:tab w:val="left" w:pos="660"/>
        <w:tab w:val="right" w:leader="dot" w:pos="9053"/>
      </w:tabs>
      <w:spacing w:after="200" w:line="276" w:lineRule="auto"/>
    </w:pPr>
    <w:rPr>
      <w:sz w:val="24"/>
    </w:rPr>
  </w:style>
  <w:style w:type="paragraph" w:styleId="ListParagraph">
    <w:name w:val="List Paragraph"/>
    <w:basedOn w:val="Normal"/>
    <w:uiPriority w:val="34"/>
    <w:qFormat/>
    <w:rsid w:val="00C66B59"/>
    <w:pPr>
      <w:spacing w:after="200" w:line="276" w:lineRule="auto"/>
      <w:ind w:left="720"/>
      <w:contextualSpacing/>
    </w:pPr>
    <w:rPr>
      <w:rFonts w:ascii="Calibri" w:eastAsia="Calibri" w:hAnsi="Calibri"/>
      <w:sz w:val="22"/>
      <w:szCs w:val="22"/>
      <w:lang w:val="en-IN"/>
    </w:rPr>
  </w:style>
  <w:style w:type="paragraph" w:styleId="TOCHeading">
    <w:name w:val="TOC Heading"/>
    <w:basedOn w:val="Heading1"/>
    <w:next w:val="Normal"/>
    <w:uiPriority w:val="39"/>
    <w:unhideWhenUsed/>
    <w:qFormat/>
    <w:rsid w:val="00C66B59"/>
    <w:pPr>
      <w:keepLines/>
      <w:spacing w:before="480" w:after="0" w:line="276" w:lineRule="auto"/>
      <w:outlineLvl w:val="9"/>
    </w:pPr>
    <w:rPr>
      <w:rFonts w:asciiTheme="majorHAnsi" w:hAnsiTheme="majorHAnsi"/>
      <w:color w:val="365F91" w:themeColor="accent1" w:themeShade="BF"/>
      <w:kern w:val="0"/>
      <w:szCs w:val="28"/>
      <w:lang w:eastAsia="ja-JP"/>
    </w:rPr>
  </w:style>
  <w:style w:type="paragraph" w:styleId="NoSpacing">
    <w:name w:val="No Spacing"/>
    <w:link w:val="NoSpacingChar"/>
    <w:uiPriority w:val="1"/>
    <w:qFormat/>
    <w:rsid w:val="00C66B59"/>
    <w:rPr>
      <w:rFonts w:eastAsiaTheme="minorEastAsia"/>
      <w:lang w:eastAsia="ja-JP"/>
    </w:rPr>
  </w:style>
  <w:style w:type="character" w:customStyle="1" w:styleId="NoSpacingChar">
    <w:name w:val="No Spacing Char"/>
    <w:basedOn w:val="DefaultParagraphFont"/>
    <w:link w:val="NoSpacing"/>
    <w:uiPriority w:val="1"/>
    <w:rsid w:val="00C66B59"/>
    <w:rPr>
      <w:rFonts w:eastAsiaTheme="minorEastAsia"/>
      <w:lang w:eastAsia="ja-JP"/>
    </w:rPr>
  </w:style>
  <w:style w:type="paragraph" w:styleId="BalloonText">
    <w:name w:val="Balloon Text"/>
    <w:basedOn w:val="Normal"/>
    <w:link w:val="BalloonTextChar"/>
    <w:uiPriority w:val="99"/>
    <w:semiHidden/>
    <w:unhideWhenUsed/>
    <w:rsid w:val="00C66B59"/>
    <w:rPr>
      <w:rFonts w:ascii="Tahoma" w:hAnsi="Tahoma" w:cs="Tahoma"/>
      <w:sz w:val="16"/>
      <w:szCs w:val="16"/>
    </w:rPr>
  </w:style>
  <w:style w:type="character" w:customStyle="1" w:styleId="BalloonTextChar">
    <w:name w:val="Balloon Text Char"/>
    <w:basedOn w:val="DefaultParagraphFont"/>
    <w:link w:val="BalloonText"/>
    <w:uiPriority w:val="99"/>
    <w:semiHidden/>
    <w:rsid w:val="00C66B59"/>
    <w:rPr>
      <w:rFonts w:ascii="Tahoma" w:eastAsia="Times New Roman" w:hAnsi="Tahoma" w:cs="Tahoma"/>
      <w:sz w:val="16"/>
      <w:szCs w:val="16"/>
    </w:rPr>
  </w:style>
  <w:style w:type="paragraph" w:styleId="TOC2">
    <w:name w:val="toc 2"/>
    <w:basedOn w:val="Normal"/>
    <w:next w:val="Normal"/>
    <w:autoRedefine/>
    <w:uiPriority w:val="39"/>
    <w:unhideWhenUsed/>
    <w:rsid w:val="00C66B59"/>
    <w:pPr>
      <w:spacing w:after="100"/>
      <w:ind w:left="200"/>
    </w:pPr>
  </w:style>
  <w:style w:type="paragraph" w:styleId="TOC3">
    <w:name w:val="toc 3"/>
    <w:basedOn w:val="Normal"/>
    <w:next w:val="Normal"/>
    <w:autoRedefine/>
    <w:uiPriority w:val="39"/>
    <w:unhideWhenUsed/>
    <w:rsid w:val="00C66B59"/>
    <w:pPr>
      <w:spacing w:after="100"/>
      <w:ind w:left="400"/>
    </w:pPr>
  </w:style>
  <w:style w:type="table" w:styleId="TableGrid">
    <w:name w:val="Table Grid"/>
    <w:basedOn w:val="TableNormal"/>
    <w:uiPriority w:val="59"/>
    <w:rsid w:val="00C66B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6B59"/>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C66B59"/>
    <w:pPr>
      <w:keepNext/>
      <w:spacing w:after="60"/>
      <w:outlineLvl w:val="0"/>
    </w:pPr>
    <w:rPr>
      <w:rFonts w:eastAsiaTheme="majorEastAsia" w:cstheme="majorBidi"/>
      <w:b/>
      <w:bCs/>
      <w:kern w:val="32"/>
      <w:sz w:val="28"/>
      <w:szCs w:val="32"/>
    </w:rPr>
  </w:style>
  <w:style w:type="paragraph" w:styleId="Heading2">
    <w:name w:val="heading 2"/>
    <w:basedOn w:val="Normal"/>
    <w:next w:val="Normal"/>
    <w:link w:val="Heading2Char"/>
    <w:uiPriority w:val="9"/>
    <w:unhideWhenUsed/>
    <w:qFormat/>
    <w:rsid w:val="00C66B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66B5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6B59"/>
    <w:rPr>
      <w:rFonts w:ascii="Times New Roman" w:eastAsiaTheme="majorEastAsia" w:hAnsi="Times New Roman" w:cstheme="majorBidi"/>
      <w:b/>
      <w:bCs/>
      <w:kern w:val="32"/>
      <w:sz w:val="28"/>
      <w:szCs w:val="32"/>
    </w:rPr>
  </w:style>
  <w:style w:type="character" w:customStyle="1" w:styleId="Heading2Char">
    <w:name w:val="Heading 2 Char"/>
    <w:basedOn w:val="DefaultParagraphFont"/>
    <w:link w:val="Heading2"/>
    <w:uiPriority w:val="9"/>
    <w:rsid w:val="00C66B5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66B59"/>
    <w:rPr>
      <w:rFonts w:asciiTheme="majorHAnsi" w:eastAsiaTheme="majorEastAsia" w:hAnsiTheme="majorHAnsi" w:cstheme="majorBidi"/>
      <w:b/>
      <w:bCs/>
      <w:color w:val="4F81BD" w:themeColor="accent1"/>
      <w:sz w:val="20"/>
      <w:szCs w:val="20"/>
    </w:rPr>
  </w:style>
  <w:style w:type="paragraph" w:styleId="Header">
    <w:name w:val="header"/>
    <w:basedOn w:val="Normal"/>
    <w:link w:val="HeaderChar"/>
    <w:unhideWhenUsed/>
    <w:rsid w:val="00C66B59"/>
    <w:pPr>
      <w:tabs>
        <w:tab w:val="center" w:pos="4320"/>
        <w:tab w:val="right" w:pos="8640"/>
      </w:tabs>
    </w:pPr>
  </w:style>
  <w:style w:type="character" w:customStyle="1" w:styleId="HeaderChar">
    <w:name w:val="Header Char"/>
    <w:basedOn w:val="DefaultParagraphFont"/>
    <w:link w:val="Header"/>
    <w:rsid w:val="00C66B59"/>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C66B59"/>
    <w:pPr>
      <w:tabs>
        <w:tab w:val="center" w:pos="4320"/>
        <w:tab w:val="right" w:pos="8640"/>
      </w:tabs>
    </w:pPr>
  </w:style>
  <w:style w:type="character" w:customStyle="1" w:styleId="FooterChar">
    <w:name w:val="Footer Char"/>
    <w:basedOn w:val="DefaultParagraphFont"/>
    <w:link w:val="Footer"/>
    <w:uiPriority w:val="99"/>
    <w:rsid w:val="00C66B59"/>
    <w:rPr>
      <w:rFonts w:ascii="Times New Roman" w:eastAsia="Times New Roman" w:hAnsi="Times New Roman" w:cs="Times New Roman"/>
      <w:sz w:val="20"/>
      <w:szCs w:val="20"/>
    </w:rPr>
  </w:style>
  <w:style w:type="paragraph" w:styleId="Title">
    <w:name w:val="Title"/>
    <w:basedOn w:val="Normal"/>
    <w:next w:val="Normal"/>
    <w:link w:val="TitleChar"/>
    <w:uiPriority w:val="10"/>
    <w:qFormat/>
    <w:rsid w:val="00C66B59"/>
    <w:pPr>
      <w:spacing w:after="60" w:line="360" w:lineRule="auto"/>
      <w:outlineLvl w:val="0"/>
    </w:pPr>
    <w:rPr>
      <w:rFonts w:eastAsiaTheme="majorEastAsia" w:cstheme="majorBidi"/>
      <w:b/>
      <w:bCs/>
      <w:kern w:val="28"/>
      <w:sz w:val="28"/>
      <w:szCs w:val="32"/>
    </w:rPr>
  </w:style>
  <w:style w:type="character" w:customStyle="1" w:styleId="TitleChar">
    <w:name w:val="Title Char"/>
    <w:basedOn w:val="DefaultParagraphFont"/>
    <w:link w:val="Title"/>
    <w:uiPriority w:val="10"/>
    <w:rsid w:val="00C66B59"/>
    <w:rPr>
      <w:rFonts w:ascii="Times New Roman" w:eastAsiaTheme="majorEastAsia" w:hAnsi="Times New Roman" w:cstheme="majorBidi"/>
      <w:b/>
      <w:bCs/>
      <w:kern w:val="28"/>
      <w:sz w:val="28"/>
      <w:szCs w:val="32"/>
    </w:rPr>
  </w:style>
  <w:style w:type="character" w:styleId="Hyperlink">
    <w:name w:val="Hyperlink"/>
    <w:uiPriority w:val="99"/>
    <w:rsid w:val="00C66B59"/>
    <w:rPr>
      <w:color w:val="0000FF"/>
      <w:u w:val="single"/>
    </w:rPr>
  </w:style>
  <w:style w:type="paragraph" w:styleId="TOC1">
    <w:name w:val="toc 1"/>
    <w:basedOn w:val="Normal"/>
    <w:next w:val="Normal"/>
    <w:autoRedefine/>
    <w:uiPriority w:val="39"/>
    <w:rsid w:val="00C66B59"/>
    <w:pPr>
      <w:tabs>
        <w:tab w:val="left" w:pos="660"/>
        <w:tab w:val="right" w:leader="dot" w:pos="9053"/>
      </w:tabs>
      <w:spacing w:after="200" w:line="276" w:lineRule="auto"/>
    </w:pPr>
    <w:rPr>
      <w:sz w:val="24"/>
    </w:rPr>
  </w:style>
  <w:style w:type="paragraph" w:styleId="ListParagraph">
    <w:name w:val="List Paragraph"/>
    <w:basedOn w:val="Normal"/>
    <w:uiPriority w:val="34"/>
    <w:qFormat/>
    <w:rsid w:val="00C66B59"/>
    <w:pPr>
      <w:spacing w:after="200" w:line="276" w:lineRule="auto"/>
      <w:ind w:left="720"/>
      <w:contextualSpacing/>
    </w:pPr>
    <w:rPr>
      <w:rFonts w:ascii="Calibri" w:eastAsia="Calibri" w:hAnsi="Calibri"/>
      <w:sz w:val="22"/>
      <w:szCs w:val="22"/>
      <w:lang w:val="en-IN"/>
    </w:rPr>
  </w:style>
  <w:style w:type="paragraph" w:styleId="TOCHeading">
    <w:name w:val="TOC Heading"/>
    <w:basedOn w:val="Heading1"/>
    <w:next w:val="Normal"/>
    <w:uiPriority w:val="39"/>
    <w:unhideWhenUsed/>
    <w:qFormat/>
    <w:rsid w:val="00C66B59"/>
    <w:pPr>
      <w:keepLines/>
      <w:spacing w:before="480" w:after="0" w:line="276" w:lineRule="auto"/>
      <w:outlineLvl w:val="9"/>
    </w:pPr>
    <w:rPr>
      <w:rFonts w:asciiTheme="majorHAnsi" w:hAnsiTheme="majorHAnsi"/>
      <w:color w:val="365F91" w:themeColor="accent1" w:themeShade="BF"/>
      <w:kern w:val="0"/>
      <w:szCs w:val="28"/>
      <w:lang w:eastAsia="ja-JP"/>
    </w:rPr>
  </w:style>
  <w:style w:type="paragraph" w:styleId="NoSpacing">
    <w:name w:val="No Spacing"/>
    <w:link w:val="NoSpacingChar"/>
    <w:uiPriority w:val="1"/>
    <w:qFormat/>
    <w:rsid w:val="00C66B59"/>
    <w:rPr>
      <w:rFonts w:eastAsiaTheme="minorEastAsia"/>
      <w:lang w:eastAsia="ja-JP"/>
    </w:rPr>
  </w:style>
  <w:style w:type="character" w:customStyle="1" w:styleId="NoSpacingChar">
    <w:name w:val="No Spacing Char"/>
    <w:basedOn w:val="DefaultParagraphFont"/>
    <w:link w:val="NoSpacing"/>
    <w:uiPriority w:val="1"/>
    <w:rsid w:val="00C66B59"/>
    <w:rPr>
      <w:rFonts w:eastAsiaTheme="minorEastAsia"/>
      <w:lang w:eastAsia="ja-JP"/>
    </w:rPr>
  </w:style>
  <w:style w:type="paragraph" w:styleId="BalloonText">
    <w:name w:val="Balloon Text"/>
    <w:basedOn w:val="Normal"/>
    <w:link w:val="BalloonTextChar"/>
    <w:uiPriority w:val="99"/>
    <w:semiHidden/>
    <w:unhideWhenUsed/>
    <w:rsid w:val="00C66B59"/>
    <w:rPr>
      <w:rFonts w:ascii="Tahoma" w:hAnsi="Tahoma" w:cs="Tahoma"/>
      <w:sz w:val="16"/>
      <w:szCs w:val="16"/>
    </w:rPr>
  </w:style>
  <w:style w:type="character" w:customStyle="1" w:styleId="BalloonTextChar">
    <w:name w:val="Balloon Text Char"/>
    <w:basedOn w:val="DefaultParagraphFont"/>
    <w:link w:val="BalloonText"/>
    <w:uiPriority w:val="99"/>
    <w:semiHidden/>
    <w:rsid w:val="00C66B59"/>
    <w:rPr>
      <w:rFonts w:ascii="Tahoma" w:eastAsia="Times New Roman" w:hAnsi="Tahoma" w:cs="Tahoma"/>
      <w:sz w:val="16"/>
      <w:szCs w:val="16"/>
    </w:rPr>
  </w:style>
  <w:style w:type="paragraph" w:styleId="TOC2">
    <w:name w:val="toc 2"/>
    <w:basedOn w:val="Normal"/>
    <w:next w:val="Normal"/>
    <w:autoRedefine/>
    <w:uiPriority w:val="39"/>
    <w:unhideWhenUsed/>
    <w:rsid w:val="00C66B59"/>
    <w:pPr>
      <w:spacing w:after="100"/>
      <w:ind w:left="200"/>
    </w:pPr>
  </w:style>
  <w:style w:type="paragraph" w:styleId="TOC3">
    <w:name w:val="toc 3"/>
    <w:basedOn w:val="Normal"/>
    <w:next w:val="Normal"/>
    <w:autoRedefine/>
    <w:uiPriority w:val="39"/>
    <w:unhideWhenUsed/>
    <w:rsid w:val="00C66B59"/>
    <w:pPr>
      <w:spacing w:after="100"/>
      <w:ind w:left="400"/>
    </w:pPr>
  </w:style>
  <w:style w:type="table" w:styleId="TableGrid">
    <w:name w:val="Table Grid"/>
    <w:basedOn w:val="TableNormal"/>
    <w:uiPriority w:val="59"/>
    <w:rsid w:val="00C66B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8676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502AAF-183E-44BB-AFDD-804A11D36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1885</TotalTime>
  <Pages>1</Pages>
  <Words>6304</Words>
  <Characters>35938</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SCREENING </vt:lpstr>
    </vt:vector>
  </TitlesOfParts>
  <Company>IFMR RURAL FINANCE</Company>
  <LinksUpToDate>false</LinksUpToDate>
  <CharactersWithSpaces>42158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SCREENING </dc:title>
  <dc:creator>Namita Sivasankaran</dc:creator>
  <cp:lastModifiedBy>Namita Sivasankaran</cp:lastModifiedBy>
  <cp:revision>21</cp:revision>
  <dcterms:created xsi:type="dcterms:W3CDTF">2016-11-10T08:18:00Z</dcterms:created>
  <dcterms:modified xsi:type="dcterms:W3CDTF">2016-11-16T13:52:00Z</dcterms:modified>
</cp:coreProperties>
</file>
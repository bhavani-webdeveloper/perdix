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sz w:val="28"/>
          <w:szCs w:val="28"/>
          <w:lang w:eastAsia="en-US"/>
        </w:rPr>
        <w:id w:val="1160422172"/>
        <w:docPartObj>
          <w:docPartGallery w:val="Cover Pages"/>
          <w:docPartUnique/>
        </w:docPartObj>
      </w:sdtPr>
      <w:sdtEndPr>
        <w:rPr>
          <w:rFonts w:eastAsia="Times New Roman"/>
          <w:caps w:val="0"/>
        </w:rPr>
      </w:sdtEndPr>
      <w:sdtContent>
        <w:tbl>
          <w:tblPr>
            <w:tblW w:w="5000" w:type="pct"/>
            <w:jc w:val="center"/>
            <w:tblLook w:val="04A0" w:firstRow="1" w:lastRow="0" w:firstColumn="1" w:lastColumn="0" w:noHBand="0" w:noVBand="1"/>
          </w:tblPr>
          <w:tblGrid>
            <w:gridCol w:w="10261"/>
          </w:tblGrid>
          <w:tr w:rsidR="00C66B59" w:rsidRPr="002C10E3" w:rsidTr="00B03612">
            <w:trPr>
              <w:trHeight w:val="2880"/>
              <w:jc w:val="center"/>
            </w:trPr>
            <w:sdt>
              <w:sdtPr>
                <w:rPr>
                  <w:rFonts w:ascii="Times New Roman" w:eastAsiaTheme="majorEastAsia" w:hAnsi="Times New Roman" w:cs="Times New Roman"/>
                  <w:caps/>
                  <w:sz w:val="28"/>
                  <w:szCs w:val="28"/>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C66B59" w:rsidRPr="002C10E3" w:rsidRDefault="00B03612" w:rsidP="00B03612">
                    <w:pPr>
                      <w:pStyle w:val="NoSpacing"/>
                      <w:jc w:val="center"/>
                      <w:rPr>
                        <w:rFonts w:ascii="Times New Roman" w:eastAsiaTheme="majorEastAsia" w:hAnsi="Times New Roman" w:cs="Times New Roman"/>
                        <w:caps/>
                        <w:sz w:val="28"/>
                        <w:szCs w:val="28"/>
                      </w:rPr>
                    </w:pPr>
                    <w:r w:rsidRPr="002C10E3">
                      <w:rPr>
                        <w:rFonts w:ascii="Times New Roman" w:eastAsiaTheme="majorEastAsia" w:hAnsi="Times New Roman" w:cs="Times New Roman"/>
                        <w:caps/>
                        <w:sz w:val="28"/>
                        <w:szCs w:val="28"/>
                        <w:lang w:eastAsia="en-US"/>
                      </w:rPr>
                      <w:t>IFMR RURAL FINANCE</w:t>
                    </w:r>
                  </w:p>
                </w:tc>
              </w:sdtContent>
            </w:sdt>
          </w:tr>
          <w:tr w:rsidR="00C66B59" w:rsidRPr="002C10E3" w:rsidTr="00B03612">
            <w:trPr>
              <w:trHeight w:val="1440"/>
              <w:jc w:val="center"/>
            </w:trPr>
            <w:sdt>
              <w:sdtPr>
                <w:rPr>
                  <w:rFonts w:ascii="Times New Roman" w:eastAsiaTheme="majorEastAsia" w:hAnsi="Times New Roman" w:cs="Times New Roman"/>
                  <w:sz w:val="28"/>
                  <w:szCs w:val="28"/>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66B59" w:rsidRPr="002C10E3" w:rsidRDefault="00B03612" w:rsidP="00B03612">
                    <w:pPr>
                      <w:pStyle w:val="NoSpacing"/>
                      <w:jc w:val="center"/>
                      <w:rPr>
                        <w:rFonts w:ascii="Times New Roman" w:eastAsiaTheme="majorEastAsia" w:hAnsi="Times New Roman" w:cs="Times New Roman"/>
                        <w:sz w:val="28"/>
                        <w:szCs w:val="28"/>
                      </w:rPr>
                    </w:pPr>
                    <w:del w:id="0" w:author="Namita Sivasankaran" w:date="2016-11-22T17:56:00Z">
                      <w:r w:rsidRPr="002C10E3" w:rsidDel="004A0D61">
                        <w:rPr>
                          <w:rFonts w:ascii="Times New Roman" w:eastAsiaTheme="majorEastAsia" w:hAnsi="Times New Roman" w:cs="Times New Roman"/>
                          <w:sz w:val="28"/>
                          <w:szCs w:val="28"/>
                        </w:rPr>
                        <w:delText xml:space="preserve">SCREENING </w:delText>
                      </w:r>
                    </w:del>
                    <w:ins w:id="1" w:author="Namita Sivasankaran" w:date="2016-11-22T17:56:00Z">
                      <w:r w:rsidR="004A0D61">
                        <w:rPr>
                          <w:rFonts w:ascii="Times New Roman" w:eastAsiaTheme="majorEastAsia" w:hAnsi="Times New Roman" w:cs="Times New Roman"/>
                          <w:sz w:val="28"/>
                          <w:szCs w:val="28"/>
                          <w:lang w:val="en-IN"/>
                        </w:rPr>
                        <w:t>SCREENING</w:t>
                      </w:r>
                    </w:ins>
                  </w:p>
                </w:tc>
              </w:sdtContent>
            </w:sdt>
          </w:tr>
          <w:tr w:rsidR="00C66B59" w:rsidRPr="002C10E3" w:rsidTr="00B03612">
            <w:trPr>
              <w:trHeight w:val="360"/>
              <w:jc w:val="center"/>
            </w:trPr>
            <w:tc>
              <w:tcPr>
                <w:tcW w:w="5000" w:type="pct"/>
                <w:vAlign w:val="center"/>
              </w:tcPr>
              <w:p w:rsidR="00C66B59" w:rsidRPr="002C10E3" w:rsidRDefault="00C66B59" w:rsidP="00B03612">
                <w:pPr>
                  <w:pStyle w:val="NoSpacing"/>
                  <w:jc w:val="center"/>
                  <w:rPr>
                    <w:rFonts w:ascii="Times New Roman" w:hAnsi="Times New Roman" w:cs="Times New Roman"/>
                    <w:sz w:val="28"/>
                    <w:szCs w:val="28"/>
                  </w:rPr>
                </w:pPr>
              </w:p>
            </w:tc>
          </w:tr>
          <w:tr w:rsidR="00C66B59" w:rsidRPr="002C10E3" w:rsidTr="00B03612">
            <w:trPr>
              <w:trHeight w:val="360"/>
              <w:jc w:val="center"/>
            </w:trPr>
            <w:tc>
              <w:tcPr>
                <w:tcW w:w="5000" w:type="pct"/>
                <w:vAlign w:val="center"/>
              </w:tcPr>
              <w:p w:rsidR="00C66B59" w:rsidRPr="002C10E3" w:rsidRDefault="00B03612" w:rsidP="00B03612">
                <w:pPr>
                  <w:pStyle w:val="NoSpacing"/>
                  <w:jc w:val="center"/>
                  <w:rPr>
                    <w:rFonts w:ascii="Times New Roman" w:hAnsi="Times New Roman" w:cs="Times New Roman"/>
                    <w:b/>
                    <w:bCs/>
                    <w:sz w:val="28"/>
                    <w:szCs w:val="28"/>
                  </w:rPr>
                </w:pPr>
                <w:r w:rsidRPr="002C10E3">
                  <w:rPr>
                    <w:rFonts w:ascii="Times New Roman" w:hAnsi="Times New Roman" w:cs="Times New Roman"/>
                    <w:b/>
                    <w:bCs/>
                    <w:sz w:val="28"/>
                    <w:szCs w:val="28"/>
                  </w:rPr>
                  <w:t>IFMR Rural Finance</w:t>
                </w:r>
              </w:p>
              <w:p w:rsidR="00B03612" w:rsidRPr="002C10E3" w:rsidRDefault="00B03612" w:rsidP="00B03612">
                <w:pPr>
                  <w:pStyle w:val="NoSpacing"/>
                  <w:jc w:val="center"/>
                  <w:rPr>
                    <w:rFonts w:ascii="Times New Roman" w:hAnsi="Times New Roman" w:cs="Times New Roman"/>
                    <w:b/>
                    <w:bCs/>
                    <w:sz w:val="28"/>
                    <w:szCs w:val="28"/>
                  </w:rPr>
                </w:pPr>
                <w:r w:rsidRPr="002C10E3">
                  <w:rPr>
                    <w:rFonts w:ascii="Times New Roman" w:hAnsi="Times New Roman" w:cs="Times New Roman"/>
                    <w:b/>
                    <w:bCs/>
                    <w:sz w:val="28"/>
                    <w:szCs w:val="28"/>
                  </w:rPr>
                  <w:t>10/11/2016</w:t>
                </w:r>
              </w:p>
            </w:tc>
          </w:tr>
          <w:tr w:rsidR="00C66B59" w:rsidRPr="002C10E3" w:rsidTr="00B03612">
            <w:trPr>
              <w:trHeight w:val="360"/>
              <w:jc w:val="center"/>
            </w:trPr>
            <w:sdt>
              <w:sdtPr>
                <w:rPr>
                  <w:rFonts w:ascii="Times New Roman" w:hAnsi="Times New Roman" w:cs="Times New Roman"/>
                  <w:b/>
                  <w:bCs/>
                  <w:sz w:val="28"/>
                  <w:szCs w:val="28"/>
                </w:rPr>
                <w:alias w:val="Date"/>
                <w:id w:val="516659546"/>
                <w:showingPlcHdr/>
                <w:dataBinding w:prefixMappings="xmlns:ns0='http://schemas.microsoft.com/office/2006/coverPageProps'" w:xpath="/ns0:CoverPageProperties[1]/ns0:PublishDate[1]" w:storeItemID="{55AF091B-3C7A-41E3-B477-F2FDAA23CFDA}"/>
                <w:date w:fullDate="2016-10-25T00:00:00Z">
                  <w:dateFormat w:val="M/d/yyyy"/>
                  <w:lid w:val="en-US"/>
                  <w:storeMappedDataAs w:val="dateTime"/>
                  <w:calendar w:val="gregorian"/>
                </w:date>
              </w:sdtPr>
              <w:sdtEndPr/>
              <w:sdtContent>
                <w:tc>
                  <w:tcPr>
                    <w:tcW w:w="5000" w:type="pct"/>
                    <w:vAlign w:val="center"/>
                  </w:tcPr>
                  <w:p w:rsidR="00C66B59" w:rsidRPr="002C10E3" w:rsidRDefault="00C66B59" w:rsidP="00B03612">
                    <w:pPr>
                      <w:pStyle w:val="NoSpacing"/>
                      <w:jc w:val="center"/>
                      <w:rPr>
                        <w:rFonts w:ascii="Times New Roman" w:hAnsi="Times New Roman" w:cs="Times New Roman"/>
                        <w:b/>
                        <w:bCs/>
                        <w:sz w:val="28"/>
                        <w:szCs w:val="28"/>
                      </w:rPr>
                    </w:pPr>
                    <w:r w:rsidRPr="002C10E3">
                      <w:rPr>
                        <w:rFonts w:ascii="Times New Roman" w:hAnsi="Times New Roman" w:cs="Times New Roman"/>
                        <w:b/>
                        <w:bCs/>
                        <w:sz w:val="28"/>
                        <w:szCs w:val="28"/>
                      </w:rPr>
                      <w:t xml:space="preserve">     </w:t>
                    </w:r>
                  </w:p>
                </w:tc>
              </w:sdtContent>
            </w:sdt>
          </w:tr>
        </w:tbl>
        <w:p w:rsidR="00C66B59" w:rsidRPr="002C10E3" w:rsidRDefault="00C66B59" w:rsidP="00C66B59">
          <w:pPr>
            <w:rPr>
              <w:sz w:val="28"/>
              <w:szCs w:val="28"/>
            </w:rPr>
          </w:pPr>
        </w:p>
        <w:p w:rsidR="00C66B59" w:rsidRPr="002C10E3" w:rsidRDefault="00C66B59" w:rsidP="00C66B59">
          <w:pPr>
            <w:rPr>
              <w:sz w:val="28"/>
              <w:szCs w:val="28"/>
            </w:rPr>
          </w:pPr>
        </w:p>
        <w:tbl>
          <w:tblPr>
            <w:tblpPr w:leftFromText="187" w:rightFromText="187" w:horzAnchor="margin" w:tblpXSpec="center" w:tblpYSpec="bottom"/>
            <w:tblW w:w="5000" w:type="pct"/>
            <w:tblLook w:val="04A0" w:firstRow="1" w:lastRow="0" w:firstColumn="1" w:lastColumn="0" w:noHBand="0" w:noVBand="1"/>
          </w:tblPr>
          <w:tblGrid>
            <w:gridCol w:w="10261"/>
          </w:tblGrid>
          <w:tr w:rsidR="00C66B59" w:rsidRPr="002C10E3" w:rsidTr="00B03612">
            <w:tc>
              <w:tcPr>
                <w:tcW w:w="5000" w:type="pct"/>
              </w:tcPr>
              <w:p w:rsidR="00C66B59" w:rsidRPr="002C10E3" w:rsidRDefault="00C66B59" w:rsidP="00B03612">
                <w:pPr>
                  <w:pStyle w:val="NoSpacing"/>
                  <w:rPr>
                    <w:rFonts w:ascii="Times New Roman" w:hAnsi="Times New Roman" w:cs="Times New Roman"/>
                    <w:sz w:val="28"/>
                    <w:szCs w:val="28"/>
                  </w:rPr>
                </w:pPr>
              </w:p>
            </w:tc>
          </w:tr>
        </w:tbl>
        <w:p w:rsidR="00C66B59" w:rsidRPr="002C10E3" w:rsidRDefault="00C66B59" w:rsidP="00C66B59">
          <w:pPr>
            <w:rPr>
              <w:sz w:val="28"/>
              <w:szCs w:val="28"/>
            </w:rPr>
          </w:pPr>
        </w:p>
        <w:p w:rsidR="00C66B59" w:rsidRPr="002C10E3" w:rsidRDefault="00C66B59" w:rsidP="00C66B59">
          <w:pPr>
            <w:rPr>
              <w:sz w:val="28"/>
              <w:szCs w:val="28"/>
            </w:rPr>
          </w:pPr>
          <w:r w:rsidRPr="002C10E3">
            <w:rPr>
              <w:sz w:val="28"/>
              <w:szCs w:val="28"/>
            </w:rPr>
            <w:br w:type="page"/>
          </w:r>
        </w:p>
      </w:sdtContent>
    </w:sdt>
    <w:sdt>
      <w:sdtPr>
        <w:rPr>
          <w:rFonts w:ascii="Times New Roman" w:eastAsia="Times New Roman" w:hAnsi="Times New Roman" w:cs="Times New Roman"/>
          <w:b w:val="0"/>
          <w:bCs w:val="0"/>
          <w:color w:val="auto"/>
          <w:sz w:val="20"/>
          <w:szCs w:val="20"/>
          <w:lang w:eastAsia="en-US"/>
        </w:rPr>
        <w:id w:val="-535882473"/>
        <w:docPartObj>
          <w:docPartGallery w:val="Table of Contents"/>
          <w:docPartUnique/>
        </w:docPartObj>
      </w:sdtPr>
      <w:sdtEndPr>
        <w:rPr>
          <w:noProof/>
        </w:rPr>
      </w:sdtEndPr>
      <w:sdtContent>
        <w:p w:rsidR="00C66B59" w:rsidRPr="002C10E3" w:rsidRDefault="00C66B59" w:rsidP="00C66B59">
          <w:pPr>
            <w:pStyle w:val="TOCHeading"/>
            <w:rPr>
              <w:rFonts w:ascii="Times New Roman" w:hAnsi="Times New Roman" w:cs="Times New Roman"/>
            </w:rPr>
          </w:pPr>
          <w:r w:rsidRPr="002C10E3">
            <w:rPr>
              <w:rFonts w:ascii="Times New Roman" w:hAnsi="Times New Roman" w:cs="Times New Roman"/>
              <w:b w:val="0"/>
              <w:color w:val="auto"/>
              <w:sz w:val="32"/>
            </w:rPr>
            <w:t>Contents</w:t>
          </w:r>
        </w:p>
        <w:p w:rsidR="0034212C" w:rsidRDefault="00C66B59">
          <w:pPr>
            <w:pStyle w:val="TOC1"/>
            <w:rPr>
              <w:rFonts w:asciiTheme="minorHAnsi" w:eastAsiaTheme="minorEastAsia" w:hAnsiTheme="minorHAnsi" w:cstheme="minorBidi"/>
              <w:noProof/>
              <w:sz w:val="22"/>
              <w:szCs w:val="22"/>
              <w:lang w:val="en-IN" w:eastAsia="en-IN"/>
            </w:rPr>
          </w:pPr>
          <w:r w:rsidRPr="00F56F47">
            <w:fldChar w:fldCharType="begin"/>
          </w:r>
          <w:r w:rsidRPr="002C10E3">
            <w:instrText xml:space="preserve"> TOC \o "1-3" \h \z \u </w:instrText>
          </w:r>
          <w:r w:rsidRPr="00F56F47">
            <w:fldChar w:fldCharType="separate"/>
          </w:r>
          <w:hyperlink w:anchor="_Toc466570889" w:history="1">
            <w:r w:rsidR="0034212C" w:rsidRPr="00255864">
              <w:rPr>
                <w:rStyle w:val="Hyperlink"/>
                <w:smallCaps/>
                <w:noProof/>
                <w:spacing w:val="5"/>
              </w:rPr>
              <w:t>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Process</w:t>
            </w:r>
            <w:r w:rsidR="0034212C">
              <w:rPr>
                <w:noProof/>
                <w:webHidden/>
              </w:rPr>
              <w:tab/>
            </w:r>
            <w:r w:rsidR="0034212C">
              <w:rPr>
                <w:noProof/>
                <w:webHidden/>
              </w:rPr>
              <w:fldChar w:fldCharType="begin"/>
            </w:r>
            <w:r w:rsidR="0034212C">
              <w:rPr>
                <w:noProof/>
                <w:webHidden/>
              </w:rPr>
              <w:instrText xml:space="preserve"> PAGEREF _Toc466570889 \h </w:instrText>
            </w:r>
            <w:r w:rsidR="0034212C">
              <w:rPr>
                <w:noProof/>
                <w:webHidden/>
              </w:rPr>
            </w:r>
            <w:r w:rsidR="0034212C">
              <w:rPr>
                <w:noProof/>
                <w:webHidden/>
              </w:rPr>
              <w:fldChar w:fldCharType="separate"/>
            </w:r>
            <w:r w:rsidR="0034212C">
              <w:rPr>
                <w:noProof/>
                <w:webHidden/>
              </w:rPr>
              <w:t>3</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890" w:history="1">
            <w:r w:rsidR="0034212C" w:rsidRPr="00255864">
              <w:rPr>
                <w:rStyle w:val="Hyperlink"/>
                <w:smallCaps/>
                <w:noProof/>
                <w:spacing w:val="5"/>
              </w:rPr>
              <w:t>1.1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Process flowchart</w:t>
            </w:r>
            <w:r w:rsidR="0034212C">
              <w:rPr>
                <w:noProof/>
                <w:webHidden/>
              </w:rPr>
              <w:tab/>
            </w:r>
            <w:r w:rsidR="0034212C">
              <w:rPr>
                <w:noProof/>
                <w:webHidden/>
              </w:rPr>
              <w:fldChar w:fldCharType="begin"/>
            </w:r>
            <w:r w:rsidR="0034212C">
              <w:rPr>
                <w:noProof/>
                <w:webHidden/>
              </w:rPr>
              <w:instrText xml:space="preserve"> PAGEREF _Toc466570890 \h </w:instrText>
            </w:r>
            <w:r w:rsidR="0034212C">
              <w:rPr>
                <w:noProof/>
                <w:webHidden/>
              </w:rPr>
            </w:r>
            <w:r w:rsidR="0034212C">
              <w:rPr>
                <w:noProof/>
                <w:webHidden/>
              </w:rPr>
              <w:fldChar w:fldCharType="separate"/>
            </w:r>
            <w:r w:rsidR="0034212C">
              <w:rPr>
                <w:noProof/>
                <w:webHidden/>
              </w:rPr>
              <w:t>3</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891" w:history="1">
            <w:r w:rsidR="0034212C" w:rsidRPr="00255864">
              <w:rPr>
                <w:rStyle w:val="Hyperlink"/>
                <w:smallCaps/>
                <w:noProof/>
                <w:spacing w:val="5"/>
              </w:rPr>
              <w:t>1.2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Process Steps</w:t>
            </w:r>
            <w:r w:rsidR="0034212C">
              <w:rPr>
                <w:noProof/>
                <w:webHidden/>
              </w:rPr>
              <w:tab/>
            </w:r>
            <w:r w:rsidR="0034212C">
              <w:rPr>
                <w:noProof/>
                <w:webHidden/>
              </w:rPr>
              <w:fldChar w:fldCharType="begin"/>
            </w:r>
            <w:r w:rsidR="0034212C">
              <w:rPr>
                <w:noProof/>
                <w:webHidden/>
              </w:rPr>
              <w:instrText xml:space="preserve"> PAGEREF _Toc466570891 \h </w:instrText>
            </w:r>
            <w:r w:rsidR="0034212C">
              <w:rPr>
                <w:noProof/>
                <w:webHidden/>
              </w:rPr>
            </w:r>
            <w:r w:rsidR="0034212C">
              <w:rPr>
                <w:noProof/>
                <w:webHidden/>
              </w:rPr>
              <w:fldChar w:fldCharType="separate"/>
            </w:r>
            <w:r w:rsidR="0034212C">
              <w:rPr>
                <w:noProof/>
                <w:webHidden/>
              </w:rPr>
              <w:t>4</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892" w:history="1">
            <w:r w:rsidR="0034212C" w:rsidRPr="00255864">
              <w:rPr>
                <w:rStyle w:val="Hyperlink"/>
                <w:smallCaps/>
                <w:noProof/>
                <w:spacing w:val="5"/>
              </w:rPr>
              <w:t>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Stage definition</w:t>
            </w:r>
            <w:r w:rsidR="0034212C">
              <w:rPr>
                <w:noProof/>
                <w:webHidden/>
              </w:rPr>
              <w:tab/>
            </w:r>
            <w:r w:rsidR="0034212C">
              <w:rPr>
                <w:noProof/>
                <w:webHidden/>
              </w:rPr>
              <w:fldChar w:fldCharType="begin"/>
            </w:r>
            <w:r w:rsidR="0034212C">
              <w:rPr>
                <w:noProof/>
                <w:webHidden/>
              </w:rPr>
              <w:instrText xml:space="preserve"> PAGEREF _Toc466570892 \h </w:instrText>
            </w:r>
            <w:r w:rsidR="0034212C">
              <w:rPr>
                <w:noProof/>
                <w:webHidden/>
              </w:rPr>
            </w:r>
            <w:r w:rsidR="0034212C">
              <w:rPr>
                <w:noProof/>
                <w:webHidden/>
              </w:rPr>
              <w:fldChar w:fldCharType="separate"/>
            </w:r>
            <w:r w:rsidR="0034212C">
              <w:rPr>
                <w:noProof/>
                <w:webHidden/>
              </w:rPr>
              <w:t>4</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893" w:history="1">
            <w:r w:rsidR="0034212C" w:rsidRPr="00255864">
              <w:rPr>
                <w:rStyle w:val="Hyperlink"/>
                <w:smallCaps/>
                <w:noProof/>
                <w:spacing w:val="5"/>
              </w:rPr>
              <w:t>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Stage-role access</w:t>
            </w:r>
            <w:r w:rsidR="0034212C">
              <w:rPr>
                <w:noProof/>
                <w:webHidden/>
              </w:rPr>
              <w:tab/>
            </w:r>
            <w:r w:rsidR="0034212C">
              <w:rPr>
                <w:noProof/>
                <w:webHidden/>
              </w:rPr>
              <w:fldChar w:fldCharType="begin"/>
            </w:r>
            <w:r w:rsidR="0034212C">
              <w:rPr>
                <w:noProof/>
                <w:webHidden/>
              </w:rPr>
              <w:instrText xml:space="preserve"> PAGEREF _Toc466570893 \h </w:instrText>
            </w:r>
            <w:r w:rsidR="0034212C">
              <w:rPr>
                <w:noProof/>
                <w:webHidden/>
              </w:rPr>
            </w:r>
            <w:r w:rsidR="0034212C">
              <w:rPr>
                <w:noProof/>
                <w:webHidden/>
              </w:rPr>
              <w:fldChar w:fldCharType="separate"/>
            </w:r>
            <w:r w:rsidR="0034212C">
              <w:rPr>
                <w:noProof/>
                <w:webHidden/>
              </w:rPr>
              <w:t>4</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894" w:history="1">
            <w:r w:rsidR="0034212C" w:rsidRPr="00255864">
              <w:rPr>
                <w:rStyle w:val="Hyperlink"/>
                <w:smallCaps/>
                <w:noProof/>
                <w:spacing w:val="5"/>
              </w:rPr>
              <w:t>4.</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Screening Queue</w:t>
            </w:r>
            <w:r w:rsidR="0034212C">
              <w:rPr>
                <w:noProof/>
                <w:webHidden/>
              </w:rPr>
              <w:tab/>
            </w:r>
            <w:r w:rsidR="0034212C">
              <w:rPr>
                <w:noProof/>
                <w:webHidden/>
              </w:rPr>
              <w:fldChar w:fldCharType="begin"/>
            </w:r>
            <w:r w:rsidR="0034212C">
              <w:rPr>
                <w:noProof/>
                <w:webHidden/>
              </w:rPr>
              <w:instrText xml:space="preserve"> PAGEREF _Toc466570894 \h </w:instrText>
            </w:r>
            <w:r w:rsidR="0034212C">
              <w:rPr>
                <w:noProof/>
                <w:webHidden/>
              </w:rPr>
            </w:r>
            <w:r w:rsidR="0034212C">
              <w:rPr>
                <w:noProof/>
                <w:webHidden/>
              </w:rPr>
              <w:fldChar w:fldCharType="separate"/>
            </w:r>
            <w:r w:rsidR="0034212C">
              <w:rPr>
                <w:noProof/>
                <w:webHidden/>
              </w:rPr>
              <w:t>5</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5" w:history="1">
            <w:r w:rsidR="0034212C" w:rsidRPr="00255864">
              <w:rPr>
                <w:rStyle w:val="Hyperlink"/>
                <w:smallCaps/>
                <w:noProof/>
              </w:rPr>
              <w:t>4.1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UI specification</w:t>
            </w:r>
            <w:r w:rsidR="0034212C">
              <w:rPr>
                <w:noProof/>
                <w:webHidden/>
              </w:rPr>
              <w:tab/>
            </w:r>
            <w:r w:rsidR="0034212C">
              <w:rPr>
                <w:noProof/>
                <w:webHidden/>
              </w:rPr>
              <w:fldChar w:fldCharType="begin"/>
            </w:r>
            <w:r w:rsidR="0034212C">
              <w:rPr>
                <w:noProof/>
                <w:webHidden/>
              </w:rPr>
              <w:instrText xml:space="preserve"> PAGEREF _Toc466570895 \h </w:instrText>
            </w:r>
            <w:r w:rsidR="0034212C">
              <w:rPr>
                <w:noProof/>
                <w:webHidden/>
              </w:rPr>
            </w:r>
            <w:r w:rsidR="0034212C">
              <w:rPr>
                <w:noProof/>
                <w:webHidden/>
              </w:rPr>
              <w:fldChar w:fldCharType="separate"/>
            </w:r>
            <w:r w:rsidR="0034212C">
              <w:rPr>
                <w:noProof/>
                <w:webHidden/>
              </w:rPr>
              <w:t>5</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6" w:history="1">
            <w:r w:rsidR="0034212C" w:rsidRPr="00255864">
              <w:rPr>
                <w:rStyle w:val="Hyperlink"/>
                <w:smallCaps/>
                <w:noProof/>
              </w:rPr>
              <w:t>4.2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Screenshot</w:t>
            </w:r>
            <w:r w:rsidR="0034212C">
              <w:rPr>
                <w:noProof/>
                <w:webHidden/>
              </w:rPr>
              <w:tab/>
            </w:r>
            <w:r w:rsidR="0034212C">
              <w:rPr>
                <w:noProof/>
                <w:webHidden/>
              </w:rPr>
              <w:fldChar w:fldCharType="begin"/>
            </w:r>
            <w:r w:rsidR="0034212C">
              <w:rPr>
                <w:noProof/>
                <w:webHidden/>
              </w:rPr>
              <w:instrText xml:space="preserve"> PAGEREF _Toc466570896 \h </w:instrText>
            </w:r>
            <w:r w:rsidR="0034212C">
              <w:rPr>
                <w:noProof/>
                <w:webHidden/>
              </w:rPr>
            </w:r>
            <w:r w:rsidR="0034212C">
              <w:rPr>
                <w:noProof/>
                <w:webHidden/>
              </w:rPr>
              <w:fldChar w:fldCharType="separate"/>
            </w:r>
            <w:r w:rsidR="0034212C">
              <w:rPr>
                <w:noProof/>
                <w:webHidden/>
              </w:rPr>
              <w:t>5</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897" w:history="1">
            <w:r w:rsidR="0034212C" w:rsidRPr="00255864">
              <w:rPr>
                <w:rStyle w:val="Hyperlink"/>
                <w:smallCaps/>
                <w:noProof/>
                <w:spacing w:val="5"/>
              </w:rPr>
              <w:t>5.</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Functional requirements</w:t>
            </w:r>
            <w:r w:rsidR="0034212C">
              <w:rPr>
                <w:noProof/>
                <w:webHidden/>
              </w:rPr>
              <w:tab/>
            </w:r>
            <w:r w:rsidR="0034212C">
              <w:rPr>
                <w:noProof/>
                <w:webHidden/>
              </w:rPr>
              <w:fldChar w:fldCharType="begin"/>
            </w:r>
            <w:r w:rsidR="0034212C">
              <w:rPr>
                <w:noProof/>
                <w:webHidden/>
              </w:rPr>
              <w:instrText xml:space="preserve"> PAGEREF _Toc466570897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8" w:history="1">
            <w:r w:rsidR="0034212C" w:rsidRPr="00255864">
              <w:rPr>
                <w:rStyle w:val="Hyperlink"/>
                <w:smallCaps/>
                <w:noProof/>
              </w:rPr>
              <w:t>5.1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Upload</w:t>
            </w:r>
            <w:r w:rsidR="0034212C">
              <w:rPr>
                <w:noProof/>
                <w:webHidden/>
              </w:rPr>
              <w:tab/>
            </w:r>
            <w:r w:rsidR="0034212C">
              <w:rPr>
                <w:noProof/>
                <w:webHidden/>
              </w:rPr>
              <w:fldChar w:fldCharType="begin"/>
            </w:r>
            <w:r w:rsidR="0034212C">
              <w:rPr>
                <w:noProof/>
                <w:webHidden/>
              </w:rPr>
              <w:instrText xml:space="preserve"> PAGEREF _Toc466570898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899" w:history="1">
            <w:r w:rsidR="0034212C" w:rsidRPr="00255864">
              <w:rPr>
                <w:rStyle w:val="Hyperlink"/>
                <w:smallCaps/>
                <w:noProof/>
              </w:rPr>
              <w:t>5.2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Download</w:t>
            </w:r>
            <w:r w:rsidR="0034212C">
              <w:rPr>
                <w:noProof/>
                <w:webHidden/>
              </w:rPr>
              <w:tab/>
            </w:r>
            <w:r w:rsidR="0034212C">
              <w:rPr>
                <w:noProof/>
                <w:webHidden/>
              </w:rPr>
              <w:fldChar w:fldCharType="begin"/>
            </w:r>
            <w:r w:rsidR="0034212C">
              <w:rPr>
                <w:noProof/>
                <w:webHidden/>
              </w:rPr>
              <w:instrText xml:space="preserve"> PAGEREF _Toc466570899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0" w:history="1">
            <w:r w:rsidR="0034212C" w:rsidRPr="00255864">
              <w:rPr>
                <w:rStyle w:val="Hyperlink"/>
                <w:smallCaps/>
                <w:noProof/>
              </w:rPr>
              <w:t>5.3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Reports</w:t>
            </w:r>
            <w:r w:rsidR="0034212C">
              <w:rPr>
                <w:noProof/>
                <w:webHidden/>
              </w:rPr>
              <w:tab/>
            </w:r>
            <w:r w:rsidR="0034212C">
              <w:rPr>
                <w:noProof/>
                <w:webHidden/>
              </w:rPr>
              <w:fldChar w:fldCharType="begin"/>
            </w:r>
            <w:r w:rsidR="0034212C">
              <w:rPr>
                <w:noProof/>
                <w:webHidden/>
              </w:rPr>
              <w:instrText xml:space="preserve"> PAGEREF _Toc466570900 \h </w:instrText>
            </w:r>
            <w:r w:rsidR="0034212C">
              <w:rPr>
                <w:noProof/>
                <w:webHidden/>
              </w:rPr>
            </w:r>
            <w:r w:rsidR="0034212C">
              <w:rPr>
                <w:noProof/>
                <w:webHidden/>
              </w:rPr>
              <w:fldChar w:fldCharType="separate"/>
            </w:r>
            <w:r w:rsidR="0034212C">
              <w:rPr>
                <w:noProof/>
                <w:webHidden/>
              </w:rPr>
              <w:t>6</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901" w:history="1">
            <w:r w:rsidR="0034212C" w:rsidRPr="00255864">
              <w:rPr>
                <w:rStyle w:val="Hyperlink"/>
                <w:smallCaps/>
                <w:noProof/>
                <w:spacing w:val="5"/>
              </w:rPr>
              <w:t>6.</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Capturing Screening data</w:t>
            </w:r>
            <w:r w:rsidR="0034212C">
              <w:rPr>
                <w:noProof/>
                <w:webHidden/>
              </w:rPr>
              <w:tab/>
            </w:r>
            <w:r w:rsidR="0034212C">
              <w:rPr>
                <w:noProof/>
                <w:webHidden/>
              </w:rPr>
              <w:fldChar w:fldCharType="begin"/>
            </w:r>
            <w:r w:rsidR="0034212C">
              <w:rPr>
                <w:noProof/>
                <w:webHidden/>
              </w:rPr>
              <w:instrText xml:space="preserve"> PAGEREF _Toc466570901 \h </w:instrText>
            </w:r>
            <w:r w:rsidR="0034212C">
              <w:rPr>
                <w:noProof/>
                <w:webHidden/>
              </w:rPr>
            </w:r>
            <w:r w:rsidR="0034212C">
              <w:rPr>
                <w:noProof/>
                <w:webHidden/>
              </w:rPr>
              <w:fldChar w:fldCharType="separate"/>
            </w:r>
            <w:r w:rsidR="0034212C">
              <w:rPr>
                <w:noProof/>
                <w:webHidden/>
              </w:rPr>
              <w:t>7</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2" w:history="1">
            <w:r w:rsidR="0034212C" w:rsidRPr="00255864">
              <w:rPr>
                <w:rStyle w:val="Hyperlink"/>
                <w:smallCaps/>
                <w:noProof/>
              </w:rPr>
              <w:t>6.1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UI requirements</w:t>
            </w:r>
            <w:r w:rsidR="0034212C">
              <w:rPr>
                <w:noProof/>
                <w:webHidden/>
              </w:rPr>
              <w:tab/>
            </w:r>
            <w:r w:rsidR="0034212C">
              <w:rPr>
                <w:noProof/>
                <w:webHidden/>
              </w:rPr>
              <w:fldChar w:fldCharType="begin"/>
            </w:r>
            <w:r w:rsidR="0034212C">
              <w:rPr>
                <w:noProof/>
                <w:webHidden/>
              </w:rPr>
              <w:instrText xml:space="preserve"> PAGEREF _Toc466570902 \h </w:instrText>
            </w:r>
            <w:r w:rsidR="0034212C">
              <w:rPr>
                <w:noProof/>
                <w:webHidden/>
              </w:rPr>
            </w:r>
            <w:r w:rsidR="0034212C">
              <w:rPr>
                <w:noProof/>
                <w:webHidden/>
              </w:rPr>
              <w:fldChar w:fldCharType="separate"/>
            </w:r>
            <w:r w:rsidR="0034212C">
              <w:rPr>
                <w:noProof/>
                <w:webHidden/>
              </w:rPr>
              <w:t>7</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3" w:history="1">
            <w:r w:rsidR="0034212C" w:rsidRPr="00255864">
              <w:rPr>
                <w:rStyle w:val="Hyperlink"/>
                <w:smallCaps/>
                <w:noProof/>
              </w:rPr>
              <w:t>6.2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Screenshots</w:t>
            </w:r>
            <w:r w:rsidR="0034212C">
              <w:rPr>
                <w:noProof/>
                <w:webHidden/>
              </w:rPr>
              <w:tab/>
            </w:r>
            <w:r w:rsidR="0034212C">
              <w:rPr>
                <w:noProof/>
                <w:webHidden/>
              </w:rPr>
              <w:fldChar w:fldCharType="begin"/>
            </w:r>
            <w:r w:rsidR="0034212C">
              <w:rPr>
                <w:noProof/>
                <w:webHidden/>
              </w:rPr>
              <w:instrText xml:space="preserve"> PAGEREF _Toc466570903 \h </w:instrText>
            </w:r>
            <w:r w:rsidR="0034212C">
              <w:rPr>
                <w:noProof/>
                <w:webHidden/>
              </w:rPr>
            </w:r>
            <w:r w:rsidR="0034212C">
              <w:rPr>
                <w:noProof/>
                <w:webHidden/>
              </w:rPr>
              <w:fldChar w:fldCharType="separate"/>
            </w:r>
            <w:r w:rsidR="0034212C">
              <w:rPr>
                <w:noProof/>
                <w:webHidden/>
              </w:rPr>
              <w:t>31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4" w:history="1">
            <w:r w:rsidR="0034212C" w:rsidRPr="00255864">
              <w:rPr>
                <w:rStyle w:val="Hyperlink"/>
                <w:smallCaps/>
                <w:noProof/>
              </w:rPr>
              <w:t>6.3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Functional requirements</w:t>
            </w:r>
            <w:r w:rsidR="0034212C">
              <w:rPr>
                <w:noProof/>
                <w:webHidden/>
              </w:rPr>
              <w:tab/>
            </w:r>
            <w:r w:rsidR="0034212C">
              <w:rPr>
                <w:noProof/>
                <w:webHidden/>
              </w:rPr>
              <w:fldChar w:fldCharType="begin"/>
            </w:r>
            <w:r w:rsidR="0034212C">
              <w:rPr>
                <w:noProof/>
                <w:webHidden/>
              </w:rPr>
              <w:instrText xml:space="preserve"> PAGEREF _Toc466570904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5" w:history="1">
            <w:r w:rsidR="0034212C" w:rsidRPr="00255864">
              <w:rPr>
                <w:rStyle w:val="Hyperlink"/>
                <w:smallCaps/>
                <w:noProof/>
              </w:rPr>
              <w:t>6.4</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Uploads</w:t>
            </w:r>
            <w:r w:rsidR="0034212C">
              <w:rPr>
                <w:noProof/>
                <w:webHidden/>
              </w:rPr>
              <w:tab/>
            </w:r>
            <w:r w:rsidR="0034212C">
              <w:rPr>
                <w:noProof/>
                <w:webHidden/>
              </w:rPr>
              <w:fldChar w:fldCharType="begin"/>
            </w:r>
            <w:r w:rsidR="0034212C">
              <w:rPr>
                <w:noProof/>
                <w:webHidden/>
              </w:rPr>
              <w:instrText xml:space="preserve"> PAGEREF _Toc466570905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6" w:history="1">
            <w:r w:rsidR="0034212C" w:rsidRPr="00255864">
              <w:rPr>
                <w:rStyle w:val="Hyperlink"/>
                <w:smallCaps/>
                <w:noProof/>
              </w:rPr>
              <w:t>6.5</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Downloads</w:t>
            </w:r>
            <w:r w:rsidR="0034212C">
              <w:rPr>
                <w:noProof/>
                <w:webHidden/>
              </w:rPr>
              <w:tab/>
            </w:r>
            <w:r w:rsidR="0034212C">
              <w:rPr>
                <w:noProof/>
                <w:webHidden/>
              </w:rPr>
              <w:fldChar w:fldCharType="begin"/>
            </w:r>
            <w:r w:rsidR="0034212C">
              <w:rPr>
                <w:noProof/>
                <w:webHidden/>
              </w:rPr>
              <w:instrText xml:space="preserve"> PAGEREF _Toc466570906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7" w:history="1">
            <w:r w:rsidR="0034212C" w:rsidRPr="00255864">
              <w:rPr>
                <w:rStyle w:val="Hyperlink"/>
                <w:smallCaps/>
                <w:noProof/>
              </w:rPr>
              <w:t>6.6</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Reports</w:t>
            </w:r>
            <w:r w:rsidR="0034212C">
              <w:rPr>
                <w:noProof/>
                <w:webHidden/>
              </w:rPr>
              <w:tab/>
            </w:r>
            <w:r w:rsidR="0034212C">
              <w:rPr>
                <w:noProof/>
                <w:webHidden/>
              </w:rPr>
              <w:fldChar w:fldCharType="begin"/>
            </w:r>
            <w:r w:rsidR="0034212C">
              <w:rPr>
                <w:noProof/>
                <w:webHidden/>
              </w:rPr>
              <w:instrText xml:space="preserve"> PAGEREF _Toc466570907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1"/>
            <w:rPr>
              <w:rFonts w:asciiTheme="minorHAnsi" w:eastAsiaTheme="minorEastAsia" w:hAnsiTheme="minorHAnsi" w:cstheme="minorBidi"/>
              <w:noProof/>
              <w:sz w:val="22"/>
              <w:szCs w:val="22"/>
              <w:lang w:val="en-IN" w:eastAsia="en-IN"/>
            </w:rPr>
          </w:pPr>
          <w:hyperlink w:anchor="_Toc466570908" w:history="1">
            <w:r w:rsidR="0034212C" w:rsidRPr="00255864">
              <w:rPr>
                <w:rStyle w:val="Hyperlink"/>
                <w:smallCaps/>
                <w:noProof/>
                <w:spacing w:val="5"/>
              </w:rPr>
              <w:t>7.</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spacing w:val="5"/>
              </w:rPr>
              <w:t>Risk Score 1</w:t>
            </w:r>
            <w:r w:rsidR="0034212C">
              <w:rPr>
                <w:noProof/>
                <w:webHidden/>
              </w:rPr>
              <w:tab/>
            </w:r>
            <w:r w:rsidR="0034212C">
              <w:rPr>
                <w:noProof/>
                <w:webHidden/>
              </w:rPr>
              <w:fldChar w:fldCharType="begin"/>
            </w:r>
            <w:r w:rsidR="0034212C">
              <w:rPr>
                <w:noProof/>
                <w:webHidden/>
              </w:rPr>
              <w:instrText xml:space="preserve"> PAGEREF _Toc466570908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09" w:history="1">
            <w:r w:rsidR="0034212C" w:rsidRPr="00255864">
              <w:rPr>
                <w:rStyle w:val="Hyperlink"/>
                <w:smallCaps/>
                <w:noProof/>
              </w:rPr>
              <w:t>7.1</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UI specification</w:t>
            </w:r>
            <w:r w:rsidR="0034212C">
              <w:rPr>
                <w:noProof/>
                <w:webHidden/>
              </w:rPr>
              <w:tab/>
            </w:r>
            <w:r w:rsidR="0034212C">
              <w:rPr>
                <w:noProof/>
                <w:webHidden/>
              </w:rPr>
              <w:fldChar w:fldCharType="begin"/>
            </w:r>
            <w:r w:rsidR="0034212C">
              <w:rPr>
                <w:noProof/>
                <w:webHidden/>
              </w:rPr>
              <w:instrText xml:space="preserve"> PAGEREF _Toc466570909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0" w:history="1">
            <w:r w:rsidR="0034212C" w:rsidRPr="00255864">
              <w:rPr>
                <w:rStyle w:val="Hyperlink"/>
                <w:smallCaps/>
                <w:noProof/>
              </w:rPr>
              <w:t>7.2</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Screenshot</w:t>
            </w:r>
            <w:r w:rsidR="0034212C">
              <w:rPr>
                <w:noProof/>
                <w:webHidden/>
              </w:rPr>
              <w:tab/>
            </w:r>
            <w:r w:rsidR="0034212C">
              <w:rPr>
                <w:noProof/>
                <w:webHidden/>
              </w:rPr>
              <w:fldChar w:fldCharType="begin"/>
            </w:r>
            <w:r w:rsidR="0034212C">
              <w:rPr>
                <w:noProof/>
                <w:webHidden/>
              </w:rPr>
              <w:instrText xml:space="preserve"> PAGEREF _Toc466570910 \h </w:instrText>
            </w:r>
            <w:r w:rsidR="0034212C">
              <w:rPr>
                <w:noProof/>
                <w:webHidden/>
              </w:rPr>
            </w:r>
            <w:r w:rsidR="0034212C">
              <w:rPr>
                <w:noProof/>
                <w:webHidden/>
              </w:rPr>
              <w:fldChar w:fldCharType="separate"/>
            </w:r>
            <w:r w:rsidR="0034212C">
              <w:rPr>
                <w:noProof/>
                <w:webHidden/>
              </w:rPr>
              <w:t>51</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1" w:history="1">
            <w:r w:rsidR="0034212C" w:rsidRPr="00255864">
              <w:rPr>
                <w:rStyle w:val="Hyperlink"/>
                <w:smallCaps/>
                <w:noProof/>
              </w:rPr>
              <w:t>7.3</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Functional requirements</w:t>
            </w:r>
            <w:r w:rsidR="0034212C">
              <w:rPr>
                <w:noProof/>
                <w:webHidden/>
              </w:rPr>
              <w:tab/>
            </w:r>
            <w:r w:rsidR="0034212C">
              <w:rPr>
                <w:noProof/>
                <w:webHidden/>
              </w:rPr>
              <w:fldChar w:fldCharType="begin"/>
            </w:r>
            <w:r w:rsidR="0034212C">
              <w:rPr>
                <w:noProof/>
                <w:webHidden/>
              </w:rPr>
              <w:instrText xml:space="preserve"> PAGEREF _Toc466570911 \h </w:instrText>
            </w:r>
            <w:r w:rsidR="0034212C">
              <w:rPr>
                <w:noProof/>
                <w:webHidden/>
              </w:rPr>
            </w:r>
            <w:r w:rsidR="0034212C">
              <w:rPr>
                <w:noProof/>
                <w:webHidden/>
              </w:rPr>
              <w:fldChar w:fldCharType="separate"/>
            </w:r>
            <w:r w:rsidR="0034212C">
              <w:rPr>
                <w:noProof/>
                <w:webHidden/>
              </w:rPr>
              <w:t>52</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2" w:history="1">
            <w:r w:rsidR="0034212C" w:rsidRPr="00255864">
              <w:rPr>
                <w:rStyle w:val="Hyperlink"/>
                <w:smallCaps/>
                <w:noProof/>
              </w:rPr>
              <w:t>7.4</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Upload</w:t>
            </w:r>
            <w:r w:rsidR="0034212C">
              <w:rPr>
                <w:noProof/>
                <w:webHidden/>
              </w:rPr>
              <w:tab/>
            </w:r>
            <w:r w:rsidR="0034212C">
              <w:rPr>
                <w:noProof/>
                <w:webHidden/>
              </w:rPr>
              <w:fldChar w:fldCharType="begin"/>
            </w:r>
            <w:r w:rsidR="0034212C">
              <w:rPr>
                <w:noProof/>
                <w:webHidden/>
              </w:rPr>
              <w:instrText xml:space="preserve"> PAGEREF _Toc466570912 \h </w:instrText>
            </w:r>
            <w:r w:rsidR="0034212C">
              <w:rPr>
                <w:noProof/>
                <w:webHidden/>
              </w:rPr>
            </w:r>
            <w:r w:rsidR="0034212C">
              <w:rPr>
                <w:noProof/>
                <w:webHidden/>
              </w:rPr>
              <w:fldChar w:fldCharType="separate"/>
            </w:r>
            <w:r w:rsidR="0034212C">
              <w:rPr>
                <w:noProof/>
                <w:webHidden/>
              </w:rPr>
              <w:t>56</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3" w:history="1">
            <w:r w:rsidR="0034212C" w:rsidRPr="00255864">
              <w:rPr>
                <w:rStyle w:val="Hyperlink"/>
                <w:smallCaps/>
                <w:noProof/>
              </w:rPr>
              <w:t>7.5</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Download</w:t>
            </w:r>
            <w:r w:rsidR="0034212C">
              <w:rPr>
                <w:noProof/>
                <w:webHidden/>
              </w:rPr>
              <w:tab/>
            </w:r>
            <w:r w:rsidR="0034212C">
              <w:rPr>
                <w:noProof/>
                <w:webHidden/>
              </w:rPr>
              <w:fldChar w:fldCharType="begin"/>
            </w:r>
            <w:r w:rsidR="0034212C">
              <w:rPr>
                <w:noProof/>
                <w:webHidden/>
              </w:rPr>
              <w:instrText xml:space="preserve"> PAGEREF _Toc466570913 \h </w:instrText>
            </w:r>
            <w:r w:rsidR="0034212C">
              <w:rPr>
                <w:noProof/>
                <w:webHidden/>
              </w:rPr>
            </w:r>
            <w:r w:rsidR="0034212C">
              <w:rPr>
                <w:noProof/>
                <w:webHidden/>
              </w:rPr>
              <w:fldChar w:fldCharType="separate"/>
            </w:r>
            <w:r w:rsidR="0034212C">
              <w:rPr>
                <w:noProof/>
                <w:webHidden/>
              </w:rPr>
              <w:t>56</w:t>
            </w:r>
            <w:r w:rsidR="0034212C">
              <w:rPr>
                <w:noProof/>
                <w:webHidden/>
              </w:rPr>
              <w:fldChar w:fldCharType="end"/>
            </w:r>
          </w:hyperlink>
        </w:p>
        <w:p w:rsidR="0034212C" w:rsidRDefault="001D7649">
          <w:pPr>
            <w:pStyle w:val="TOC2"/>
            <w:tabs>
              <w:tab w:val="left" w:pos="880"/>
              <w:tab w:val="right" w:leader="dot" w:pos="10035"/>
            </w:tabs>
            <w:rPr>
              <w:rFonts w:asciiTheme="minorHAnsi" w:eastAsiaTheme="minorEastAsia" w:hAnsiTheme="minorHAnsi" w:cstheme="minorBidi"/>
              <w:noProof/>
              <w:sz w:val="22"/>
              <w:szCs w:val="22"/>
              <w:lang w:val="en-IN" w:eastAsia="en-IN"/>
            </w:rPr>
          </w:pPr>
          <w:hyperlink w:anchor="_Toc466570914" w:history="1">
            <w:r w:rsidR="0034212C" w:rsidRPr="00255864">
              <w:rPr>
                <w:rStyle w:val="Hyperlink"/>
                <w:smallCaps/>
                <w:noProof/>
              </w:rPr>
              <w:t>7.6</w:t>
            </w:r>
            <w:r w:rsidR="0034212C">
              <w:rPr>
                <w:rFonts w:asciiTheme="minorHAnsi" w:eastAsiaTheme="minorEastAsia" w:hAnsiTheme="minorHAnsi" w:cstheme="minorBidi"/>
                <w:noProof/>
                <w:sz w:val="22"/>
                <w:szCs w:val="22"/>
                <w:lang w:val="en-IN" w:eastAsia="en-IN"/>
              </w:rPr>
              <w:tab/>
            </w:r>
            <w:r w:rsidR="0034212C" w:rsidRPr="00255864">
              <w:rPr>
                <w:rStyle w:val="Hyperlink"/>
                <w:smallCaps/>
                <w:noProof/>
              </w:rPr>
              <w:t>Reports</w:t>
            </w:r>
            <w:r w:rsidR="0034212C">
              <w:rPr>
                <w:noProof/>
                <w:webHidden/>
              </w:rPr>
              <w:tab/>
            </w:r>
            <w:r w:rsidR="0034212C">
              <w:rPr>
                <w:noProof/>
                <w:webHidden/>
              </w:rPr>
              <w:fldChar w:fldCharType="begin"/>
            </w:r>
            <w:r w:rsidR="0034212C">
              <w:rPr>
                <w:noProof/>
                <w:webHidden/>
              </w:rPr>
              <w:instrText xml:space="preserve"> PAGEREF _Toc466570914 \h </w:instrText>
            </w:r>
            <w:r w:rsidR="0034212C">
              <w:rPr>
                <w:noProof/>
                <w:webHidden/>
              </w:rPr>
            </w:r>
            <w:r w:rsidR="0034212C">
              <w:rPr>
                <w:noProof/>
                <w:webHidden/>
              </w:rPr>
              <w:fldChar w:fldCharType="separate"/>
            </w:r>
            <w:r w:rsidR="0034212C">
              <w:rPr>
                <w:noProof/>
                <w:webHidden/>
              </w:rPr>
              <w:t>56</w:t>
            </w:r>
            <w:r w:rsidR="0034212C">
              <w:rPr>
                <w:noProof/>
                <w:webHidden/>
              </w:rPr>
              <w:fldChar w:fldCharType="end"/>
            </w:r>
          </w:hyperlink>
        </w:p>
        <w:p w:rsidR="00C66B59" w:rsidRPr="00F56F47" w:rsidRDefault="00C66B59" w:rsidP="00C66B59">
          <w:r w:rsidRPr="00F56F47">
            <w:rPr>
              <w:b/>
              <w:bCs/>
              <w:noProof/>
            </w:rPr>
            <w:fldChar w:fldCharType="end"/>
          </w:r>
        </w:p>
      </w:sdtContent>
    </w:sdt>
    <w:p w:rsidR="00C66B59" w:rsidRPr="00F56F47" w:rsidRDefault="00C66B59" w:rsidP="00C66B59">
      <w:pPr>
        <w:pStyle w:val="Heading1"/>
        <w:rPr>
          <w:rFonts w:cs="Times New Roman"/>
        </w:rPr>
      </w:pPr>
    </w:p>
    <w:p w:rsidR="00C66B59" w:rsidRPr="00F56F47" w:rsidRDefault="00C66B59" w:rsidP="00C66B59"/>
    <w:p w:rsidR="00C66B59" w:rsidRPr="00F56F47" w:rsidRDefault="00C66B59" w:rsidP="00C66B59"/>
    <w:p w:rsidR="00C66B59" w:rsidRPr="00F56F47" w:rsidRDefault="00C66B59" w:rsidP="00C66B59"/>
    <w:p w:rsidR="00C66B59" w:rsidRPr="00F56F47" w:rsidRDefault="00C66B59" w:rsidP="00C66B59"/>
    <w:p w:rsidR="00C66B59" w:rsidRPr="00F56F47" w:rsidRDefault="00C66B59" w:rsidP="00C66B59"/>
    <w:p w:rsidR="00C66B59" w:rsidRPr="00F56F47" w:rsidRDefault="00C66B59" w:rsidP="00C66B59">
      <w:pPr>
        <w:sectPr w:rsidR="00C66B59" w:rsidRPr="00F56F47" w:rsidSect="00B03612">
          <w:headerReference w:type="default" r:id="rId9"/>
          <w:footerReference w:type="default" r:id="rId10"/>
          <w:pgSz w:w="11899" w:h="16838"/>
          <w:pgMar w:top="720" w:right="720" w:bottom="720" w:left="1134" w:header="1560" w:footer="567" w:gutter="0"/>
          <w:cols w:space="720"/>
          <w:docGrid w:linePitch="360"/>
        </w:sectPr>
      </w:pPr>
    </w:p>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2" w:name="_Toc466570889"/>
      <w:r w:rsidRPr="00F56F47">
        <w:rPr>
          <w:rFonts w:cs="Times New Roman"/>
          <w:b w:val="0"/>
          <w:bCs w:val="0"/>
          <w:smallCaps/>
          <w:spacing w:val="5"/>
          <w:kern w:val="0"/>
          <w:sz w:val="36"/>
          <w:szCs w:val="36"/>
        </w:rPr>
        <w:lastRenderedPageBreak/>
        <w:t>Process</w:t>
      </w:r>
      <w:bookmarkEnd w:id="2"/>
      <w:r w:rsidRPr="00F56F47">
        <w:rPr>
          <w:rFonts w:cs="Times New Roman"/>
          <w:b w:val="0"/>
          <w:bCs w:val="0"/>
          <w:smallCaps/>
          <w:spacing w:val="5"/>
          <w:kern w:val="0"/>
          <w:sz w:val="36"/>
          <w:szCs w:val="36"/>
        </w:rPr>
        <w:t xml:space="preserve"> </w:t>
      </w:r>
    </w:p>
    <w:p w:rsidR="00C66B59" w:rsidRPr="00F56F47" w:rsidRDefault="00C66B59" w:rsidP="00C66B59">
      <w:pPr>
        <w:pStyle w:val="Heading1"/>
        <w:keepNext w:val="0"/>
        <w:numPr>
          <w:ilvl w:val="1"/>
          <w:numId w:val="10"/>
        </w:numPr>
        <w:spacing w:before="480" w:after="0" w:line="276" w:lineRule="auto"/>
        <w:contextualSpacing/>
        <w:rPr>
          <w:rFonts w:cs="Times New Roman"/>
          <w:b w:val="0"/>
          <w:bCs w:val="0"/>
          <w:smallCaps/>
          <w:spacing w:val="5"/>
          <w:kern w:val="0"/>
          <w:szCs w:val="28"/>
        </w:rPr>
      </w:pPr>
      <w:bookmarkStart w:id="3" w:name="_Toc466570890"/>
      <w:r w:rsidRPr="00F56F47">
        <w:rPr>
          <w:rFonts w:cs="Times New Roman"/>
          <w:b w:val="0"/>
          <w:bCs w:val="0"/>
          <w:smallCaps/>
          <w:spacing w:val="5"/>
          <w:kern w:val="0"/>
          <w:szCs w:val="28"/>
        </w:rPr>
        <w:t>Process flowchart</w:t>
      </w:r>
      <w:bookmarkEnd w:id="3"/>
    </w:p>
    <w:p w:rsidR="00C66B59" w:rsidRPr="00F56F47" w:rsidRDefault="00C66B59" w:rsidP="00C66B59"/>
    <w:p w:rsidR="00C66B59" w:rsidRPr="00F56F47" w:rsidRDefault="00C66B59" w:rsidP="00C66B59">
      <w:r w:rsidRPr="00F56F47">
        <w:rPr>
          <w:noProof/>
          <w:lang w:val="en-IN" w:eastAsia="en-IN"/>
        </w:rPr>
        <w:drawing>
          <wp:inline distT="0" distB="0" distL="0" distR="0" wp14:anchorId="02D5F215" wp14:editId="64B4BE9B">
            <wp:extent cx="9514840" cy="3333115"/>
            <wp:effectExtent l="19050" t="19050" r="1016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ing v3.png"/>
                    <pic:cNvPicPr/>
                  </pic:nvPicPr>
                  <pic:blipFill>
                    <a:blip r:embed="rId11">
                      <a:extLst>
                        <a:ext uri="{28A0092B-C50C-407E-A947-70E740481C1C}">
                          <a14:useLocalDpi xmlns:a14="http://schemas.microsoft.com/office/drawing/2010/main" val="0"/>
                        </a:ext>
                      </a:extLst>
                    </a:blip>
                    <a:stretch>
                      <a:fillRect/>
                    </a:stretch>
                  </pic:blipFill>
                  <pic:spPr>
                    <a:xfrm>
                      <a:off x="0" y="0"/>
                      <a:ext cx="9514840" cy="3333115"/>
                    </a:xfrm>
                    <a:prstGeom prst="rect">
                      <a:avLst/>
                    </a:prstGeom>
                    <a:ln>
                      <a:solidFill>
                        <a:schemeClr val="tx1"/>
                      </a:solidFill>
                    </a:ln>
                  </pic:spPr>
                </pic:pic>
              </a:graphicData>
            </a:graphic>
          </wp:inline>
        </w:drawing>
      </w:r>
    </w:p>
    <w:p w:rsidR="00C66B59" w:rsidRPr="00F56F47" w:rsidRDefault="00C66B59" w:rsidP="00C66B59"/>
    <w:p w:rsidR="00C66B59" w:rsidRPr="00F56F47" w:rsidRDefault="00C66B59" w:rsidP="00C66B59"/>
    <w:p w:rsidR="00C66B59" w:rsidRPr="00F56F47" w:rsidRDefault="00C66B59" w:rsidP="00C66B59">
      <w:pPr>
        <w:tabs>
          <w:tab w:val="left" w:pos="2009"/>
        </w:tabs>
      </w:pPr>
      <w:r w:rsidRPr="00F56F47">
        <w:tab/>
      </w:r>
    </w:p>
    <w:p w:rsidR="00C66B59" w:rsidRPr="00F56F47" w:rsidRDefault="00C66B59" w:rsidP="00C66B59">
      <w:pPr>
        <w:tabs>
          <w:tab w:val="left" w:pos="2009"/>
        </w:tabs>
      </w:pPr>
    </w:p>
    <w:p w:rsidR="00C66B59" w:rsidRPr="00F56F47" w:rsidRDefault="00C66B59" w:rsidP="00C66B59"/>
    <w:p w:rsidR="00C66B59" w:rsidRPr="00F56F47" w:rsidRDefault="00C66B59" w:rsidP="00C66B59">
      <w:pPr>
        <w:sectPr w:rsidR="00C66B59" w:rsidRPr="00F56F47" w:rsidSect="00B03612">
          <w:pgSz w:w="16838" w:h="11899" w:orient="landscape"/>
          <w:pgMar w:top="720" w:right="720" w:bottom="720" w:left="1134" w:header="1560" w:footer="567" w:gutter="0"/>
          <w:cols w:space="720"/>
          <w:docGrid w:linePitch="360"/>
        </w:sectPr>
      </w:pPr>
    </w:p>
    <w:p w:rsidR="00C66B59" w:rsidRPr="00F56F47" w:rsidRDefault="00C66B59" w:rsidP="00C66B59">
      <w:pPr>
        <w:pStyle w:val="Heading1"/>
        <w:keepNext w:val="0"/>
        <w:numPr>
          <w:ilvl w:val="1"/>
          <w:numId w:val="10"/>
        </w:numPr>
        <w:spacing w:before="480" w:after="0" w:line="276" w:lineRule="auto"/>
        <w:contextualSpacing/>
        <w:rPr>
          <w:rFonts w:cs="Times New Roman"/>
          <w:smallCaps/>
          <w:spacing w:val="5"/>
          <w:szCs w:val="28"/>
        </w:rPr>
      </w:pPr>
      <w:bookmarkStart w:id="4" w:name="_Toc466570891"/>
      <w:r w:rsidRPr="00F56F47">
        <w:rPr>
          <w:rFonts w:cs="Times New Roman"/>
          <w:b w:val="0"/>
          <w:bCs w:val="0"/>
          <w:smallCaps/>
          <w:spacing w:val="5"/>
          <w:kern w:val="0"/>
          <w:szCs w:val="28"/>
        </w:rPr>
        <w:lastRenderedPageBreak/>
        <w:t>Process Steps</w:t>
      </w:r>
      <w:bookmarkEnd w:id="4"/>
    </w:p>
    <w:p w:rsidR="00C66B59" w:rsidRPr="00F56F47" w:rsidRDefault="00C66B59" w:rsidP="00C66B59"/>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Loan officer logs in and is able to view all profiles that completed lead generation stage</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 can search profiles based on the following criteria</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Screening date</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Applicant Name</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Business Name</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Customer ID</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Area</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City /Village/Town</w:t>
      </w:r>
    </w:p>
    <w:p w:rsidR="00C66B59" w:rsidRPr="00F56F47" w:rsidRDefault="00C66B59" w:rsidP="00C66B59">
      <w:pPr>
        <w:pStyle w:val="ListParagraph"/>
        <w:numPr>
          <w:ilvl w:val="2"/>
          <w:numId w:val="40"/>
        </w:numPr>
        <w:ind w:hanging="382"/>
        <w:rPr>
          <w:rFonts w:ascii="Times New Roman" w:eastAsiaTheme="majorEastAsia" w:hAnsi="Times New Roman"/>
          <w:sz w:val="24"/>
          <w:szCs w:val="24"/>
        </w:rPr>
      </w:pPr>
      <w:r w:rsidRPr="00F56F47">
        <w:rPr>
          <w:rFonts w:ascii="Times New Roman" w:eastAsiaTheme="majorEastAsia" w:hAnsi="Times New Roman"/>
          <w:sz w:val="24"/>
          <w:szCs w:val="24"/>
        </w:rPr>
        <w:t>Pincode</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All search parameters will have a sort/arrange facility</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 will click on the desired profile to select the customer. Lead data of that customer will be auto-populated and screening fields will be displayed.</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LO will enter details to ca</w:t>
      </w:r>
      <w:r w:rsidR="000671BC">
        <w:rPr>
          <w:rFonts w:ascii="Times New Roman" w:eastAsiaTheme="majorEastAsia" w:hAnsi="Times New Roman"/>
          <w:sz w:val="24"/>
          <w:szCs w:val="24"/>
        </w:rPr>
        <w:t>pture screening data, starting with applicant details</w:t>
      </w:r>
    </w:p>
    <w:p w:rsidR="00C66B59" w:rsidRPr="00F56F47" w:rsidRDefault="000671BC"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 xml:space="preserve">After applicant details are click </w:t>
      </w:r>
      <w:r w:rsidR="00C66B59" w:rsidRPr="00F56F47">
        <w:rPr>
          <w:rFonts w:ascii="Times New Roman" w:eastAsiaTheme="majorEastAsia" w:hAnsi="Times New Roman"/>
          <w:sz w:val="24"/>
          <w:szCs w:val="24"/>
        </w:rPr>
        <w:t>‘</w:t>
      </w:r>
      <w:r w:rsidR="00C66B59" w:rsidRPr="00F56F47">
        <w:rPr>
          <w:rFonts w:ascii="Times New Roman" w:eastAsiaTheme="majorEastAsia" w:hAnsi="Times New Roman"/>
          <w:b/>
          <w:sz w:val="24"/>
          <w:szCs w:val="24"/>
        </w:rPr>
        <w:t>submit’</w:t>
      </w:r>
      <w:r w:rsidR="00C66B59" w:rsidRPr="00F56F47">
        <w:rPr>
          <w:rFonts w:ascii="Times New Roman" w:eastAsiaTheme="majorEastAsia" w:hAnsi="Times New Roman"/>
          <w:sz w:val="24"/>
          <w:szCs w:val="24"/>
        </w:rPr>
        <w:t xml:space="preserve"> </w:t>
      </w:r>
      <w:r>
        <w:rPr>
          <w:rFonts w:ascii="Times New Roman" w:eastAsiaTheme="majorEastAsia" w:hAnsi="Times New Roman"/>
          <w:sz w:val="24"/>
          <w:szCs w:val="24"/>
        </w:rPr>
        <w:t>for the</w:t>
      </w:r>
      <w:r w:rsidR="00C66B59" w:rsidRPr="00F56F47">
        <w:rPr>
          <w:rFonts w:ascii="Times New Roman" w:eastAsiaTheme="majorEastAsia" w:hAnsi="Times New Roman"/>
          <w:sz w:val="24"/>
          <w:szCs w:val="24"/>
        </w:rPr>
        <w:t xml:space="preserve"> system </w:t>
      </w:r>
      <w:r>
        <w:rPr>
          <w:rFonts w:ascii="Times New Roman" w:eastAsiaTheme="majorEastAsia" w:hAnsi="Times New Roman"/>
          <w:sz w:val="24"/>
          <w:szCs w:val="24"/>
        </w:rPr>
        <w:t>to</w:t>
      </w:r>
      <w:r w:rsidR="00C66B59" w:rsidRPr="00F56F47">
        <w:rPr>
          <w:rFonts w:ascii="Times New Roman" w:eastAsiaTheme="majorEastAsia" w:hAnsi="Times New Roman"/>
          <w:sz w:val="24"/>
          <w:szCs w:val="24"/>
        </w:rPr>
        <w:t xml:space="preserve"> run a de-dupe check. If it is found to be a duplicate, an error message will be displayed and will remain on the data capture screen. </w:t>
      </w:r>
    </w:p>
    <w:p w:rsidR="000671BC"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 xml:space="preserve">If it is not a duplicate, the system </w:t>
      </w:r>
      <w:r w:rsidR="000671BC">
        <w:rPr>
          <w:rFonts w:ascii="Times New Roman" w:eastAsiaTheme="majorEastAsia" w:hAnsi="Times New Roman"/>
          <w:sz w:val="24"/>
          <w:szCs w:val="24"/>
        </w:rPr>
        <w:t>proceed to the next page for data capture</w:t>
      </w:r>
    </w:p>
    <w:p w:rsidR="00C66B59"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 xml:space="preserve"> </w:t>
      </w:r>
      <w:r w:rsidR="000671BC">
        <w:rPr>
          <w:rFonts w:ascii="Times New Roman" w:eastAsiaTheme="majorEastAsia" w:hAnsi="Times New Roman"/>
          <w:sz w:val="24"/>
          <w:szCs w:val="24"/>
        </w:rPr>
        <w:t>After entering all details, click on the ‘+’ to perform CB check</w:t>
      </w:r>
    </w:p>
    <w:p w:rsidR="000671BC" w:rsidRDefault="000671BC"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Choose the CB check to be done and for whom</w:t>
      </w:r>
    </w:p>
    <w:p w:rsidR="00AF65F1" w:rsidRPr="00F56F47" w:rsidRDefault="00AF65F1"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 xml:space="preserve">Click </w:t>
      </w:r>
      <w:r>
        <w:rPr>
          <w:rFonts w:ascii="Times New Roman" w:eastAsiaTheme="majorEastAsia" w:hAnsi="Times New Roman"/>
          <w:b/>
          <w:sz w:val="24"/>
          <w:szCs w:val="24"/>
        </w:rPr>
        <w:t xml:space="preserve">Submit/Approve </w:t>
      </w:r>
      <w:r>
        <w:rPr>
          <w:rFonts w:ascii="Times New Roman" w:eastAsiaTheme="majorEastAsia" w:hAnsi="Times New Roman"/>
          <w:sz w:val="24"/>
          <w:szCs w:val="24"/>
        </w:rPr>
        <w:t>to send the application to the next stage</w:t>
      </w:r>
    </w:p>
    <w:p w:rsidR="00C66B59" w:rsidRPr="00F56F47" w:rsidRDefault="00C66B59" w:rsidP="00C66B59">
      <w:pPr>
        <w:pStyle w:val="ListParagraph"/>
        <w:numPr>
          <w:ilvl w:val="0"/>
          <w:numId w:val="40"/>
        </w:numPr>
        <w:rPr>
          <w:rFonts w:ascii="Times New Roman" w:eastAsiaTheme="majorEastAsia" w:hAnsi="Times New Roman"/>
          <w:sz w:val="24"/>
          <w:szCs w:val="24"/>
        </w:rPr>
      </w:pPr>
      <w:r w:rsidRPr="00F56F47">
        <w:rPr>
          <w:rFonts w:ascii="Times New Roman" w:eastAsiaTheme="majorEastAsia" w:hAnsi="Times New Roman"/>
          <w:sz w:val="24"/>
          <w:szCs w:val="24"/>
        </w:rPr>
        <w:t>After CB check, system will compute Risk Score 1 (Screening Score)</w:t>
      </w:r>
    </w:p>
    <w:p w:rsidR="00C66B59" w:rsidRPr="00F56F47" w:rsidRDefault="00AF65F1" w:rsidP="00C66B59">
      <w:pPr>
        <w:pStyle w:val="ListParagraph"/>
        <w:numPr>
          <w:ilvl w:val="0"/>
          <w:numId w:val="40"/>
        </w:numPr>
        <w:rPr>
          <w:rFonts w:ascii="Times New Roman" w:eastAsiaTheme="majorEastAsia" w:hAnsi="Times New Roman"/>
          <w:sz w:val="24"/>
          <w:szCs w:val="24"/>
        </w:rPr>
      </w:pPr>
      <w:r>
        <w:rPr>
          <w:rFonts w:ascii="Times New Roman" w:eastAsiaTheme="majorEastAsia" w:hAnsi="Times New Roman"/>
          <w:sz w:val="24"/>
          <w:szCs w:val="24"/>
        </w:rPr>
        <w:t>If the application is approved by the actor, and the</w:t>
      </w:r>
      <w:r w:rsidR="00C66B59" w:rsidRPr="00F56F47">
        <w:rPr>
          <w:rFonts w:ascii="Times New Roman" w:eastAsiaTheme="majorEastAsia" w:hAnsi="Times New Roman"/>
          <w:sz w:val="24"/>
          <w:szCs w:val="24"/>
        </w:rPr>
        <w:t xml:space="preserve"> CB score and Risk Score 1 fulfil the auto-approval criteria, the profile is directly sent to the application stage, and will be displayed in the pending for application queue.</w:t>
      </w:r>
    </w:p>
    <w:p w:rsidR="00C66B59" w:rsidRPr="00F56F47" w:rsidRDefault="00AF65F1" w:rsidP="000671BC">
      <w:pPr>
        <w:pStyle w:val="ListParagraph"/>
        <w:numPr>
          <w:ilvl w:val="0"/>
          <w:numId w:val="40"/>
        </w:numPr>
        <w:spacing w:after="0"/>
        <w:rPr>
          <w:rFonts w:ascii="Times New Roman" w:eastAsiaTheme="majorEastAsia" w:hAnsi="Times New Roman"/>
          <w:sz w:val="24"/>
          <w:szCs w:val="24"/>
        </w:rPr>
      </w:pPr>
      <w:r>
        <w:rPr>
          <w:rFonts w:ascii="Times New Roman" w:eastAsiaTheme="majorEastAsia" w:hAnsi="Times New Roman"/>
          <w:sz w:val="24"/>
          <w:szCs w:val="24"/>
        </w:rPr>
        <w:t>If the application is approved by the actor, but</w:t>
      </w:r>
      <w:r w:rsidR="00C66B59" w:rsidRPr="00F56F47">
        <w:rPr>
          <w:rFonts w:ascii="Times New Roman" w:eastAsiaTheme="majorEastAsia" w:hAnsi="Times New Roman"/>
          <w:sz w:val="24"/>
          <w:szCs w:val="24"/>
        </w:rPr>
        <w:t xml:space="preserve"> CB score or Risk Score 1 or both do not fulfil the auto-approval criteria, the profile is sent to the screening review stage, and will be displayed in the pending for screening review queue.</w:t>
      </w:r>
    </w:p>
    <w:p w:rsidR="00C66B59" w:rsidRPr="00F56F47" w:rsidRDefault="00C66B59" w:rsidP="000671BC">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5" w:name="_Toc466570892"/>
      <w:r w:rsidRPr="00F56F47">
        <w:rPr>
          <w:rFonts w:cs="Times New Roman"/>
          <w:b w:val="0"/>
          <w:bCs w:val="0"/>
          <w:smallCaps/>
          <w:spacing w:val="5"/>
          <w:kern w:val="0"/>
          <w:sz w:val="36"/>
          <w:szCs w:val="36"/>
        </w:rPr>
        <w:t>Stage definition</w:t>
      </w:r>
      <w:bookmarkEnd w:id="5"/>
    </w:p>
    <w:tbl>
      <w:tblPr>
        <w:tblStyle w:val="TableGrid"/>
        <w:tblW w:w="10100" w:type="dxa"/>
        <w:tblLook w:val="04A0" w:firstRow="1" w:lastRow="0" w:firstColumn="1" w:lastColumn="0" w:noHBand="0" w:noVBand="1"/>
      </w:tblPr>
      <w:tblGrid>
        <w:gridCol w:w="2376"/>
        <w:gridCol w:w="7724"/>
      </w:tblGrid>
      <w:tr w:rsidR="00C66B59" w:rsidRPr="00F56F47" w:rsidTr="00B03612">
        <w:trPr>
          <w:trHeight w:val="300"/>
        </w:trPr>
        <w:tc>
          <w:tcPr>
            <w:tcW w:w="2376" w:type="dxa"/>
            <w:noWrap/>
            <w:hideMark/>
          </w:tcPr>
          <w:p w:rsidR="00C66B59" w:rsidRPr="00F56F47" w:rsidRDefault="00C66B59" w:rsidP="000671BC">
            <w:pPr>
              <w:rPr>
                <w:b/>
                <w:color w:val="000000"/>
                <w:sz w:val="24"/>
                <w:szCs w:val="18"/>
                <w:lang w:val="en-IN" w:eastAsia="en-IN"/>
              </w:rPr>
            </w:pPr>
            <w:r w:rsidRPr="00F56F47">
              <w:rPr>
                <w:b/>
                <w:color w:val="000000"/>
                <w:sz w:val="24"/>
                <w:szCs w:val="18"/>
                <w:lang w:val="en-IN" w:eastAsia="en-IN"/>
              </w:rPr>
              <w:t>Stage</w:t>
            </w:r>
          </w:p>
        </w:tc>
        <w:tc>
          <w:tcPr>
            <w:tcW w:w="7724" w:type="dxa"/>
            <w:hideMark/>
          </w:tcPr>
          <w:p w:rsidR="00C66B59" w:rsidRPr="00F56F47" w:rsidRDefault="00C66B59" w:rsidP="000671BC">
            <w:pPr>
              <w:rPr>
                <w:b/>
                <w:color w:val="000000"/>
                <w:sz w:val="24"/>
                <w:szCs w:val="18"/>
                <w:lang w:val="en-IN" w:eastAsia="en-IN"/>
              </w:rPr>
            </w:pPr>
            <w:r w:rsidRPr="00F56F47">
              <w:rPr>
                <w:b/>
                <w:color w:val="000000"/>
                <w:sz w:val="24"/>
                <w:szCs w:val="18"/>
                <w:lang w:val="en-IN" w:eastAsia="en-IN"/>
              </w:rPr>
              <w:t>Description</w:t>
            </w:r>
          </w:p>
        </w:tc>
      </w:tr>
      <w:tr w:rsidR="00C66B59" w:rsidRPr="00F56F47" w:rsidTr="00B03612">
        <w:trPr>
          <w:trHeight w:val="402"/>
        </w:trPr>
        <w:tc>
          <w:tcPr>
            <w:tcW w:w="2376" w:type="dxa"/>
            <w:noWrap/>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Screening Queue</w:t>
            </w:r>
          </w:p>
        </w:tc>
        <w:tc>
          <w:tcPr>
            <w:tcW w:w="7724" w:type="dxa"/>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The Loan Officer Selects a profile from the Screening Queue</w:t>
            </w:r>
          </w:p>
        </w:tc>
      </w:tr>
      <w:tr w:rsidR="00C66B59" w:rsidRPr="00F56F47" w:rsidTr="00B03612">
        <w:trPr>
          <w:trHeight w:val="266"/>
        </w:trPr>
        <w:tc>
          <w:tcPr>
            <w:tcW w:w="2376" w:type="dxa"/>
            <w:noWrap/>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Capture Details</w:t>
            </w:r>
          </w:p>
        </w:tc>
        <w:tc>
          <w:tcPr>
            <w:tcW w:w="7724" w:type="dxa"/>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The Loan Officer captures data and sends the same for auto approval.</w:t>
            </w:r>
          </w:p>
        </w:tc>
      </w:tr>
      <w:tr w:rsidR="00C66B59" w:rsidRPr="00F56F47" w:rsidTr="00B03612">
        <w:trPr>
          <w:trHeight w:val="409"/>
        </w:trPr>
        <w:tc>
          <w:tcPr>
            <w:tcW w:w="2376" w:type="dxa"/>
            <w:noWrap/>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Risk Score 1</w:t>
            </w:r>
          </w:p>
        </w:tc>
        <w:tc>
          <w:tcPr>
            <w:tcW w:w="7724" w:type="dxa"/>
            <w:vAlign w:val="center"/>
          </w:tcPr>
          <w:p w:rsidR="00C66B59" w:rsidRPr="00F56F47" w:rsidRDefault="00C66B59" w:rsidP="000671BC">
            <w:pPr>
              <w:rPr>
                <w:color w:val="000000"/>
                <w:sz w:val="24"/>
                <w:szCs w:val="18"/>
                <w:lang w:val="en-IN" w:eastAsia="en-IN"/>
              </w:rPr>
            </w:pPr>
            <w:r w:rsidRPr="00F56F47">
              <w:rPr>
                <w:color w:val="000000"/>
                <w:sz w:val="24"/>
                <w:szCs w:val="18"/>
                <w:lang w:val="en-IN" w:eastAsia="en-IN"/>
              </w:rPr>
              <w:t>System will tabulate risk score 1 based on data collect at screening</w:t>
            </w:r>
          </w:p>
        </w:tc>
      </w:tr>
    </w:tbl>
    <w:p w:rsidR="00C66B59" w:rsidRPr="00F56F47" w:rsidRDefault="00C66B59" w:rsidP="000671BC">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6" w:name="_Toc466570893"/>
      <w:r w:rsidRPr="00F56F47">
        <w:rPr>
          <w:rFonts w:cs="Times New Roman"/>
          <w:b w:val="0"/>
          <w:bCs w:val="0"/>
          <w:smallCaps/>
          <w:spacing w:val="5"/>
          <w:kern w:val="0"/>
          <w:sz w:val="36"/>
          <w:szCs w:val="36"/>
        </w:rPr>
        <w:t>Stage-role access</w:t>
      </w:r>
      <w:bookmarkEnd w:id="6"/>
    </w:p>
    <w:tbl>
      <w:tblPr>
        <w:tblW w:w="6961" w:type="dxa"/>
        <w:tblInd w:w="93" w:type="dxa"/>
        <w:tblLook w:val="04A0" w:firstRow="1" w:lastRow="0" w:firstColumn="1" w:lastColumn="0" w:noHBand="0" w:noVBand="1"/>
      </w:tblPr>
      <w:tblGrid>
        <w:gridCol w:w="3417"/>
        <w:gridCol w:w="3544"/>
      </w:tblGrid>
      <w:tr w:rsidR="00C66B59" w:rsidRPr="00F56F47" w:rsidTr="00B03612">
        <w:trPr>
          <w:trHeight w:val="300"/>
        </w:trPr>
        <w:tc>
          <w:tcPr>
            <w:tcW w:w="3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66B59" w:rsidRPr="00F56F47" w:rsidRDefault="00C66B59" w:rsidP="000671BC">
            <w:pPr>
              <w:rPr>
                <w:b/>
                <w:bCs/>
                <w:color w:val="000000"/>
                <w:sz w:val="24"/>
                <w:szCs w:val="18"/>
                <w:lang w:val="en-IN" w:eastAsia="en-IN"/>
              </w:rPr>
            </w:pPr>
            <w:r w:rsidRPr="00F56F47">
              <w:rPr>
                <w:b/>
                <w:bCs/>
                <w:color w:val="000000"/>
                <w:sz w:val="24"/>
                <w:szCs w:val="18"/>
                <w:lang w:val="en-IN" w:eastAsia="en-IN"/>
              </w:rPr>
              <w:t>Stage</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rsidR="00C66B59" w:rsidRPr="00F56F47" w:rsidRDefault="00C66B59" w:rsidP="000671BC">
            <w:pPr>
              <w:rPr>
                <w:b/>
                <w:bCs/>
                <w:color w:val="000000"/>
                <w:sz w:val="24"/>
                <w:szCs w:val="18"/>
                <w:lang w:val="en-IN" w:eastAsia="en-IN"/>
              </w:rPr>
            </w:pPr>
            <w:r w:rsidRPr="00F56F47">
              <w:rPr>
                <w:b/>
                <w:bCs/>
                <w:color w:val="000000"/>
                <w:sz w:val="24"/>
                <w:szCs w:val="18"/>
                <w:lang w:val="en-IN" w:eastAsia="en-IN"/>
              </w:rPr>
              <w:t>Applicable Role</w:t>
            </w:r>
          </w:p>
        </w:tc>
      </w:tr>
      <w:tr w:rsidR="00C66B59" w:rsidRPr="00F56F47" w:rsidTr="00B03612">
        <w:trPr>
          <w:trHeight w:val="300"/>
        </w:trPr>
        <w:tc>
          <w:tcPr>
            <w:tcW w:w="3417" w:type="dxa"/>
            <w:tcBorders>
              <w:top w:val="nil"/>
              <w:left w:val="single" w:sz="4" w:space="0" w:color="auto"/>
              <w:bottom w:val="single" w:sz="4" w:space="0" w:color="auto"/>
              <w:right w:val="single" w:sz="4" w:space="0" w:color="auto"/>
            </w:tcBorders>
            <w:shd w:val="clear" w:color="auto" w:fill="auto"/>
            <w:noWrap/>
            <w:vAlign w:val="bottom"/>
          </w:tcPr>
          <w:p w:rsidR="00C66B59" w:rsidRPr="00F56F47" w:rsidRDefault="00C66B59" w:rsidP="000671BC">
            <w:pPr>
              <w:rPr>
                <w:color w:val="000000"/>
                <w:sz w:val="24"/>
                <w:szCs w:val="18"/>
                <w:lang w:val="en-IN" w:eastAsia="en-IN"/>
              </w:rPr>
            </w:pPr>
            <w:r w:rsidRPr="00F56F47">
              <w:rPr>
                <w:color w:val="000000"/>
                <w:sz w:val="24"/>
                <w:szCs w:val="18"/>
                <w:lang w:val="en-IN" w:eastAsia="en-IN"/>
              </w:rPr>
              <w:t>Screening Queue</w:t>
            </w:r>
          </w:p>
        </w:tc>
        <w:tc>
          <w:tcPr>
            <w:tcW w:w="3544" w:type="dxa"/>
            <w:tcBorders>
              <w:top w:val="nil"/>
              <w:left w:val="nil"/>
              <w:bottom w:val="single" w:sz="4" w:space="0" w:color="auto"/>
              <w:right w:val="single" w:sz="4" w:space="0" w:color="auto"/>
            </w:tcBorders>
            <w:shd w:val="clear" w:color="auto" w:fill="auto"/>
            <w:vAlign w:val="bottom"/>
          </w:tcPr>
          <w:p w:rsidR="00C66B59" w:rsidRPr="00F56F47" w:rsidRDefault="00C66B59" w:rsidP="000671BC">
            <w:pPr>
              <w:rPr>
                <w:color w:val="000000"/>
                <w:sz w:val="24"/>
                <w:szCs w:val="18"/>
                <w:lang w:val="en-IN" w:eastAsia="en-IN"/>
              </w:rPr>
            </w:pPr>
            <w:r w:rsidRPr="00F56F47">
              <w:rPr>
                <w:color w:val="000000"/>
                <w:sz w:val="24"/>
                <w:szCs w:val="18"/>
                <w:lang w:val="en-IN" w:eastAsia="en-IN"/>
              </w:rPr>
              <w:t>Loan Officer</w:t>
            </w:r>
          </w:p>
        </w:tc>
      </w:tr>
      <w:tr w:rsidR="00C66B59" w:rsidRPr="00F56F47" w:rsidTr="00B03612">
        <w:trPr>
          <w:trHeight w:val="300"/>
        </w:trPr>
        <w:tc>
          <w:tcPr>
            <w:tcW w:w="3417" w:type="dxa"/>
            <w:tcBorders>
              <w:top w:val="single" w:sz="4" w:space="0" w:color="auto"/>
              <w:left w:val="single" w:sz="4" w:space="0" w:color="auto"/>
              <w:bottom w:val="single" w:sz="4" w:space="0" w:color="auto"/>
              <w:right w:val="single" w:sz="4" w:space="0" w:color="auto"/>
            </w:tcBorders>
            <w:shd w:val="clear" w:color="auto" w:fill="auto"/>
            <w:noWrap/>
          </w:tcPr>
          <w:p w:rsidR="00C66B59" w:rsidRPr="00F56F47" w:rsidRDefault="00C66B59" w:rsidP="000671BC">
            <w:pPr>
              <w:rPr>
                <w:color w:val="000000"/>
                <w:sz w:val="24"/>
                <w:szCs w:val="18"/>
                <w:lang w:val="en-IN" w:eastAsia="en-IN"/>
              </w:rPr>
            </w:pPr>
            <w:r w:rsidRPr="00F56F47">
              <w:rPr>
                <w:color w:val="000000"/>
                <w:sz w:val="24"/>
                <w:szCs w:val="18"/>
                <w:lang w:val="en-IN" w:eastAsia="en-IN"/>
              </w:rPr>
              <w:lastRenderedPageBreak/>
              <w:t>Capture Screening Details</w:t>
            </w:r>
          </w:p>
        </w:tc>
        <w:tc>
          <w:tcPr>
            <w:tcW w:w="3544" w:type="dxa"/>
            <w:tcBorders>
              <w:top w:val="single" w:sz="4" w:space="0" w:color="auto"/>
              <w:left w:val="nil"/>
              <w:bottom w:val="single" w:sz="4" w:space="0" w:color="auto"/>
              <w:right w:val="single" w:sz="4" w:space="0" w:color="auto"/>
            </w:tcBorders>
            <w:shd w:val="clear" w:color="auto" w:fill="auto"/>
            <w:vAlign w:val="bottom"/>
          </w:tcPr>
          <w:p w:rsidR="00C66B59" w:rsidRPr="00F56F47" w:rsidRDefault="00C66B59" w:rsidP="000671BC">
            <w:pPr>
              <w:rPr>
                <w:color w:val="000000"/>
                <w:sz w:val="24"/>
                <w:szCs w:val="18"/>
                <w:lang w:val="en-IN" w:eastAsia="en-IN"/>
              </w:rPr>
            </w:pPr>
            <w:r w:rsidRPr="00F56F47">
              <w:rPr>
                <w:color w:val="000000"/>
                <w:sz w:val="24"/>
                <w:szCs w:val="18"/>
                <w:lang w:val="en-IN" w:eastAsia="en-IN"/>
              </w:rPr>
              <w:t>Loan officer</w:t>
            </w:r>
          </w:p>
        </w:tc>
      </w:tr>
      <w:tr w:rsidR="00C66B59" w:rsidRPr="00F56F47" w:rsidTr="00B03612">
        <w:trPr>
          <w:trHeight w:val="300"/>
        </w:trPr>
        <w:tc>
          <w:tcPr>
            <w:tcW w:w="3417" w:type="dxa"/>
            <w:tcBorders>
              <w:top w:val="single" w:sz="4" w:space="0" w:color="auto"/>
              <w:left w:val="single" w:sz="4" w:space="0" w:color="auto"/>
              <w:bottom w:val="single" w:sz="4" w:space="0" w:color="auto"/>
              <w:right w:val="single" w:sz="4" w:space="0" w:color="auto"/>
            </w:tcBorders>
            <w:shd w:val="clear" w:color="auto" w:fill="auto"/>
            <w:noWrap/>
          </w:tcPr>
          <w:p w:rsidR="00C66B59" w:rsidRPr="00F56F47" w:rsidRDefault="00C66B59" w:rsidP="00B03612">
            <w:pPr>
              <w:rPr>
                <w:color w:val="000000"/>
                <w:sz w:val="24"/>
                <w:szCs w:val="18"/>
                <w:lang w:val="en-IN" w:eastAsia="en-IN"/>
              </w:rPr>
            </w:pPr>
            <w:r w:rsidRPr="00F56F47">
              <w:rPr>
                <w:color w:val="000000"/>
                <w:sz w:val="24"/>
                <w:szCs w:val="18"/>
                <w:lang w:val="en-IN" w:eastAsia="en-IN"/>
              </w:rPr>
              <w:t>Risk Score 1</w:t>
            </w:r>
          </w:p>
        </w:tc>
        <w:tc>
          <w:tcPr>
            <w:tcW w:w="3544" w:type="dxa"/>
            <w:tcBorders>
              <w:top w:val="single" w:sz="4" w:space="0" w:color="auto"/>
              <w:left w:val="nil"/>
              <w:bottom w:val="single" w:sz="4" w:space="0" w:color="auto"/>
              <w:right w:val="single" w:sz="4" w:space="0" w:color="auto"/>
            </w:tcBorders>
            <w:shd w:val="clear" w:color="auto" w:fill="auto"/>
            <w:vAlign w:val="bottom"/>
          </w:tcPr>
          <w:p w:rsidR="00C66B59" w:rsidRPr="00F56F47" w:rsidRDefault="00C66B59" w:rsidP="00B03612">
            <w:pPr>
              <w:rPr>
                <w:color w:val="000000"/>
                <w:sz w:val="24"/>
                <w:szCs w:val="18"/>
                <w:lang w:val="en-IN" w:eastAsia="en-IN"/>
              </w:rPr>
            </w:pPr>
            <w:r w:rsidRPr="00F56F47">
              <w:rPr>
                <w:color w:val="000000"/>
                <w:sz w:val="24"/>
                <w:szCs w:val="18"/>
                <w:lang w:val="en-IN" w:eastAsia="en-IN"/>
              </w:rPr>
              <w:t>-NA-</w:t>
            </w:r>
          </w:p>
        </w:tc>
      </w:tr>
    </w:tbl>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sectPr w:rsidR="00C66B59" w:rsidRPr="00F56F47" w:rsidSect="00B03612">
          <w:pgSz w:w="11899" w:h="16838"/>
          <w:pgMar w:top="720" w:right="720" w:bottom="720" w:left="1134" w:header="1560" w:footer="567" w:gutter="0"/>
          <w:cols w:space="720"/>
          <w:docGrid w:linePitch="360"/>
        </w:sectPr>
      </w:pPr>
    </w:p>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7" w:name="_Toc466570894"/>
      <w:r w:rsidRPr="00F56F47">
        <w:rPr>
          <w:rFonts w:cs="Times New Roman"/>
          <w:b w:val="0"/>
          <w:bCs w:val="0"/>
          <w:smallCaps/>
          <w:spacing w:val="5"/>
          <w:kern w:val="0"/>
          <w:sz w:val="36"/>
          <w:szCs w:val="36"/>
        </w:rPr>
        <w:lastRenderedPageBreak/>
        <w:t>Screening Queue</w:t>
      </w:r>
      <w:bookmarkEnd w:id="7"/>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8" w:name="_Toc466570895"/>
      <w:r w:rsidRPr="00F56F47">
        <w:rPr>
          <w:rFonts w:ascii="Times New Roman" w:hAnsi="Times New Roman" w:cs="Times New Roman"/>
          <w:b w:val="0"/>
          <w:bCs w:val="0"/>
          <w:smallCaps/>
          <w:color w:val="auto"/>
          <w:sz w:val="28"/>
          <w:szCs w:val="28"/>
        </w:rPr>
        <w:t>UI specification</w:t>
      </w:r>
      <w:bookmarkEnd w:id="8"/>
    </w:p>
    <w:p w:rsidR="00C66B59" w:rsidRPr="00F56F47" w:rsidRDefault="00C66B59" w:rsidP="00C66B59"/>
    <w:tbl>
      <w:tblPr>
        <w:tblStyle w:val="TableGrid"/>
        <w:tblW w:w="10633" w:type="dxa"/>
        <w:tblInd w:w="-176" w:type="dxa"/>
        <w:tblLayout w:type="fixed"/>
        <w:tblLook w:val="04A0" w:firstRow="1" w:lastRow="0" w:firstColumn="1" w:lastColumn="0" w:noHBand="0" w:noVBand="1"/>
      </w:tblPr>
      <w:tblGrid>
        <w:gridCol w:w="2127"/>
        <w:gridCol w:w="1985"/>
        <w:gridCol w:w="1701"/>
        <w:gridCol w:w="1418"/>
        <w:gridCol w:w="3402"/>
      </w:tblGrid>
      <w:tr w:rsidR="00C66B59" w:rsidRPr="00F56F47" w:rsidTr="00B03612">
        <w:tc>
          <w:tcPr>
            <w:tcW w:w="2127"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Field name</w:t>
            </w:r>
          </w:p>
        </w:tc>
        <w:tc>
          <w:tcPr>
            <w:tcW w:w="1985"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Section</w:t>
            </w:r>
          </w:p>
        </w:tc>
        <w:tc>
          <w:tcPr>
            <w:tcW w:w="1701"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 xml:space="preserve">Data Type </w:t>
            </w:r>
          </w:p>
        </w:tc>
        <w:tc>
          <w:tcPr>
            <w:tcW w:w="1418"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Attribute</w:t>
            </w:r>
          </w:p>
        </w:tc>
        <w:tc>
          <w:tcPr>
            <w:tcW w:w="3402" w:type="dxa"/>
          </w:tcPr>
          <w:p w:rsidR="00C66B59" w:rsidRPr="00F56F47" w:rsidRDefault="00C66B59" w:rsidP="00B03612">
            <w:pPr>
              <w:spacing w:after="200" w:line="276" w:lineRule="auto"/>
              <w:rPr>
                <w:rFonts w:eastAsiaTheme="majorEastAsia"/>
                <w:b/>
                <w:sz w:val="24"/>
                <w:szCs w:val="18"/>
              </w:rPr>
            </w:pPr>
            <w:r w:rsidRPr="00F56F47">
              <w:rPr>
                <w:rFonts w:eastAsiaTheme="majorEastAsia"/>
                <w:b/>
                <w:sz w:val="24"/>
                <w:szCs w:val="18"/>
              </w:rPr>
              <w:t>Population logic</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Screening Date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date</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Applicant Name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Text</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‘Lead name’ of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Business Name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Alphanumeric</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 xml:space="preserve">Customer ID </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Alphanumeric</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From System database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Area</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Text</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rPr>
                <w:sz w:val="24"/>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City/Village/Town</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Text</w:t>
            </w:r>
          </w:p>
        </w:tc>
        <w:tc>
          <w:tcPr>
            <w:tcW w:w="1418"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Sort/search</w:t>
            </w:r>
          </w:p>
        </w:tc>
        <w:tc>
          <w:tcPr>
            <w:tcW w:w="3402" w:type="dxa"/>
          </w:tcPr>
          <w:p w:rsidR="00C66B59" w:rsidRPr="00F56F47" w:rsidRDefault="00C66B59" w:rsidP="00B03612">
            <w:pPr>
              <w:rPr>
                <w:sz w:val="24"/>
              </w:rPr>
            </w:pPr>
            <w:r w:rsidRPr="00F56F47">
              <w:rPr>
                <w:rFonts w:eastAsiaTheme="majorEastAsia"/>
                <w:sz w:val="24"/>
                <w:szCs w:val="18"/>
              </w:rPr>
              <w:t>From Lead Generation Stage</w:t>
            </w:r>
          </w:p>
        </w:tc>
      </w:tr>
      <w:tr w:rsidR="00C66B59" w:rsidRPr="00F56F47" w:rsidTr="00B03612">
        <w:tc>
          <w:tcPr>
            <w:tcW w:w="2127"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Pincode</w:t>
            </w:r>
          </w:p>
        </w:tc>
        <w:tc>
          <w:tcPr>
            <w:tcW w:w="1985" w:type="dxa"/>
          </w:tcPr>
          <w:p w:rsidR="00C66B59" w:rsidRPr="00F56F47" w:rsidRDefault="00C66B59" w:rsidP="00B03612">
            <w:pPr>
              <w:rPr>
                <w:sz w:val="24"/>
              </w:rPr>
            </w:pPr>
            <w:r w:rsidRPr="00F56F47">
              <w:rPr>
                <w:rFonts w:eastAsiaTheme="majorEastAsia"/>
                <w:sz w:val="24"/>
                <w:szCs w:val="18"/>
              </w:rPr>
              <w:t>Screening Queue</w:t>
            </w:r>
          </w:p>
        </w:tc>
        <w:tc>
          <w:tcPr>
            <w:tcW w:w="1701" w:type="dxa"/>
          </w:tcPr>
          <w:p w:rsidR="00C66B59" w:rsidRPr="00F56F47" w:rsidRDefault="00C66B59" w:rsidP="00B03612">
            <w:pPr>
              <w:spacing w:after="200" w:line="276" w:lineRule="auto"/>
              <w:rPr>
                <w:rFonts w:eastAsiaTheme="majorEastAsia"/>
                <w:sz w:val="24"/>
                <w:szCs w:val="18"/>
              </w:rPr>
            </w:pPr>
            <w:r w:rsidRPr="00F56F47">
              <w:rPr>
                <w:rFonts w:eastAsiaTheme="majorEastAsia"/>
                <w:sz w:val="24"/>
                <w:szCs w:val="18"/>
              </w:rPr>
              <w:t>Numeric</w:t>
            </w:r>
          </w:p>
        </w:tc>
        <w:tc>
          <w:tcPr>
            <w:tcW w:w="1418" w:type="dxa"/>
          </w:tcPr>
          <w:p w:rsidR="00C66B59" w:rsidRPr="00F56F47" w:rsidRDefault="00C66B59" w:rsidP="00B03612">
            <w:pPr>
              <w:spacing w:after="200" w:line="276" w:lineRule="auto"/>
              <w:rPr>
                <w:rFonts w:eastAsiaTheme="majorEastAsia"/>
                <w:sz w:val="24"/>
                <w:szCs w:val="18"/>
              </w:rPr>
            </w:pPr>
          </w:p>
        </w:tc>
        <w:tc>
          <w:tcPr>
            <w:tcW w:w="3402" w:type="dxa"/>
          </w:tcPr>
          <w:p w:rsidR="00C66B59" w:rsidRPr="00F56F47" w:rsidRDefault="00C66B59" w:rsidP="00B03612">
            <w:pPr>
              <w:rPr>
                <w:sz w:val="24"/>
              </w:rPr>
            </w:pPr>
            <w:r w:rsidRPr="00F56F47">
              <w:rPr>
                <w:rFonts w:eastAsiaTheme="majorEastAsia"/>
                <w:sz w:val="24"/>
                <w:szCs w:val="18"/>
              </w:rPr>
              <w:t>From Lead Generation Stage</w:t>
            </w:r>
          </w:p>
        </w:tc>
      </w:tr>
    </w:tbl>
    <w:p w:rsidR="00C66B59" w:rsidRPr="00F56F47" w:rsidRDefault="00C66B59" w:rsidP="00C66B59"/>
    <w:p w:rsidR="00C66B59" w:rsidRPr="00F56F47" w:rsidRDefault="00C66B59" w:rsidP="00922FFE">
      <w:pPr>
        <w:pStyle w:val="Heading2"/>
        <w:keepNext w:val="0"/>
        <w:keepLines w:val="0"/>
        <w:numPr>
          <w:ilvl w:val="1"/>
          <w:numId w:val="10"/>
        </w:numPr>
        <w:spacing w:line="271" w:lineRule="auto"/>
        <w:ind w:left="1418"/>
        <w:rPr>
          <w:rFonts w:ascii="Times New Roman" w:hAnsi="Times New Roman" w:cs="Times New Roman"/>
          <w:b w:val="0"/>
          <w:bCs w:val="0"/>
          <w:smallCaps/>
          <w:color w:val="auto"/>
          <w:sz w:val="28"/>
          <w:szCs w:val="28"/>
        </w:rPr>
      </w:pPr>
      <w:bookmarkStart w:id="9" w:name="_Toc466570896"/>
      <w:r w:rsidRPr="00F56F47">
        <w:rPr>
          <w:rFonts w:ascii="Times New Roman" w:hAnsi="Times New Roman" w:cs="Times New Roman"/>
          <w:b w:val="0"/>
          <w:bCs w:val="0"/>
          <w:smallCaps/>
          <w:color w:val="auto"/>
          <w:sz w:val="28"/>
          <w:szCs w:val="28"/>
        </w:rPr>
        <w:t>Screenshot</w:t>
      </w:r>
      <w:bookmarkEnd w:id="9"/>
    </w:p>
    <w:p w:rsidR="00C66B59" w:rsidRPr="00F56F47" w:rsidRDefault="00C66B59" w:rsidP="00C66B59"/>
    <w:p w:rsidR="00C66B59" w:rsidRPr="00F56F47" w:rsidRDefault="00C66B59" w:rsidP="00C66B59">
      <w:pPr>
        <w:pStyle w:val="ListParagraph"/>
        <w:numPr>
          <w:ilvl w:val="0"/>
          <w:numId w:val="37"/>
        </w:numPr>
        <w:ind w:left="1701"/>
        <w:rPr>
          <w:rFonts w:ascii="Times New Roman" w:hAnsi="Times New Roman"/>
          <w:sz w:val="24"/>
          <w:szCs w:val="28"/>
        </w:rPr>
      </w:pPr>
      <w:r w:rsidRPr="00F56F47">
        <w:rPr>
          <w:rFonts w:ascii="Times New Roman" w:hAnsi="Times New Roman"/>
          <w:sz w:val="24"/>
          <w:szCs w:val="28"/>
        </w:rPr>
        <w:t>Search Page</w:t>
      </w:r>
    </w:p>
    <w:p w:rsidR="00C66B59" w:rsidRPr="00F56F47" w:rsidRDefault="00C66B59" w:rsidP="00C66B59">
      <w:pPr>
        <w:ind w:left="1080"/>
      </w:pPr>
      <w:r w:rsidRPr="00F56F47">
        <w:rPr>
          <w:noProof/>
          <w:lang w:val="en-IN" w:eastAsia="en-IN"/>
        </w:rPr>
        <w:drawing>
          <wp:inline distT="0" distB="0" distL="0" distR="0" wp14:anchorId="05013C3F" wp14:editId="1B70F1A4">
            <wp:extent cx="2176780" cy="3448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6780" cy="3448685"/>
                    </a:xfrm>
                    <a:prstGeom prst="rect">
                      <a:avLst/>
                    </a:prstGeom>
                    <a:noFill/>
                    <a:ln>
                      <a:noFill/>
                    </a:ln>
                  </pic:spPr>
                </pic:pic>
              </a:graphicData>
            </a:graphic>
          </wp:inline>
        </w:drawing>
      </w:r>
    </w:p>
    <w:p w:rsidR="00C66B59" w:rsidRPr="00F56F47" w:rsidRDefault="00C66B59" w:rsidP="00C66B59">
      <w:pPr>
        <w:ind w:left="1080"/>
      </w:pPr>
    </w:p>
    <w:p w:rsidR="00C66B59" w:rsidRPr="00F56F47" w:rsidRDefault="00C66B59" w:rsidP="00C66B59">
      <w:pPr>
        <w:pStyle w:val="ListParagraph"/>
        <w:numPr>
          <w:ilvl w:val="0"/>
          <w:numId w:val="37"/>
        </w:numPr>
        <w:ind w:left="1701"/>
        <w:rPr>
          <w:rFonts w:ascii="Times New Roman" w:hAnsi="Times New Roman"/>
          <w:sz w:val="24"/>
          <w:szCs w:val="28"/>
        </w:rPr>
        <w:sectPr w:rsidR="00C66B59" w:rsidRPr="00F56F47" w:rsidSect="00B03612">
          <w:pgSz w:w="11899" w:h="16838"/>
          <w:pgMar w:top="720" w:right="720" w:bottom="720" w:left="1134" w:header="1560" w:footer="567" w:gutter="0"/>
          <w:cols w:space="720"/>
          <w:docGrid w:linePitch="360"/>
        </w:sectPr>
      </w:pPr>
    </w:p>
    <w:p w:rsidR="00C66B59" w:rsidRPr="00F56F47" w:rsidRDefault="00C66B59" w:rsidP="00C66B59">
      <w:pPr>
        <w:pStyle w:val="ListParagraph"/>
        <w:numPr>
          <w:ilvl w:val="0"/>
          <w:numId w:val="37"/>
        </w:numPr>
        <w:ind w:left="1701"/>
        <w:rPr>
          <w:rFonts w:ascii="Times New Roman" w:hAnsi="Times New Roman"/>
          <w:sz w:val="24"/>
          <w:szCs w:val="28"/>
        </w:rPr>
      </w:pPr>
      <w:r w:rsidRPr="00F56F47">
        <w:rPr>
          <w:rFonts w:ascii="Times New Roman" w:hAnsi="Times New Roman"/>
          <w:sz w:val="24"/>
          <w:szCs w:val="28"/>
        </w:rPr>
        <w:lastRenderedPageBreak/>
        <w:t>Screening Queue</w:t>
      </w:r>
    </w:p>
    <w:p w:rsidR="00C66B59" w:rsidRPr="00F56F47" w:rsidRDefault="00C66B59" w:rsidP="00C66B59">
      <w:pPr>
        <w:ind w:left="1080"/>
        <w:rPr>
          <w:rFonts w:eastAsia="Calibri"/>
          <w:sz w:val="24"/>
          <w:szCs w:val="28"/>
          <w:lang w:val="en-IN"/>
        </w:rPr>
      </w:pPr>
      <w:r w:rsidRPr="00F56F47">
        <w:rPr>
          <w:rFonts w:eastAsia="Calibri"/>
          <w:noProof/>
          <w:sz w:val="24"/>
          <w:szCs w:val="28"/>
          <w:lang w:val="en-IN" w:eastAsia="en-IN"/>
        </w:rPr>
        <w:drawing>
          <wp:inline distT="0" distB="0" distL="0" distR="0" wp14:anchorId="56F2CF42" wp14:editId="3C05F709">
            <wp:extent cx="2152650" cy="3486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3486150"/>
                    </a:xfrm>
                    <a:prstGeom prst="rect">
                      <a:avLst/>
                    </a:prstGeom>
                    <a:noFill/>
                    <a:ln>
                      <a:noFill/>
                    </a:ln>
                  </pic:spPr>
                </pic:pic>
              </a:graphicData>
            </a:graphic>
          </wp:inline>
        </w:drawing>
      </w:r>
    </w:p>
    <w:p w:rsidR="00C66B59" w:rsidRPr="00F56F47" w:rsidRDefault="00C66B59" w:rsidP="00C66B59">
      <w:pPr>
        <w:pStyle w:val="Heading1"/>
        <w:keepNext w:val="0"/>
        <w:numPr>
          <w:ilvl w:val="0"/>
          <w:numId w:val="10"/>
        </w:numPr>
        <w:spacing w:before="480" w:after="0" w:line="276" w:lineRule="auto"/>
        <w:ind w:left="0" w:firstLine="0"/>
        <w:contextualSpacing/>
        <w:rPr>
          <w:rFonts w:cs="Times New Roman"/>
          <w:b w:val="0"/>
          <w:bCs w:val="0"/>
          <w:smallCaps/>
          <w:spacing w:val="5"/>
          <w:sz w:val="36"/>
          <w:szCs w:val="36"/>
        </w:rPr>
      </w:pPr>
      <w:bookmarkStart w:id="10" w:name="_Toc466570897"/>
      <w:r w:rsidRPr="00F56F47">
        <w:rPr>
          <w:rFonts w:cs="Times New Roman"/>
          <w:b w:val="0"/>
          <w:bCs w:val="0"/>
          <w:smallCaps/>
          <w:spacing w:val="5"/>
          <w:kern w:val="0"/>
          <w:sz w:val="36"/>
          <w:szCs w:val="36"/>
        </w:rPr>
        <w:t>Functional requirements</w:t>
      </w:r>
      <w:bookmarkEnd w:id="10"/>
    </w:p>
    <w:p w:rsidR="00C66B59" w:rsidRPr="00F56F47" w:rsidRDefault="00C66B59" w:rsidP="00C66B59"/>
    <w:p w:rsidR="00C66B59" w:rsidRPr="00F56F47" w:rsidRDefault="00C66B59" w:rsidP="00C66B59">
      <w:pPr>
        <w:pStyle w:val="ListParagraph"/>
        <w:ind w:left="1364"/>
        <w:rPr>
          <w:rFonts w:ascii="Times New Roman" w:hAnsi="Times New Roman"/>
          <w:sz w:val="24"/>
          <w:szCs w:val="28"/>
        </w:rPr>
      </w:pPr>
      <w:r w:rsidRPr="00F56F47">
        <w:rPr>
          <w:rFonts w:ascii="Times New Roman" w:hAnsi="Times New Roman"/>
          <w:b/>
          <w:sz w:val="24"/>
          <w:szCs w:val="28"/>
        </w:rPr>
        <w:t>Loan Officer</w:t>
      </w:r>
      <w:r w:rsidRPr="00F56F47">
        <w:rPr>
          <w:rFonts w:ascii="Times New Roman" w:hAnsi="Times New Roman"/>
          <w:sz w:val="24"/>
          <w:szCs w:val="28"/>
        </w:rPr>
        <w:t xml:space="preserve"> logs in</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The loan officer opens the process dash board, and enters the Screening queue.</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 If the loan officer performs a search without selecting any parameter, then all cases with status ‘Pending for Screening’ to be displayed in a tabular format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Also display all the cases which have been assigned to loan officer from existing customer.</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If the loan officer searches with ‘Applicant name’, ‘Business name’ or ‘URN no’, then all matching records (including existing customers) to be displayed in a tabular format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The loan officer can </w:t>
      </w:r>
      <w:r w:rsidRPr="00F56F47">
        <w:rPr>
          <w:rFonts w:ascii="Times New Roman" w:hAnsi="Times New Roman"/>
          <w:b/>
          <w:sz w:val="24"/>
          <w:szCs w:val="28"/>
        </w:rPr>
        <w:t>search and sort</w:t>
      </w:r>
      <w:r w:rsidRPr="00F56F47">
        <w:rPr>
          <w:rFonts w:ascii="Times New Roman" w:hAnsi="Times New Roman"/>
          <w:sz w:val="24"/>
          <w:szCs w:val="28"/>
        </w:rPr>
        <w:t xml:space="preserve"> the profiles based on the following parameters: Screening date, Customer ID, Applicant Name, Business Name, Area, </w:t>
      </w:r>
      <w:proofErr w:type="gramStart"/>
      <w:r w:rsidRPr="00F56F47">
        <w:rPr>
          <w:rFonts w:ascii="Times New Roman" w:hAnsi="Times New Roman"/>
          <w:sz w:val="24"/>
          <w:szCs w:val="28"/>
        </w:rPr>
        <w:t>City</w:t>
      </w:r>
      <w:proofErr w:type="gramEnd"/>
      <w:r w:rsidRPr="00F56F47">
        <w:rPr>
          <w:rFonts w:ascii="Times New Roman" w:hAnsi="Times New Roman"/>
          <w:sz w:val="24"/>
          <w:szCs w:val="28"/>
        </w:rPr>
        <w:t xml:space="preserve">/Village/Town.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The loan officer then selects a profile from the Screening queue. The queue table should have applicant name, business name, Customer ID, Area, City/Town/Village and Screening Date as column names. </w:t>
      </w:r>
    </w:p>
    <w:p w:rsidR="00C66B59" w:rsidRPr="00F56F47" w:rsidRDefault="00C66B59" w:rsidP="00C66B59">
      <w:pPr>
        <w:pStyle w:val="ListParagraph"/>
        <w:numPr>
          <w:ilvl w:val="0"/>
          <w:numId w:val="38"/>
        </w:numPr>
        <w:rPr>
          <w:rFonts w:ascii="Times New Roman" w:hAnsi="Times New Roman"/>
          <w:sz w:val="24"/>
          <w:szCs w:val="28"/>
        </w:rPr>
      </w:pPr>
      <w:r w:rsidRPr="00F56F47">
        <w:rPr>
          <w:rFonts w:ascii="Times New Roman" w:hAnsi="Times New Roman"/>
          <w:sz w:val="24"/>
          <w:szCs w:val="28"/>
        </w:rPr>
        <w:t xml:space="preserve">All the columns will have </w:t>
      </w:r>
      <w:r w:rsidRPr="00F56F47">
        <w:rPr>
          <w:rFonts w:ascii="Times New Roman" w:hAnsi="Times New Roman"/>
          <w:b/>
          <w:sz w:val="24"/>
          <w:szCs w:val="28"/>
        </w:rPr>
        <w:t>sorting</w:t>
      </w:r>
      <w:r w:rsidRPr="00F56F47">
        <w:rPr>
          <w:rFonts w:ascii="Times New Roman" w:hAnsi="Times New Roman"/>
          <w:sz w:val="24"/>
          <w:szCs w:val="28"/>
        </w:rPr>
        <w:t xml:space="preserve"> facility</w:t>
      </w:r>
      <w:r w:rsidRPr="00F56F47">
        <w:rPr>
          <w:rFonts w:ascii="Times New Roman" w:hAnsi="Times New Roman"/>
          <w:sz w:val="28"/>
          <w:szCs w:val="28"/>
        </w:rPr>
        <w:t>.</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1" w:name="_Toc466570898"/>
      <w:r w:rsidRPr="00F56F47">
        <w:rPr>
          <w:rFonts w:ascii="Times New Roman" w:hAnsi="Times New Roman" w:cs="Times New Roman"/>
          <w:b w:val="0"/>
          <w:bCs w:val="0"/>
          <w:smallCaps/>
          <w:color w:val="auto"/>
          <w:sz w:val="28"/>
          <w:szCs w:val="28"/>
        </w:rPr>
        <w:t>Upload</w:t>
      </w:r>
      <w:bookmarkEnd w:id="11"/>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2" w:name="_Toc466570899"/>
      <w:r w:rsidRPr="00F56F47">
        <w:rPr>
          <w:rFonts w:ascii="Times New Roman" w:hAnsi="Times New Roman" w:cs="Times New Roman"/>
          <w:b w:val="0"/>
          <w:bCs w:val="0"/>
          <w:smallCaps/>
          <w:color w:val="auto"/>
          <w:sz w:val="28"/>
          <w:szCs w:val="28"/>
        </w:rPr>
        <w:t>Download</w:t>
      </w:r>
      <w:bookmarkEnd w:id="12"/>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3" w:name="_Toc466570900"/>
      <w:r w:rsidRPr="00F56F47">
        <w:rPr>
          <w:rFonts w:ascii="Times New Roman" w:hAnsi="Times New Roman" w:cs="Times New Roman"/>
          <w:b w:val="0"/>
          <w:bCs w:val="0"/>
          <w:smallCaps/>
          <w:color w:val="auto"/>
          <w:sz w:val="28"/>
          <w:szCs w:val="28"/>
        </w:rPr>
        <w:t>Reports</w:t>
      </w:r>
      <w:bookmarkEnd w:id="13"/>
    </w:p>
    <w:p w:rsidR="00922FFE" w:rsidRPr="00F56F47" w:rsidRDefault="00922FFE" w:rsidP="00922FFE">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sectPr w:rsidR="00922FFE" w:rsidRPr="00F56F47" w:rsidSect="00B03612">
          <w:pgSz w:w="11899" w:h="16838"/>
          <w:pgMar w:top="720" w:right="720" w:bottom="1134" w:left="720" w:header="1560" w:footer="567" w:gutter="0"/>
          <w:cols w:space="720"/>
          <w:docGrid w:linePitch="360"/>
        </w:sectPr>
      </w:pPr>
    </w:p>
    <w:p w:rsidR="00C66B59" w:rsidRPr="00F56F47" w:rsidRDefault="00C66B59" w:rsidP="00922FFE">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14" w:name="_Toc466570901"/>
      <w:r w:rsidRPr="00F56F47">
        <w:rPr>
          <w:rFonts w:cs="Times New Roman"/>
          <w:b w:val="0"/>
          <w:bCs w:val="0"/>
          <w:smallCaps/>
          <w:spacing w:val="5"/>
          <w:kern w:val="0"/>
          <w:sz w:val="36"/>
          <w:szCs w:val="36"/>
        </w:rPr>
        <w:lastRenderedPageBreak/>
        <w:t>Capturing Screening data</w:t>
      </w:r>
      <w:bookmarkEnd w:id="14"/>
      <w:r w:rsidR="000D4DE1" w:rsidRPr="00F56F47">
        <w:rPr>
          <w:rFonts w:cs="Times New Roman"/>
          <w:b w:val="0"/>
          <w:bCs w:val="0"/>
          <w:smallCaps/>
          <w:spacing w:val="5"/>
          <w:kern w:val="0"/>
          <w:sz w:val="36"/>
          <w:szCs w:val="36"/>
        </w:rPr>
        <w:t xml:space="preserve"> </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15" w:name="_Toc466570902"/>
      <w:r w:rsidRPr="00F56F47">
        <w:rPr>
          <w:rFonts w:ascii="Times New Roman" w:hAnsi="Times New Roman" w:cs="Times New Roman"/>
          <w:b w:val="0"/>
          <w:bCs w:val="0"/>
          <w:smallCaps/>
          <w:color w:val="auto"/>
          <w:sz w:val="28"/>
          <w:szCs w:val="28"/>
        </w:rPr>
        <w:t>UI requirements</w:t>
      </w:r>
      <w:bookmarkEnd w:id="15"/>
      <w:r w:rsidRPr="00F56F47">
        <w:rPr>
          <w:rFonts w:ascii="Times New Roman" w:hAnsi="Times New Roman" w:cs="Times New Roman"/>
          <w:b w:val="0"/>
          <w:bCs w:val="0"/>
          <w:smallCaps/>
          <w:color w:val="auto"/>
          <w:sz w:val="28"/>
          <w:szCs w:val="28"/>
        </w:rPr>
        <w:t xml:space="preserve"> </w:t>
      </w:r>
    </w:p>
    <w:p w:rsidR="00C66B59" w:rsidRPr="00F56F47" w:rsidRDefault="00C66B59" w:rsidP="00C66B59">
      <w:pPr>
        <w:ind w:left="1080"/>
      </w:pPr>
    </w:p>
    <w:tbl>
      <w:tblPr>
        <w:tblStyle w:val="TableGrid"/>
        <w:tblW w:w="14278" w:type="dxa"/>
        <w:jc w:val="center"/>
        <w:tblInd w:w="-2598" w:type="dxa"/>
        <w:tblLayout w:type="fixed"/>
        <w:tblLook w:val="04A0" w:firstRow="1" w:lastRow="0" w:firstColumn="1" w:lastColumn="0" w:noHBand="0" w:noVBand="1"/>
      </w:tblPr>
      <w:tblGrid>
        <w:gridCol w:w="955"/>
        <w:gridCol w:w="999"/>
        <w:gridCol w:w="2142"/>
        <w:gridCol w:w="2493"/>
        <w:gridCol w:w="1933"/>
        <w:gridCol w:w="857"/>
        <w:gridCol w:w="1302"/>
        <w:gridCol w:w="3597"/>
        <w:tblGridChange w:id="16">
          <w:tblGrid>
            <w:gridCol w:w="955"/>
            <w:gridCol w:w="999"/>
            <w:gridCol w:w="644"/>
            <w:gridCol w:w="955"/>
            <w:gridCol w:w="543"/>
            <w:gridCol w:w="456"/>
            <w:gridCol w:w="644"/>
            <w:gridCol w:w="955"/>
            <w:gridCol w:w="438"/>
            <w:gridCol w:w="105"/>
            <w:gridCol w:w="456"/>
            <w:gridCol w:w="1372"/>
            <w:gridCol w:w="665"/>
            <w:gridCol w:w="105"/>
            <w:gridCol w:w="87"/>
            <w:gridCol w:w="1302"/>
            <w:gridCol w:w="439"/>
            <w:gridCol w:w="665"/>
            <w:gridCol w:w="192"/>
            <w:gridCol w:w="1302"/>
            <w:gridCol w:w="439"/>
            <w:gridCol w:w="560"/>
            <w:gridCol w:w="297"/>
            <w:gridCol w:w="1302"/>
            <w:gridCol w:w="999"/>
            <w:gridCol w:w="2598"/>
          </w:tblGrid>
        </w:tblGridChange>
      </w:tblGrid>
      <w:tr w:rsidR="00295D20" w:rsidRPr="00F56F47" w:rsidTr="000C7770">
        <w:trPr>
          <w:cantSplit/>
          <w:trHeight w:val="1254"/>
          <w:jc w:val="center"/>
        </w:trPr>
        <w:tc>
          <w:tcPr>
            <w:tcW w:w="955" w:type="dxa"/>
            <w:vAlign w:val="center"/>
          </w:tcPr>
          <w:p w:rsidR="00C66B59" w:rsidRPr="00F56F47" w:rsidRDefault="00C66B59" w:rsidP="00B03612">
            <w:pPr>
              <w:jc w:val="center"/>
              <w:rPr>
                <w:b/>
                <w:sz w:val="24"/>
                <w:szCs w:val="28"/>
              </w:rPr>
            </w:pPr>
            <w:r w:rsidRPr="00F56F47">
              <w:rPr>
                <w:b/>
                <w:sz w:val="24"/>
                <w:szCs w:val="28"/>
              </w:rPr>
              <w:t>Entity</w:t>
            </w:r>
          </w:p>
        </w:tc>
        <w:tc>
          <w:tcPr>
            <w:tcW w:w="999" w:type="dxa"/>
            <w:vAlign w:val="center"/>
          </w:tcPr>
          <w:p w:rsidR="00C66B59" w:rsidRPr="00F56F47" w:rsidRDefault="00C66B59" w:rsidP="00B03612">
            <w:pPr>
              <w:jc w:val="center"/>
              <w:rPr>
                <w:b/>
                <w:sz w:val="22"/>
                <w:szCs w:val="22"/>
              </w:rPr>
            </w:pPr>
            <w:r w:rsidRPr="00F56F47">
              <w:rPr>
                <w:b/>
                <w:sz w:val="22"/>
                <w:szCs w:val="22"/>
              </w:rPr>
              <w:t>Tab</w:t>
            </w:r>
          </w:p>
        </w:tc>
        <w:tc>
          <w:tcPr>
            <w:tcW w:w="2142" w:type="dxa"/>
            <w:vAlign w:val="center"/>
          </w:tcPr>
          <w:p w:rsidR="00C66B59" w:rsidRPr="00F56F47" w:rsidRDefault="00C66B59" w:rsidP="00B03612">
            <w:pPr>
              <w:jc w:val="center"/>
              <w:rPr>
                <w:b/>
                <w:sz w:val="22"/>
                <w:szCs w:val="22"/>
              </w:rPr>
            </w:pPr>
            <w:r w:rsidRPr="00F56F47">
              <w:rPr>
                <w:b/>
                <w:sz w:val="22"/>
                <w:szCs w:val="22"/>
              </w:rPr>
              <w:t>Sub tab</w:t>
            </w:r>
          </w:p>
        </w:tc>
        <w:tc>
          <w:tcPr>
            <w:tcW w:w="2493" w:type="dxa"/>
            <w:vAlign w:val="center"/>
          </w:tcPr>
          <w:p w:rsidR="00C66B59" w:rsidRPr="00F56F47" w:rsidRDefault="00C66B59" w:rsidP="00B03612">
            <w:pPr>
              <w:jc w:val="center"/>
              <w:rPr>
                <w:b/>
                <w:sz w:val="22"/>
                <w:szCs w:val="22"/>
              </w:rPr>
            </w:pPr>
            <w:r w:rsidRPr="00F56F47">
              <w:rPr>
                <w:b/>
                <w:sz w:val="22"/>
                <w:szCs w:val="22"/>
              </w:rPr>
              <w:t>Fields</w:t>
            </w:r>
          </w:p>
        </w:tc>
        <w:tc>
          <w:tcPr>
            <w:tcW w:w="1933" w:type="dxa"/>
            <w:vAlign w:val="center"/>
          </w:tcPr>
          <w:p w:rsidR="00C66B59" w:rsidRPr="00F56F47" w:rsidRDefault="00C66B59" w:rsidP="00B03612">
            <w:pPr>
              <w:jc w:val="center"/>
              <w:rPr>
                <w:b/>
                <w:sz w:val="22"/>
                <w:szCs w:val="22"/>
              </w:rPr>
            </w:pPr>
          </w:p>
          <w:p w:rsidR="00C66B59" w:rsidRPr="00F56F47" w:rsidRDefault="00C66B59" w:rsidP="00B03612">
            <w:pPr>
              <w:jc w:val="center"/>
              <w:rPr>
                <w:b/>
                <w:sz w:val="22"/>
                <w:szCs w:val="22"/>
              </w:rPr>
            </w:pPr>
            <w:r w:rsidRPr="00F56F47">
              <w:rPr>
                <w:b/>
                <w:sz w:val="22"/>
                <w:szCs w:val="22"/>
              </w:rPr>
              <w:t>Field Value</w:t>
            </w:r>
          </w:p>
        </w:tc>
        <w:tc>
          <w:tcPr>
            <w:tcW w:w="857" w:type="dxa"/>
            <w:vAlign w:val="center"/>
          </w:tcPr>
          <w:p w:rsidR="00C66B59" w:rsidRPr="00F56F47" w:rsidRDefault="00C66B59" w:rsidP="00B03612">
            <w:pPr>
              <w:jc w:val="center"/>
              <w:rPr>
                <w:b/>
                <w:sz w:val="22"/>
                <w:szCs w:val="22"/>
              </w:rPr>
            </w:pPr>
            <w:r w:rsidRPr="00F56F47">
              <w:rPr>
                <w:b/>
                <w:sz w:val="22"/>
                <w:szCs w:val="22"/>
              </w:rPr>
              <w:t>Mandatory</w:t>
            </w:r>
          </w:p>
        </w:tc>
        <w:tc>
          <w:tcPr>
            <w:tcW w:w="1302" w:type="dxa"/>
            <w:vAlign w:val="center"/>
          </w:tcPr>
          <w:p w:rsidR="00C66B59" w:rsidRPr="00F56F47" w:rsidRDefault="00C66B59" w:rsidP="00B03612">
            <w:pPr>
              <w:jc w:val="center"/>
              <w:rPr>
                <w:b/>
                <w:sz w:val="22"/>
                <w:szCs w:val="22"/>
              </w:rPr>
            </w:pPr>
            <w:r w:rsidRPr="00F56F47">
              <w:rPr>
                <w:b/>
                <w:sz w:val="22"/>
                <w:szCs w:val="22"/>
              </w:rPr>
              <w:t>Conditional Mandatory</w:t>
            </w:r>
          </w:p>
        </w:tc>
        <w:tc>
          <w:tcPr>
            <w:tcW w:w="3597" w:type="dxa"/>
            <w:vAlign w:val="center"/>
          </w:tcPr>
          <w:p w:rsidR="00C66B59" w:rsidRPr="00F56F47" w:rsidRDefault="00C66B59" w:rsidP="00B03612">
            <w:pPr>
              <w:jc w:val="center"/>
              <w:rPr>
                <w:b/>
                <w:sz w:val="22"/>
                <w:szCs w:val="22"/>
              </w:rPr>
            </w:pPr>
            <w:r w:rsidRPr="00F56F47">
              <w:rPr>
                <w:b/>
                <w:sz w:val="22"/>
                <w:szCs w:val="22"/>
              </w:rPr>
              <w:t>Remarks</w:t>
            </w:r>
          </w:p>
        </w:tc>
      </w:tr>
      <w:tr w:rsidR="00295D20" w:rsidRPr="00F56F47" w:rsidTr="000C7770">
        <w:trPr>
          <w:trHeight w:val="159"/>
          <w:jc w:val="center"/>
        </w:trPr>
        <w:tc>
          <w:tcPr>
            <w:tcW w:w="955" w:type="dxa"/>
            <w:vMerge w:val="restart"/>
            <w:textDirection w:val="btLr"/>
            <w:vAlign w:val="center"/>
          </w:tcPr>
          <w:p w:rsidR="00C66B59" w:rsidRPr="00F56F47" w:rsidRDefault="00C66B59" w:rsidP="00B03612">
            <w:pPr>
              <w:ind w:left="113" w:right="113"/>
              <w:jc w:val="center"/>
              <w:rPr>
                <w:sz w:val="28"/>
                <w:szCs w:val="28"/>
              </w:rPr>
            </w:pPr>
            <w:r w:rsidRPr="00F56F47">
              <w:rPr>
                <w:sz w:val="28"/>
                <w:szCs w:val="28"/>
              </w:rPr>
              <w:t>APPLICANT</w:t>
            </w:r>
          </w:p>
        </w:tc>
        <w:tc>
          <w:tcPr>
            <w:tcW w:w="999" w:type="dxa"/>
            <w:vMerge w:val="restart"/>
            <w:textDirection w:val="btLr"/>
            <w:vAlign w:val="center"/>
          </w:tcPr>
          <w:p w:rsidR="00C66B59" w:rsidRPr="00F56F47" w:rsidRDefault="00C66B59" w:rsidP="00B03612">
            <w:pPr>
              <w:ind w:left="113" w:right="113"/>
              <w:jc w:val="center"/>
              <w:rPr>
                <w:sz w:val="22"/>
                <w:szCs w:val="22"/>
              </w:rPr>
            </w:pPr>
            <w:r w:rsidRPr="00F56F47">
              <w:rPr>
                <w:sz w:val="22"/>
                <w:szCs w:val="22"/>
              </w:rPr>
              <w:t>Applicant Profile</w:t>
            </w:r>
          </w:p>
        </w:tc>
        <w:tc>
          <w:tcPr>
            <w:tcW w:w="2142" w:type="dxa"/>
            <w:vMerge w:val="restart"/>
            <w:vAlign w:val="center"/>
          </w:tcPr>
          <w:p w:rsidR="00C66B59" w:rsidRPr="00F56F47" w:rsidRDefault="00C66B59" w:rsidP="00B03612">
            <w:pPr>
              <w:jc w:val="center"/>
              <w:rPr>
                <w:sz w:val="22"/>
                <w:szCs w:val="22"/>
              </w:rPr>
            </w:pPr>
            <w:r w:rsidRPr="00F56F47">
              <w:rPr>
                <w:sz w:val="22"/>
                <w:szCs w:val="22"/>
              </w:rPr>
              <w:t>KYC Details</w:t>
            </w: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Aadhar No</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Numeric</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Aadhar -QR Code Scan (Auto fill Profile &amp; Address data)</w:t>
            </w:r>
          </w:p>
        </w:tc>
      </w:tr>
      <w:tr w:rsidR="00295D20" w:rsidRPr="00F56F47" w:rsidTr="000C7770">
        <w:trPr>
          <w:trHeight w:val="77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Document Capture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Upload</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p>
        </w:tc>
      </w:tr>
      <w:tr w:rsidR="00295D20" w:rsidRPr="00F56F47" w:rsidTr="000C7770">
        <w:trPr>
          <w:trHeight w:val="82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Pan Number</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Alpha numeric</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p>
        </w:tc>
      </w:tr>
      <w:tr w:rsidR="00295D20" w:rsidRPr="00F56F47" w:rsidTr="000C7770">
        <w:trPr>
          <w:trHeight w:val="72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Document Capture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Upload</w:t>
            </w:r>
          </w:p>
        </w:tc>
        <w:tc>
          <w:tcPr>
            <w:tcW w:w="857"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ID Type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Dropdo</w:t>
            </w:r>
            <w:bookmarkStart w:id="17" w:name="_GoBack"/>
            <w:bookmarkEnd w:id="17"/>
            <w:r w:rsidRPr="00F56F47">
              <w:rPr>
                <w:sz w:val="22"/>
                <w:szCs w:val="22"/>
              </w:rPr>
              <w:t>wn</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Ration Card, Voter Card, Passport, Pan Card, Aadhar card, Driving License</w:t>
            </w:r>
            <w:ins w:id="18" w:author="Namita Sivasankaran" w:date="2016-11-23T15:41:00Z">
              <w:r w:rsidR="005B6195">
                <w:rPr>
                  <w:sz w:val="22"/>
                  <w:szCs w:val="22"/>
                </w:rPr>
                <w:t xml:space="preserve">, </w:t>
              </w:r>
              <w:r w:rsidR="005B6195" w:rsidRPr="005B6195">
                <w:rPr>
                  <w:sz w:val="22"/>
                  <w:szCs w:val="22"/>
                  <w:highlight w:val="green"/>
                  <w:rPrChange w:id="19" w:author="Namita Sivasankaran" w:date="2016-11-23T15:41:00Z">
                    <w:rPr>
                      <w:sz w:val="22"/>
                      <w:szCs w:val="22"/>
                    </w:rPr>
                  </w:rPrChange>
                </w:rPr>
                <w:t>Gas Bill</w:t>
              </w:r>
            </w:ins>
          </w:p>
        </w:tc>
      </w:tr>
      <w:tr w:rsidR="00295D20" w:rsidRPr="00F56F47" w:rsidTr="000C7770">
        <w:trPr>
          <w:trHeight w:val="57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ID No</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Alpha numeric</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If ID type selected</w:t>
            </w:r>
          </w:p>
        </w:tc>
      </w:tr>
      <w:tr w:rsidR="00295D20" w:rsidRPr="00F56F47" w:rsidTr="000C7770">
        <w:trPr>
          <w:trHeight w:val="585"/>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Valid up to</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Date</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If ID type selected</w:t>
            </w:r>
          </w:p>
        </w:tc>
      </w:tr>
      <w:tr w:rsidR="00295D20" w:rsidRPr="00F56F47" w:rsidTr="000C7770">
        <w:trPr>
          <w:trHeight w:val="60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360" w:lineRule="auto"/>
              <w:jc w:val="center"/>
              <w:rPr>
                <w:sz w:val="22"/>
                <w:szCs w:val="22"/>
              </w:rPr>
            </w:pPr>
            <w:r w:rsidRPr="00F56F47">
              <w:rPr>
                <w:sz w:val="22"/>
                <w:szCs w:val="22"/>
              </w:rPr>
              <w:t>Document Capture</w:t>
            </w:r>
          </w:p>
        </w:tc>
        <w:tc>
          <w:tcPr>
            <w:tcW w:w="1933" w:type="dxa"/>
            <w:vAlign w:val="center"/>
          </w:tcPr>
          <w:p w:rsidR="00C66B59" w:rsidRPr="00F56F47" w:rsidRDefault="00C66B59" w:rsidP="00B03612">
            <w:pPr>
              <w:spacing w:line="360" w:lineRule="auto"/>
              <w:jc w:val="center"/>
              <w:rPr>
                <w:sz w:val="22"/>
                <w:szCs w:val="22"/>
              </w:rPr>
            </w:pPr>
            <w:r w:rsidRPr="00F56F47">
              <w:rPr>
                <w:sz w:val="22"/>
                <w:szCs w:val="22"/>
              </w:rPr>
              <w:t>Upload</w:t>
            </w: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r w:rsidRPr="00F56F47">
              <w:rPr>
                <w:sz w:val="22"/>
                <w:szCs w:val="22"/>
              </w:rPr>
              <w:t>Yes</w:t>
            </w: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If ID type selected</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shd w:val="clear" w:color="auto" w:fill="B8CCE4" w:themeFill="accent1" w:themeFillTint="66"/>
            <w:vAlign w:val="center"/>
          </w:tcPr>
          <w:p w:rsidR="00C66B59" w:rsidRPr="00F56F47" w:rsidRDefault="00C66B59" w:rsidP="00B03612">
            <w:pPr>
              <w:spacing w:line="360" w:lineRule="auto"/>
              <w:jc w:val="center"/>
              <w:rPr>
                <w:b/>
                <w:sz w:val="22"/>
                <w:szCs w:val="22"/>
              </w:rPr>
            </w:pPr>
            <w:r w:rsidRPr="00F56F47">
              <w:rPr>
                <w:b/>
                <w:sz w:val="22"/>
                <w:szCs w:val="22"/>
              </w:rPr>
              <w:t>Add Button</w:t>
            </w:r>
          </w:p>
        </w:tc>
        <w:tc>
          <w:tcPr>
            <w:tcW w:w="1933" w:type="dxa"/>
            <w:vAlign w:val="center"/>
          </w:tcPr>
          <w:p w:rsidR="00C66B59" w:rsidRPr="00F56F47" w:rsidRDefault="00C66B59" w:rsidP="00B03612">
            <w:pPr>
              <w:spacing w:line="360" w:lineRule="auto"/>
              <w:jc w:val="center"/>
              <w:rPr>
                <w:sz w:val="22"/>
                <w:szCs w:val="22"/>
              </w:rPr>
            </w:pPr>
          </w:p>
        </w:tc>
        <w:tc>
          <w:tcPr>
            <w:tcW w:w="857" w:type="dxa"/>
            <w:vAlign w:val="center"/>
          </w:tcPr>
          <w:p w:rsidR="00C66B59" w:rsidRPr="00F56F47" w:rsidRDefault="00C66B59" w:rsidP="00B03612">
            <w:pPr>
              <w:spacing w:line="360" w:lineRule="auto"/>
              <w:jc w:val="center"/>
              <w:rPr>
                <w:sz w:val="22"/>
                <w:szCs w:val="22"/>
              </w:rPr>
            </w:pPr>
          </w:p>
        </w:tc>
        <w:tc>
          <w:tcPr>
            <w:tcW w:w="1302" w:type="dxa"/>
            <w:vAlign w:val="center"/>
          </w:tcPr>
          <w:p w:rsidR="00C66B59" w:rsidRPr="00F56F47" w:rsidRDefault="00C66B59" w:rsidP="00B03612">
            <w:pPr>
              <w:spacing w:line="360" w:lineRule="auto"/>
              <w:jc w:val="center"/>
              <w:rPr>
                <w:sz w:val="22"/>
                <w:szCs w:val="22"/>
              </w:rPr>
            </w:pPr>
          </w:p>
        </w:tc>
        <w:tc>
          <w:tcPr>
            <w:tcW w:w="3597" w:type="dxa"/>
            <w:vAlign w:val="center"/>
          </w:tcPr>
          <w:p w:rsidR="00C66B59" w:rsidRPr="00F56F47" w:rsidRDefault="00C66B59" w:rsidP="00B03612">
            <w:pPr>
              <w:spacing w:line="360" w:lineRule="auto"/>
              <w:jc w:val="center"/>
              <w:rPr>
                <w:sz w:val="22"/>
                <w:szCs w:val="22"/>
              </w:rPr>
            </w:pPr>
            <w:r w:rsidRPr="00F56F47">
              <w:rPr>
                <w:sz w:val="22"/>
                <w:szCs w:val="22"/>
              </w:rPr>
              <w:t>ID type, ID No, Valid Up to, Document Capture populate again</w:t>
            </w:r>
          </w:p>
        </w:tc>
      </w:tr>
      <w:tr w:rsidR="00C062AB" w:rsidRPr="00F56F47" w:rsidTr="000C7770">
        <w:trPr>
          <w:trHeight w:val="159"/>
          <w:jc w:val="center"/>
          <w:ins w:id="20" w:author="Namita Sivasankaran" w:date="2016-11-22T17:20:00Z"/>
        </w:trPr>
        <w:tc>
          <w:tcPr>
            <w:tcW w:w="955" w:type="dxa"/>
            <w:vMerge/>
            <w:textDirection w:val="btLr"/>
            <w:vAlign w:val="center"/>
          </w:tcPr>
          <w:p w:rsidR="00C062AB" w:rsidRPr="00F56F47" w:rsidRDefault="00C062AB" w:rsidP="00B03612">
            <w:pPr>
              <w:ind w:left="113" w:right="113"/>
              <w:jc w:val="center"/>
              <w:rPr>
                <w:ins w:id="21" w:author="Namita Sivasankaran" w:date="2016-11-22T17:20:00Z"/>
                <w:sz w:val="28"/>
                <w:szCs w:val="28"/>
              </w:rPr>
            </w:pPr>
          </w:p>
        </w:tc>
        <w:tc>
          <w:tcPr>
            <w:tcW w:w="999" w:type="dxa"/>
            <w:vMerge/>
            <w:textDirection w:val="btLr"/>
            <w:vAlign w:val="center"/>
          </w:tcPr>
          <w:p w:rsidR="00C062AB" w:rsidRPr="00F56F47" w:rsidRDefault="00C062AB" w:rsidP="00B03612">
            <w:pPr>
              <w:ind w:left="113" w:right="113"/>
              <w:jc w:val="center"/>
              <w:rPr>
                <w:ins w:id="22" w:author="Namita Sivasankaran" w:date="2016-11-22T17:20:00Z"/>
                <w:sz w:val="22"/>
                <w:szCs w:val="22"/>
              </w:rPr>
            </w:pPr>
          </w:p>
        </w:tc>
        <w:tc>
          <w:tcPr>
            <w:tcW w:w="2142" w:type="dxa"/>
            <w:vAlign w:val="center"/>
          </w:tcPr>
          <w:p w:rsidR="00C062AB" w:rsidRPr="00F56F47" w:rsidRDefault="00C062AB" w:rsidP="00B03612">
            <w:pPr>
              <w:jc w:val="center"/>
              <w:rPr>
                <w:ins w:id="23" w:author="Namita Sivasankaran" w:date="2016-11-22T17:20:00Z"/>
                <w:sz w:val="22"/>
                <w:szCs w:val="22"/>
              </w:rPr>
            </w:pPr>
          </w:p>
        </w:tc>
        <w:tc>
          <w:tcPr>
            <w:tcW w:w="2493" w:type="dxa"/>
            <w:vAlign w:val="center"/>
          </w:tcPr>
          <w:p w:rsidR="00C062AB" w:rsidRPr="00C062AB" w:rsidRDefault="00C062AB" w:rsidP="00B03612">
            <w:pPr>
              <w:spacing w:line="276" w:lineRule="auto"/>
              <w:jc w:val="center"/>
              <w:rPr>
                <w:ins w:id="24" w:author="Namita Sivasankaran" w:date="2016-11-22T17:20:00Z"/>
                <w:sz w:val="22"/>
                <w:szCs w:val="22"/>
                <w:highlight w:val="green"/>
                <w:rPrChange w:id="25" w:author="Namita Sivasankaran" w:date="2016-11-22T17:21:00Z">
                  <w:rPr>
                    <w:ins w:id="26" w:author="Namita Sivasankaran" w:date="2016-11-22T17:20:00Z"/>
                    <w:sz w:val="22"/>
                    <w:szCs w:val="22"/>
                  </w:rPr>
                </w:rPrChange>
              </w:rPr>
            </w:pPr>
            <w:ins w:id="27" w:author="Namita Sivasankaran" w:date="2016-11-22T17:20:00Z">
              <w:r w:rsidRPr="00C062AB">
                <w:rPr>
                  <w:sz w:val="22"/>
                  <w:szCs w:val="22"/>
                  <w:highlight w:val="green"/>
                  <w:rPrChange w:id="28" w:author="Namita Sivasankaran" w:date="2016-11-22T17:21:00Z">
                    <w:rPr>
                      <w:sz w:val="22"/>
                      <w:szCs w:val="22"/>
                    </w:rPr>
                  </w:rPrChange>
                </w:rPr>
                <w:t>Have you ever taken a loan from Kinara</w:t>
              </w:r>
            </w:ins>
            <w:ins w:id="29" w:author="Namita Sivasankaran" w:date="2016-11-22T17:21:00Z">
              <w:r w:rsidRPr="00C062AB">
                <w:rPr>
                  <w:sz w:val="22"/>
                  <w:szCs w:val="22"/>
                  <w:highlight w:val="green"/>
                  <w:rPrChange w:id="30" w:author="Namita Sivasankaran" w:date="2016-11-22T17:21:00Z">
                    <w:rPr>
                      <w:sz w:val="22"/>
                      <w:szCs w:val="22"/>
                    </w:rPr>
                  </w:rPrChange>
                </w:rPr>
                <w:t>?</w:t>
              </w:r>
            </w:ins>
          </w:p>
        </w:tc>
        <w:tc>
          <w:tcPr>
            <w:tcW w:w="1933" w:type="dxa"/>
            <w:vAlign w:val="center"/>
          </w:tcPr>
          <w:p w:rsidR="00C062AB" w:rsidRPr="00C062AB" w:rsidRDefault="00C062AB" w:rsidP="00B03612">
            <w:pPr>
              <w:spacing w:line="276" w:lineRule="auto"/>
              <w:jc w:val="center"/>
              <w:rPr>
                <w:ins w:id="31" w:author="Namita Sivasankaran" w:date="2016-11-22T17:20:00Z"/>
                <w:sz w:val="22"/>
                <w:szCs w:val="22"/>
                <w:highlight w:val="green"/>
                <w:rPrChange w:id="32" w:author="Namita Sivasankaran" w:date="2016-11-22T17:21:00Z">
                  <w:rPr>
                    <w:ins w:id="33" w:author="Namita Sivasankaran" w:date="2016-11-22T17:20:00Z"/>
                    <w:sz w:val="22"/>
                    <w:szCs w:val="22"/>
                  </w:rPr>
                </w:rPrChange>
              </w:rPr>
            </w:pPr>
            <w:ins w:id="34" w:author="Namita Sivasankaran" w:date="2016-11-22T17:21:00Z">
              <w:r w:rsidRPr="00C062AB">
                <w:rPr>
                  <w:sz w:val="22"/>
                  <w:szCs w:val="22"/>
                  <w:highlight w:val="green"/>
                  <w:rPrChange w:id="35" w:author="Namita Sivasankaran" w:date="2016-11-22T17:21:00Z">
                    <w:rPr>
                      <w:sz w:val="22"/>
                      <w:szCs w:val="22"/>
                    </w:rPr>
                  </w:rPrChange>
                </w:rPr>
                <w:t>Radio Buttons</w:t>
              </w:r>
            </w:ins>
          </w:p>
        </w:tc>
        <w:tc>
          <w:tcPr>
            <w:tcW w:w="857" w:type="dxa"/>
            <w:vAlign w:val="center"/>
          </w:tcPr>
          <w:p w:rsidR="00C062AB" w:rsidRPr="00C062AB" w:rsidRDefault="00C062AB" w:rsidP="00B03612">
            <w:pPr>
              <w:spacing w:line="276" w:lineRule="auto"/>
              <w:jc w:val="center"/>
              <w:rPr>
                <w:ins w:id="36" w:author="Namita Sivasankaran" w:date="2016-11-22T17:20:00Z"/>
                <w:sz w:val="22"/>
                <w:szCs w:val="22"/>
                <w:highlight w:val="green"/>
                <w:rPrChange w:id="37" w:author="Namita Sivasankaran" w:date="2016-11-22T17:21:00Z">
                  <w:rPr>
                    <w:ins w:id="38" w:author="Namita Sivasankaran" w:date="2016-11-22T17:20:00Z"/>
                    <w:sz w:val="22"/>
                    <w:szCs w:val="22"/>
                  </w:rPr>
                </w:rPrChange>
              </w:rPr>
            </w:pPr>
            <w:ins w:id="39" w:author="Namita Sivasankaran" w:date="2016-11-22T17:21:00Z">
              <w:r w:rsidRPr="00C062AB">
                <w:rPr>
                  <w:sz w:val="22"/>
                  <w:szCs w:val="22"/>
                  <w:highlight w:val="green"/>
                  <w:rPrChange w:id="40" w:author="Namita Sivasankaran" w:date="2016-11-22T17:21:00Z">
                    <w:rPr>
                      <w:sz w:val="22"/>
                      <w:szCs w:val="22"/>
                    </w:rPr>
                  </w:rPrChange>
                </w:rPr>
                <w:t>Yes</w:t>
              </w:r>
            </w:ins>
          </w:p>
        </w:tc>
        <w:tc>
          <w:tcPr>
            <w:tcW w:w="1302" w:type="dxa"/>
            <w:vAlign w:val="center"/>
          </w:tcPr>
          <w:p w:rsidR="00C062AB" w:rsidRPr="00C062AB" w:rsidRDefault="00C062AB" w:rsidP="00B03612">
            <w:pPr>
              <w:spacing w:line="276" w:lineRule="auto"/>
              <w:jc w:val="center"/>
              <w:rPr>
                <w:ins w:id="41" w:author="Namita Sivasankaran" w:date="2016-11-22T17:20:00Z"/>
                <w:sz w:val="22"/>
                <w:szCs w:val="22"/>
                <w:highlight w:val="green"/>
                <w:rPrChange w:id="42" w:author="Namita Sivasankaran" w:date="2016-11-22T17:21:00Z">
                  <w:rPr>
                    <w:ins w:id="43" w:author="Namita Sivasankaran" w:date="2016-11-22T17:20:00Z"/>
                    <w:sz w:val="22"/>
                    <w:szCs w:val="22"/>
                  </w:rPr>
                </w:rPrChange>
              </w:rPr>
            </w:pPr>
          </w:p>
        </w:tc>
        <w:tc>
          <w:tcPr>
            <w:tcW w:w="3597" w:type="dxa"/>
            <w:vAlign w:val="center"/>
          </w:tcPr>
          <w:p w:rsidR="00C062AB" w:rsidRPr="00C062AB" w:rsidRDefault="00C062AB" w:rsidP="00B03612">
            <w:pPr>
              <w:spacing w:line="276" w:lineRule="auto"/>
              <w:jc w:val="center"/>
              <w:rPr>
                <w:ins w:id="44" w:author="Namita Sivasankaran" w:date="2016-11-22T17:20:00Z"/>
                <w:sz w:val="22"/>
                <w:szCs w:val="22"/>
                <w:highlight w:val="green"/>
                <w:rPrChange w:id="45" w:author="Namita Sivasankaran" w:date="2016-11-22T17:21:00Z">
                  <w:rPr>
                    <w:ins w:id="46" w:author="Namita Sivasankaran" w:date="2016-11-22T17:20:00Z"/>
                    <w:sz w:val="22"/>
                    <w:szCs w:val="22"/>
                  </w:rPr>
                </w:rPrChange>
              </w:rPr>
            </w:pPr>
            <w:ins w:id="47" w:author="Namita Sivasankaran" w:date="2016-11-22T17:21:00Z">
              <w:r w:rsidRPr="00C062AB">
                <w:rPr>
                  <w:sz w:val="22"/>
                  <w:szCs w:val="22"/>
                  <w:highlight w:val="green"/>
                  <w:rPrChange w:id="48" w:author="Namita Sivasankaran" w:date="2016-11-22T17:21:00Z">
                    <w:rPr>
                      <w:sz w:val="22"/>
                      <w:szCs w:val="22"/>
                    </w:rPr>
                  </w:rPrChange>
                </w:rPr>
                <w:t>Yes/No</w:t>
              </w:r>
            </w:ins>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restart"/>
            <w:vAlign w:val="center"/>
          </w:tcPr>
          <w:p w:rsidR="00C66B59" w:rsidRPr="00F56F47" w:rsidRDefault="00C66B59" w:rsidP="00B03612">
            <w:pPr>
              <w:jc w:val="center"/>
              <w:rPr>
                <w:sz w:val="22"/>
                <w:szCs w:val="22"/>
              </w:rPr>
            </w:pPr>
            <w:r w:rsidRPr="00F56F47">
              <w:rPr>
                <w:sz w:val="22"/>
                <w:szCs w:val="22"/>
              </w:rPr>
              <w:t>Applicant Details</w:t>
            </w: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Title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w:t>
            </w:r>
          </w:p>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 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Gender</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 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Date Of birth</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 Date</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625"/>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Age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90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Father's 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Auto populated/Text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Aadhar QR Code scanning</w:t>
            </w:r>
          </w:p>
        </w:tc>
      </w:tr>
      <w:tr w:rsidR="00295D20" w:rsidRPr="00F56F47" w:rsidTr="000C7770">
        <w:trPr>
          <w:trHeight w:val="1072"/>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Educational Level</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Below SSLC, SSLC, HSC, Graduate/Diploma/ITI, Professional Degree, Others</w:t>
            </w:r>
          </w:p>
        </w:tc>
      </w:tr>
      <w:tr w:rsidR="00295D20" w:rsidRPr="00F56F47" w:rsidTr="000C7770">
        <w:trPr>
          <w:trHeight w:val="90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Religion</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Hindu, Muslim, Christian, Jain, Buddhist, Others</w:t>
            </w:r>
          </w:p>
        </w:tc>
      </w:tr>
      <w:tr w:rsidR="00295D20" w:rsidRPr="00F56F47" w:rsidTr="000C7770">
        <w:trPr>
          <w:trHeight w:val="728"/>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Mobile No</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Numeric</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from lead</w:t>
            </w:r>
          </w:p>
        </w:tc>
      </w:tr>
      <w:tr w:rsidR="00295D20" w:rsidRPr="00F56F47" w:rsidTr="000C7770">
        <w:trPr>
          <w:trHeight w:val="754"/>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4D3DCC" w:rsidP="00B03612">
            <w:pPr>
              <w:spacing w:line="276" w:lineRule="auto"/>
              <w:jc w:val="center"/>
              <w:rPr>
                <w:sz w:val="22"/>
                <w:szCs w:val="22"/>
              </w:rPr>
            </w:pPr>
            <w:r>
              <w:rPr>
                <w:sz w:val="22"/>
                <w:szCs w:val="22"/>
              </w:rPr>
              <w:t>Alternate</w:t>
            </w:r>
            <w:r w:rsidR="00C66B59" w:rsidRPr="00F56F47">
              <w:rPr>
                <w:sz w:val="22"/>
                <w:szCs w:val="22"/>
              </w:rPr>
              <w:t xml:space="preserve"> Mobile No.</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Numeric</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1173"/>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WhatsApp Mobile No.</w:t>
            </w:r>
          </w:p>
        </w:tc>
        <w:tc>
          <w:tcPr>
            <w:tcW w:w="1933" w:type="dxa"/>
            <w:vAlign w:val="center"/>
          </w:tcPr>
          <w:p w:rsidR="00C66B59" w:rsidRPr="00F56F47" w:rsidRDefault="00922FFE" w:rsidP="00B03612">
            <w:pPr>
              <w:spacing w:line="276" w:lineRule="auto"/>
              <w:jc w:val="center"/>
              <w:rPr>
                <w:sz w:val="22"/>
                <w:szCs w:val="22"/>
              </w:rPr>
            </w:pPr>
            <w:r w:rsidRPr="00F56F47">
              <w:rPr>
                <w:sz w:val="22"/>
                <w:szCs w:val="22"/>
              </w:rPr>
              <w:t>Radio Buttons and free text</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922FFE" w:rsidP="00B03612">
            <w:pPr>
              <w:spacing w:line="276" w:lineRule="auto"/>
              <w:jc w:val="center"/>
              <w:rPr>
                <w:sz w:val="22"/>
                <w:szCs w:val="22"/>
              </w:rPr>
            </w:pPr>
            <w:r w:rsidRPr="00F56F47">
              <w:rPr>
                <w:sz w:val="22"/>
                <w:szCs w:val="22"/>
              </w:rPr>
              <w:t xml:space="preserve">Same as mobile no, same as </w:t>
            </w:r>
            <w:r w:rsidR="004D3DCC">
              <w:rPr>
                <w:sz w:val="22"/>
                <w:szCs w:val="22"/>
              </w:rPr>
              <w:t>Alternate</w:t>
            </w:r>
            <w:r w:rsidRPr="00F56F47">
              <w:rPr>
                <w:sz w:val="22"/>
                <w:szCs w:val="22"/>
              </w:rPr>
              <w:t xml:space="preserve"> mobile no., other (enter as free text)</w:t>
            </w:r>
          </w:p>
        </w:tc>
      </w:tr>
      <w:tr w:rsidR="00295D20" w:rsidRPr="00F56F47" w:rsidTr="000C7770">
        <w:trPr>
          <w:trHeight w:val="915"/>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Email ID</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Alphanumeric, special characters</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15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Preferred language of communication</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Hindi, English, Kannada, Malayalam, Gujarati, Marathi, Tamil, Bengali, Odia, Punjabi, Marwari</w:t>
            </w:r>
          </w:p>
        </w:tc>
      </w:tr>
      <w:tr w:rsidR="00295D20" w:rsidRPr="00F56F47" w:rsidTr="000C7770">
        <w:trPr>
          <w:trHeight w:val="93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Mother’s 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912"/>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Marital Status</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rPr>
                <w:sz w:val="22"/>
                <w:szCs w:val="22"/>
              </w:rPr>
            </w:pPr>
            <w:r w:rsidRPr="00F56F47">
              <w:rPr>
                <w:sz w:val="22"/>
                <w:szCs w:val="22"/>
              </w:rPr>
              <w:t>Married, Unmarried, Separated, Divorced, Widow(</w:t>
            </w:r>
            <w:proofErr w:type="spellStart"/>
            <w:r w:rsidRPr="00F56F47">
              <w:rPr>
                <w:sz w:val="22"/>
                <w:szCs w:val="22"/>
              </w:rPr>
              <w:t>er</w:t>
            </w:r>
            <w:proofErr w:type="spellEnd"/>
            <w:r w:rsidRPr="00F56F47">
              <w:rPr>
                <w:sz w:val="22"/>
                <w:szCs w:val="22"/>
              </w:rPr>
              <w:t>)</w:t>
            </w:r>
          </w:p>
        </w:tc>
      </w:tr>
      <w:tr w:rsidR="00295D20" w:rsidRPr="00F56F47" w:rsidTr="000C7770">
        <w:trPr>
          <w:trHeight w:val="739"/>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Spouse Name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Text</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0C7770">
        <w:trPr>
          <w:trHeight w:val="921"/>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Relationship with Business</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r w:rsidRPr="00F56F47">
              <w:rPr>
                <w:sz w:val="22"/>
                <w:szCs w:val="22"/>
              </w:rPr>
              <w:t xml:space="preserve">Proprietor, Partner, Director, Others </w:t>
            </w:r>
          </w:p>
        </w:tc>
      </w:tr>
      <w:tr w:rsidR="00295D20" w:rsidRPr="00F56F47" w:rsidTr="000C7770">
        <w:trPr>
          <w:trHeight w:val="746"/>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Business Involvement</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Dropdown</w:t>
            </w:r>
          </w:p>
        </w:tc>
        <w:tc>
          <w:tcPr>
            <w:tcW w:w="857" w:type="dxa"/>
            <w:vAlign w:val="center"/>
          </w:tcPr>
          <w:p w:rsidR="00C66B59" w:rsidRPr="00F56F47" w:rsidRDefault="00C66B59" w:rsidP="00B03612">
            <w:pPr>
              <w:spacing w:line="276" w:lineRule="auto"/>
              <w:jc w:val="center"/>
              <w:rPr>
                <w:sz w:val="22"/>
                <w:szCs w:val="22"/>
              </w:rPr>
            </w:pPr>
            <w:r w:rsidRPr="00F56F47">
              <w:rPr>
                <w:sz w:val="22"/>
                <w:szCs w:val="22"/>
              </w:rPr>
              <w:t>Yes</w:t>
            </w: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290C33">
            <w:pPr>
              <w:spacing w:line="276" w:lineRule="auto"/>
              <w:jc w:val="center"/>
              <w:rPr>
                <w:sz w:val="22"/>
                <w:szCs w:val="22"/>
              </w:rPr>
            </w:pPr>
            <w:r w:rsidRPr="00F56F47">
              <w:rPr>
                <w:sz w:val="22"/>
                <w:szCs w:val="22"/>
              </w:rPr>
              <w:t xml:space="preserve">Full Time, Part Time, </w:t>
            </w:r>
            <w:del w:id="49" w:author="Namita Sivasankaran" w:date="2016-11-16T14:19:00Z">
              <w:r w:rsidRPr="00F56F47" w:rsidDel="00290C33">
                <w:rPr>
                  <w:sz w:val="22"/>
                  <w:szCs w:val="22"/>
                </w:rPr>
                <w:delText>None</w:delText>
              </w:r>
            </w:del>
            <w:ins w:id="50" w:author="Namita Sivasankaran" w:date="2016-11-16T14:19:00Z">
              <w:r w:rsidR="00290C33">
                <w:rPr>
                  <w:sz w:val="22"/>
                  <w:szCs w:val="22"/>
                </w:rPr>
                <w:t>Not Involved</w:t>
              </w:r>
            </w:ins>
          </w:p>
        </w:tc>
      </w:tr>
      <w:tr w:rsidR="00295D20" w:rsidRPr="00F56F47" w:rsidTr="000C7770">
        <w:trPr>
          <w:trHeight w:val="137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Have you ever been a proprietor or partner of any other company</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Yes, No</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295D20" w:rsidRPr="00F56F47" w:rsidTr="0082713B">
        <w:trPr>
          <w:trHeight w:val="480"/>
          <w:jc w:val="center"/>
        </w:trPr>
        <w:tc>
          <w:tcPr>
            <w:tcW w:w="955" w:type="dxa"/>
            <w:vMerge/>
            <w:textDirection w:val="btLr"/>
            <w:vAlign w:val="center"/>
          </w:tcPr>
          <w:p w:rsidR="00C66B59" w:rsidRPr="00F56F47" w:rsidRDefault="00C66B59" w:rsidP="00B03612">
            <w:pPr>
              <w:ind w:left="113" w:right="113"/>
              <w:jc w:val="center"/>
              <w:rPr>
                <w:sz w:val="28"/>
                <w:szCs w:val="28"/>
              </w:rPr>
            </w:pPr>
          </w:p>
        </w:tc>
        <w:tc>
          <w:tcPr>
            <w:tcW w:w="999" w:type="dxa"/>
            <w:vMerge/>
            <w:textDirection w:val="btLr"/>
            <w:vAlign w:val="center"/>
          </w:tcPr>
          <w:p w:rsidR="00C66B59" w:rsidRPr="00F56F47" w:rsidRDefault="00C66B59" w:rsidP="00B03612">
            <w:pPr>
              <w:ind w:left="113" w:right="113"/>
              <w:jc w:val="center"/>
              <w:rPr>
                <w:sz w:val="22"/>
                <w:szCs w:val="22"/>
              </w:rPr>
            </w:pPr>
          </w:p>
        </w:tc>
        <w:tc>
          <w:tcPr>
            <w:tcW w:w="2142" w:type="dxa"/>
            <w:vMerge/>
            <w:vAlign w:val="center"/>
          </w:tcPr>
          <w:p w:rsidR="00C66B59" w:rsidRPr="00F56F47" w:rsidRDefault="00C66B59" w:rsidP="00B03612">
            <w:pPr>
              <w:jc w:val="center"/>
              <w:rPr>
                <w:sz w:val="22"/>
                <w:szCs w:val="22"/>
              </w:rPr>
            </w:pPr>
          </w:p>
        </w:tc>
        <w:tc>
          <w:tcPr>
            <w:tcW w:w="2493" w:type="dxa"/>
            <w:vAlign w:val="center"/>
          </w:tcPr>
          <w:p w:rsidR="00C66B59" w:rsidRPr="00F56F47" w:rsidRDefault="00C66B59" w:rsidP="00B03612">
            <w:pPr>
              <w:spacing w:line="276" w:lineRule="auto"/>
              <w:jc w:val="center"/>
              <w:rPr>
                <w:sz w:val="22"/>
                <w:szCs w:val="22"/>
              </w:rPr>
            </w:pPr>
            <w:r w:rsidRPr="00F56F47">
              <w:rPr>
                <w:sz w:val="22"/>
                <w:szCs w:val="22"/>
              </w:rPr>
              <w:t>If yes, did the business close?</w:t>
            </w:r>
          </w:p>
        </w:tc>
        <w:tc>
          <w:tcPr>
            <w:tcW w:w="1933" w:type="dxa"/>
            <w:vAlign w:val="center"/>
          </w:tcPr>
          <w:p w:rsidR="00C66B59" w:rsidRPr="00F56F47" w:rsidRDefault="00C66B59" w:rsidP="00B03612">
            <w:pPr>
              <w:spacing w:line="276" w:lineRule="auto"/>
              <w:jc w:val="center"/>
              <w:rPr>
                <w:sz w:val="22"/>
                <w:szCs w:val="22"/>
              </w:rPr>
            </w:pPr>
            <w:r w:rsidRPr="00F56F47">
              <w:rPr>
                <w:sz w:val="22"/>
                <w:szCs w:val="22"/>
              </w:rPr>
              <w:t>Yes, No</w:t>
            </w:r>
          </w:p>
        </w:tc>
        <w:tc>
          <w:tcPr>
            <w:tcW w:w="857" w:type="dxa"/>
            <w:vAlign w:val="center"/>
          </w:tcPr>
          <w:p w:rsidR="00C66B59" w:rsidRPr="00F56F47" w:rsidRDefault="00C66B59" w:rsidP="00B03612">
            <w:pPr>
              <w:spacing w:line="276" w:lineRule="auto"/>
              <w:jc w:val="center"/>
              <w:rPr>
                <w:sz w:val="22"/>
                <w:szCs w:val="22"/>
              </w:rPr>
            </w:pPr>
          </w:p>
        </w:tc>
        <w:tc>
          <w:tcPr>
            <w:tcW w:w="1302" w:type="dxa"/>
            <w:vAlign w:val="center"/>
          </w:tcPr>
          <w:p w:rsidR="00C66B59" w:rsidRPr="00F56F47" w:rsidRDefault="00C66B59" w:rsidP="00B03612">
            <w:pPr>
              <w:spacing w:line="276" w:lineRule="auto"/>
              <w:jc w:val="center"/>
              <w:rPr>
                <w:sz w:val="22"/>
                <w:szCs w:val="22"/>
              </w:rPr>
            </w:pPr>
          </w:p>
        </w:tc>
        <w:tc>
          <w:tcPr>
            <w:tcW w:w="3597" w:type="dxa"/>
            <w:vAlign w:val="center"/>
          </w:tcPr>
          <w:p w:rsidR="00C66B59" w:rsidRPr="00F56F47" w:rsidRDefault="00C66B59" w:rsidP="00B03612">
            <w:pPr>
              <w:spacing w:line="276" w:lineRule="auto"/>
              <w:jc w:val="center"/>
              <w:rPr>
                <w:sz w:val="22"/>
                <w:szCs w:val="22"/>
              </w:rPr>
            </w:pPr>
          </w:p>
        </w:tc>
      </w:tr>
      <w:tr w:rsidR="006C64AA" w:rsidRPr="00F56F47" w:rsidTr="0082713B">
        <w:trPr>
          <w:trHeight w:val="4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6C64AA">
            <w:pPr>
              <w:spacing w:line="276" w:lineRule="auto"/>
              <w:jc w:val="center"/>
              <w:rPr>
                <w:sz w:val="22"/>
                <w:szCs w:val="22"/>
              </w:rPr>
            </w:pPr>
            <w:r w:rsidRPr="00F56F47">
              <w:rPr>
                <w:sz w:val="22"/>
                <w:szCs w:val="22"/>
              </w:rPr>
              <w:t>Month/Year (of business closure)</w:t>
            </w:r>
          </w:p>
        </w:tc>
        <w:tc>
          <w:tcPr>
            <w:tcW w:w="1933" w:type="dxa"/>
            <w:vAlign w:val="center"/>
          </w:tcPr>
          <w:p w:rsidR="006C64AA" w:rsidRPr="00F56F47" w:rsidRDefault="006C64AA" w:rsidP="006C64AA">
            <w:pPr>
              <w:spacing w:line="276" w:lineRule="auto"/>
              <w:jc w:val="center"/>
              <w:rPr>
                <w:sz w:val="22"/>
                <w:szCs w:val="22"/>
              </w:rPr>
            </w:pPr>
            <w:r w:rsidRPr="00F56F47">
              <w:rPr>
                <w:sz w:val="22"/>
                <w:szCs w:val="22"/>
              </w:rPr>
              <w:t>Date</w:t>
            </w:r>
          </w:p>
        </w:tc>
        <w:tc>
          <w:tcPr>
            <w:tcW w:w="857" w:type="dxa"/>
            <w:vAlign w:val="center"/>
          </w:tcPr>
          <w:p w:rsidR="006C64AA" w:rsidRPr="00F56F47" w:rsidRDefault="006C64AA" w:rsidP="006C64AA">
            <w:pPr>
              <w:spacing w:line="276" w:lineRule="auto"/>
              <w:jc w:val="center"/>
              <w:rPr>
                <w:sz w:val="22"/>
                <w:szCs w:val="22"/>
              </w:rPr>
            </w:pPr>
          </w:p>
        </w:tc>
        <w:tc>
          <w:tcPr>
            <w:tcW w:w="1302" w:type="dxa"/>
            <w:vAlign w:val="center"/>
          </w:tcPr>
          <w:p w:rsidR="006C64AA" w:rsidRPr="00F56F47" w:rsidRDefault="006C64AA" w:rsidP="006C64AA">
            <w:pPr>
              <w:spacing w:line="276" w:lineRule="auto"/>
              <w:jc w:val="center"/>
              <w:rPr>
                <w:sz w:val="22"/>
                <w:szCs w:val="22"/>
              </w:rPr>
            </w:pPr>
          </w:p>
        </w:tc>
        <w:tc>
          <w:tcPr>
            <w:tcW w:w="3597" w:type="dxa"/>
            <w:vAlign w:val="center"/>
          </w:tcPr>
          <w:p w:rsidR="006C64AA" w:rsidRPr="00F56F47" w:rsidRDefault="006C64AA" w:rsidP="006C64AA">
            <w:pPr>
              <w:spacing w:line="276" w:lineRule="auto"/>
              <w:jc w:val="center"/>
              <w:rPr>
                <w:sz w:val="22"/>
                <w:szCs w:val="22"/>
              </w:rPr>
            </w:pPr>
            <w:r w:rsidRPr="00F56F47">
              <w:rPr>
                <w:sz w:val="22"/>
                <w:szCs w:val="22"/>
              </w:rPr>
              <w:t>MM/YYYY</w:t>
            </w:r>
          </w:p>
        </w:tc>
      </w:tr>
      <w:tr w:rsidR="006C64AA" w:rsidRPr="00F56F47" w:rsidTr="0082713B">
        <w:trPr>
          <w:trHeight w:val="100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82713B" w:rsidP="00B03612">
            <w:pPr>
              <w:spacing w:line="276" w:lineRule="auto"/>
              <w:jc w:val="center"/>
              <w:rPr>
                <w:sz w:val="22"/>
                <w:szCs w:val="22"/>
              </w:rPr>
            </w:pPr>
            <w:r>
              <w:rPr>
                <w:sz w:val="22"/>
                <w:szCs w:val="22"/>
              </w:rPr>
              <w:t>Submit button for de-dupe</w:t>
            </w:r>
          </w:p>
        </w:tc>
        <w:tc>
          <w:tcPr>
            <w:tcW w:w="1933" w:type="dxa"/>
            <w:vAlign w:val="center"/>
          </w:tcPr>
          <w:p w:rsidR="006C64AA" w:rsidRPr="00F56F47" w:rsidRDefault="0082713B" w:rsidP="00B03612">
            <w:pPr>
              <w:spacing w:line="276" w:lineRule="auto"/>
              <w:jc w:val="center"/>
              <w:rPr>
                <w:sz w:val="22"/>
                <w:szCs w:val="22"/>
              </w:rPr>
            </w:pPr>
            <w:r>
              <w:rPr>
                <w:sz w:val="22"/>
                <w:szCs w:val="22"/>
              </w:rPr>
              <w:t>Button</w:t>
            </w:r>
          </w:p>
        </w:tc>
        <w:tc>
          <w:tcPr>
            <w:tcW w:w="857" w:type="dxa"/>
            <w:vAlign w:val="center"/>
          </w:tcPr>
          <w:p w:rsidR="006C64AA" w:rsidRPr="00F56F47" w:rsidRDefault="006C64AA" w:rsidP="00B03612">
            <w:pPr>
              <w:spacing w:line="276" w:lineRule="auto"/>
              <w:jc w:val="center"/>
              <w:rPr>
                <w:sz w:val="22"/>
                <w:szCs w:val="22"/>
              </w:rPr>
            </w:pPr>
          </w:p>
        </w:tc>
        <w:tc>
          <w:tcPr>
            <w:tcW w:w="1302" w:type="dxa"/>
            <w:vAlign w:val="center"/>
          </w:tcPr>
          <w:p w:rsidR="006C64AA" w:rsidRPr="00F56F47" w:rsidRDefault="006C64AA" w:rsidP="00B03612">
            <w:pPr>
              <w:spacing w:line="276" w:lineRule="auto"/>
              <w:jc w:val="center"/>
              <w:rPr>
                <w:sz w:val="22"/>
                <w:szCs w:val="22"/>
              </w:rPr>
            </w:pPr>
          </w:p>
        </w:tc>
        <w:tc>
          <w:tcPr>
            <w:tcW w:w="3597" w:type="dxa"/>
            <w:vAlign w:val="center"/>
          </w:tcPr>
          <w:p w:rsidR="0082713B" w:rsidRDefault="0082713B" w:rsidP="00B03612">
            <w:pPr>
              <w:spacing w:line="276" w:lineRule="auto"/>
              <w:jc w:val="center"/>
              <w:rPr>
                <w:sz w:val="22"/>
                <w:szCs w:val="22"/>
              </w:rPr>
            </w:pPr>
            <w:r>
              <w:rPr>
                <w:sz w:val="22"/>
                <w:szCs w:val="22"/>
              </w:rPr>
              <w:t>Perform de-dupe</w:t>
            </w:r>
          </w:p>
          <w:p w:rsidR="006C64AA" w:rsidRDefault="0082713B" w:rsidP="00B03612">
            <w:pPr>
              <w:spacing w:line="276" w:lineRule="auto"/>
              <w:jc w:val="center"/>
              <w:rPr>
                <w:sz w:val="22"/>
                <w:szCs w:val="22"/>
              </w:rPr>
            </w:pPr>
            <w:r>
              <w:rPr>
                <w:sz w:val="22"/>
                <w:szCs w:val="22"/>
              </w:rPr>
              <w:t xml:space="preserve"> show conflict message for duplicates</w:t>
            </w:r>
          </w:p>
          <w:p w:rsidR="0082713B" w:rsidRPr="00F56F47" w:rsidRDefault="0082713B" w:rsidP="00B03612">
            <w:pPr>
              <w:spacing w:line="276" w:lineRule="auto"/>
              <w:jc w:val="center"/>
              <w:rPr>
                <w:sz w:val="22"/>
                <w:szCs w:val="22"/>
              </w:rPr>
            </w:pPr>
            <w:r>
              <w:rPr>
                <w:sz w:val="22"/>
                <w:szCs w:val="22"/>
              </w:rPr>
              <w:t>proceed for non-duplicates</w:t>
            </w:r>
          </w:p>
        </w:tc>
      </w:tr>
      <w:tr w:rsidR="006C64AA" w:rsidRPr="00F56F47" w:rsidTr="0082713B">
        <w:trPr>
          <w:trHeight w:val="83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B03612">
            <w:pPr>
              <w:jc w:val="center"/>
              <w:rPr>
                <w:sz w:val="22"/>
                <w:szCs w:val="22"/>
              </w:rPr>
            </w:pPr>
            <w:r w:rsidRPr="00F56F47">
              <w:rPr>
                <w:sz w:val="22"/>
                <w:szCs w:val="22"/>
              </w:rPr>
              <w:t>Type Of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Permanent, Communication, As per Aadhar card</w:t>
            </w:r>
          </w:p>
        </w:tc>
      </w:tr>
      <w:tr w:rsidR="006C64AA" w:rsidRPr="00F56F47" w:rsidTr="0082713B">
        <w:trPr>
          <w:trHeight w:val="6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Care of</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76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Building</w:t>
            </w:r>
          </w:p>
        </w:tc>
        <w:tc>
          <w:tcPr>
            <w:tcW w:w="1933" w:type="dxa"/>
            <w:vAlign w:val="center"/>
          </w:tcPr>
          <w:p w:rsidR="006C64AA" w:rsidRPr="00F56F47" w:rsidRDefault="006C64AA" w:rsidP="00B03612">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Street</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Landmark</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Locality</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52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922FFE">
            <w:pPr>
              <w:jc w:val="center"/>
              <w:rPr>
                <w:sz w:val="22"/>
                <w:szCs w:val="22"/>
              </w:rPr>
            </w:pPr>
            <w:r w:rsidRPr="00F56F47">
              <w:rPr>
                <w:sz w:val="22"/>
                <w:szCs w:val="22"/>
              </w:rPr>
              <w:t xml:space="preserve">Pincode </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Provide Pincode search master and populate – city/town, district,</w:t>
            </w:r>
            <w:r>
              <w:rPr>
                <w:sz w:val="22"/>
                <w:szCs w:val="22"/>
              </w:rPr>
              <w:t xml:space="preserve"> </w:t>
            </w:r>
            <w:r w:rsidRPr="00F56F47">
              <w:rPr>
                <w:sz w:val="22"/>
                <w:szCs w:val="22"/>
              </w:rPr>
              <w:t>state and country</w:t>
            </w:r>
          </w:p>
        </w:tc>
      </w:tr>
      <w:tr w:rsidR="006C64AA" w:rsidRPr="00F56F47" w:rsidTr="000C7770">
        <w:trPr>
          <w:trHeight w:val="45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Village/Town/City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0C7770">
        <w:trPr>
          <w:trHeight w:val="4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0C7770">
        <w:trPr>
          <w:trHeight w:val="43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82713B">
        <w:trPr>
          <w:trHeight w:val="54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Country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Auto-populated from Pincode master</w:t>
            </w:r>
          </w:p>
        </w:tc>
      </w:tr>
      <w:tr w:rsidR="006C64AA" w:rsidRPr="00F56F47" w:rsidTr="0082713B">
        <w:trPr>
          <w:trHeight w:val="338"/>
          <w:jc w:val="center"/>
        </w:trPr>
        <w:tc>
          <w:tcPr>
            <w:tcW w:w="955" w:type="dxa"/>
            <w:vMerge w:val="restart"/>
            <w:textDirection w:val="btLr"/>
            <w:vAlign w:val="center"/>
          </w:tcPr>
          <w:p w:rsidR="006C64AA" w:rsidRPr="00F56F47" w:rsidRDefault="006C64AA" w:rsidP="00B03612">
            <w:pPr>
              <w:ind w:left="113" w:right="113"/>
              <w:rPr>
                <w:sz w:val="28"/>
                <w:szCs w:val="28"/>
              </w:rPr>
            </w:pPr>
            <w:r w:rsidRPr="00F56F47">
              <w:rPr>
                <w:sz w:val="28"/>
                <w:szCs w:val="28"/>
              </w:rPr>
              <w:lastRenderedPageBreak/>
              <w:t>APPLICANT</w:t>
            </w: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Location</w:t>
            </w:r>
          </w:p>
        </w:tc>
        <w:tc>
          <w:tcPr>
            <w:tcW w:w="1933" w:type="dxa"/>
            <w:vAlign w:val="center"/>
          </w:tcPr>
          <w:p w:rsidR="006C64AA" w:rsidRPr="00F56F47" w:rsidRDefault="006C64AA" w:rsidP="00B03612">
            <w:pPr>
              <w:jc w:val="center"/>
              <w:rPr>
                <w:sz w:val="22"/>
                <w:szCs w:val="22"/>
              </w:rPr>
            </w:pPr>
            <w:r w:rsidRPr="00F56F47">
              <w:rPr>
                <w:sz w:val="22"/>
                <w:szCs w:val="22"/>
              </w:rPr>
              <w:t>GPS Co-ordinates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82713B">
        <w:trPr>
          <w:trHeight w:val="85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Is the Communication Address same as the Aadhar Card address?</w:t>
            </w:r>
          </w:p>
        </w:tc>
        <w:tc>
          <w:tcPr>
            <w:tcW w:w="1933" w:type="dxa"/>
            <w:vAlign w:val="center"/>
          </w:tcPr>
          <w:p w:rsidR="006C64AA" w:rsidRPr="00F56F47" w:rsidRDefault="006C64AA" w:rsidP="00B03612">
            <w:pPr>
              <w:jc w:val="center"/>
              <w:rPr>
                <w:sz w:val="22"/>
                <w:szCs w:val="22"/>
              </w:rPr>
            </w:pPr>
            <w:r w:rsidRPr="00F56F47">
              <w:rPr>
                <w:sz w:val="22"/>
                <w:szCs w:val="22"/>
              </w:rPr>
              <w:t>Yes, No</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82713B">
        <w:trPr>
          <w:trHeight w:val="70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1</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rPr>
                <w:sz w:val="22"/>
                <w:szCs w:val="22"/>
              </w:rPr>
            </w:pPr>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2</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Area</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 Mark</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Pincode</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Auto populated</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rPr>
                <w:sz w:val="22"/>
                <w:szCs w:val="22"/>
              </w:rPr>
            </w:pPr>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Auto populated</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City/Town/Village</w:t>
            </w:r>
          </w:p>
        </w:tc>
        <w:tc>
          <w:tcPr>
            <w:tcW w:w="1933" w:type="dxa"/>
            <w:vAlign w:val="center"/>
          </w:tcPr>
          <w:p w:rsidR="006C64AA" w:rsidRPr="00F56F47" w:rsidRDefault="006C64AA" w:rsidP="00B03612">
            <w:pPr>
              <w:jc w:val="center"/>
              <w:rPr>
                <w:sz w:val="22"/>
                <w:szCs w:val="22"/>
              </w:rPr>
            </w:pPr>
            <w:r w:rsidRPr="00F56F47">
              <w:rPr>
                <w:sz w:val="22"/>
                <w:szCs w:val="22"/>
              </w:rPr>
              <w:t>Auto populated</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r w:rsidRPr="00F56F47">
              <w:rPr>
                <w:sz w:val="22"/>
                <w:szCs w:val="22"/>
              </w:rPr>
              <w:t>Auto populated based on Pincode; Populate if communication address different from Aadhar card</w:t>
            </w:r>
          </w:p>
        </w:tc>
      </w:tr>
      <w:tr w:rsidR="006C64AA" w:rsidRPr="00F56F47" w:rsidTr="0082713B">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Ownership</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290C33" w:rsidP="00B03612">
            <w:pPr>
              <w:jc w:val="center"/>
              <w:rPr>
                <w:sz w:val="22"/>
                <w:szCs w:val="22"/>
              </w:rPr>
            </w:pPr>
            <w:ins w:id="51" w:author="Namita Sivasankaran" w:date="2016-11-16T14:29:00Z">
              <w:r w:rsidRPr="00290C33">
                <w:rPr>
                  <w:sz w:val="22"/>
                  <w:szCs w:val="22"/>
                </w:rPr>
                <w:t>Owned; Own house without registration; Family Property;</w:t>
              </w:r>
            </w:ins>
            <w:ins w:id="52" w:author="Namita Sivasankaran" w:date="2016-11-16T14:31:00Z">
              <w:r>
                <w:rPr>
                  <w:sz w:val="22"/>
                  <w:szCs w:val="22"/>
                </w:rPr>
                <w:t xml:space="preserve"> </w:t>
              </w:r>
            </w:ins>
            <w:ins w:id="53" w:author="Namita Sivasankaran" w:date="2016-11-16T14:29:00Z">
              <w:r w:rsidRPr="00290C33">
                <w:rPr>
                  <w:sz w:val="22"/>
                  <w:szCs w:val="22"/>
                </w:rPr>
                <w:t>Leased; Rental</w:t>
              </w:r>
            </w:ins>
            <w:del w:id="54" w:author="Namita Sivasankaran" w:date="2016-11-16T14:29:00Z">
              <w:r w:rsidR="006C64AA" w:rsidRPr="00F56F47" w:rsidDel="00290C33">
                <w:rPr>
                  <w:sz w:val="22"/>
                  <w:szCs w:val="22"/>
                </w:rPr>
                <w:delText>Own, Rent, Lease</w:delText>
              </w:r>
            </w:del>
          </w:p>
        </w:tc>
      </w:tr>
      <w:tr w:rsidR="006C64AA" w:rsidRPr="00F56F47" w:rsidTr="0082713B">
        <w:trPr>
          <w:trHeight w:val="6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present Area?</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290C33" w:rsidP="00B03612">
            <w:pPr>
              <w:jc w:val="center"/>
              <w:rPr>
                <w:sz w:val="22"/>
                <w:szCs w:val="22"/>
              </w:rPr>
            </w:pPr>
            <w:ins w:id="55" w:author="Namita Sivasankaran" w:date="2016-11-16T14:31:00Z">
              <w:r w:rsidRPr="00290C33">
                <w:rPr>
                  <w:sz w:val="22"/>
                  <w:szCs w:val="22"/>
                </w:rPr>
                <w:t>Less than 1 year, 1 to 3 years, 3 to 4 years, 4 to 5 years, greater than 5years</w:t>
              </w:r>
            </w:ins>
            <w:del w:id="56" w:author="Namita Sivasankaran" w:date="2016-11-16T14:31:00Z">
              <w:r w:rsidR="006C64AA" w:rsidRPr="00F56F47" w:rsidDel="00290C33">
                <w:rPr>
                  <w:sz w:val="22"/>
                  <w:szCs w:val="22"/>
                </w:rPr>
                <w:delText>Less than 1 year, 1 to 3 years, 4 to 6 years, 6 to 10 years, greater than 10 years</w:delText>
              </w:r>
            </w:del>
          </w:p>
        </w:tc>
      </w:tr>
      <w:tr w:rsidR="006C64AA" w:rsidRPr="00F56F47" w:rsidTr="0082713B">
        <w:trPr>
          <w:trHeight w:val="75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current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Less than 1 year, 1 to 3 years, 4 to 6 years, 6 to 10 years, greater than 10 years</w:t>
            </w:r>
          </w:p>
        </w:tc>
      </w:tr>
      <w:tr w:rsidR="006C64AA" w:rsidRPr="00F56F47" w:rsidTr="0082713B">
        <w:trPr>
          <w:trHeight w:val="7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 xml:space="preserve">Is the Communication </w:t>
            </w:r>
            <w:proofErr w:type="gramStart"/>
            <w:r w:rsidRPr="00F56F47">
              <w:rPr>
                <w:sz w:val="22"/>
                <w:szCs w:val="22"/>
              </w:rPr>
              <w:t>Address</w:t>
            </w:r>
            <w:proofErr w:type="gramEnd"/>
            <w:r w:rsidRPr="00F56F47">
              <w:rPr>
                <w:sz w:val="22"/>
                <w:szCs w:val="22"/>
              </w:rPr>
              <w:t xml:space="preserve"> same as Permanent Address?</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 If no, populate same fields to capture permanent Address</w:t>
            </w:r>
          </w:p>
        </w:tc>
      </w:tr>
      <w:tr w:rsidR="006C64AA" w:rsidRPr="00F56F47" w:rsidTr="000C7770">
        <w:trPr>
          <w:trHeight w:val="66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Liabilities</w:t>
            </w:r>
          </w:p>
        </w:tc>
        <w:tc>
          <w:tcPr>
            <w:tcW w:w="2142" w:type="dxa"/>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B03612">
            <w:pPr>
              <w:jc w:val="center"/>
              <w:rPr>
                <w:sz w:val="22"/>
                <w:szCs w:val="22"/>
              </w:rPr>
            </w:pPr>
            <w:r w:rsidRPr="00F56F47">
              <w:rPr>
                <w:sz w:val="22"/>
                <w:szCs w:val="22"/>
              </w:rPr>
              <w:t>Debt Source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refer to screening dropdown sheet (required), If it is CC it should be auto populated from Bank statement</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Creditor's Name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Loan Amount</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Loan Outstanding</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Loan term</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Monthly Installment</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No. Of instalment Paid</w:t>
            </w:r>
          </w:p>
        </w:tc>
        <w:tc>
          <w:tcPr>
            <w:tcW w:w="1933" w:type="dxa"/>
            <w:vAlign w:val="center"/>
          </w:tcPr>
          <w:p w:rsidR="006C64AA" w:rsidRPr="00F56F47" w:rsidRDefault="006C64AA" w:rsidP="007D41DC">
            <w:pPr>
              <w:jc w:val="center"/>
              <w:rPr>
                <w:sz w:val="22"/>
                <w:szCs w:val="22"/>
              </w:rPr>
            </w:pPr>
            <w:r w:rsidRPr="00F56F47">
              <w:rPr>
                <w:sz w:val="22"/>
                <w:szCs w:val="22"/>
              </w:rPr>
              <w:t>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p>
        </w:tc>
      </w:tr>
      <w:tr w:rsidR="006C64AA" w:rsidRPr="00F56F47" w:rsidTr="000C7770">
        <w:trPr>
          <w:trHeight w:val="64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Purpose</w:t>
            </w:r>
          </w:p>
        </w:tc>
        <w:tc>
          <w:tcPr>
            <w:tcW w:w="1933" w:type="dxa"/>
            <w:vAlign w:val="center"/>
          </w:tcPr>
          <w:p w:rsidR="006C64AA" w:rsidRPr="00F56F47" w:rsidRDefault="006C64AA" w:rsidP="007D41DC">
            <w:pPr>
              <w:jc w:val="center"/>
              <w:rPr>
                <w:sz w:val="22"/>
                <w:szCs w:val="22"/>
              </w:rPr>
            </w:pPr>
            <w:r w:rsidRPr="00F56F47">
              <w:rPr>
                <w:sz w:val="22"/>
                <w:szCs w:val="22"/>
              </w:rPr>
              <w:t>dropdown</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Machine Refinance, Asset Purchase, Debt Consolidation, Working Capital, Line Of Credit, Business Development</w:t>
            </w:r>
          </w:p>
        </w:tc>
      </w:tr>
      <w:tr w:rsidR="004A0D61" w:rsidRPr="00F56F47" w:rsidTr="004A0D61">
        <w:tblPrEx>
          <w:tblW w:w="14278" w:type="dxa"/>
          <w:jc w:val="center"/>
          <w:tblInd w:w="-2598" w:type="dxa"/>
          <w:tblLayout w:type="fixed"/>
          <w:tblPrExChange w:id="57" w:author="Namita Sivasankaran" w:date="2016-11-22T17:54:00Z">
            <w:tblPrEx>
              <w:tblW w:w="14278" w:type="dxa"/>
              <w:jc w:val="center"/>
              <w:tblInd w:w="-2598" w:type="dxa"/>
              <w:tblLayout w:type="fixed"/>
            </w:tblPrEx>
          </w:tblPrExChange>
        </w:tblPrEx>
        <w:trPr>
          <w:trHeight w:val="324"/>
          <w:jc w:val="center"/>
          <w:ins w:id="58" w:author="Namita Sivasankaran" w:date="2016-11-22T17:54:00Z"/>
          <w:trPrChange w:id="59" w:author="Namita Sivasankaran" w:date="2016-11-22T17:54:00Z">
            <w:trPr>
              <w:gridBefore w:val="3"/>
              <w:gridAfter w:val="0"/>
              <w:trHeight w:val="324"/>
              <w:jc w:val="center"/>
            </w:trPr>
          </w:trPrChange>
        </w:trPr>
        <w:tc>
          <w:tcPr>
            <w:tcW w:w="955" w:type="dxa"/>
            <w:vMerge/>
            <w:textDirection w:val="btLr"/>
            <w:vAlign w:val="center"/>
            <w:tcPrChange w:id="60" w:author="Namita Sivasankaran" w:date="2016-11-22T17:54:00Z">
              <w:tcPr>
                <w:tcW w:w="955" w:type="dxa"/>
                <w:vMerge/>
                <w:textDirection w:val="btLr"/>
                <w:vAlign w:val="center"/>
              </w:tcPr>
            </w:tcPrChange>
          </w:tcPr>
          <w:p w:rsidR="004A0D61" w:rsidRPr="00F56F47" w:rsidRDefault="004A0D61" w:rsidP="00B03612">
            <w:pPr>
              <w:ind w:left="113" w:right="113"/>
              <w:jc w:val="center"/>
              <w:rPr>
                <w:ins w:id="61" w:author="Namita Sivasankaran" w:date="2016-11-22T17:54:00Z"/>
                <w:sz w:val="28"/>
                <w:szCs w:val="28"/>
              </w:rPr>
            </w:pPr>
          </w:p>
        </w:tc>
        <w:tc>
          <w:tcPr>
            <w:tcW w:w="999" w:type="dxa"/>
            <w:vMerge/>
            <w:textDirection w:val="btLr"/>
            <w:vAlign w:val="center"/>
            <w:tcPrChange w:id="62" w:author="Namita Sivasankaran" w:date="2016-11-22T17:54:00Z">
              <w:tcPr>
                <w:tcW w:w="999" w:type="dxa"/>
                <w:gridSpan w:val="2"/>
                <w:vMerge/>
                <w:textDirection w:val="btLr"/>
                <w:vAlign w:val="center"/>
              </w:tcPr>
            </w:tcPrChange>
          </w:tcPr>
          <w:p w:rsidR="004A0D61" w:rsidRPr="00F56F47" w:rsidRDefault="004A0D61" w:rsidP="00B03612">
            <w:pPr>
              <w:ind w:left="113" w:right="113"/>
              <w:jc w:val="center"/>
              <w:rPr>
                <w:ins w:id="63" w:author="Namita Sivasankaran" w:date="2016-11-22T17:54:00Z"/>
                <w:sz w:val="22"/>
                <w:szCs w:val="22"/>
              </w:rPr>
            </w:pPr>
          </w:p>
        </w:tc>
        <w:tc>
          <w:tcPr>
            <w:tcW w:w="2142" w:type="dxa"/>
            <w:vAlign w:val="center"/>
            <w:tcPrChange w:id="64" w:author="Namita Sivasankaran" w:date="2016-11-22T17:54:00Z">
              <w:tcPr>
                <w:tcW w:w="2142" w:type="dxa"/>
                <w:gridSpan w:val="4"/>
                <w:vAlign w:val="center"/>
              </w:tcPr>
            </w:tcPrChange>
          </w:tcPr>
          <w:p w:rsidR="004A0D61" w:rsidRPr="00F56F47" w:rsidRDefault="004A0D61" w:rsidP="00B03612">
            <w:pPr>
              <w:jc w:val="center"/>
              <w:rPr>
                <w:ins w:id="65" w:author="Namita Sivasankaran" w:date="2016-11-22T17:54:00Z"/>
                <w:sz w:val="22"/>
                <w:szCs w:val="22"/>
              </w:rPr>
            </w:pPr>
          </w:p>
        </w:tc>
        <w:tc>
          <w:tcPr>
            <w:tcW w:w="2493" w:type="dxa"/>
            <w:shd w:val="clear" w:color="auto" w:fill="auto"/>
            <w:vAlign w:val="bottom"/>
            <w:tcPrChange w:id="66" w:author="Namita Sivasankaran" w:date="2016-11-22T17:54:00Z">
              <w:tcPr>
                <w:tcW w:w="2493" w:type="dxa"/>
                <w:gridSpan w:val="3"/>
                <w:shd w:val="clear" w:color="auto" w:fill="B8CCE4" w:themeFill="accent1" w:themeFillTint="66"/>
                <w:vAlign w:val="center"/>
              </w:tcPr>
            </w:tcPrChange>
          </w:tcPr>
          <w:p w:rsidR="004A0D61" w:rsidRPr="00F56F47" w:rsidRDefault="004A0D61" w:rsidP="007D41DC">
            <w:pPr>
              <w:jc w:val="center"/>
              <w:rPr>
                <w:ins w:id="67" w:author="Namita Sivasankaran" w:date="2016-11-22T17:54:00Z"/>
                <w:b/>
                <w:sz w:val="22"/>
                <w:szCs w:val="22"/>
              </w:rPr>
            </w:pPr>
            <w:ins w:id="68" w:author="Namita Sivasankaran" w:date="2016-11-22T17:54:00Z">
              <w:r w:rsidRPr="00152D0D">
                <w:rPr>
                  <w:sz w:val="22"/>
                  <w:szCs w:val="22"/>
                  <w:highlight w:val="green"/>
                </w:rPr>
                <w:t>Interest Only</w:t>
              </w:r>
            </w:ins>
          </w:p>
        </w:tc>
        <w:tc>
          <w:tcPr>
            <w:tcW w:w="1933" w:type="dxa"/>
            <w:vAlign w:val="center"/>
            <w:tcPrChange w:id="69" w:author="Namita Sivasankaran" w:date="2016-11-22T17:54:00Z">
              <w:tcPr>
                <w:tcW w:w="1933" w:type="dxa"/>
                <w:gridSpan w:val="4"/>
                <w:vAlign w:val="center"/>
              </w:tcPr>
            </w:tcPrChange>
          </w:tcPr>
          <w:p w:rsidR="004A0D61" w:rsidRPr="00F56F47" w:rsidRDefault="004A0D61" w:rsidP="007D41DC">
            <w:pPr>
              <w:jc w:val="center"/>
              <w:rPr>
                <w:ins w:id="70" w:author="Namita Sivasankaran" w:date="2016-11-22T17:54:00Z"/>
                <w:sz w:val="22"/>
                <w:szCs w:val="22"/>
              </w:rPr>
            </w:pPr>
          </w:p>
        </w:tc>
        <w:tc>
          <w:tcPr>
            <w:tcW w:w="857" w:type="dxa"/>
            <w:vAlign w:val="center"/>
            <w:tcPrChange w:id="71" w:author="Namita Sivasankaran" w:date="2016-11-22T17:54:00Z">
              <w:tcPr>
                <w:tcW w:w="857" w:type="dxa"/>
                <w:gridSpan w:val="2"/>
                <w:vAlign w:val="center"/>
              </w:tcPr>
            </w:tcPrChange>
          </w:tcPr>
          <w:p w:rsidR="004A0D61" w:rsidRPr="00F56F47" w:rsidRDefault="004A0D61" w:rsidP="007D41DC">
            <w:pPr>
              <w:jc w:val="center"/>
              <w:rPr>
                <w:ins w:id="72" w:author="Namita Sivasankaran" w:date="2016-11-22T17:54:00Z"/>
                <w:sz w:val="22"/>
                <w:szCs w:val="22"/>
              </w:rPr>
            </w:pPr>
          </w:p>
        </w:tc>
        <w:tc>
          <w:tcPr>
            <w:tcW w:w="1302" w:type="dxa"/>
            <w:vAlign w:val="center"/>
            <w:tcPrChange w:id="73" w:author="Namita Sivasankaran" w:date="2016-11-22T17:54:00Z">
              <w:tcPr>
                <w:tcW w:w="1302" w:type="dxa"/>
                <w:vAlign w:val="center"/>
              </w:tcPr>
            </w:tcPrChange>
          </w:tcPr>
          <w:p w:rsidR="004A0D61" w:rsidRPr="00F56F47" w:rsidRDefault="004A0D61" w:rsidP="007D41DC">
            <w:pPr>
              <w:jc w:val="center"/>
              <w:rPr>
                <w:ins w:id="74" w:author="Namita Sivasankaran" w:date="2016-11-22T17:54:00Z"/>
                <w:sz w:val="22"/>
                <w:szCs w:val="22"/>
              </w:rPr>
            </w:pPr>
          </w:p>
        </w:tc>
        <w:tc>
          <w:tcPr>
            <w:tcW w:w="3597" w:type="dxa"/>
            <w:vAlign w:val="center"/>
            <w:tcPrChange w:id="75" w:author="Namita Sivasankaran" w:date="2016-11-22T17:54:00Z">
              <w:tcPr>
                <w:tcW w:w="3597" w:type="dxa"/>
                <w:gridSpan w:val="5"/>
                <w:vAlign w:val="center"/>
              </w:tcPr>
            </w:tcPrChange>
          </w:tcPr>
          <w:p w:rsidR="004A0D61" w:rsidRPr="00F56F47" w:rsidRDefault="004A0D61" w:rsidP="005850F1">
            <w:pPr>
              <w:jc w:val="center"/>
              <w:rPr>
                <w:ins w:id="76" w:author="Namita Sivasankaran" w:date="2016-11-22T17:54:00Z"/>
                <w:szCs w:val="22"/>
              </w:rPr>
            </w:pPr>
            <w:ins w:id="77" w:author="Namita Sivasankaran" w:date="2016-11-22T17:54:00Z">
              <w:r w:rsidRPr="00152D0D">
                <w:rPr>
                  <w:szCs w:val="22"/>
                  <w:highlight w:val="green"/>
                </w:rPr>
                <w:t>Yes/No</w:t>
              </w:r>
            </w:ins>
          </w:p>
        </w:tc>
      </w:tr>
      <w:tr w:rsidR="004A0D61" w:rsidRPr="00F56F47" w:rsidTr="004A0D61">
        <w:tblPrEx>
          <w:tblW w:w="14278" w:type="dxa"/>
          <w:jc w:val="center"/>
          <w:tblInd w:w="-2598" w:type="dxa"/>
          <w:tblLayout w:type="fixed"/>
          <w:tblPrExChange w:id="78" w:author="Namita Sivasankaran" w:date="2016-11-22T17:54:00Z">
            <w:tblPrEx>
              <w:tblW w:w="14278" w:type="dxa"/>
              <w:jc w:val="center"/>
              <w:tblInd w:w="-2598" w:type="dxa"/>
              <w:tblLayout w:type="fixed"/>
            </w:tblPrEx>
          </w:tblPrExChange>
        </w:tblPrEx>
        <w:trPr>
          <w:trHeight w:val="324"/>
          <w:jc w:val="center"/>
          <w:ins w:id="79" w:author="Namita Sivasankaran" w:date="2016-11-22T17:54:00Z"/>
          <w:trPrChange w:id="80" w:author="Namita Sivasankaran" w:date="2016-11-22T17:54:00Z">
            <w:trPr>
              <w:gridBefore w:val="3"/>
              <w:gridAfter w:val="0"/>
              <w:trHeight w:val="324"/>
              <w:jc w:val="center"/>
            </w:trPr>
          </w:trPrChange>
        </w:trPr>
        <w:tc>
          <w:tcPr>
            <w:tcW w:w="955" w:type="dxa"/>
            <w:vMerge/>
            <w:textDirection w:val="btLr"/>
            <w:vAlign w:val="center"/>
            <w:tcPrChange w:id="81" w:author="Namita Sivasankaran" w:date="2016-11-22T17:54:00Z">
              <w:tcPr>
                <w:tcW w:w="955" w:type="dxa"/>
                <w:vMerge/>
                <w:textDirection w:val="btLr"/>
                <w:vAlign w:val="center"/>
              </w:tcPr>
            </w:tcPrChange>
          </w:tcPr>
          <w:p w:rsidR="004A0D61" w:rsidRPr="00F56F47" w:rsidRDefault="004A0D61" w:rsidP="00B03612">
            <w:pPr>
              <w:ind w:left="113" w:right="113"/>
              <w:jc w:val="center"/>
              <w:rPr>
                <w:ins w:id="82" w:author="Namita Sivasankaran" w:date="2016-11-22T17:54:00Z"/>
                <w:sz w:val="28"/>
                <w:szCs w:val="28"/>
              </w:rPr>
            </w:pPr>
          </w:p>
        </w:tc>
        <w:tc>
          <w:tcPr>
            <w:tcW w:w="999" w:type="dxa"/>
            <w:vMerge/>
            <w:textDirection w:val="btLr"/>
            <w:vAlign w:val="center"/>
            <w:tcPrChange w:id="83" w:author="Namita Sivasankaran" w:date="2016-11-22T17:54:00Z">
              <w:tcPr>
                <w:tcW w:w="999" w:type="dxa"/>
                <w:gridSpan w:val="2"/>
                <w:vMerge/>
                <w:textDirection w:val="btLr"/>
                <w:vAlign w:val="center"/>
              </w:tcPr>
            </w:tcPrChange>
          </w:tcPr>
          <w:p w:rsidR="004A0D61" w:rsidRPr="00F56F47" w:rsidRDefault="004A0D61" w:rsidP="00B03612">
            <w:pPr>
              <w:ind w:left="113" w:right="113"/>
              <w:jc w:val="center"/>
              <w:rPr>
                <w:ins w:id="84" w:author="Namita Sivasankaran" w:date="2016-11-22T17:54:00Z"/>
                <w:sz w:val="22"/>
                <w:szCs w:val="22"/>
              </w:rPr>
            </w:pPr>
          </w:p>
        </w:tc>
        <w:tc>
          <w:tcPr>
            <w:tcW w:w="2142" w:type="dxa"/>
            <w:vAlign w:val="center"/>
            <w:tcPrChange w:id="85" w:author="Namita Sivasankaran" w:date="2016-11-22T17:54:00Z">
              <w:tcPr>
                <w:tcW w:w="2142" w:type="dxa"/>
                <w:gridSpan w:val="4"/>
                <w:vAlign w:val="center"/>
              </w:tcPr>
            </w:tcPrChange>
          </w:tcPr>
          <w:p w:rsidR="004A0D61" w:rsidRPr="00F56F47" w:rsidRDefault="004A0D61" w:rsidP="00B03612">
            <w:pPr>
              <w:jc w:val="center"/>
              <w:rPr>
                <w:ins w:id="86" w:author="Namita Sivasankaran" w:date="2016-11-22T17:54:00Z"/>
                <w:sz w:val="22"/>
                <w:szCs w:val="22"/>
              </w:rPr>
            </w:pPr>
          </w:p>
        </w:tc>
        <w:tc>
          <w:tcPr>
            <w:tcW w:w="2493" w:type="dxa"/>
            <w:shd w:val="clear" w:color="auto" w:fill="auto"/>
            <w:vAlign w:val="bottom"/>
            <w:tcPrChange w:id="87" w:author="Namita Sivasankaran" w:date="2016-11-22T17:54:00Z">
              <w:tcPr>
                <w:tcW w:w="2493" w:type="dxa"/>
                <w:gridSpan w:val="3"/>
                <w:shd w:val="clear" w:color="auto" w:fill="B8CCE4" w:themeFill="accent1" w:themeFillTint="66"/>
                <w:vAlign w:val="center"/>
              </w:tcPr>
            </w:tcPrChange>
          </w:tcPr>
          <w:p w:rsidR="004A0D61" w:rsidRPr="00F56F47" w:rsidRDefault="004A0D61" w:rsidP="007D41DC">
            <w:pPr>
              <w:jc w:val="center"/>
              <w:rPr>
                <w:ins w:id="88" w:author="Namita Sivasankaran" w:date="2016-11-22T17:54:00Z"/>
                <w:b/>
                <w:sz w:val="22"/>
                <w:szCs w:val="22"/>
              </w:rPr>
            </w:pPr>
            <w:ins w:id="89" w:author="Namita Sivasankaran" w:date="2016-11-22T17:54:00Z">
              <w:r w:rsidRPr="00152D0D">
                <w:rPr>
                  <w:sz w:val="22"/>
                  <w:szCs w:val="22"/>
                  <w:highlight w:val="green"/>
                </w:rPr>
                <w:t>Interest Expense</w:t>
              </w:r>
            </w:ins>
          </w:p>
        </w:tc>
        <w:tc>
          <w:tcPr>
            <w:tcW w:w="1933" w:type="dxa"/>
            <w:vAlign w:val="center"/>
            <w:tcPrChange w:id="90" w:author="Namita Sivasankaran" w:date="2016-11-22T17:54:00Z">
              <w:tcPr>
                <w:tcW w:w="1933" w:type="dxa"/>
                <w:gridSpan w:val="4"/>
                <w:vAlign w:val="center"/>
              </w:tcPr>
            </w:tcPrChange>
          </w:tcPr>
          <w:p w:rsidR="004A0D61" w:rsidRPr="00F56F47" w:rsidRDefault="004A0D61" w:rsidP="007D41DC">
            <w:pPr>
              <w:jc w:val="center"/>
              <w:rPr>
                <w:ins w:id="91" w:author="Namita Sivasankaran" w:date="2016-11-22T17:54:00Z"/>
                <w:sz w:val="22"/>
                <w:szCs w:val="22"/>
              </w:rPr>
            </w:pPr>
            <w:ins w:id="92" w:author="Namita Sivasankaran" w:date="2016-11-22T17:54:00Z">
              <w:r w:rsidRPr="00152D0D">
                <w:rPr>
                  <w:sz w:val="22"/>
                  <w:szCs w:val="22"/>
                  <w:highlight w:val="green"/>
                </w:rPr>
                <w:t>Numeric</w:t>
              </w:r>
            </w:ins>
          </w:p>
        </w:tc>
        <w:tc>
          <w:tcPr>
            <w:tcW w:w="857" w:type="dxa"/>
            <w:vAlign w:val="center"/>
            <w:tcPrChange w:id="93" w:author="Namita Sivasankaran" w:date="2016-11-22T17:54:00Z">
              <w:tcPr>
                <w:tcW w:w="857" w:type="dxa"/>
                <w:gridSpan w:val="2"/>
                <w:vAlign w:val="center"/>
              </w:tcPr>
            </w:tcPrChange>
          </w:tcPr>
          <w:p w:rsidR="004A0D61" w:rsidRPr="00F56F47" w:rsidRDefault="004A0D61" w:rsidP="007D41DC">
            <w:pPr>
              <w:jc w:val="center"/>
              <w:rPr>
                <w:ins w:id="94" w:author="Namita Sivasankaran" w:date="2016-11-22T17:54:00Z"/>
                <w:sz w:val="22"/>
                <w:szCs w:val="22"/>
              </w:rPr>
            </w:pPr>
          </w:p>
        </w:tc>
        <w:tc>
          <w:tcPr>
            <w:tcW w:w="1302" w:type="dxa"/>
            <w:vAlign w:val="center"/>
            <w:tcPrChange w:id="95" w:author="Namita Sivasankaran" w:date="2016-11-22T17:54:00Z">
              <w:tcPr>
                <w:tcW w:w="1302" w:type="dxa"/>
                <w:vAlign w:val="center"/>
              </w:tcPr>
            </w:tcPrChange>
          </w:tcPr>
          <w:p w:rsidR="004A0D61" w:rsidRPr="00F56F47" w:rsidRDefault="004A0D61" w:rsidP="007D41DC">
            <w:pPr>
              <w:jc w:val="center"/>
              <w:rPr>
                <w:ins w:id="96" w:author="Namita Sivasankaran" w:date="2016-11-22T17:54:00Z"/>
                <w:sz w:val="22"/>
                <w:szCs w:val="22"/>
              </w:rPr>
            </w:pPr>
          </w:p>
        </w:tc>
        <w:tc>
          <w:tcPr>
            <w:tcW w:w="3597" w:type="dxa"/>
            <w:vAlign w:val="center"/>
            <w:tcPrChange w:id="97" w:author="Namita Sivasankaran" w:date="2016-11-22T17:54:00Z">
              <w:tcPr>
                <w:tcW w:w="3597" w:type="dxa"/>
                <w:gridSpan w:val="5"/>
                <w:vAlign w:val="center"/>
              </w:tcPr>
            </w:tcPrChange>
          </w:tcPr>
          <w:p w:rsidR="004A0D61" w:rsidRPr="00F56F47" w:rsidRDefault="004A0D61" w:rsidP="005850F1">
            <w:pPr>
              <w:jc w:val="center"/>
              <w:rPr>
                <w:ins w:id="98" w:author="Namita Sivasankaran" w:date="2016-11-22T17:54:00Z"/>
                <w:szCs w:val="22"/>
              </w:rPr>
            </w:pPr>
            <w:ins w:id="99" w:author="Namita Sivasankaran" w:date="2016-11-22T17:54:00Z">
              <w:r w:rsidRPr="00152D0D">
                <w:rPr>
                  <w:szCs w:val="22"/>
                  <w:highlight w:val="green"/>
                </w:rPr>
                <w:t>Auto Calculated</w:t>
              </w:r>
            </w:ins>
          </w:p>
        </w:tc>
      </w:tr>
      <w:tr w:rsidR="004A0D61" w:rsidRPr="00F56F47" w:rsidTr="004A0D61">
        <w:tblPrEx>
          <w:tblW w:w="14278" w:type="dxa"/>
          <w:jc w:val="center"/>
          <w:tblInd w:w="-2598" w:type="dxa"/>
          <w:tblLayout w:type="fixed"/>
          <w:tblPrExChange w:id="100" w:author="Namita Sivasankaran" w:date="2016-11-22T17:54:00Z">
            <w:tblPrEx>
              <w:tblW w:w="14278" w:type="dxa"/>
              <w:jc w:val="center"/>
              <w:tblInd w:w="-2598" w:type="dxa"/>
              <w:tblLayout w:type="fixed"/>
            </w:tblPrEx>
          </w:tblPrExChange>
        </w:tblPrEx>
        <w:trPr>
          <w:trHeight w:val="324"/>
          <w:jc w:val="center"/>
          <w:ins w:id="101" w:author="Namita Sivasankaran" w:date="2016-11-22T17:54:00Z"/>
          <w:trPrChange w:id="102" w:author="Namita Sivasankaran" w:date="2016-11-22T17:54:00Z">
            <w:trPr>
              <w:gridBefore w:val="3"/>
              <w:gridAfter w:val="0"/>
              <w:trHeight w:val="324"/>
              <w:jc w:val="center"/>
            </w:trPr>
          </w:trPrChange>
        </w:trPr>
        <w:tc>
          <w:tcPr>
            <w:tcW w:w="955" w:type="dxa"/>
            <w:vMerge/>
            <w:textDirection w:val="btLr"/>
            <w:vAlign w:val="center"/>
            <w:tcPrChange w:id="103" w:author="Namita Sivasankaran" w:date="2016-11-22T17:54:00Z">
              <w:tcPr>
                <w:tcW w:w="955" w:type="dxa"/>
                <w:vMerge/>
                <w:textDirection w:val="btLr"/>
                <w:vAlign w:val="center"/>
              </w:tcPr>
            </w:tcPrChange>
          </w:tcPr>
          <w:p w:rsidR="004A0D61" w:rsidRPr="00F56F47" w:rsidRDefault="004A0D61" w:rsidP="00B03612">
            <w:pPr>
              <w:ind w:left="113" w:right="113"/>
              <w:jc w:val="center"/>
              <w:rPr>
                <w:ins w:id="104" w:author="Namita Sivasankaran" w:date="2016-11-22T17:54:00Z"/>
                <w:sz w:val="28"/>
                <w:szCs w:val="28"/>
              </w:rPr>
            </w:pPr>
          </w:p>
        </w:tc>
        <w:tc>
          <w:tcPr>
            <w:tcW w:w="999" w:type="dxa"/>
            <w:vMerge/>
            <w:textDirection w:val="btLr"/>
            <w:vAlign w:val="center"/>
            <w:tcPrChange w:id="105" w:author="Namita Sivasankaran" w:date="2016-11-22T17:54:00Z">
              <w:tcPr>
                <w:tcW w:w="999" w:type="dxa"/>
                <w:gridSpan w:val="2"/>
                <w:vMerge/>
                <w:textDirection w:val="btLr"/>
                <w:vAlign w:val="center"/>
              </w:tcPr>
            </w:tcPrChange>
          </w:tcPr>
          <w:p w:rsidR="004A0D61" w:rsidRPr="00F56F47" w:rsidRDefault="004A0D61" w:rsidP="00B03612">
            <w:pPr>
              <w:ind w:left="113" w:right="113"/>
              <w:jc w:val="center"/>
              <w:rPr>
                <w:ins w:id="106" w:author="Namita Sivasankaran" w:date="2016-11-22T17:54:00Z"/>
                <w:sz w:val="22"/>
                <w:szCs w:val="22"/>
              </w:rPr>
            </w:pPr>
          </w:p>
        </w:tc>
        <w:tc>
          <w:tcPr>
            <w:tcW w:w="2142" w:type="dxa"/>
            <w:vAlign w:val="center"/>
            <w:tcPrChange w:id="107" w:author="Namita Sivasankaran" w:date="2016-11-22T17:54:00Z">
              <w:tcPr>
                <w:tcW w:w="2142" w:type="dxa"/>
                <w:gridSpan w:val="4"/>
                <w:vAlign w:val="center"/>
              </w:tcPr>
            </w:tcPrChange>
          </w:tcPr>
          <w:p w:rsidR="004A0D61" w:rsidRPr="00F56F47" w:rsidRDefault="004A0D61" w:rsidP="00B03612">
            <w:pPr>
              <w:jc w:val="center"/>
              <w:rPr>
                <w:ins w:id="108" w:author="Namita Sivasankaran" w:date="2016-11-22T17:54:00Z"/>
                <w:sz w:val="22"/>
                <w:szCs w:val="22"/>
              </w:rPr>
            </w:pPr>
          </w:p>
        </w:tc>
        <w:tc>
          <w:tcPr>
            <w:tcW w:w="2493" w:type="dxa"/>
            <w:shd w:val="clear" w:color="auto" w:fill="auto"/>
            <w:vAlign w:val="bottom"/>
            <w:tcPrChange w:id="109" w:author="Namita Sivasankaran" w:date="2016-11-22T17:54:00Z">
              <w:tcPr>
                <w:tcW w:w="2493" w:type="dxa"/>
                <w:gridSpan w:val="3"/>
                <w:shd w:val="clear" w:color="auto" w:fill="B8CCE4" w:themeFill="accent1" w:themeFillTint="66"/>
                <w:vAlign w:val="center"/>
              </w:tcPr>
            </w:tcPrChange>
          </w:tcPr>
          <w:p w:rsidR="004A0D61" w:rsidRPr="00F56F47" w:rsidRDefault="004A0D61" w:rsidP="007D41DC">
            <w:pPr>
              <w:jc w:val="center"/>
              <w:rPr>
                <w:ins w:id="110" w:author="Namita Sivasankaran" w:date="2016-11-22T17:54:00Z"/>
                <w:b/>
                <w:sz w:val="22"/>
                <w:szCs w:val="22"/>
              </w:rPr>
            </w:pPr>
            <w:ins w:id="111" w:author="Namita Sivasankaran" w:date="2016-11-22T17:54:00Z">
              <w:r w:rsidRPr="00152D0D">
                <w:rPr>
                  <w:sz w:val="22"/>
                  <w:szCs w:val="22"/>
                  <w:highlight w:val="green"/>
                </w:rPr>
                <w:t>Principle Expense</w:t>
              </w:r>
            </w:ins>
          </w:p>
        </w:tc>
        <w:tc>
          <w:tcPr>
            <w:tcW w:w="1933" w:type="dxa"/>
            <w:vAlign w:val="center"/>
            <w:tcPrChange w:id="112" w:author="Namita Sivasankaran" w:date="2016-11-22T17:54:00Z">
              <w:tcPr>
                <w:tcW w:w="1933" w:type="dxa"/>
                <w:gridSpan w:val="4"/>
                <w:vAlign w:val="center"/>
              </w:tcPr>
            </w:tcPrChange>
          </w:tcPr>
          <w:p w:rsidR="004A0D61" w:rsidRPr="00F56F47" w:rsidRDefault="004A0D61" w:rsidP="007D41DC">
            <w:pPr>
              <w:jc w:val="center"/>
              <w:rPr>
                <w:ins w:id="113" w:author="Namita Sivasankaran" w:date="2016-11-22T17:54:00Z"/>
                <w:sz w:val="22"/>
                <w:szCs w:val="22"/>
              </w:rPr>
            </w:pPr>
            <w:ins w:id="114" w:author="Namita Sivasankaran" w:date="2016-11-22T17:54:00Z">
              <w:r w:rsidRPr="00152D0D">
                <w:rPr>
                  <w:sz w:val="22"/>
                  <w:szCs w:val="22"/>
                  <w:highlight w:val="green"/>
                </w:rPr>
                <w:t>Numeric</w:t>
              </w:r>
            </w:ins>
          </w:p>
        </w:tc>
        <w:tc>
          <w:tcPr>
            <w:tcW w:w="857" w:type="dxa"/>
            <w:vAlign w:val="center"/>
            <w:tcPrChange w:id="115" w:author="Namita Sivasankaran" w:date="2016-11-22T17:54:00Z">
              <w:tcPr>
                <w:tcW w:w="857" w:type="dxa"/>
                <w:gridSpan w:val="2"/>
                <w:vAlign w:val="center"/>
              </w:tcPr>
            </w:tcPrChange>
          </w:tcPr>
          <w:p w:rsidR="004A0D61" w:rsidRPr="00F56F47" w:rsidRDefault="004A0D61" w:rsidP="007D41DC">
            <w:pPr>
              <w:jc w:val="center"/>
              <w:rPr>
                <w:ins w:id="116" w:author="Namita Sivasankaran" w:date="2016-11-22T17:54:00Z"/>
                <w:sz w:val="22"/>
                <w:szCs w:val="22"/>
              </w:rPr>
            </w:pPr>
          </w:p>
        </w:tc>
        <w:tc>
          <w:tcPr>
            <w:tcW w:w="1302" w:type="dxa"/>
            <w:vAlign w:val="center"/>
            <w:tcPrChange w:id="117" w:author="Namita Sivasankaran" w:date="2016-11-22T17:54:00Z">
              <w:tcPr>
                <w:tcW w:w="1302" w:type="dxa"/>
                <w:vAlign w:val="center"/>
              </w:tcPr>
            </w:tcPrChange>
          </w:tcPr>
          <w:p w:rsidR="004A0D61" w:rsidRPr="00F56F47" w:rsidRDefault="004A0D61" w:rsidP="007D41DC">
            <w:pPr>
              <w:jc w:val="center"/>
              <w:rPr>
                <w:ins w:id="118" w:author="Namita Sivasankaran" w:date="2016-11-22T17:54:00Z"/>
                <w:sz w:val="22"/>
                <w:szCs w:val="22"/>
              </w:rPr>
            </w:pPr>
          </w:p>
        </w:tc>
        <w:tc>
          <w:tcPr>
            <w:tcW w:w="3597" w:type="dxa"/>
            <w:vAlign w:val="center"/>
            <w:tcPrChange w:id="119" w:author="Namita Sivasankaran" w:date="2016-11-22T17:54:00Z">
              <w:tcPr>
                <w:tcW w:w="3597" w:type="dxa"/>
                <w:gridSpan w:val="5"/>
                <w:vAlign w:val="center"/>
              </w:tcPr>
            </w:tcPrChange>
          </w:tcPr>
          <w:p w:rsidR="004A0D61" w:rsidRPr="00F56F47" w:rsidRDefault="004A0D61" w:rsidP="005850F1">
            <w:pPr>
              <w:jc w:val="center"/>
              <w:rPr>
                <w:ins w:id="120" w:author="Namita Sivasankaran" w:date="2016-11-22T17:54:00Z"/>
                <w:szCs w:val="22"/>
              </w:rPr>
            </w:pPr>
            <w:ins w:id="121" w:author="Namita Sivasankaran" w:date="2016-11-22T17:54:00Z">
              <w:r w:rsidRPr="00152D0D">
                <w:rPr>
                  <w:szCs w:val="22"/>
                  <w:highlight w:val="green"/>
                </w:rPr>
                <w:t>Auto Calculated</w:t>
              </w:r>
            </w:ins>
          </w:p>
        </w:tc>
      </w:tr>
      <w:tr w:rsidR="006C64AA" w:rsidRPr="00F56F47" w:rsidTr="000C7770">
        <w:trPr>
          <w:trHeight w:val="3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7D41DC">
            <w:pPr>
              <w:jc w:val="center"/>
              <w:rPr>
                <w:b/>
                <w:sz w:val="22"/>
                <w:szCs w:val="22"/>
              </w:rPr>
            </w:pPr>
            <w:r w:rsidRPr="00F56F47">
              <w:rPr>
                <w:b/>
                <w:sz w:val="22"/>
                <w:szCs w:val="22"/>
              </w:rPr>
              <w:t xml:space="preserve">Add Button </w:t>
            </w:r>
          </w:p>
        </w:tc>
        <w:tc>
          <w:tcPr>
            <w:tcW w:w="1933" w:type="dxa"/>
            <w:vAlign w:val="center"/>
          </w:tcPr>
          <w:p w:rsidR="006C64AA" w:rsidRPr="00F56F47" w:rsidRDefault="006C64AA" w:rsidP="007D41DC">
            <w:pPr>
              <w:jc w:val="center"/>
              <w:rPr>
                <w:sz w:val="22"/>
                <w:szCs w:val="22"/>
              </w:rPr>
            </w:pP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5850F1">
            <w:pPr>
              <w:jc w:val="center"/>
              <w:rPr>
                <w:szCs w:val="22"/>
              </w:rPr>
            </w:pPr>
            <w:r w:rsidRPr="00F56F47">
              <w:rPr>
                <w:szCs w:val="22"/>
              </w:rPr>
              <w:t>In case there is more than one liability</w:t>
            </w:r>
          </w:p>
        </w:tc>
      </w:tr>
      <w:tr w:rsidR="006C64AA" w:rsidRPr="00F56F47" w:rsidTr="000C7770">
        <w:trPr>
          <w:trHeight w:val="124"/>
          <w:jc w:val="center"/>
        </w:trPr>
        <w:tc>
          <w:tcPr>
            <w:tcW w:w="955" w:type="dxa"/>
            <w:vMerge w:val="restart"/>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Bank Statement Details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7D41DC">
            <w:pPr>
              <w:jc w:val="center"/>
              <w:rPr>
                <w:sz w:val="22"/>
                <w:szCs w:val="22"/>
              </w:rPr>
            </w:pPr>
            <w:r w:rsidRPr="00F56F47">
              <w:rPr>
                <w:sz w:val="22"/>
                <w:szCs w:val="22"/>
              </w:rPr>
              <w:t>IFSC Code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r w:rsidRPr="00F56F47">
              <w:rPr>
                <w:sz w:val="22"/>
                <w:szCs w:val="22"/>
              </w:rPr>
              <w:t>Yes</w:t>
            </w: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Provide IFSC search master</w:t>
            </w:r>
          </w:p>
        </w:tc>
      </w:tr>
      <w:tr w:rsidR="006C64AA" w:rsidRPr="00F56F47" w:rsidTr="000C7770">
        <w:trPr>
          <w:trHeight w:val="28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Bank Name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Auto-populate from IFSC search master</w:t>
            </w:r>
          </w:p>
        </w:tc>
      </w:tr>
      <w:tr w:rsidR="006C64AA" w:rsidRPr="00F56F47" w:rsidTr="000C7770">
        <w:trPr>
          <w:trHeight w:val="29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Branch Name</w:t>
            </w:r>
          </w:p>
        </w:tc>
        <w:tc>
          <w:tcPr>
            <w:tcW w:w="1933" w:type="dxa"/>
            <w:vAlign w:val="center"/>
          </w:tcPr>
          <w:p w:rsidR="006C64AA" w:rsidRPr="00F56F47" w:rsidRDefault="006C64AA" w:rsidP="007D41DC">
            <w:pPr>
              <w:jc w:val="center"/>
              <w:rPr>
                <w:sz w:val="22"/>
                <w:szCs w:val="22"/>
              </w:rPr>
            </w:pPr>
            <w:r w:rsidRPr="00F56F47">
              <w:rPr>
                <w:sz w:val="22"/>
                <w:szCs w:val="22"/>
              </w:rPr>
              <w:t>Alphanumeric</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Cs w:val="22"/>
              </w:rPr>
            </w:pPr>
            <w:r w:rsidRPr="00F56F47">
              <w:rPr>
                <w:szCs w:val="22"/>
              </w:rPr>
              <w:t>Auto-populate from IFSC search master</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A/C name</w:t>
            </w:r>
          </w:p>
        </w:tc>
        <w:tc>
          <w:tcPr>
            <w:tcW w:w="1933" w:type="dxa"/>
            <w:vAlign w:val="center"/>
          </w:tcPr>
          <w:p w:rsidR="006C64AA" w:rsidRPr="00F56F47" w:rsidRDefault="006C64AA" w:rsidP="005850F1">
            <w:pPr>
              <w:jc w:val="center"/>
              <w:rPr>
                <w:sz w:val="22"/>
                <w:szCs w:val="22"/>
              </w:rPr>
            </w:pPr>
            <w:r w:rsidRPr="00F56F47">
              <w:rPr>
                <w:sz w:val="22"/>
                <w:szCs w:val="22"/>
              </w:rPr>
              <w:t>Alphanumeric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A/C type</w:t>
            </w:r>
          </w:p>
        </w:tc>
        <w:tc>
          <w:tcPr>
            <w:tcW w:w="1933" w:type="dxa"/>
            <w:vAlign w:val="center"/>
          </w:tcPr>
          <w:p w:rsidR="006C64AA" w:rsidRPr="00F56F47" w:rsidRDefault="006C64AA" w:rsidP="005850F1">
            <w:pPr>
              <w:jc w:val="center"/>
              <w:rPr>
                <w:sz w:val="22"/>
                <w:szCs w:val="22"/>
              </w:rPr>
            </w:pPr>
            <w:r w:rsidRPr="00F56F47">
              <w:rPr>
                <w:sz w:val="22"/>
                <w:szCs w:val="22"/>
              </w:rPr>
              <w:t>Dropdown</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Current, Saving, OD, CC</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A/C no</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Banking since</w:t>
            </w:r>
          </w:p>
        </w:tc>
        <w:tc>
          <w:tcPr>
            <w:tcW w:w="1933" w:type="dxa"/>
            <w:vAlign w:val="center"/>
          </w:tcPr>
          <w:p w:rsidR="006C64AA" w:rsidRPr="00F56F47" w:rsidRDefault="006C64AA" w:rsidP="005850F1">
            <w:pPr>
              <w:jc w:val="center"/>
              <w:rPr>
                <w:sz w:val="22"/>
                <w:szCs w:val="22"/>
              </w:rPr>
            </w:pPr>
            <w:r w:rsidRPr="00F56F47">
              <w:rPr>
                <w:sz w:val="22"/>
                <w:szCs w:val="22"/>
              </w:rPr>
              <w:t>Date</w:t>
            </w:r>
          </w:p>
        </w:tc>
        <w:tc>
          <w:tcPr>
            <w:tcW w:w="857" w:type="dxa"/>
            <w:vAlign w:val="center"/>
          </w:tcPr>
          <w:p w:rsidR="006C64AA" w:rsidRPr="00F56F47" w:rsidRDefault="006C64AA" w:rsidP="005850F1">
            <w:pPr>
              <w:jc w:val="center"/>
              <w:rPr>
                <w:sz w:val="22"/>
                <w:szCs w:val="22"/>
              </w:rPr>
            </w:pP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MM/YYYY</w:t>
            </w:r>
          </w:p>
        </w:tc>
      </w:tr>
      <w:tr w:rsidR="006C64AA" w:rsidRPr="00F56F47" w:rsidTr="000C7770">
        <w:trPr>
          <w:trHeight w:val="57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Net banking available</w:t>
            </w:r>
          </w:p>
        </w:tc>
        <w:tc>
          <w:tcPr>
            <w:tcW w:w="1933" w:type="dxa"/>
            <w:vAlign w:val="center"/>
          </w:tcPr>
          <w:p w:rsidR="006C64AA" w:rsidRPr="00F56F47" w:rsidRDefault="006C64AA" w:rsidP="005850F1">
            <w:pPr>
              <w:jc w:val="center"/>
              <w:rPr>
                <w:sz w:val="22"/>
                <w:szCs w:val="22"/>
              </w:rPr>
            </w:pPr>
            <w:r w:rsidRPr="00F56F47">
              <w:rPr>
                <w:sz w:val="22"/>
                <w:szCs w:val="22"/>
              </w:rPr>
              <w:t>Radio Buttons</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Yes/No</w:t>
            </w:r>
          </w:p>
        </w:tc>
      </w:tr>
      <w:tr w:rsidR="006C64AA" w:rsidRPr="00F56F47" w:rsidTr="000C7770">
        <w:trPr>
          <w:trHeight w:val="43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Sanctioned Amount</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p>
        </w:tc>
        <w:tc>
          <w:tcPr>
            <w:tcW w:w="1302" w:type="dxa"/>
            <w:vAlign w:val="center"/>
          </w:tcPr>
          <w:p w:rsidR="006C64AA" w:rsidRPr="00F56F47" w:rsidRDefault="006C64AA" w:rsidP="005850F1">
            <w:pPr>
              <w:jc w:val="center"/>
              <w:rPr>
                <w:sz w:val="22"/>
                <w:szCs w:val="22"/>
              </w:rPr>
            </w:pPr>
            <w:r w:rsidRPr="00F56F47">
              <w:rPr>
                <w:sz w:val="22"/>
                <w:szCs w:val="22"/>
              </w:rPr>
              <w:t>Yes</w:t>
            </w:r>
          </w:p>
        </w:tc>
        <w:tc>
          <w:tcPr>
            <w:tcW w:w="3597" w:type="dxa"/>
            <w:vAlign w:val="center"/>
          </w:tcPr>
          <w:p w:rsidR="006C64AA" w:rsidRPr="00F56F47" w:rsidRDefault="006C64AA" w:rsidP="005850F1">
            <w:pPr>
              <w:jc w:val="center"/>
              <w:rPr>
                <w:sz w:val="22"/>
                <w:szCs w:val="22"/>
              </w:rPr>
            </w:pPr>
            <w:r w:rsidRPr="00F56F47">
              <w:rPr>
                <w:sz w:val="22"/>
                <w:szCs w:val="22"/>
              </w:rPr>
              <w:t>(If A/C type is OD, CC)</w:t>
            </w:r>
          </w:p>
        </w:tc>
      </w:tr>
      <w:tr w:rsidR="006C64AA" w:rsidRPr="00F56F47" w:rsidTr="00F56F47">
        <w:trPr>
          <w:trHeight w:val="29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Start Month</w:t>
            </w:r>
          </w:p>
        </w:tc>
        <w:tc>
          <w:tcPr>
            <w:tcW w:w="1933" w:type="dxa"/>
            <w:vAlign w:val="center"/>
          </w:tcPr>
          <w:p w:rsidR="006C64AA" w:rsidRPr="00F56F47" w:rsidRDefault="006C64AA" w:rsidP="005850F1">
            <w:pPr>
              <w:jc w:val="center"/>
              <w:rPr>
                <w:sz w:val="22"/>
                <w:szCs w:val="22"/>
              </w:rPr>
            </w:pPr>
            <w:r w:rsidRPr="00F56F47">
              <w:rPr>
                <w:sz w:val="22"/>
                <w:szCs w:val="22"/>
              </w:rPr>
              <w:t>Date</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MM/YYYY</w:t>
            </w:r>
          </w:p>
        </w:tc>
      </w:tr>
      <w:tr w:rsidR="006C64AA" w:rsidRPr="00F56F47" w:rsidTr="00F56F47">
        <w:trPr>
          <w:trHeight w:val="28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Total Deposits</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F56F47">
        <w:trPr>
          <w:trHeight w:val="2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Total Withdrawals</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37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Balance as on 15th</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68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5850F1">
            <w:pPr>
              <w:jc w:val="center"/>
              <w:rPr>
                <w:sz w:val="22"/>
                <w:szCs w:val="22"/>
              </w:rPr>
            </w:pPr>
            <w:r w:rsidRPr="00F56F47">
              <w:rPr>
                <w:sz w:val="22"/>
                <w:szCs w:val="22"/>
              </w:rPr>
              <w:t>Button to Add Bank details</w:t>
            </w:r>
          </w:p>
        </w:tc>
        <w:tc>
          <w:tcPr>
            <w:tcW w:w="1933" w:type="dxa"/>
            <w:vAlign w:val="center"/>
          </w:tcPr>
          <w:p w:rsidR="006C64AA" w:rsidRPr="00F56F47" w:rsidRDefault="006C64AA" w:rsidP="005850F1">
            <w:pPr>
              <w:jc w:val="center"/>
              <w:rPr>
                <w:sz w:val="22"/>
                <w:szCs w:val="22"/>
              </w:rPr>
            </w:pPr>
          </w:p>
        </w:tc>
        <w:tc>
          <w:tcPr>
            <w:tcW w:w="857" w:type="dxa"/>
            <w:vAlign w:val="center"/>
          </w:tcPr>
          <w:p w:rsidR="006C64AA" w:rsidRPr="00F56F47" w:rsidRDefault="006C64AA" w:rsidP="005850F1">
            <w:pPr>
              <w:jc w:val="center"/>
              <w:rPr>
                <w:sz w:val="22"/>
                <w:szCs w:val="22"/>
              </w:rPr>
            </w:pP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Cs w:val="22"/>
              </w:rPr>
              <w:t>On clicking Add button – display fields for start month, total deposits, total withdrawals and balance as on 15th</w:t>
            </w:r>
          </w:p>
        </w:tc>
      </w:tr>
      <w:tr w:rsidR="006C64AA" w:rsidRPr="00F56F47" w:rsidTr="000C7770">
        <w:trPr>
          <w:trHeight w:val="5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5850F1">
            <w:pPr>
              <w:jc w:val="center"/>
              <w:rPr>
                <w:sz w:val="22"/>
                <w:szCs w:val="22"/>
              </w:rPr>
            </w:pPr>
            <w:r w:rsidRPr="00F56F47">
              <w:rPr>
                <w:sz w:val="22"/>
                <w:szCs w:val="22"/>
              </w:rPr>
              <w:t>No of cheques bounced</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5850F1">
            <w:pPr>
              <w:jc w:val="center"/>
              <w:rPr>
                <w:sz w:val="22"/>
                <w:szCs w:val="22"/>
              </w:rPr>
            </w:pPr>
            <w:r w:rsidRPr="00F56F47">
              <w:rPr>
                <w:sz w:val="22"/>
                <w:szCs w:val="22"/>
              </w:rPr>
              <w:t>Yes</w:t>
            </w:r>
          </w:p>
        </w:tc>
        <w:tc>
          <w:tcPr>
            <w:tcW w:w="1302" w:type="dxa"/>
            <w:vAlign w:val="center"/>
          </w:tcPr>
          <w:p w:rsidR="006C64AA" w:rsidRPr="00F56F47" w:rsidRDefault="006C64AA" w:rsidP="005850F1">
            <w:pPr>
              <w:jc w:val="center"/>
              <w:rPr>
                <w:sz w:val="22"/>
                <w:szCs w:val="22"/>
              </w:rPr>
            </w:pPr>
          </w:p>
        </w:tc>
        <w:tc>
          <w:tcPr>
            <w:tcW w:w="3597" w:type="dxa"/>
            <w:vAlign w:val="center"/>
          </w:tcPr>
          <w:p w:rsidR="006C64AA" w:rsidRPr="00F56F47" w:rsidRDefault="006C64AA" w:rsidP="005850F1">
            <w:pPr>
              <w:jc w:val="center"/>
              <w:rPr>
                <w:sz w:val="22"/>
                <w:szCs w:val="22"/>
              </w:rPr>
            </w:pPr>
          </w:p>
        </w:tc>
      </w:tr>
      <w:tr w:rsidR="006C64AA" w:rsidRPr="00F56F47" w:rsidTr="000C7770">
        <w:trPr>
          <w:trHeight w:val="46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7D41DC">
            <w:pPr>
              <w:jc w:val="center"/>
              <w:rPr>
                <w:sz w:val="22"/>
                <w:szCs w:val="22"/>
              </w:rPr>
            </w:pPr>
            <w:r w:rsidRPr="00F56F47">
              <w:rPr>
                <w:sz w:val="22"/>
                <w:szCs w:val="22"/>
              </w:rPr>
              <w:t>Bank Statement Photo</w:t>
            </w:r>
          </w:p>
        </w:tc>
        <w:tc>
          <w:tcPr>
            <w:tcW w:w="1933" w:type="dxa"/>
            <w:vAlign w:val="center"/>
          </w:tcPr>
          <w:p w:rsidR="006C64AA" w:rsidRPr="00F56F47" w:rsidRDefault="006C64AA" w:rsidP="007D41DC">
            <w:pPr>
              <w:jc w:val="center"/>
              <w:rPr>
                <w:sz w:val="22"/>
                <w:szCs w:val="22"/>
              </w:rPr>
            </w:pPr>
            <w:r w:rsidRPr="00F56F47">
              <w:rPr>
                <w:sz w:val="22"/>
                <w:szCs w:val="22"/>
              </w:rPr>
              <w:t>Photo Capture</w:t>
            </w: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 w:val="22"/>
                <w:szCs w:val="22"/>
              </w:rPr>
            </w:pPr>
          </w:p>
        </w:tc>
        <w:tc>
          <w:tcPr>
            <w:tcW w:w="3597" w:type="dxa"/>
            <w:vAlign w:val="center"/>
          </w:tcPr>
          <w:p w:rsidR="006C64AA" w:rsidRPr="00F56F47" w:rsidRDefault="006C64AA" w:rsidP="007D41DC">
            <w:pPr>
              <w:jc w:val="center"/>
              <w:rPr>
                <w:sz w:val="22"/>
                <w:szCs w:val="22"/>
              </w:rPr>
            </w:pPr>
          </w:p>
        </w:tc>
      </w:tr>
      <w:tr w:rsidR="006C64AA" w:rsidRPr="00F56F47" w:rsidTr="000C7770">
        <w:trPr>
          <w:trHeight w:val="5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7D41DC">
            <w:pPr>
              <w:jc w:val="center"/>
              <w:rPr>
                <w:b/>
                <w:bCs/>
                <w:sz w:val="22"/>
                <w:szCs w:val="22"/>
              </w:rPr>
            </w:pPr>
            <w:r w:rsidRPr="00F56F47">
              <w:rPr>
                <w:b/>
                <w:bCs/>
                <w:sz w:val="22"/>
                <w:szCs w:val="22"/>
              </w:rPr>
              <w:t>Button to add account</w:t>
            </w:r>
          </w:p>
        </w:tc>
        <w:tc>
          <w:tcPr>
            <w:tcW w:w="1933" w:type="dxa"/>
            <w:vAlign w:val="center"/>
          </w:tcPr>
          <w:p w:rsidR="006C64AA" w:rsidRPr="00F56F47" w:rsidRDefault="006C64AA" w:rsidP="007D41DC">
            <w:pPr>
              <w:jc w:val="center"/>
              <w:rPr>
                <w:sz w:val="22"/>
                <w:szCs w:val="22"/>
              </w:rPr>
            </w:pPr>
          </w:p>
        </w:tc>
        <w:tc>
          <w:tcPr>
            <w:tcW w:w="857" w:type="dxa"/>
            <w:vAlign w:val="center"/>
          </w:tcPr>
          <w:p w:rsidR="006C64AA" w:rsidRPr="00F56F47" w:rsidRDefault="006C64AA" w:rsidP="007D41DC">
            <w:pPr>
              <w:jc w:val="center"/>
              <w:rPr>
                <w:sz w:val="22"/>
                <w:szCs w:val="22"/>
              </w:rPr>
            </w:pPr>
          </w:p>
        </w:tc>
        <w:tc>
          <w:tcPr>
            <w:tcW w:w="1302" w:type="dxa"/>
            <w:vAlign w:val="center"/>
          </w:tcPr>
          <w:p w:rsidR="006C64AA" w:rsidRPr="00F56F47" w:rsidRDefault="006C64AA" w:rsidP="007D41DC">
            <w:pPr>
              <w:jc w:val="center"/>
              <w:rPr>
                <w:szCs w:val="22"/>
              </w:rPr>
            </w:pPr>
          </w:p>
        </w:tc>
        <w:tc>
          <w:tcPr>
            <w:tcW w:w="3597" w:type="dxa"/>
            <w:vAlign w:val="center"/>
          </w:tcPr>
          <w:p w:rsidR="006C64AA" w:rsidRPr="00F56F47" w:rsidRDefault="006C64AA" w:rsidP="007D41DC">
            <w:pPr>
              <w:jc w:val="center"/>
              <w:rPr>
                <w:szCs w:val="22"/>
              </w:rPr>
            </w:pPr>
            <w:r w:rsidRPr="00F56F47">
              <w:rPr>
                <w:szCs w:val="22"/>
              </w:rPr>
              <w:t>In case applicant has more than one bank account</w:t>
            </w:r>
          </w:p>
        </w:tc>
      </w:tr>
      <w:tr w:rsidR="006C64AA" w:rsidRPr="00F56F47" w:rsidTr="00F56F47">
        <w:trPr>
          <w:trHeight w:val="482"/>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CO-APPLICANT</w:t>
            </w: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Co-Applicant Profile</w:t>
            </w:r>
          </w:p>
        </w:tc>
        <w:tc>
          <w:tcPr>
            <w:tcW w:w="2142" w:type="dxa"/>
            <w:vMerge w:val="restart"/>
            <w:vAlign w:val="center"/>
          </w:tcPr>
          <w:p w:rsidR="006C64AA" w:rsidRPr="00F56F47" w:rsidRDefault="006C64AA" w:rsidP="00B03612">
            <w:pPr>
              <w:jc w:val="center"/>
              <w:rPr>
                <w:sz w:val="22"/>
                <w:szCs w:val="22"/>
              </w:rPr>
            </w:pPr>
            <w:r w:rsidRPr="00F56F47">
              <w:rPr>
                <w:sz w:val="22"/>
                <w:szCs w:val="22"/>
              </w:rPr>
              <w:t>KYC Details</w:t>
            </w:r>
          </w:p>
        </w:tc>
        <w:tc>
          <w:tcPr>
            <w:tcW w:w="2493" w:type="dxa"/>
            <w:vAlign w:val="center"/>
          </w:tcPr>
          <w:p w:rsidR="006C64AA" w:rsidRPr="00F56F47" w:rsidRDefault="006C64AA" w:rsidP="00F56F47">
            <w:pPr>
              <w:jc w:val="center"/>
              <w:rPr>
                <w:sz w:val="22"/>
                <w:szCs w:val="22"/>
              </w:rPr>
            </w:pPr>
            <w:r w:rsidRPr="00F56F47">
              <w:rPr>
                <w:sz w:val="22"/>
                <w:szCs w:val="22"/>
              </w:rPr>
              <w:t>Aadhar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 (Auto fill Profile &amp; Address data)</w:t>
            </w:r>
          </w:p>
        </w:tc>
      </w:tr>
      <w:tr w:rsidR="006C64AA" w:rsidRPr="00F56F47" w:rsidTr="00F56F47">
        <w:trPr>
          <w:trHeight w:val="28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27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Pan Number</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19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ID Type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Ration Card, Voter Card, Passport, Pan Card, Aadhar card, Driving License</w:t>
            </w:r>
          </w:p>
        </w:tc>
      </w:tr>
      <w:tr w:rsidR="006C64AA" w:rsidRPr="00F56F47" w:rsidTr="00F56F47">
        <w:trPr>
          <w:trHeight w:val="24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spacing w:line="480" w:lineRule="auto"/>
              <w:jc w:val="center"/>
              <w:rPr>
                <w:sz w:val="22"/>
                <w:szCs w:val="22"/>
              </w:rPr>
            </w:pPr>
            <w:r w:rsidRPr="00F56F47">
              <w:rPr>
                <w:sz w:val="22"/>
                <w:szCs w:val="22"/>
              </w:rPr>
              <w:t>ID No</w:t>
            </w:r>
          </w:p>
        </w:tc>
        <w:tc>
          <w:tcPr>
            <w:tcW w:w="1933" w:type="dxa"/>
            <w:vAlign w:val="center"/>
          </w:tcPr>
          <w:p w:rsidR="006C64AA" w:rsidRPr="00F56F47" w:rsidRDefault="006C64AA" w:rsidP="00B03612">
            <w:pPr>
              <w:spacing w:line="480" w:lineRule="auto"/>
              <w:jc w:val="center"/>
              <w:rPr>
                <w:sz w:val="22"/>
                <w:szCs w:val="22"/>
              </w:rPr>
            </w:pPr>
            <w:r w:rsidRPr="00F56F47">
              <w:rPr>
                <w:sz w:val="22"/>
                <w:szCs w:val="22"/>
              </w:rPr>
              <w:t>Alpha numeric</w:t>
            </w:r>
          </w:p>
        </w:tc>
        <w:tc>
          <w:tcPr>
            <w:tcW w:w="857" w:type="dxa"/>
            <w:vAlign w:val="center"/>
          </w:tcPr>
          <w:p w:rsidR="006C64AA" w:rsidRPr="00F56F47" w:rsidRDefault="006C64AA" w:rsidP="00B03612">
            <w:pPr>
              <w:spacing w:line="480" w:lineRule="auto"/>
              <w:jc w:val="center"/>
              <w:rPr>
                <w:sz w:val="22"/>
                <w:szCs w:val="22"/>
              </w:rPr>
            </w:pPr>
          </w:p>
        </w:tc>
        <w:tc>
          <w:tcPr>
            <w:tcW w:w="1302" w:type="dxa"/>
            <w:vAlign w:val="center"/>
          </w:tcPr>
          <w:p w:rsidR="006C64AA" w:rsidRPr="00F56F47" w:rsidRDefault="006C64AA" w:rsidP="00B03612">
            <w:pPr>
              <w:spacing w:line="480" w:lineRule="auto"/>
              <w:jc w:val="center"/>
              <w:rPr>
                <w:sz w:val="22"/>
                <w:szCs w:val="22"/>
              </w:rPr>
            </w:pPr>
            <w:r w:rsidRPr="00F56F47">
              <w:rPr>
                <w:sz w:val="22"/>
                <w:szCs w:val="22"/>
              </w:rPr>
              <w:t>Yes</w:t>
            </w:r>
          </w:p>
        </w:tc>
        <w:tc>
          <w:tcPr>
            <w:tcW w:w="3597" w:type="dxa"/>
            <w:vAlign w:val="center"/>
          </w:tcPr>
          <w:p w:rsidR="006C64AA" w:rsidRPr="00F56F47" w:rsidRDefault="006C64AA" w:rsidP="00B03612">
            <w:pPr>
              <w:spacing w:line="480" w:lineRule="auto"/>
              <w:jc w:val="center"/>
              <w:rPr>
                <w:sz w:val="22"/>
                <w:szCs w:val="22"/>
              </w:rPr>
            </w:pPr>
            <w:r w:rsidRPr="00F56F47">
              <w:rPr>
                <w:sz w:val="22"/>
                <w:szCs w:val="22"/>
              </w:rPr>
              <w:t>If ID type selected</w:t>
            </w:r>
          </w:p>
        </w:tc>
      </w:tr>
      <w:tr w:rsidR="006C64AA" w:rsidRPr="00F56F47" w:rsidTr="00F56F47">
        <w:trPr>
          <w:trHeight w:val="16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spacing w:line="480" w:lineRule="auto"/>
              <w:jc w:val="center"/>
              <w:rPr>
                <w:sz w:val="22"/>
                <w:szCs w:val="22"/>
              </w:rPr>
            </w:pPr>
            <w:r w:rsidRPr="00F56F47">
              <w:rPr>
                <w:sz w:val="22"/>
                <w:szCs w:val="22"/>
              </w:rPr>
              <w:t>Valid up to</w:t>
            </w:r>
          </w:p>
        </w:tc>
        <w:tc>
          <w:tcPr>
            <w:tcW w:w="1933" w:type="dxa"/>
            <w:vAlign w:val="center"/>
          </w:tcPr>
          <w:p w:rsidR="006C64AA" w:rsidRPr="00F56F47" w:rsidRDefault="006C64AA" w:rsidP="00B03612">
            <w:pPr>
              <w:spacing w:line="480" w:lineRule="auto"/>
              <w:jc w:val="center"/>
              <w:rPr>
                <w:sz w:val="22"/>
                <w:szCs w:val="22"/>
              </w:rPr>
            </w:pPr>
            <w:r w:rsidRPr="00F56F47">
              <w:rPr>
                <w:sz w:val="22"/>
                <w:szCs w:val="22"/>
              </w:rPr>
              <w:t>Date</w:t>
            </w:r>
          </w:p>
        </w:tc>
        <w:tc>
          <w:tcPr>
            <w:tcW w:w="857" w:type="dxa"/>
            <w:vAlign w:val="center"/>
          </w:tcPr>
          <w:p w:rsidR="006C64AA" w:rsidRPr="00F56F47" w:rsidRDefault="006C64AA" w:rsidP="00B03612">
            <w:pPr>
              <w:spacing w:line="480" w:lineRule="auto"/>
              <w:jc w:val="center"/>
              <w:rPr>
                <w:sz w:val="22"/>
                <w:szCs w:val="22"/>
              </w:rPr>
            </w:pPr>
          </w:p>
        </w:tc>
        <w:tc>
          <w:tcPr>
            <w:tcW w:w="1302" w:type="dxa"/>
            <w:vAlign w:val="center"/>
          </w:tcPr>
          <w:p w:rsidR="006C64AA" w:rsidRPr="00F56F47" w:rsidRDefault="006C64AA" w:rsidP="00B03612">
            <w:pPr>
              <w:spacing w:line="480" w:lineRule="auto"/>
              <w:jc w:val="center"/>
              <w:rPr>
                <w:sz w:val="22"/>
                <w:szCs w:val="22"/>
              </w:rPr>
            </w:pPr>
            <w:r w:rsidRPr="00F56F47">
              <w:rPr>
                <w:sz w:val="22"/>
                <w:szCs w:val="22"/>
              </w:rPr>
              <w:t>Yes</w:t>
            </w:r>
          </w:p>
        </w:tc>
        <w:tc>
          <w:tcPr>
            <w:tcW w:w="3597" w:type="dxa"/>
            <w:vAlign w:val="center"/>
          </w:tcPr>
          <w:p w:rsidR="006C64AA" w:rsidRPr="00F56F47" w:rsidRDefault="006C64AA" w:rsidP="00B03612">
            <w:pPr>
              <w:spacing w:line="480" w:lineRule="auto"/>
              <w:jc w:val="center"/>
              <w:rPr>
                <w:sz w:val="22"/>
                <w:szCs w:val="22"/>
              </w:rPr>
            </w:pPr>
            <w:r w:rsidRPr="00F56F47">
              <w:rPr>
                <w:sz w:val="22"/>
                <w:szCs w:val="22"/>
              </w:rPr>
              <w:t>If ID type selected</w:t>
            </w:r>
          </w:p>
        </w:tc>
      </w:tr>
      <w:tr w:rsidR="006C64AA" w:rsidRPr="00F56F47" w:rsidTr="00F56F47">
        <w:trPr>
          <w:trHeight w:val="37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spacing w:line="480" w:lineRule="auto"/>
              <w:jc w:val="center"/>
              <w:rPr>
                <w:sz w:val="22"/>
                <w:szCs w:val="22"/>
              </w:rPr>
            </w:pPr>
            <w:r w:rsidRPr="00F56F47">
              <w:rPr>
                <w:sz w:val="22"/>
                <w:szCs w:val="22"/>
              </w:rPr>
              <w:t>Document Capture</w:t>
            </w:r>
          </w:p>
        </w:tc>
        <w:tc>
          <w:tcPr>
            <w:tcW w:w="1933" w:type="dxa"/>
            <w:vAlign w:val="center"/>
          </w:tcPr>
          <w:p w:rsidR="006C64AA" w:rsidRPr="00F56F47" w:rsidRDefault="006C64AA" w:rsidP="00B03612">
            <w:pPr>
              <w:spacing w:line="480" w:lineRule="auto"/>
              <w:jc w:val="center"/>
              <w:rPr>
                <w:sz w:val="22"/>
                <w:szCs w:val="22"/>
              </w:rPr>
            </w:pPr>
            <w:r w:rsidRPr="00F56F47">
              <w:rPr>
                <w:sz w:val="22"/>
                <w:szCs w:val="22"/>
              </w:rPr>
              <w:t>Upload</w:t>
            </w:r>
          </w:p>
        </w:tc>
        <w:tc>
          <w:tcPr>
            <w:tcW w:w="857" w:type="dxa"/>
            <w:vAlign w:val="center"/>
          </w:tcPr>
          <w:p w:rsidR="006C64AA" w:rsidRPr="00F56F47" w:rsidRDefault="006C64AA" w:rsidP="00B03612">
            <w:pPr>
              <w:spacing w:line="480" w:lineRule="auto"/>
              <w:jc w:val="center"/>
              <w:rPr>
                <w:sz w:val="22"/>
                <w:szCs w:val="22"/>
              </w:rPr>
            </w:pPr>
          </w:p>
        </w:tc>
        <w:tc>
          <w:tcPr>
            <w:tcW w:w="1302" w:type="dxa"/>
            <w:vAlign w:val="center"/>
          </w:tcPr>
          <w:p w:rsidR="006C64AA" w:rsidRPr="00F56F47" w:rsidRDefault="006C64AA" w:rsidP="00B03612">
            <w:pPr>
              <w:spacing w:line="480" w:lineRule="auto"/>
              <w:jc w:val="center"/>
              <w:rPr>
                <w:sz w:val="22"/>
                <w:szCs w:val="22"/>
              </w:rPr>
            </w:pPr>
            <w:r w:rsidRPr="00F56F47">
              <w:rPr>
                <w:sz w:val="22"/>
                <w:szCs w:val="22"/>
              </w:rPr>
              <w:t>Yes</w:t>
            </w:r>
          </w:p>
        </w:tc>
        <w:tc>
          <w:tcPr>
            <w:tcW w:w="3597" w:type="dxa"/>
            <w:vAlign w:val="center"/>
          </w:tcPr>
          <w:p w:rsidR="006C64AA" w:rsidRPr="00F56F47" w:rsidRDefault="006C64AA" w:rsidP="00B03612">
            <w:pPr>
              <w:spacing w:line="480" w:lineRule="auto"/>
              <w:jc w:val="center"/>
              <w:rPr>
                <w:sz w:val="22"/>
                <w:szCs w:val="22"/>
              </w:rPr>
            </w:pPr>
            <w:r w:rsidRPr="00F56F47">
              <w:rPr>
                <w:sz w:val="22"/>
                <w:szCs w:val="22"/>
              </w:rPr>
              <w:t>If ID type selected</w:t>
            </w:r>
          </w:p>
        </w:tc>
      </w:tr>
      <w:tr w:rsidR="006C64AA" w:rsidRPr="00F56F47" w:rsidTr="00F56F47">
        <w:trPr>
          <w:trHeight w:val="5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F56F47">
            <w:pPr>
              <w:jc w:val="center"/>
              <w:rPr>
                <w:b/>
                <w:sz w:val="22"/>
                <w:szCs w:val="22"/>
              </w:rPr>
            </w:pPr>
            <w:r w:rsidRPr="00F56F47">
              <w:rPr>
                <w:b/>
                <w:sz w:val="22"/>
                <w:szCs w:val="22"/>
              </w:rPr>
              <w:t>Add Button</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In case more than one KYC details to be captured</w:t>
            </w:r>
          </w:p>
        </w:tc>
      </w:tr>
      <w:tr w:rsidR="006C64AA" w:rsidRPr="00F56F47" w:rsidTr="00F56F47">
        <w:trPr>
          <w:trHeight w:val="38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Co-Applicant Details</w:t>
            </w:r>
          </w:p>
        </w:tc>
        <w:tc>
          <w:tcPr>
            <w:tcW w:w="2493" w:type="dxa"/>
            <w:vAlign w:val="center"/>
          </w:tcPr>
          <w:p w:rsidR="006C64AA" w:rsidRPr="00F56F47" w:rsidRDefault="006C64AA" w:rsidP="00B03612">
            <w:pPr>
              <w:jc w:val="center"/>
              <w:rPr>
                <w:sz w:val="22"/>
                <w:szCs w:val="22"/>
              </w:rPr>
            </w:pPr>
            <w:r w:rsidRPr="00F56F47">
              <w:rPr>
                <w:sz w:val="22"/>
                <w:szCs w:val="22"/>
              </w:rPr>
              <w:t>Title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13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Name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29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Gender</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42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Date Of birth</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6C64AA" w:rsidRPr="00F56F47" w:rsidTr="00F56F47">
        <w:trPr>
          <w:trHeight w:val="3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Age</w:t>
            </w:r>
          </w:p>
        </w:tc>
        <w:tc>
          <w:tcPr>
            <w:tcW w:w="1933" w:type="dxa"/>
            <w:vAlign w:val="center"/>
          </w:tcPr>
          <w:p w:rsidR="006C64AA" w:rsidRPr="00F56F47" w:rsidRDefault="006C64AA" w:rsidP="005850F1">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5850F1">
            <w:pPr>
              <w:jc w:val="center"/>
              <w:rPr>
                <w:sz w:val="22"/>
                <w:szCs w:val="22"/>
              </w:rPr>
            </w:pPr>
            <w:r w:rsidRPr="00F56F47">
              <w:rPr>
                <w:sz w:val="22"/>
                <w:szCs w:val="22"/>
              </w:rPr>
              <w:t>Auto-calculate from date of birth</w:t>
            </w:r>
          </w:p>
        </w:tc>
      </w:tr>
      <w:tr w:rsidR="006C64AA" w:rsidRPr="00F56F47" w:rsidTr="00F56F47">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Father's Name</w:t>
            </w:r>
          </w:p>
        </w:tc>
        <w:tc>
          <w:tcPr>
            <w:tcW w:w="1933" w:type="dxa"/>
            <w:vAlign w:val="center"/>
          </w:tcPr>
          <w:p w:rsidR="006C64AA" w:rsidRPr="00F56F47" w:rsidRDefault="006C64AA" w:rsidP="00B03612">
            <w:pPr>
              <w:jc w:val="center"/>
              <w:rPr>
                <w:sz w:val="22"/>
                <w:szCs w:val="22"/>
              </w:rPr>
            </w:pPr>
            <w:r w:rsidRPr="00F56F47">
              <w:rPr>
                <w:sz w:val="22"/>
                <w:szCs w:val="22"/>
              </w:rPr>
              <w:t>Auto populated/ 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Aadhar QR Code scanning</w:t>
            </w:r>
          </w:p>
        </w:tc>
      </w:tr>
      <w:tr w:rsidR="007339F9" w:rsidRPr="00F56F47" w:rsidTr="00C062AB">
        <w:tblPrEx>
          <w:tblW w:w="14278" w:type="dxa"/>
          <w:jc w:val="center"/>
          <w:tblInd w:w="-2598" w:type="dxa"/>
          <w:tblLayout w:type="fixed"/>
          <w:tblPrExChange w:id="122" w:author="Namita Sivasankaran" w:date="2016-11-16T18:13:00Z">
            <w:tblPrEx>
              <w:tblW w:w="14278" w:type="dxa"/>
              <w:jc w:val="center"/>
              <w:tblInd w:w="-2598" w:type="dxa"/>
              <w:tblLayout w:type="fixed"/>
            </w:tblPrEx>
          </w:tblPrExChange>
        </w:tblPrEx>
        <w:trPr>
          <w:trHeight w:val="159"/>
          <w:jc w:val="center"/>
          <w:trPrChange w:id="123" w:author="Namita Sivasankaran" w:date="2016-11-16T18:13:00Z">
            <w:trPr>
              <w:gridBefore w:val="7"/>
              <w:trHeight w:val="159"/>
              <w:jc w:val="center"/>
            </w:trPr>
          </w:trPrChange>
        </w:trPr>
        <w:tc>
          <w:tcPr>
            <w:tcW w:w="955" w:type="dxa"/>
            <w:vMerge/>
            <w:textDirection w:val="btLr"/>
            <w:vAlign w:val="center"/>
            <w:tcPrChange w:id="124" w:author="Namita Sivasankaran" w:date="2016-11-16T18:13:00Z">
              <w:tcPr>
                <w:tcW w:w="955" w:type="dxa"/>
                <w:vMerge/>
                <w:textDirection w:val="btLr"/>
                <w:vAlign w:val="center"/>
              </w:tcPr>
            </w:tcPrChange>
          </w:tcPr>
          <w:p w:rsidR="007339F9" w:rsidRPr="00F56F47" w:rsidRDefault="007339F9" w:rsidP="00B03612">
            <w:pPr>
              <w:ind w:left="113" w:right="113"/>
              <w:jc w:val="center"/>
              <w:rPr>
                <w:sz w:val="28"/>
                <w:szCs w:val="28"/>
              </w:rPr>
            </w:pPr>
          </w:p>
        </w:tc>
        <w:tc>
          <w:tcPr>
            <w:tcW w:w="999" w:type="dxa"/>
            <w:vMerge/>
            <w:textDirection w:val="btLr"/>
            <w:vAlign w:val="center"/>
            <w:tcPrChange w:id="125" w:author="Namita Sivasankaran" w:date="2016-11-16T18:13:00Z">
              <w:tcPr>
                <w:tcW w:w="999" w:type="dxa"/>
                <w:gridSpan w:val="3"/>
                <w:vMerge/>
                <w:textDirection w:val="btLr"/>
                <w:vAlign w:val="center"/>
              </w:tcPr>
            </w:tcPrChange>
          </w:tcPr>
          <w:p w:rsidR="007339F9" w:rsidRPr="00F56F47" w:rsidRDefault="007339F9" w:rsidP="00B03612">
            <w:pPr>
              <w:ind w:left="113" w:right="113"/>
              <w:jc w:val="center"/>
              <w:rPr>
                <w:sz w:val="22"/>
                <w:szCs w:val="22"/>
              </w:rPr>
            </w:pPr>
          </w:p>
        </w:tc>
        <w:tc>
          <w:tcPr>
            <w:tcW w:w="2142" w:type="dxa"/>
            <w:vMerge/>
            <w:vAlign w:val="center"/>
            <w:tcPrChange w:id="126" w:author="Namita Sivasankaran" w:date="2016-11-16T18:13:00Z">
              <w:tcPr>
                <w:tcW w:w="2142" w:type="dxa"/>
                <w:gridSpan w:val="3"/>
                <w:vMerge/>
                <w:vAlign w:val="center"/>
              </w:tcPr>
            </w:tcPrChange>
          </w:tcPr>
          <w:p w:rsidR="007339F9" w:rsidRPr="00F56F47" w:rsidRDefault="007339F9" w:rsidP="00B03612">
            <w:pPr>
              <w:jc w:val="center"/>
              <w:rPr>
                <w:sz w:val="22"/>
                <w:szCs w:val="22"/>
              </w:rPr>
            </w:pPr>
          </w:p>
        </w:tc>
        <w:tc>
          <w:tcPr>
            <w:tcW w:w="2493" w:type="dxa"/>
            <w:vAlign w:val="center"/>
            <w:tcPrChange w:id="127" w:author="Namita Sivasankaran" w:date="2016-11-16T18:13:00Z">
              <w:tcPr>
                <w:tcW w:w="2493" w:type="dxa"/>
                <w:gridSpan w:val="4"/>
                <w:vAlign w:val="center"/>
              </w:tcPr>
            </w:tcPrChange>
          </w:tcPr>
          <w:p w:rsidR="007339F9" w:rsidRPr="00F56F47" w:rsidRDefault="007339F9" w:rsidP="00B03612">
            <w:pPr>
              <w:jc w:val="center"/>
              <w:rPr>
                <w:sz w:val="22"/>
                <w:szCs w:val="22"/>
              </w:rPr>
            </w:pPr>
            <w:r w:rsidRPr="00F56F47">
              <w:rPr>
                <w:sz w:val="22"/>
                <w:szCs w:val="22"/>
              </w:rPr>
              <w:t>Educational Level</w:t>
            </w:r>
          </w:p>
        </w:tc>
        <w:tc>
          <w:tcPr>
            <w:tcW w:w="1933" w:type="dxa"/>
            <w:vAlign w:val="center"/>
            <w:tcPrChange w:id="128" w:author="Namita Sivasankaran" w:date="2016-11-16T18:13:00Z">
              <w:tcPr>
                <w:tcW w:w="1933" w:type="dxa"/>
                <w:gridSpan w:val="3"/>
                <w:vAlign w:val="center"/>
              </w:tcPr>
            </w:tcPrChange>
          </w:tcPr>
          <w:p w:rsidR="007339F9" w:rsidRPr="00F56F47" w:rsidRDefault="007339F9" w:rsidP="00B03612">
            <w:pPr>
              <w:jc w:val="center"/>
              <w:rPr>
                <w:sz w:val="22"/>
                <w:szCs w:val="22"/>
              </w:rPr>
            </w:pPr>
            <w:r w:rsidRPr="00F56F47">
              <w:rPr>
                <w:sz w:val="22"/>
                <w:szCs w:val="22"/>
              </w:rPr>
              <w:t>Dropdown</w:t>
            </w:r>
          </w:p>
        </w:tc>
        <w:tc>
          <w:tcPr>
            <w:tcW w:w="857" w:type="dxa"/>
            <w:vAlign w:val="center"/>
            <w:tcPrChange w:id="129" w:author="Namita Sivasankaran" w:date="2016-11-16T18:13:00Z">
              <w:tcPr>
                <w:tcW w:w="857" w:type="dxa"/>
                <w:gridSpan w:val="2"/>
                <w:vAlign w:val="center"/>
              </w:tcPr>
            </w:tcPrChange>
          </w:tcPr>
          <w:p w:rsidR="007339F9" w:rsidRPr="00F56F47" w:rsidRDefault="007339F9" w:rsidP="00B03612">
            <w:pPr>
              <w:jc w:val="center"/>
              <w:rPr>
                <w:sz w:val="22"/>
                <w:szCs w:val="22"/>
              </w:rPr>
            </w:pPr>
            <w:r w:rsidRPr="00F56F47">
              <w:rPr>
                <w:sz w:val="22"/>
                <w:szCs w:val="22"/>
              </w:rPr>
              <w:t>Yes</w:t>
            </w:r>
          </w:p>
        </w:tc>
        <w:tc>
          <w:tcPr>
            <w:tcW w:w="1302" w:type="dxa"/>
            <w:vAlign w:val="center"/>
            <w:tcPrChange w:id="130" w:author="Namita Sivasankaran" w:date="2016-11-16T18:13:00Z">
              <w:tcPr>
                <w:tcW w:w="1302" w:type="dxa"/>
                <w:vAlign w:val="center"/>
              </w:tcPr>
            </w:tcPrChange>
          </w:tcPr>
          <w:p w:rsidR="007339F9" w:rsidRPr="00F56F47" w:rsidRDefault="007339F9" w:rsidP="00B03612">
            <w:pPr>
              <w:jc w:val="center"/>
              <w:rPr>
                <w:sz w:val="22"/>
                <w:szCs w:val="22"/>
              </w:rPr>
            </w:pPr>
          </w:p>
        </w:tc>
        <w:tc>
          <w:tcPr>
            <w:tcW w:w="3597" w:type="dxa"/>
            <w:vAlign w:val="bottom"/>
            <w:tcPrChange w:id="131" w:author="Namita Sivasankaran" w:date="2016-11-16T18:13:00Z">
              <w:tcPr>
                <w:tcW w:w="3597" w:type="dxa"/>
                <w:gridSpan w:val="2"/>
                <w:vAlign w:val="center"/>
              </w:tcPr>
            </w:tcPrChange>
          </w:tcPr>
          <w:p w:rsidR="007339F9" w:rsidRPr="00F56F47" w:rsidRDefault="007339F9" w:rsidP="00B03612">
            <w:pPr>
              <w:jc w:val="center"/>
              <w:rPr>
                <w:sz w:val="22"/>
                <w:szCs w:val="22"/>
              </w:rPr>
            </w:pPr>
            <w:ins w:id="132" w:author="Namita Sivasankaran" w:date="2016-11-16T18:13:00Z">
              <w:r w:rsidRPr="007339F9">
                <w:rPr>
                  <w:sz w:val="22"/>
                  <w:szCs w:val="22"/>
                  <w:rPrChange w:id="133" w:author="Namita Sivasankaran" w:date="2016-11-16T18:13:00Z">
                    <w:rPr>
                      <w:rFonts w:ascii="Calibri" w:hAnsi="Calibri" w:cs="Arial"/>
                      <w:color w:val="000000"/>
                      <w:sz w:val="22"/>
                      <w:szCs w:val="22"/>
                    </w:rPr>
                  </w:rPrChange>
                </w:rPr>
                <w:t xml:space="preserve">Below SSLC; ITI/Diploma/Professional Qualification; Graduate/Equivalent, Post </w:t>
              </w:r>
              <w:proofErr w:type="spellStart"/>
              <w:r w:rsidRPr="007339F9">
                <w:rPr>
                  <w:sz w:val="22"/>
                  <w:szCs w:val="22"/>
                  <w:rPrChange w:id="134" w:author="Namita Sivasankaran" w:date="2016-11-16T18:13:00Z">
                    <w:rPr>
                      <w:rFonts w:ascii="Calibri" w:hAnsi="Calibri" w:cs="Arial"/>
                      <w:color w:val="000000"/>
                      <w:sz w:val="22"/>
                      <w:szCs w:val="22"/>
                    </w:rPr>
                  </w:rPrChange>
                </w:rPr>
                <w:t>Graduate&amp;Equivalent</w:t>
              </w:r>
              <w:proofErr w:type="spellEnd"/>
              <w:r w:rsidRPr="007339F9">
                <w:rPr>
                  <w:sz w:val="22"/>
                  <w:szCs w:val="22"/>
                  <w:rPrChange w:id="135" w:author="Namita Sivasankaran" w:date="2016-11-16T18:13:00Z">
                    <w:rPr>
                      <w:rFonts w:ascii="Calibri" w:hAnsi="Calibri" w:cs="Arial"/>
                      <w:color w:val="000000"/>
                      <w:sz w:val="22"/>
                      <w:szCs w:val="22"/>
                    </w:rPr>
                  </w:rPrChange>
                </w:rPr>
                <w:t>; More than Post Graduation</w:t>
              </w:r>
            </w:ins>
            <w:del w:id="136" w:author="Namita Sivasankaran" w:date="2016-11-16T18:12:00Z">
              <w:r w:rsidRPr="00F56F47" w:rsidDel="007339F9">
                <w:rPr>
                  <w:sz w:val="22"/>
                  <w:szCs w:val="22"/>
                </w:rPr>
                <w:delText>Below SSLC, SSLC, HSC, Graduate/Diploma/ITI, Professional Degree, Others</w:delText>
              </w:r>
            </w:del>
          </w:p>
        </w:tc>
      </w:tr>
      <w:tr w:rsidR="007339F9" w:rsidRPr="00F56F47" w:rsidTr="00C062AB">
        <w:tblPrEx>
          <w:tblW w:w="14278" w:type="dxa"/>
          <w:jc w:val="center"/>
          <w:tblInd w:w="-2598" w:type="dxa"/>
          <w:tblLayout w:type="fixed"/>
          <w:tblPrExChange w:id="137" w:author="Namita Sivasankaran" w:date="2016-11-16T18:13:00Z">
            <w:tblPrEx>
              <w:tblW w:w="14278" w:type="dxa"/>
              <w:jc w:val="center"/>
              <w:tblInd w:w="-2598" w:type="dxa"/>
              <w:tblLayout w:type="fixed"/>
            </w:tblPrEx>
          </w:tblPrExChange>
        </w:tblPrEx>
        <w:trPr>
          <w:trHeight w:val="469"/>
          <w:jc w:val="center"/>
          <w:trPrChange w:id="138" w:author="Namita Sivasankaran" w:date="2016-11-16T18:13:00Z">
            <w:trPr>
              <w:gridBefore w:val="7"/>
              <w:trHeight w:val="469"/>
              <w:jc w:val="center"/>
            </w:trPr>
          </w:trPrChange>
        </w:trPr>
        <w:tc>
          <w:tcPr>
            <w:tcW w:w="955" w:type="dxa"/>
            <w:vMerge/>
            <w:textDirection w:val="btLr"/>
            <w:vAlign w:val="center"/>
            <w:tcPrChange w:id="139" w:author="Namita Sivasankaran" w:date="2016-11-16T18:13:00Z">
              <w:tcPr>
                <w:tcW w:w="955" w:type="dxa"/>
                <w:vMerge/>
                <w:textDirection w:val="btLr"/>
                <w:vAlign w:val="center"/>
              </w:tcPr>
            </w:tcPrChange>
          </w:tcPr>
          <w:p w:rsidR="007339F9" w:rsidRPr="00F56F47" w:rsidRDefault="007339F9" w:rsidP="00B03612">
            <w:pPr>
              <w:ind w:left="113" w:right="113"/>
              <w:jc w:val="center"/>
              <w:rPr>
                <w:sz w:val="28"/>
                <w:szCs w:val="28"/>
              </w:rPr>
            </w:pPr>
          </w:p>
        </w:tc>
        <w:tc>
          <w:tcPr>
            <w:tcW w:w="999" w:type="dxa"/>
            <w:vMerge/>
            <w:textDirection w:val="btLr"/>
            <w:vAlign w:val="center"/>
            <w:tcPrChange w:id="140" w:author="Namita Sivasankaran" w:date="2016-11-16T18:13:00Z">
              <w:tcPr>
                <w:tcW w:w="999" w:type="dxa"/>
                <w:gridSpan w:val="3"/>
                <w:vMerge/>
                <w:textDirection w:val="btLr"/>
                <w:vAlign w:val="center"/>
              </w:tcPr>
            </w:tcPrChange>
          </w:tcPr>
          <w:p w:rsidR="007339F9" w:rsidRPr="00F56F47" w:rsidRDefault="007339F9" w:rsidP="00B03612">
            <w:pPr>
              <w:ind w:left="113" w:right="113"/>
              <w:jc w:val="center"/>
              <w:rPr>
                <w:sz w:val="22"/>
                <w:szCs w:val="22"/>
              </w:rPr>
            </w:pPr>
          </w:p>
        </w:tc>
        <w:tc>
          <w:tcPr>
            <w:tcW w:w="2142" w:type="dxa"/>
            <w:vMerge/>
            <w:vAlign w:val="center"/>
            <w:tcPrChange w:id="141" w:author="Namita Sivasankaran" w:date="2016-11-16T18:13:00Z">
              <w:tcPr>
                <w:tcW w:w="2142" w:type="dxa"/>
                <w:gridSpan w:val="3"/>
                <w:vMerge/>
                <w:vAlign w:val="center"/>
              </w:tcPr>
            </w:tcPrChange>
          </w:tcPr>
          <w:p w:rsidR="007339F9" w:rsidRPr="00F56F47" w:rsidRDefault="007339F9" w:rsidP="00B03612">
            <w:pPr>
              <w:jc w:val="center"/>
              <w:rPr>
                <w:sz w:val="22"/>
                <w:szCs w:val="22"/>
              </w:rPr>
            </w:pPr>
          </w:p>
        </w:tc>
        <w:tc>
          <w:tcPr>
            <w:tcW w:w="2493" w:type="dxa"/>
            <w:vAlign w:val="center"/>
            <w:tcPrChange w:id="142" w:author="Namita Sivasankaran" w:date="2016-11-16T18:13:00Z">
              <w:tcPr>
                <w:tcW w:w="2493" w:type="dxa"/>
                <w:gridSpan w:val="4"/>
                <w:vAlign w:val="center"/>
              </w:tcPr>
            </w:tcPrChange>
          </w:tcPr>
          <w:p w:rsidR="007339F9" w:rsidRPr="00F56F47" w:rsidRDefault="007339F9" w:rsidP="00B03612">
            <w:pPr>
              <w:jc w:val="center"/>
              <w:rPr>
                <w:sz w:val="22"/>
                <w:szCs w:val="22"/>
              </w:rPr>
            </w:pPr>
            <w:r w:rsidRPr="00F56F47">
              <w:rPr>
                <w:sz w:val="22"/>
                <w:szCs w:val="22"/>
              </w:rPr>
              <w:t>Religion</w:t>
            </w:r>
          </w:p>
        </w:tc>
        <w:tc>
          <w:tcPr>
            <w:tcW w:w="1933" w:type="dxa"/>
            <w:vAlign w:val="center"/>
            <w:tcPrChange w:id="143" w:author="Namita Sivasankaran" w:date="2016-11-16T18:13:00Z">
              <w:tcPr>
                <w:tcW w:w="1933" w:type="dxa"/>
                <w:gridSpan w:val="3"/>
                <w:vAlign w:val="center"/>
              </w:tcPr>
            </w:tcPrChange>
          </w:tcPr>
          <w:p w:rsidR="007339F9" w:rsidRPr="00F56F47" w:rsidRDefault="007339F9" w:rsidP="00B03612">
            <w:pPr>
              <w:jc w:val="center"/>
              <w:rPr>
                <w:sz w:val="22"/>
                <w:szCs w:val="22"/>
              </w:rPr>
            </w:pPr>
            <w:r w:rsidRPr="00F56F47">
              <w:rPr>
                <w:sz w:val="22"/>
                <w:szCs w:val="22"/>
              </w:rPr>
              <w:t>Dropdown</w:t>
            </w:r>
          </w:p>
        </w:tc>
        <w:tc>
          <w:tcPr>
            <w:tcW w:w="857" w:type="dxa"/>
            <w:vAlign w:val="center"/>
            <w:tcPrChange w:id="144" w:author="Namita Sivasankaran" w:date="2016-11-16T18:13:00Z">
              <w:tcPr>
                <w:tcW w:w="857" w:type="dxa"/>
                <w:gridSpan w:val="2"/>
                <w:vAlign w:val="center"/>
              </w:tcPr>
            </w:tcPrChange>
          </w:tcPr>
          <w:p w:rsidR="007339F9" w:rsidRPr="00F56F47" w:rsidRDefault="007339F9" w:rsidP="00B03612">
            <w:pPr>
              <w:jc w:val="center"/>
              <w:rPr>
                <w:sz w:val="22"/>
                <w:szCs w:val="22"/>
              </w:rPr>
            </w:pPr>
            <w:r w:rsidRPr="00F56F47">
              <w:rPr>
                <w:sz w:val="22"/>
                <w:szCs w:val="22"/>
              </w:rPr>
              <w:t>Yes</w:t>
            </w:r>
          </w:p>
        </w:tc>
        <w:tc>
          <w:tcPr>
            <w:tcW w:w="1302" w:type="dxa"/>
            <w:vAlign w:val="center"/>
            <w:tcPrChange w:id="145" w:author="Namita Sivasankaran" w:date="2016-11-16T18:13:00Z">
              <w:tcPr>
                <w:tcW w:w="1302" w:type="dxa"/>
                <w:vAlign w:val="center"/>
              </w:tcPr>
            </w:tcPrChange>
          </w:tcPr>
          <w:p w:rsidR="007339F9" w:rsidRPr="00F56F47" w:rsidRDefault="007339F9" w:rsidP="00B03612">
            <w:pPr>
              <w:jc w:val="center"/>
              <w:rPr>
                <w:sz w:val="22"/>
                <w:szCs w:val="22"/>
              </w:rPr>
            </w:pPr>
          </w:p>
        </w:tc>
        <w:tc>
          <w:tcPr>
            <w:tcW w:w="3597" w:type="dxa"/>
            <w:vAlign w:val="bottom"/>
            <w:tcPrChange w:id="146" w:author="Namita Sivasankaran" w:date="2016-11-16T18:13:00Z">
              <w:tcPr>
                <w:tcW w:w="3597" w:type="dxa"/>
                <w:gridSpan w:val="2"/>
                <w:vAlign w:val="center"/>
              </w:tcPr>
            </w:tcPrChange>
          </w:tcPr>
          <w:p w:rsidR="007339F9" w:rsidRPr="00F56F47" w:rsidRDefault="007339F9" w:rsidP="00B03612">
            <w:pPr>
              <w:jc w:val="center"/>
              <w:rPr>
                <w:sz w:val="22"/>
                <w:szCs w:val="22"/>
              </w:rPr>
            </w:pPr>
            <w:ins w:id="147" w:author="Namita Sivasankaran" w:date="2016-11-16T18:13:00Z">
              <w:r w:rsidRPr="007339F9">
                <w:rPr>
                  <w:sz w:val="22"/>
                  <w:szCs w:val="22"/>
                  <w:rPrChange w:id="148" w:author="Namita Sivasankaran" w:date="2016-11-16T18:13:00Z">
                    <w:rPr>
                      <w:rFonts w:ascii="Calibri" w:hAnsi="Calibri" w:cs="Arial"/>
                      <w:color w:val="000000"/>
                      <w:sz w:val="22"/>
                      <w:szCs w:val="22"/>
                    </w:rPr>
                  </w:rPrChange>
                </w:rPr>
                <w:t>Hindu, Muslim, Christian, Jain, Buddhist, Others</w:t>
              </w:r>
            </w:ins>
            <w:del w:id="149" w:author="Namita Sivasankaran" w:date="2016-11-16T18:13:00Z">
              <w:r w:rsidRPr="00F56F47" w:rsidDel="00B32EA7">
                <w:rPr>
                  <w:sz w:val="22"/>
                  <w:szCs w:val="22"/>
                </w:rPr>
                <w:delText>Hindu, Muslim, Jain, Christian, Buddhism, Others</w:delText>
              </w:r>
            </w:del>
          </w:p>
        </w:tc>
      </w:tr>
      <w:tr w:rsidR="006C64AA" w:rsidRPr="00F56F47" w:rsidTr="00F56F47">
        <w:trPr>
          <w:trHeight w:val="3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Mobile No</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from lead</w:t>
            </w:r>
          </w:p>
        </w:tc>
      </w:tr>
      <w:tr w:rsidR="006C64AA" w:rsidRPr="00F56F47" w:rsidTr="00F56F47">
        <w:trPr>
          <w:trHeight w:val="41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4D3DCC" w:rsidP="00B03612">
            <w:pPr>
              <w:jc w:val="center"/>
              <w:rPr>
                <w:sz w:val="22"/>
                <w:szCs w:val="22"/>
              </w:rPr>
            </w:pPr>
            <w:r>
              <w:rPr>
                <w:sz w:val="22"/>
                <w:szCs w:val="22"/>
              </w:rPr>
              <w:t>Alternate</w:t>
            </w:r>
            <w:r w:rsidR="006C64AA" w:rsidRPr="00F56F47">
              <w:rPr>
                <w:sz w:val="22"/>
                <w:szCs w:val="22"/>
              </w:rPr>
              <w:t xml:space="preserve"> Mobile No.</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73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WhatsApp Mobile No.</w:t>
            </w:r>
          </w:p>
        </w:tc>
        <w:tc>
          <w:tcPr>
            <w:tcW w:w="1933" w:type="dxa"/>
            <w:vAlign w:val="center"/>
          </w:tcPr>
          <w:p w:rsidR="006C64AA" w:rsidRPr="00F56F47" w:rsidRDefault="006C64AA" w:rsidP="00B03612">
            <w:pPr>
              <w:jc w:val="center"/>
              <w:rPr>
                <w:sz w:val="22"/>
                <w:szCs w:val="22"/>
              </w:rPr>
            </w:pPr>
            <w:r w:rsidRPr="00F56F47">
              <w:rPr>
                <w:sz w:val="22"/>
                <w:szCs w:val="22"/>
              </w:rPr>
              <w:t>Radio buttons and free 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Same as mobile no, same as alternate no, other (enter as free text)</w:t>
            </w:r>
          </w:p>
        </w:tc>
      </w:tr>
      <w:tr w:rsidR="006C64AA" w:rsidRPr="00F56F47" w:rsidTr="004D3DCC">
        <w:trPr>
          <w:trHeight w:val="73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Email ID</w:t>
            </w:r>
          </w:p>
        </w:tc>
        <w:tc>
          <w:tcPr>
            <w:tcW w:w="1933" w:type="dxa"/>
            <w:vAlign w:val="center"/>
          </w:tcPr>
          <w:p w:rsidR="006C64AA" w:rsidRPr="00F56F47" w:rsidRDefault="006C64AA" w:rsidP="00B03612">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100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Preferred language of communication</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Hindi, English, Kannada, Malayalam, Gujarati, Marathi, Tamil, Bengali, Odia, Punjabi, Marwari</w:t>
            </w:r>
          </w:p>
        </w:tc>
      </w:tr>
      <w:tr w:rsidR="006C64AA" w:rsidRPr="00F56F47" w:rsidTr="004D3DCC">
        <w:trPr>
          <w:trHeight w:val="5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Mother’s Name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6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Marital Status</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Married, Unmarried, Separated, Divorced, Widow(</w:t>
            </w:r>
            <w:proofErr w:type="spellStart"/>
            <w:r w:rsidRPr="00F56F47">
              <w:rPr>
                <w:sz w:val="22"/>
                <w:szCs w:val="22"/>
              </w:rPr>
              <w:t>er</w:t>
            </w:r>
            <w:proofErr w:type="spellEnd"/>
            <w:r w:rsidRPr="00F56F47">
              <w:rPr>
                <w:sz w:val="22"/>
                <w:szCs w:val="22"/>
              </w:rPr>
              <w:t>)</w:t>
            </w:r>
          </w:p>
        </w:tc>
      </w:tr>
      <w:tr w:rsidR="006C64AA" w:rsidRPr="00F56F47" w:rsidTr="004D3DCC">
        <w:trPr>
          <w:trHeight w:val="28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Spouse Name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732"/>
          <w:jc w:val="center"/>
        </w:trPr>
        <w:tc>
          <w:tcPr>
            <w:tcW w:w="955" w:type="dxa"/>
            <w:vMerge w:val="restart"/>
            <w:textDirection w:val="btLr"/>
            <w:vAlign w:val="center"/>
          </w:tcPr>
          <w:p w:rsidR="006C64AA" w:rsidRPr="00F56F47" w:rsidRDefault="006C64AA" w:rsidP="004116DD">
            <w:pPr>
              <w:ind w:left="113" w:right="113"/>
              <w:jc w:val="center"/>
              <w:rPr>
                <w:sz w:val="28"/>
                <w:szCs w:val="28"/>
              </w:rPr>
            </w:pPr>
            <w:r w:rsidRPr="00F56F47">
              <w:rPr>
                <w:sz w:val="28"/>
                <w:szCs w:val="28"/>
              </w:rPr>
              <w:t xml:space="preserve">                                    </w:t>
            </w: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Relationship with Applicant</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To be populated for co-applicant &amp; guarantor only</w:t>
            </w:r>
          </w:p>
        </w:tc>
      </w:tr>
      <w:tr w:rsidR="006C64AA" w:rsidRPr="00F56F47" w:rsidTr="004D3DCC">
        <w:trPr>
          <w:trHeight w:val="59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4116DD">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Relationship with Business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 xml:space="preserve">Proprietor, Partner, Director, Others </w:t>
            </w:r>
          </w:p>
          <w:p w:rsidR="006C64AA" w:rsidRPr="00F56F47" w:rsidRDefault="006C64AA" w:rsidP="00B03612">
            <w:pPr>
              <w:jc w:val="center"/>
              <w:rPr>
                <w:sz w:val="22"/>
                <w:szCs w:val="22"/>
              </w:rPr>
            </w:pPr>
            <w:r w:rsidRPr="00F56F47">
              <w:rPr>
                <w:sz w:val="22"/>
                <w:szCs w:val="22"/>
              </w:rPr>
              <w:t>(not to be populated for guarantor)</w:t>
            </w:r>
          </w:p>
        </w:tc>
      </w:tr>
      <w:tr w:rsidR="006C64AA" w:rsidRPr="00F56F47" w:rsidTr="004D3DCC">
        <w:trPr>
          <w:trHeight w:val="32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Business Involvement</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Part Time, Full Time, No</w:t>
            </w:r>
            <w:ins w:id="150" w:author="Namita Sivasankaran" w:date="2016-11-16T18:13:00Z">
              <w:r w:rsidR="007339F9">
                <w:rPr>
                  <w:sz w:val="22"/>
                  <w:szCs w:val="22"/>
                </w:rPr>
                <w:t>t Involved</w:t>
              </w:r>
            </w:ins>
            <w:del w:id="151" w:author="Namita Sivasankaran" w:date="2016-11-16T18:13:00Z">
              <w:r w:rsidRPr="00F56F47" w:rsidDel="007339F9">
                <w:rPr>
                  <w:sz w:val="22"/>
                  <w:szCs w:val="22"/>
                </w:rPr>
                <w:delText>ne</w:delText>
              </w:r>
            </w:del>
          </w:p>
        </w:tc>
      </w:tr>
      <w:tr w:rsidR="006C64AA" w:rsidRPr="00F56F47" w:rsidTr="004D3DCC">
        <w:trPr>
          <w:trHeight w:val="100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Have you ever been a proprietor or partner of any other company</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w:t>
            </w:r>
          </w:p>
        </w:tc>
      </w:tr>
      <w:tr w:rsidR="006C64AA" w:rsidRPr="00F56F47" w:rsidTr="004D3DCC">
        <w:trPr>
          <w:trHeight w:val="59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If yes, did the business close?</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w:t>
            </w:r>
          </w:p>
        </w:tc>
      </w:tr>
      <w:tr w:rsidR="006C64AA" w:rsidRPr="00F56F47" w:rsidTr="004D3DCC">
        <w:trPr>
          <w:trHeight w:val="65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Month/Year (of business closure)</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MM/YYYY</w:t>
            </w:r>
          </w:p>
        </w:tc>
      </w:tr>
      <w:tr w:rsidR="006C64AA" w:rsidRPr="00F56F47" w:rsidTr="004D3DCC">
        <w:trPr>
          <w:trHeight w:val="7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B03612">
            <w:pPr>
              <w:jc w:val="center"/>
              <w:rPr>
                <w:sz w:val="22"/>
                <w:szCs w:val="22"/>
              </w:rPr>
            </w:pPr>
            <w:r w:rsidRPr="00F56F47">
              <w:rPr>
                <w:sz w:val="22"/>
                <w:szCs w:val="22"/>
              </w:rPr>
              <w:t>Type of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Permanent, Communication, As per Aadhar card</w:t>
            </w:r>
          </w:p>
        </w:tc>
      </w:tr>
      <w:tr w:rsidR="006C64AA" w:rsidRPr="00F56F47" w:rsidTr="000C7770">
        <w:trPr>
          <w:trHeight w:val="54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Care of</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Building</w:t>
            </w:r>
          </w:p>
        </w:tc>
        <w:tc>
          <w:tcPr>
            <w:tcW w:w="1933" w:type="dxa"/>
            <w:vAlign w:val="center"/>
          </w:tcPr>
          <w:p w:rsidR="006C64AA" w:rsidRPr="00F56F47" w:rsidRDefault="006C64AA" w:rsidP="00B03612">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Street</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Landmark</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Locality</w:t>
            </w:r>
          </w:p>
        </w:tc>
        <w:tc>
          <w:tcPr>
            <w:tcW w:w="1933" w:type="dxa"/>
          </w:tcPr>
          <w:p w:rsidR="006C64AA" w:rsidRPr="00F56F47" w:rsidRDefault="006C64AA" w:rsidP="00B03612">
            <w:pPr>
              <w:jc w:val="center"/>
            </w:pPr>
            <w:r w:rsidRPr="00F56F47">
              <w:rPr>
                <w:sz w:val="22"/>
                <w:szCs w:val="22"/>
              </w:rPr>
              <w:t>Alphanumeric, special characters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4D3DCC">
        <w:trPr>
          <w:trHeight w:val="59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Pincode</w:t>
            </w:r>
          </w:p>
        </w:tc>
        <w:tc>
          <w:tcPr>
            <w:tcW w:w="1933" w:type="dxa"/>
            <w:vAlign w:val="center"/>
          </w:tcPr>
          <w:p w:rsidR="006C64AA" w:rsidRPr="00F56F47" w:rsidRDefault="006C64AA" w:rsidP="000D4DE1">
            <w:pPr>
              <w:jc w:val="center"/>
              <w:rPr>
                <w:sz w:val="22"/>
                <w:szCs w:val="22"/>
              </w:rPr>
            </w:pPr>
            <w:r w:rsidRPr="00F56F47">
              <w:rPr>
                <w:sz w:val="22"/>
                <w:szCs w:val="22"/>
              </w:rPr>
              <w:t>Numeric</w:t>
            </w:r>
          </w:p>
        </w:tc>
        <w:tc>
          <w:tcPr>
            <w:tcW w:w="857" w:type="dxa"/>
            <w:vAlign w:val="center"/>
          </w:tcPr>
          <w:p w:rsidR="006C64AA" w:rsidRPr="00F56F47" w:rsidRDefault="006C64AA" w:rsidP="000D4DE1">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 w:val="22"/>
                <w:szCs w:val="22"/>
              </w:rPr>
            </w:pPr>
            <w:r w:rsidRPr="00F56F47">
              <w:rPr>
                <w:sz w:val="22"/>
                <w:szCs w:val="22"/>
              </w:rPr>
              <w:t xml:space="preserve">Provide search option with </w:t>
            </w:r>
            <w:proofErr w:type="spellStart"/>
            <w:r w:rsidRPr="00F56F47">
              <w:rPr>
                <w:sz w:val="22"/>
                <w:szCs w:val="22"/>
              </w:rPr>
              <w:t>pincode</w:t>
            </w:r>
            <w:proofErr w:type="spellEnd"/>
            <w:r w:rsidRPr="00F56F47">
              <w:rPr>
                <w:sz w:val="22"/>
                <w:szCs w:val="22"/>
              </w:rPr>
              <w:t xml:space="preserve"> master </w:t>
            </w:r>
          </w:p>
        </w:tc>
      </w:tr>
      <w:tr w:rsidR="006C64AA" w:rsidRPr="00F56F47" w:rsidTr="004D3DCC">
        <w:trPr>
          <w:trHeight w:val="5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Village/Town/City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4D3DCC">
        <w:trPr>
          <w:trHeight w:val="55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0C7770">
        <w:trPr>
          <w:trHeight w:val="45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4D3DCC">
        <w:trPr>
          <w:trHeight w:val="5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Country</w:t>
            </w:r>
          </w:p>
        </w:tc>
        <w:tc>
          <w:tcPr>
            <w:tcW w:w="1933" w:type="dxa"/>
            <w:vAlign w:val="center"/>
          </w:tcPr>
          <w:p w:rsidR="006C64AA" w:rsidRPr="00F56F47" w:rsidRDefault="006C64AA" w:rsidP="00B03612">
            <w:pPr>
              <w:jc w:val="center"/>
              <w:rPr>
                <w:sz w:val="22"/>
                <w:szCs w:val="22"/>
              </w:rPr>
            </w:pPr>
            <w:r w:rsidRPr="00F56F47">
              <w:rPr>
                <w:sz w:val="22"/>
                <w:szCs w:val="22"/>
              </w:rPr>
              <w:t>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rPr>
                <w:sz w:val="22"/>
                <w:szCs w:val="22"/>
              </w:rPr>
            </w:pPr>
            <w:r w:rsidRPr="00F56F47">
              <w:rPr>
                <w:sz w:val="22"/>
                <w:szCs w:val="22"/>
              </w:rPr>
              <w:t>Auto-populate from Pincode master</w:t>
            </w:r>
          </w:p>
        </w:tc>
      </w:tr>
      <w:tr w:rsidR="006C64AA" w:rsidRPr="00F56F47" w:rsidTr="00F56F47">
        <w:trPr>
          <w:trHeight w:val="33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Location</w:t>
            </w:r>
          </w:p>
        </w:tc>
        <w:tc>
          <w:tcPr>
            <w:tcW w:w="1933" w:type="dxa"/>
            <w:vAlign w:val="center"/>
          </w:tcPr>
          <w:p w:rsidR="006C64AA" w:rsidRPr="00F56F47" w:rsidRDefault="006C64AA" w:rsidP="00B03612">
            <w:pPr>
              <w:jc w:val="center"/>
              <w:rPr>
                <w:sz w:val="22"/>
                <w:szCs w:val="22"/>
              </w:rPr>
            </w:pPr>
            <w:r w:rsidRPr="00F56F47">
              <w:rPr>
                <w:sz w:val="22"/>
                <w:szCs w:val="22"/>
              </w:rPr>
              <w:t>GPS Co-ordinates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F56F47">
        <w:trPr>
          <w:trHeight w:val="5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Is the Communication Address same as the Aadhar Card address?</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w:t>
            </w:r>
          </w:p>
        </w:tc>
      </w:tr>
      <w:tr w:rsidR="006C64AA" w:rsidRPr="00F56F47" w:rsidTr="004D3DCC">
        <w:trPr>
          <w:trHeight w:val="72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1</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Populate if communication address different from Aadhar card</w:t>
            </w:r>
          </w:p>
        </w:tc>
      </w:tr>
      <w:tr w:rsidR="006C64AA" w:rsidRPr="00F56F47" w:rsidTr="004D3DCC">
        <w:trPr>
          <w:trHeight w:val="69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Line 2</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70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Area</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62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Land Mark</w:t>
            </w:r>
          </w:p>
        </w:tc>
        <w:tc>
          <w:tcPr>
            <w:tcW w:w="1933" w:type="dxa"/>
            <w:vAlign w:val="center"/>
          </w:tcPr>
          <w:p w:rsidR="006C64AA" w:rsidRPr="00F56F47" w:rsidRDefault="006C64AA" w:rsidP="00B03612">
            <w:pPr>
              <w:jc w:val="center"/>
              <w:rPr>
                <w:sz w:val="22"/>
                <w:szCs w:val="22"/>
              </w:rPr>
            </w:pPr>
            <w:r w:rsidRPr="00F56F47">
              <w:rPr>
                <w:sz w:val="22"/>
                <w:szCs w:val="22"/>
              </w:rPr>
              <w:t>Alpha 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70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Pincode</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Populate if communication address different from Aadhar card</w:t>
            </w:r>
          </w:p>
        </w:tc>
      </w:tr>
      <w:tr w:rsidR="006C64AA" w:rsidRPr="00F56F47" w:rsidTr="004D3DCC">
        <w:trPr>
          <w:trHeight w:val="11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State</w:t>
            </w:r>
          </w:p>
        </w:tc>
        <w:tc>
          <w:tcPr>
            <w:tcW w:w="1933" w:type="dxa"/>
            <w:vAlign w:val="center"/>
          </w:tcPr>
          <w:p w:rsidR="006C64AA" w:rsidRPr="00F56F47" w:rsidRDefault="006C64AA" w:rsidP="00B03612">
            <w:pPr>
              <w:jc w:val="center"/>
              <w:rPr>
                <w:sz w:val="22"/>
                <w:szCs w:val="22"/>
              </w:rPr>
            </w:pPr>
            <w:r w:rsidRPr="00F56F47">
              <w:rPr>
                <w:sz w:val="22"/>
                <w:szCs w:val="22"/>
              </w:rPr>
              <w:t>Auto populated/text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Auto populated based on Pincode; Populate if communication address different from Aadhar card</w:t>
            </w:r>
          </w:p>
        </w:tc>
      </w:tr>
      <w:tr w:rsidR="006C64AA" w:rsidRPr="00F56F47" w:rsidTr="004D3DCC">
        <w:trPr>
          <w:trHeight w:val="98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District</w:t>
            </w:r>
          </w:p>
        </w:tc>
        <w:tc>
          <w:tcPr>
            <w:tcW w:w="1933" w:type="dxa"/>
            <w:vAlign w:val="center"/>
          </w:tcPr>
          <w:p w:rsidR="006C64AA" w:rsidRPr="00F56F47" w:rsidRDefault="006C64AA" w:rsidP="00B03612">
            <w:pPr>
              <w:jc w:val="center"/>
              <w:rPr>
                <w:sz w:val="22"/>
                <w:szCs w:val="22"/>
              </w:rPr>
            </w:pPr>
            <w:r w:rsidRPr="00F56F47">
              <w:rPr>
                <w:sz w:val="22"/>
                <w:szCs w:val="22"/>
              </w:rPr>
              <w:t>Auto populated/text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Auto populated based on Pincode; Populate if communication address different from Aadhar card</w:t>
            </w:r>
          </w:p>
        </w:tc>
      </w:tr>
      <w:tr w:rsidR="006C64AA" w:rsidRPr="00F56F47" w:rsidTr="00F56F47">
        <w:trPr>
          <w:trHeight w:val="113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City/Town/Village</w:t>
            </w:r>
          </w:p>
        </w:tc>
        <w:tc>
          <w:tcPr>
            <w:tcW w:w="1933" w:type="dxa"/>
            <w:vAlign w:val="center"/>
          </w:tcPr>
          <w:p w:rsidR="006C64AA" w:rsidRPr="00F56F47" w:rsidRDefault="006C64AA" w:rsidP="00B03612">
            <w:pPr>
              <w:jc w:val="center"/>
              <w:rPr>
                <w:sz w:val="22"/>
                <w:szCs w:val="22"/>
              </w:rPr>
            </w:pPr>
            <w:r w:rsidRPr="00F56F47">
              <w:rPr>
                <w:sz w:val="22"/>
                <w:szCs w:val="22"/>
              </w:rPr>
              <w:t>Auto populated/text</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tcPr>
          <w:p w:rsidR="006C64AA" w:rsidRPr="00F56F47" w:rsidRDefault="006C64AA" w:rsidP="00B03612">
            <w:pPr>
              <w:jc w:val="center"/>
            </w:pPr>
            <w:r w:rsidRPr="00F56F47">
              <w:rPr>
                <w:sz w:val="22"/>
                <w:szCs w:val="22"/>
              </w:rPr>
              <w:t>Auto populated based on Pincode; Populate if communication address different from Aadhar card</w:t>
            </w:r>
          </w:p>
        </w:tc>
      </w:tr>
      <w:tr w:rsidR="006C64AA" w:rsidRPr="00F56F47" w:rsidTr="00F56F47">
        <w:trPr>
          <w:trHeight w:val="55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Ownership</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7339F9" w:rsidP="00B03612">
            <w:pPr>
              <w:jc w:val="center"/>
              <w:rPr>
                <w:sz w:val="22"/>
                <w:szCs w:val="22"/>
              </w:rPr>
            </w:pPr>
            <w:ins w:id="152" w:author="Namita Sivasankaran" w:date="2016-11-16T18:17:00Z">
              <w:r w:rsidRPr="007339F9">
                <w:rPr>
                  <w:sz w:val="22"/>
                  <w:szCs w:val="22"/>
                </w:rPr>
                <w:t xml:space="preserve">Owned; Own house without registration; Family </w:t>
              </w:r>
              <w:proofErr w:type="spellStart"/>
              <w:r w:rsidRPr="007339F9">
                <w:rPr>
                  <w:sz w:val="22"/>
                  <w:szCs w:val="22"/>
                </w:rPr>
                <w:t>Property;Leased</w:t>
              </w:r>
              <w:proofErr w:type="spellEnd"/>
              <w:r w:rsidRPr="007339F9">
                <w:rPr>
                  <w:sz w:val="22"/>
                  <w:szCs w:val="22"/>
                </w:rPr>
                <w:t>; Rental</w:t>
              </w:r>
            </w:ins>
            <w:del w:id="153" w:author="Namita Sivasankaran" w:date="2016-11-16T18:14:00Z">
              <w:r w:rsidR="006C64AA" w:rsidRPr="00F56F47" w:rsidDel="007339F9">
                <w:rPr>
                  <w:sz w:val="22"/>
                  <w:szCs w:val="22"/>
                </w:rPr>
                <w:delText>Owned, Rented, Lease</w:delText>
              </w:r>
            </w:del>
          </w:p>
        </w:tc>
      </w:tr>
      <w:tr w:rsidR="006C64AA" w:rsidRPr="00F56F47" w:rsidTr="00F56F47">
        <w:trPr>
          <w:trHeight w:val="99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present Area?</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7339F9" w:rsidP="00B03612">
            <w:pPr>
              <w:jc w:val="center"/>
              <w:rPr>
                <w:sz w:val="22"/>
                <w:szCs w:val="22"/>
              </w:rPr>
            </w:pPr>
            <w:ins w:id="154" w:author="Namita Sivasankaran" w:date="2016-11-16T18:18:00Z">
              <w:r w:rsidRPr="007339F9">
                <w:rPr>
                  <w:sz w:val="22"/>
                  <w:szCs w:val="22"/>
                </w:rPr>
                <w:t>Less than 1 year, 1 to 3 years, 3 to 4 years, 4 to 5 years, greater than 5years</w:t>
              </w:r>
            </w:ins>
            <w:del w:id="155" w:author="Namita Sivasankaran" w:date="2016-11-16T18:18:00Z">
              <w:r w:rsidR="006C64AA" w:rsidRPr="00F56F47" w:rsidDel="007339F9">
                <w:rPr>
                  <w:sz w:val="22"/>
                  <w:szCs w:val="22"/>
                </w:rPr>
                <w:delText>Less than 1 year, 1 to 3 years, 4 to 6 years, 6 to 10 years, greater than 10 years</w:delText>
              </w:r>
            </w:del>
          </w:p>
        </w:tc>
      </w:tr>
      <w:tr w:rsidR="006C64AA" w:rsidRPr="00F56F47" w:rsidTr="00F56F47">
        <w:trPr>
          <w:trHeight w:val="98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How many years are you living in current Address?</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Less than 1 year, 1 to 3 years, 4 to 6 years, 6 to 10 years, greater than 10 years</w:t>
            </w:r>
          </w:p>
        </w:tc>
      </w:tr>
      <w:tr w:rsidR="006C64AA" w:rsidRPr="00F56F47" w:rsidTr="00F56F47">
        <w:trPr>
          <w:trHeight w:val="98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 xml:space="preserve">Is the Communication </w:t>
            </w:r>
            <w:proofErr w:type="gramStart"/>
            <w:r w:rsidRPr="00F56F47">
              <w:rPr>
                <w:sz w:val="22"/>
                <w:szCs w:val="22"/>
              </w:rPr>
              <w:t>Address</w:t>
            </w:r>
            <w:proofErr w:type="gramEnd"/>
            <w:r w:rsidRPr="00F56F47">
              <w:rPr>
                <w:sz w:val="22"/>
                <w:szCs w:val="22"/>
              </w:rPr>
              <w:t xml:space="preserve"> same as Permanent Address?</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 w:val="22"/>
                <w:szCs w:val="22"/>
              </w:rPr>
              <w:t>Yes/No- If no, populate same fields to capture permanent Address</w:t>
            </w:r>
          </w:p>
        </w:tc>
      </w:tr>
      <w:tr w:rsidR="006C64AA" w:rsidRPr="00F56F47" w:rsidTr="00F56F47">
        <w:trPr>
          <w:trHeight w:val="29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Liabilities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B03612">
            <w:pPr>
              <w:jc w:val="center"/>
              <w:rPr>
                <w:sz w:val="22"/>
                <w:szCs w:val="22"/>
              </w:rPr>
            </w:pPr>
            <w:r w:rsidRPr="00F56F47">
              <w:rPr>
                <w:sz w:val="22"/>
                <w:szCs w:val="22"/>
              </w:rPr>
              <w:t>Debt Source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Cs w:val="22"/>
              </w:rPr>
              <w:t>refer to screening dropdown sheet (required), If it is CC it should be auto populated from Bank statement</w:t>
            </w:r>
          </w:p>
        </w:tc>
      </w:tr>
      <w:tr w:rsidR="006C64AA" w:rsidRPr="00F56F47" w:rsidTr="000C7770">
        <w:trPr>
          <w:trHeight w:val="19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Creditor's Name</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7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Loan Amount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Loan Outstanding</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Loan term</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Monthly Installment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No. Of instalment Paid</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48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Purpose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Machine Refinance, Asset Purchase, Debt Consolidation, Working Capital, Line Of Credit, Business Development</w:t>
            </w:r>
          </w:p>
        </w:tc>
      </w:tr>
      <w:tr w:rsidR="004A0D61" w:rsidRPr="00F56F47" w:rsidTr="00A17C5E">
        <w:tblPrEx>
          <w:tblW w:w="14278" w:type="dxa"/>
          <w:jc w:val="center"/>
          <w:tblInd w:w="-2598" w:type="dxa"/>
          <w:tblLayout w:type="fixed"/>
          <w:tblPrExChange w:id="156" w:author="Namita Sivasankaran" w:date="2016-11-22T17:55:00Z">
            <w:tblPrEx>
              <w:tblW w:w="14278" w:type="dxa"/>
              <w:jc w:val="center"/>
              <w:tblInd w:w="-2598" w:type="dxa"/>
              <w:tblLayout w:type="fixed"/>
            </w:tblPrEx>
          </w:tblPrExChange>
        </w:tblPrEx>
        <w:trPr>
          <w:trHeight w:val="483"/>
          <w:jc w:val="center"/>
          <w:ins w:id="157" w:author="Namita Sivasankaran" w:date="2016-11-22T17:55:00Z"/>
          <w:trPrChange w:id="158" w:author="Namita Sivasankaran" w:date="2016-11-22T17:55:00Z">
            <w:trPr>
              <w:gridBefore w:val="3"/>
              <w:gridAfter w:val="0"/>
              <w:trHeight w:val="483"/>
              <w:jc w:val="center"/>
            </w:trPr>
          </w:trPrChange>
        </w:trPr>
        <w:tc>
          <w:tcPr>
            <w:tcW w:w="955" w:type="dxa"/>
            <w:vMerge/>
            <w:textDirection w:val="btLr"/>
            <w:vAlign w:val="center"/>
            <w:tcPrChange w:id="159" w:author="Namita Sivasankaran" w:date="2016-11-22T17:55:00Z">
              <w:tcPr>
                <w:tcW w:w="955" w:type="dxa"/>
                <w:vMerge/>
                <w:textDirection w:val="btLr"/>
                <w:vAlign w:val="center"/>
              </w:tcPr>
            </w:tcPrChange>
          </w:tcPr>
          <w:p w:rsidR="004A0D61" w:rsidRPr="00F56F47" w:rsidRDefault="004A0D61" w:rsidP="00B03612">
            <w:pPr>
              <w:ind w:left="113" w:right="113"/>
              <w:jc w:val="center"/>
              <w:rPr>
                <w:ins w:id="160" w:author="Namita Sivasankaran" w:date="2016-11-22T17:55:00Z"/>
                <w:sz w:val="28"/>
                <w:szCs w:val="28"/>
              </w:rPr>
            </w:pPr>
          </w:p>
        </w:tc>
        <w:tc>
          <w:tcPr>
            <w:tcW w:w="999" w:type="dxa"/>
            <w:vMerge/>
            <w:textDirection w:val="btLr"/>
            <w:vAlign w:val="center"/>
            <w:tcPrChange w:id="161" w:author="Namita Sivasankaran" w:date="2016-11-22T17:55:00Z">
              <w:tcPr>
                <w:tcW w:w="999" w:type="dxa"/>
                <w:gridSpan w:val="2"/>
                <w:vMerge/>
                <w:textDirection w:val="btLr"/>
                <w:vAlign w:val="center"/>
              </w:tcPr>
            </w:tcPrChange>
          </w:tcPr>
          <w:p w:rsidR="004A0D61" w:rsidRPr="00F56F47" w:rsidRDefault="004A0D61" w:rsidP="00B03612">
            <w:pPr>
              <w:ind w:left="113" w:right="113"/>
              <w:jc w:val="center"/>
              <w:rPr>
                <w:ins w:id="162" w:author="Namita Sivasankaran" w:date="2016-11-22T17:55:00Z"/>
                <w:sz w:val="22"/>
                <w:szCs w:val="22"/>
              </w:rPr>
            </w:pPr>
          </w:p>
        </w:tc>
        <w:tc>
          <w:tcPr>
            <w:tcW w:w="2142" w:type="dxa"/>
            <w:vMerge/>
            <w:vAlign w:val="center"/>
            <w:tcPrChange w:id="163" w:author="Namita Sivasankaran" w:date="2016-11-22T17:55:00Z">
              <w:tcPr>
                <w:tcW w:w="2142" w:type="dxa"/>
                <w:gridSpan w:val="4"/>
                <w:vMerge/>
                <w:vAlign w:val="center"/>
              </w:tcPr>
            </w:tcPrChange>
          </w:tcPr>
          <w:p w:rsidR="004A0D61" w:rsidRPr="00F56F47" w:rsidRDefault="004A0D61" w:rsidP="00B03612">
            <w:pPr>
              <w:jc w:val="center"/>
              <w:rPr>
                <w:ins w:id="164" w:author="Namita Sivasankaran" w:date="2016-11-22T17:55:00Z"/>
                <w:sz w:val="22"/>
                <w:szCs w:val="22"/>
              </w:rPr>
            </w:pPr>
          </w:p>
        </w:tc>
        <w:tc>
          <w:tcPr>
            <w:tcW w:w="2493" w:type="dxa"/>
            <w:vAlign w:val="bottom"/>
            <w:tcPrChange w:id="165" w:author="Namita Sivasankaran" w:date="2016-11-22T17:55:00Z">
              <w:tcPr>
                <w:tcW w:w="2493" w:type="dxa"/>
                <w:gridSpan w:val="3"/>
                <w:vAlign w:val="center"/>
              </w:tcPr>
            </w:tcPrChange>
          </w:tcPr>
          <w:p w:rsidR="004A0D61" w:rsidRPr="00F56F47" w:rsidRDefault="004A0D61" w:rsidP="00B03612">
            <w:pPr>
              <w:jc w:val="center"/>
              <w:rPr>
                <w:ins w:id="166" w:author="Namita Sivasankaran" w:date="2016-11-22T17:55:00Z"/>
                <w:sz w:val="22"/>
                <w:szCs w:val="22"/>
              </w:rPr>
            </w:pPr>
            <w:ins w:id="167" w:author="Namita Sivasankaran" w:date="2016-11-22T17:55:00Z">
              <w:r w:rsidRPr="00152D0D">
                <w:rPr>
                  <w:sz w:val="22"/>
                  <w:szCs w:val="22"/>
                  <w:highlight w:val="green"/>
                </w:rPr>
                <w:t>Interest Only</w:t>
              </w:r>
            </w:ins>
          </w:p>
        </w:tc>
        <w:tc>
          <w:tcPr>
            <w:tcW w:w="1933" w:type="dxa"/>
            <w:vAlign w:val="center"/>
            <w:tcPrChange w:id="168" w:author="Namita Sivasankaran" w:date="2016-11-22T17:55:00Z">
              <w:tcPr>
                <w:tcW w:w="1933" w:type="dxa"/>
                <w:gridSpan w:val="4"/>
                <w:vAlign w:val="center"/>
              </w:tcPr>
            </w:tcPrChange>
          </w:tcPr>
          <w:p w:rsidR="004A0D61" w:rsidRPr="00F56F47" w:rsidRDefault="004A0D61" w:rsidP="00B03612">
            <w:pPr>
              <w:jc w:val="center"/>
              <w:rPr>
                <w:ins w:id="169" w:author="Namita Sivasankaran" w:date="2016-11-22T17:55:00Z"/>
                <w:sz w:val="22"/>
                <w:szCs w:val="22"/>
              </w:rPr>
            </w:pPr>
          </w:p>
        </w:tc>
        <w:tc>
          <w:tcPr>
            <w:tcW w:w="857" w:type="dxa"/>
            <w:vAlign w:val="center"/>
            <w:tcPrChange w:id="170" w:author="Namita Sivasankaran" w:date="2016-11-22T17:55:00Z">
              <w:tcPr>
                <w:tcW w:w="857" w:type="dxa"/>
                <w:gridSpan w:val="2"/>
                <w:vAlign w:val="center"/>
              </w:tcPr>
            </w:tcPrChange>
          </w:tcPr>
          <w:p w:rsidR="004A0D61" w:rsidRPr="00F56F47" w:rsidRDefault="004A0D61" w:rsidP="00B03612">
            <w:pPr>
              <w:jc w:val="center"/>
              <w:rPr>
                <w:ins w:id="171" w:author="Namita Sivasankaran" w:date="2016-11-22T17:55:00Z"/>
                <w:sz w:val="22"/>
                <w:szCs w:val="22"/>
              </w:rPr>
            </w:pPr>
          </w:p>
        </w:tc>
        <w:tc>
          <w:tcPr>
            <w:tcW w:w="1302" w:type="dxa"/>
            <w:vAlign w:val="center"/>
            <w:tcPrChange w:id="172" w:author="Namita Sivasankaran" w:date="2016-11-22T17:55:00Z">
              <w:tcPr>
                <w:tcW w:w="1302" w:type="dxa"/>
                <w:vAlign w:val="center"/>
              </w:tcPr>
            </w:tcPrChange>
          </w:tcPr>
          <w:p w:rsidR="004A0D61" w:rsidRPr="00F56F47" w:rsidRDefault="004A0D61" w:rsidP="00B03612">
            <w:pPr>
              <w:jc w:val="center"/>
              <w:rPr>
                <w:ins w:id="173" w:author="Namita Sivasankaran" w:date="2016-11-22T17:55:00Z"/>
                <w:sz w:val="22"/>
                <w:szCs w:val="22"/>
              </w:rPr>
            </w:pPr>
          </w:p>
        </w:tc>
        <w:tc>
          <w:tcPr>
            <w:tcW w:w="3597" w:type="dxa"/>
            <w:vAlign w:val="center"/>
            <w:tcPrChange w:id="174" w:author="Namita Sivasankaran" w:date="2016-11-22T17:55:00Z">
              <w:tcPr>
                <w:tcW w:w="3597" w:type="dxa"/>
                <w:gridSpan w:val="5"/>
                <w:vAlign w:val="center"/>
              </w:tcPr>
            </w:tcPrChange>
          </w:tcPr>
          <w:p w:rsidR="004A0D61" w:rsidRPr="00F56F47" w:rsidRDefault="004A0D61" w:rsidP="00B03612">
            <w:pPr>
              <w:jc w:val="center"/>
              <w:rPr>
                <w:ins w:id="175" w:author="Namita Sivasankaran" w:date="2016-11-22T17:55:00Z"/>
                <w:szCs w:val="22"/>
              </w:rPr>
            </w:pPr>
            <w:ins w:id="176" w:author="Namita Sivasankaran" w:date="2016-11-22T17:55:00Z">
              <w:r w:rsidRPr="00152D0D">
                <w:rPr>
                  <w:szCs w:val="22"/>
                  <w:highlight w:val="green"/>
                </w:rPr>
                <w:t>Yes/No</w:t>
              </w:r>
            </w:ins>
          </w:p>
        </w:tc>
      </w:tr>
      <w:tr w:rsidR="004A0D61" w:rsidRPr="00F56F47" w:rsidTr="00A17C5E">
        <w:tblPrEx>
          <w:tblW w:w="14278" w:type="dxa"/>
          <w:jc w:val="center"/>
          <w:tblInd w:w="-2598" w:type="dxa"/>
          <w:tblLayout w:type="fixed"/>
          <w:tblPrExChange w:id="177" w:author="Namita Sivasankaran" w:date="2016-11-22T17:55:00Z">
            <w:tblPrEx>
              <w:tblW w:w="14278" w:type="dxa"/>
              <w:jc w:val="center"/>
              <w:tblInd w:w="-2598" w:type="dxa"/>
              <w:tblLayout w:type="fixed"/>
            </w:tblPrEx>
          </w:tblPrExChange>
        </w:tblPrEx>
        <w:trPr>
          <w:trHeight w:val="483"/>
          <w:jc w:val="center"/>
          <w:ins w:id="178" w:author="Namita Sivasankaran" w:date="2016-11-22T17:55:00Z"/>
          <w:trPrChange w:id="179" w:author="Namita Sivasankaran" w:date="2016-11-22T17:55:00Z">
            <w:trPr>
              <w:gridBefore w:val="3"/>
              <w:gridAfter w:val="0"/>
              <w:trHeight w:val="483"/>
              <w:jc w:val="center"/>
            </w:trPr>
          </w:trPrChange>
        </w:trPr>
        <w:tc>
          <w:tcPr>
            <w:tcW w:w="955" w:type="dxa"/>
            <w:vMerge/>
            <w:textDirection w:val="btLr"/>
            <w:vAlign w:val="center"/>
            <w:tcPrChange w:id="180" w:author="Namita Sivasankaran" w:date="2016-11-22T17:55:00Z">
              <w:tcPr>
                <w:tcW w:w="955" w:type="dxa"/>
                <w:vMerge/>
                <w:textDirection w:val="btLr"/>
                <w:vAlign w:val="center"/>
              </w:tcPr>
            </w:tcPrChange>
          </w:tcPr>
          <w:p w:rsidR="004A0D61" w:rsidRPr="00F56F47" w:rsidRDefault="004A0D61" w:rsidP="00B03612">
            <w:pPr>
              <w:ind w:left="113" w:right="113"/>
              <w:jc w:val="center"/>
              <w:rPr>
                <w:ins w:id="181" w:author="Namita Sivasankaran" w:date="2016-11-22T17:55:00Z"/>
                <w:sz w:val="28"/>
                <w:szCs w:val="28"/>
              </w:rPr>
            </w:pPr>
          </w:p>
        </w:tc>
        <w:tc>
          <w:tcPr>
            <w:tcW w:w="999" w:type="dxa"/>
            <w:vMerge/>
            <w:textDirection w:val="btLr"/>
            <w:vAlign w:val="center"/>
            <w:tcPrChange w:id="182" w:author="Namita Sivasankaran" w:date="2016-11-22T17:55:00Z">
              <w:tcPr>
                <w:tcW w:w="999" w:type="dxa"/>
                <w:gridSpan w:val="2"/>
                <w:vMerge/>
                <w:textDirection w:val="btLr"/>
                <w:vAlign w:val="center"/>
              </w:tcPr>
            </w:tcPrChange>
          </w:tcPr>
          <w:p w:rsidR="004A0D61" w:rsidRPr="00F56F47" w:rsidRDefault="004A0D61" w:rsidP="00B03612">
            <w:pPr>
              <w:ind w:left="113" w:right="113"/>
              <w:jc w:val="center"/>
              <w:rPr>
                <w:ins w:id="183" w:author="Namita Sivasankaran" w:date="2016-11-22T17:55:00Z"/>
                <w:sz w:val="22"/>
                <w:szCs w:val="22"/>
              </w:rPr>
            </w:pPr>
          </w:p>
        </w:tc>
        <w:tc>
          <w:tcPr>
            <w:tcW w:w="2142" w:type="dxa"/>
            <w:vMerge/>
            <w:vAlign w:val="center"/>
            <w:tcPrChange w:id="184" w:author="Namita Sivasankaran" w:date="2016-11-22T17:55:00Z">
              <w:tcPr>
                <w:tcW w:w="2142" w:type="dxa"/>
                <w:gridSpan w:val="4"/>
                <w:vMerge/>
                <w:vAlign w:val="center"/>
              </w:tcPr>
            </w:tcPrChange>
          </w:tcPr>
          <w:p w:rsidR="004A0D61" w:rsidRPr="00F56F47" w:rsidRDefault="004A0D61" w:rsidP="00B03612">
            <w:pPr>
              <w:jc w:val="center"/>
              <w:rPr>
                <w:ins w:id="185" w:author="Namita Sivasankaran" w:date="2016-11-22T17:55:00Z"/>
                <w:sz w:val="22"/>
                <w:szCs w:val="22"/>
              </w:rPr>
            </w:pPr>
          </w:p>
        </w:tc>
        <w:tc>
          <w:tcPr>
            <w:tcW w:w="2493" w:type="dxa"/>
            <w:vAlign w:val="bottom"/>
            <w:tcPrChange w:id="186" w:author="Namita Sivasankaran" w:date="2016-11-22T17:55:00Z">
              <w:tcPr>
                <w:tcW w:w="2493" w:type="dxa"/>
                <w:gridSpan w:val="3"/>
                <w:vAlign w:val="center"/>
              </w:tcPr>
            </w:tcPrChange>
          </w:tcPr>
          <w:p w:rsidR="004A0D61" w:rsidRPr="00F56F47" w:rsidRDefault="004A0D61" w:rsidP="00B03612">
            <w:pPr>
              <w:jc w:val="center"/>
              <w:rPr>
                <w:ins w:id="187" w:author="Namita Sivasankaran" w:date="2016-11-22T17:55:00Z"/>
                <w:sz w:val="22"/>
                <w:szCs w:val="22"/>
              </w:rPr>
            </w:pPr>
            <w:ins w:id="188" w:author="Namita Sivasankaran" w:date="2016-11-22T17:55:00Z">
              <w:r w:rsidRPr="00152D0D">
                <w:rPr>
                  <w:sz w:val="22"/>
                  <w:szCs w:val="22"/>
                  <w:highlight w:val="green"/>
                </w:rPr>
                <w:t>Interest Expense</w:t>
              </w:r>
            </w:ins>
          </w:p>
        </w:tc>
        <w:tc>
          <w:tcPr>
            <w:tcW w:w="1933" w:type="dxa"/>
            <w:vAlign w:val="center"/>
            <w:tcPrChange w:id="189" w:author="Namita Sivasankaran" w:date="2016-11-22T17:55:00Z">
              <w:tcPr>
                <w:tcW w:w="1933" w:type="dxa"/>
                <w:gridSpan w:val="4"/>
                <w:vAlign w:val="center"/>
              </w:tcPr>
            </w:tcPrChange>
          </w:tcPr>
          <w:p w:rsidR="004A0D61" w:rsidRPr="00F56F47" w:rsidRDefault="004A0D61" w:rsidP="00B03612">
            <w:pPr>
              <w:jc w:val="center"/>
              <w:rPr>
                <w:ins w:id="190" w:author="Namita Sivasankaran" w:date="2016-11-22T17:55:00Z"/>
                <w:sz w:val="22"/>
                <w:szCs w:val="22"/>
              </w:rPr>
            </w:pPr>
            <w:ins w:id="191" w:author="Namita Sivasankaran" w:date="2016-11-22T17:55:00Z">
              <w:r w:rsidRPr="00152D0D">
                <w:rPr>
                  <w:sz w:val="22"/>
                  <w:szCs w:val="22"/>
                  <w:highlight w:val="green"/>
                </w:rPr>
                <w:t>Numeric</w:t>
              </w:r>
            </w:ins>
          </w:p>
        </w:tc>
        <w:tc>
          <w:tcPr>
            <w:tcW w:w="857" w:type="dxa"/>
            <w:vAlign w:val="center"/>
            <w:tcPrChange w:id="192" w:author="Namita Sivasankaran" w:date="2016-11-22T17:55:00Z">
              <w:tcPr>
                <w:tcW w:w="857" w:type="dxa"/>
                <w:gridSpan w:val="2"/>
                <w:vAlign w:val="center"/>
              </w:tcPr>
            </w:tcPrChange>
          </w:tcPr>
          <w:p w:rsidR="004A0D61" w:rsidRPr="00F56F47" w:rsidRDefault="004A0D61" w:rsidP="00B03612">
            <w:pPr>
              <w:jc w:val="center"/>
              <w:rPr>
                <w:ins w:id="193" w:author="Namita Sivasankaran" w:date="2016-11-22T17:55:00Z"/>
                <w:sz w:val="22"/>
                <w:szCs w:val="22"/>
              </w:rPr>
            </w:pPr>
          </w:p>
        </w:tc>
        <w:tc>
          <w:tcPr>
            <w:tcW w:w="1302" w:type="dxa"/>
            <w:vAlign w:val="center"/>
            <w:tcPrChange w:id="194" w:author="Namita Sivasankaran" w:date="2016-11-22T17:55:00Z">
              <w:tcPr>
                <w:tcW w:w="1302" w:type="dxa"/>
                <w:vAlign w:val="center"/>
              </w:tcPr>
            </w:tcPrChange>
          </w:tcPr>
          <w:p w:rsidR="004A0D61" w:rsidRPr="00F56F47" w:rsidRDefault="004A0D61" w:rsidP="00B03612">
            <w:pPr>
              <w:jc w:val="center"/>
              <w:rPr>
                <w:ins w:id="195" w:author="Namita Sivasankaran" w:date="2016-11-22T17:55:00Z"/>
                <w:sz w:val="22"/>
                <w:szCs w:val="22"/>
              </w:rPr>
            </w:pPr>
          </w:p>
        </w:tc>
        <w:tc>
          <w:tcPr>
            <w:tcW w:w="3597" w:type="dxa"/>
            <w:vAlign w:val="center"/>
            <w:tcPrChange w:id="196" w:author="Namita Sivasankaran" w:date="2016-11-22T17:55:00Z">
              <w:tcPr>
                <w:tcW w:w="3597" w:type="dxa"/>
                <w:gridSpan w:val="5"/>
                <w:vAlign w:val="center"/>
              </w:tcPr>
            </w:tcPrChange>
          </w:tcPr>
          <w:p w:rsidR="004A0D61" w:rsidRPr="00F56F47" w:rsidRDefault="004A0D61" w:rsidP="00B03612">
            <w:pPr>
              <w:jc w:val="center"/>
              <w:rPr>
                <w:ins w:id="197" w:author="Namita Sivasankaran" w:date="2016-11-22T17:55:00Z"/>
                <w:szCs w:val="22"/>
              </w:rPr>
            </w:pPr>
            <w:ins w:id="198" w:author="Namita Sivasankaran" w:date="2016-11-22T17:55:00Z">
              <w:r w:rsidRPr="00152D0D">
                <w:rPr>
                  <w:szCs w:val="22"/>
                  <w:highlight w:val="green"/>
                </w:rPr>
                <w:t>Auto Calculated</w:t>
              </w:r>
            </w:ins>
          </w:p>
        </w:tc>
      </w:tr>
      <w:tr w:rsidR="004A0D61" w:rsidRPr="00F56F47" w:rsidTr="00A17C5E">
        <w:tblPrEx>
          <w:tblW w:w="14278" w:type="dxa"/>
          <w:jc w:val="center"/>
          <w:tblInd w:w="-2598" w:type="dxa"/>
          <w:tblLayout w:type="fixed"/>
          <w:tblPrExChange w:id="199" w:author="Namita Sivasankaran" w:date="2016-11-22T17:55:00Z">
            <w:tblPrEx>
              <w:tblW w:w="14278" w:type="dxa"/>
              <w:jc w:val="center"/>
              <w:tblInd w:w="-2598" w:type="dxa"/>
              <w:tblLayout w:type="fixed"/>
            </w:tblPrEx>
          </w:tblPrExChange>
        </w:tblPrEx>
        <w:trPr>
          <w:trHeight w:val="483"/>
          <w:jc w:val="center"/>
          <w:ins w:id="200" w:author="Namita Sivasankaran" w:date="2016-11-22T17:55:00Z"/>
          <w:trPrChange w:id="201" w:author="Namita Sivasankaran" w:date="2016-11-22T17:55:00Z">
            <w:trPr>
              <w:gridBefore w:val="3"/>
              <w:gridAfter w:val="0"/>
              <w:trHeight w:val="483"/>
              <w:jc w:val="center"/>
            </w:trPr>
          </w:trPrChange>
        </w:trPr>
        <w:tc>
          <w:tcPr>
            <w:tcW w:w="955" w:type="dxa"/>
            <w:vMerge/>
            <w:textDirection w:val="btLr"/>
            <w:vAlign w:val="center"/>
            <w:tcPrChange w:id="202" w:author="Namita Sivasankaran" w:date="2016-11-22T17:55:00Z">
              <w:tcPr>
                <w:tcW w:w="955" w:type="dxa"/>
                <w:vMerge/>
                <w:textDirection w:val="btLr"/>
                <w:vAlign w:val="center"/>
              </w:tcPr>
            </w:tcPrChange>
          </w:tcPr>
          <w:p w:rsidR="004A0D61" w:rsidRPr="00F56F47" w:rsidRDefault="004A0D61" w:rsidP="00B03612">
            <w:pPr>
              <w:ind w:left="113" w:right="113"/>
              <w:jc w:val="center"/>
              <w:rPr>
                <w:ins w:id="203" w:author="Namita Sivasankaran" w:date="2016-11-22T17:55:00Z"/>
                <w:sz w:val="28"/>
                <w:szCs w:val="28"/>
              </w:rPr>
            </w:pPr>
          </w:p>
        </w:tc>
        <w:tc>
          <w:tcPr>
            <w:tcW w:w="999" w:type="dxa"/>
            <w:vMerge/>
            <w:textDirection w:val="btLr"/>
            <w:vAlign w:val="center"/>
            <w:tcPrChange w:id="204" w:author="Namita Sivasankaran" w:date="2016-11-22T17:55:00Z">
              <w:tcPr>
                <w:tcW w:w="999" w:type="dxa"/>
                <w:gridSpan w:val="2"/>
                <w:vMerge/>
                <w:textDirection w:val="btLr"/>
                <w:vAlign w:val="center"/>
              </w:tcPr>
            </w:tcPrChange>
          </w:tcPr>
          <w:p w:rsidR="004A0D61" w:rsidRPr="00F56F47" w:rsidRDefault="004A0D61" w:rsidP="00B03612">
            <w:pPr>
              <w:ind w:left="113" w:right="113"/>
              <w:jc w:val="center"/>
              <w:rPr>
                <w:ins w:id="205" w:author="Namita Sivasankaran" w:date="2016-11-22T17:55:00Z"/>
                <w:sz w:val="22"/>
                <w:szCs w:val="22"/>
              </w:rPr>
            </w:pPr>
          </w:p>
        </w:tc>
        <w:tc>
          <w:tcPr>
            <w:tcW w:w="2142" w:type="dxa"/>
            <w:vMerge/>
            <w:vAlign w:val="center"/>
            <w:tcPrChange w:id="206" w:author="Namita Sivasankaran" w:date="2016-11-22T17:55:00Z">
              <w:tcPr>
                <w:tcW w:w="2142" w:type="dxa"/>
                <w:gridSpan w:val="4"/>
                <w:vMerge/>
                <w:vAlign w:val="center"/>
              </w:tcPr>
            </w:tcPrChange>
          </w:tcPr>
          <w:p w:rsidR="004A0D61" w:rsidRPr="00F56F47" w:rsidRDefault="004A0D61" w:rsidP="00B03612">
            <w:pPr>
              <w:jc w:val="center"/>
              <w:rPr>
                <w:ins w:id="207" w:author="Namita Sivasankaran" w:date="2016-11-22T17:55:00Z"/>
                <w:sz w:val="22"/>
                <w:szCs w:val="22"/>
              </w:rPr>
            </w:pPr>
          </w:p>
        </w:tc>
        <w:tc>
          <w:tcPr>
            <w:tcW w:w="2493" w:type="dxa"/>
            <w:vAlign w:val="bottom"/>
            <w:tcPrChange w:id="208" w:author="Namita Sivasankaran" w:date="2016-11-22T17:55:00Z">
              <w:tcPr>
                <w:tcW w:w="2493" w:type="dxa"/>
                <w:gridSpan w:val="3"/>
                <w:vAlign w:val="center"/>
              </w:tcPr>
            </w:tcPrChange>
          </w:tcPr>
          <w:p w:rsidR="004A0D61" w:rsidRPr="00F56F47" w:rsidRDefault="004A0D61" w:rsidP="00B03612">
            <w:pPr>
              <w:jc w:val="center"/>
              <w:rPr>
                <w:ins w:id="209" w:author="Namita Sivasankaran" w:date="2016-11-22T17:55:00Z"/>
                <w:sz w:val="22"/>
                <w:szCs w:val="22"/>
              </w:rPr>
            </w:pPr>
            <w:ins w:id="210" w:author="Namita Sivasankaran" w:date="2016-11-22T17:55:00Z">
              <w:r w:rsidRPr="00152D0D">
                <w:rPr>
                  <w:sz w:val="22"/>
                  <w:szCs w:val="22"/>
                  <w:highlight w:val="green"/>
                </w:rPr>
                <w:t>Principle Expense</w:t>
              </w:r>
            </w:ins>
          </w:p>
        </w:tc>
        <w:tc>
          <w:tcPr>
            <w:tcW w:w="1933" w:type="dxa"/>
            <w:vAlign w:val="center"/>
            <w:tcPrChange w:id="211" w:author="Namita Sivasankaran" w:date="2016-11-22T17:55:00Z">
              <w:tcPr>
                <w:tcW w:w="1933" w:type="dxa"/>
                <w:gridSpan w:val="4"/>
                <w:vAlign w:val="center"/>
              </w:tcPr>
            </w:tcPrChange>
          </w:tcPr>
          <w:p w:rsidR="004A0D61" w:rsidRPr="00F56F47" w:rsidRDefault="004A0D61" w:rsidP="00B03612">
            <w:pPr>
              <w:jc w:val="center"/>
              <w:rPr>
                <w:ins w:id="212" w:author="Namita Sivasankaran" w:date="2016-11-22T17:55:00Z"/>
                <w:sz w:val="22"/>
                <w:szCs w:val="22"/>
              </w:rPr>
            </w:pPr>
            <w:ins w:id="213" w:author="Namita Sivasankaran" w:date="2016-11-22T17:55:00Z">
              <w:r w:rsidRPr="00152D0D">
                <w:rPr>
                  <w:sz w:val="22"/>
                  <w:szCs w:val="22"/>
                  <w:highlight w:val="green"/>
                </w:rPr>
                <w:t>Numeric</w:t>
              </w:r>
            </w:ins>
          </w:p>
        </w:tc>
        <w:tc>
          <w:tcPr>
            <w:tcW w:w="857" w:type="dxa"/>
            <w:vAlign w:val="center"/>
            <w:tcPrChange w:id="214" w:author="Namita Sivasankaran" w:date="2016-11-22T17:55:00Z">
              <w:tcPr>
                <w:tcW w:w="857" w:type="dxa"/>
                <w:gridSpan w:val="2"/>
                <w:vAlign w:val="center"/>
              </w:tcPr>
            </w:tcPrChange>
          </w:tcPr>
          <w:p w:rsidR="004A0D61" w:rsidRPr="00F56F47" w:rsidRDefault="004A0D61" w:rsidP="00B03612">
            <w:pPr>
              <w:jc w:val="center"/>
              <w:rPr>
                <w:ins w:id="215" w:author="Namita Sivasankaran" w:date="2016-11-22T17:55:00Z"/>
                <w:sz w:val="22"/>
                <w:szCs w:val="22"/>
              </w:rPr>
            </w:pPr>
          </w:p>
        </w:tc>
        <w:tc>
          <w:tcPr>
            <w:tcW w:w="1302" w:type="dxa"/>
            <w:vAlign w:val="center"/>
            <w:tcPrChange w:id="216" w:author="Namita Sivasankaran" w:date="2016-11-22T17:55:00Z">
              <w:tcPr>
                <w:tcW w:w="1302" w:type="dxa"/>
                <w:vAlign w:val="center"/>
              </w:tcPr>
            </w:tcPrChange>
          </w:tcPr>
          <w:p w:rsidR="004A0D61" w:rsidRPr="00F56F47" w:rsidRDefault="004A0D61" w:rsidP="00B03612">
            <w:pPr>
              <w:jc w:val="center"/>
              <w:rPr>
                <w:ins w:id="217" w:author="Namita Sivasankaran" w:date="2016-11-22T17:55:00Z"/>
                <w:sz w:val="22"/>
                <w:szCs w:val="22"/>
              </w:rPr>
            </w:pPr>
          </w:p>
        </w:tc>
        <w:tc>
          <w:tcPr>
            <w:tcW w:w="3597" w:type="dxa"/>
            <w:vAlign w:val="center"/>
            <w:tcPrChange w:id="218" w:author="Namita Sivasankaran" w:date="2016-11-22T17:55:00Z">
              <w:tcPr>
                <w:tcW w:w="3597" w:type="dxa"/>
                <w:gridSpan w:val="5"/>
                <w:vAlign w:val="center"/>
              </w:tcPr>
            </w:tcPrChange>
          </w:tcPr>
          <w:p w:rsidR="004A0D61" w:rsidRPr="00F56F47" w:rsidRDefault="004A0D61" w:rsidP="00B03612">
            <w:pPr>
              <w:jc w:val="center"/>
              <w:rPr>
                <w:ins w:id="219" w:author="Namita Sivasankaran" w:date="2016-11-22T17:55:00Z"/>
                <w:szCs w:val="22"/>
              </w:rPr>
            </w:pPr>
            <w:ins w:id="220" w:author="Namita Sivasankaran" w:date="2016-11-22T17:55:00Z">
              <w:r w:rsidRPr="00152D0D">
                <w:rPr>
                  <w:szCs w:val="22"/>
                  <w:highlight w:val="green"/>
                </w:rPr>
                <w:t>Auto Calculated</w:t>
              </w:r>
            </w:ins>
          </w:p>
        </w:tc>
      </w:tr>
      <w:tr w:rsidR="006C64AA" w:rsidRPr="00F56F47" w:rsidTr="000C7770">
        <w:trPr>
          <w:trHeight w:val="32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B03612">
            <w:pPr>
              <w:jc w:val="center"/>
              <w:rPr>
                <w:b/>
                <w:sz w:val="22"/>
                <w:szCs w:val="22"/>
              </w:rPr>
            </w:pPr>
            <w:r w:rsidRPr="00F56F47">
              <w:rPr>
                <w:b/>
                <w:sz w:val="22"/>
                <w:szCs w:val="22"/>
              </w:rPr>
              <w:t>Add Button</w:t>
            </w:r>
          </w:p>
        </w:tc>
        <w:tc>
          <w:tcPr>
            <w:tcW w:w="1933" w:type="dxa"/>
            <w:vAlign w:val="center"/>
          </w:tcPr>
          <w:p w:rsidR="006C64AA" w:rsidRPr="00F56F47" w:rsidRDefault="006C64AA" w:rsidP="00B03612">
            <w:pPr>
              <w:jc w:val="center"/>
              <w:rPr>
                <w:sz w:val="22"/>
                <w:szCs w:val="22"/>
              </w:rPr>
            </w:pP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In case Co-Applicant has more than one  liability</w:t>
            </w:r>
          </w:p>
        </w:tc>
      </w:tr>
      <w:tr w:rsidR="006C64AA" w:rsidRPr="00F56F47" w:rsidTr="00F56F47">
        <w:trPr>
          <w:trHeight w:val="288"/>
          <w:jc w:val="center"/>
        </w:trPr>
        <w:tc>
          <w:tcPr>
            <w:tcW w:w="955" w:type="dxa"/>
            <w:vMerge w:val="restart"/>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Bank Statement Details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0D4DE1">
            <w:pPr>
              <w:jc w:val="center"/>
              <w:rPr>
                <w:sz w:val="22"/>
                <w:szCs w:val="22"/>
              </w:rPr>
            </w:pPr>
            <w:r w:rsidRPr="00F56F47">
              <w:rPr>
                <w:sz w:val="22"/>
                <w:szCs w:val="22"/>
              </w:rPr>
              <w:t>IFSC Code</w:t>
            </w:r>
          </w:p>
        </w:tc>
        <w:tc>
          <w:tcPr>
            <w:tcW w:w="1933" w:type="dxa"/>
            <w:vAlign w:val="center"/>
          </w:tcPr>
          <w:p w:rsidR="006C64AA" w:rsidRPr="00F56F47" w:rsidRDefault="006C64AA" w:rsidP="000D4DE1">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Provide search option with IFSC master</w:t>
            </w:r>
          </w:p>
        </w:tc>
      </w:tr>
      <w:tr w:rsidR="006C64AA" w:rsidRPr="00F56F47" w:rsidTr="00F56F47">
        <w:trPr>
          <w:trHeight w:val="27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0D4DE1">
            <w:pPr>
              <w:jc w:val="center"/>
              <w:rPr>
                <w:sz w:val="22"/>
                <w:szCs w:val="22"/>
              </w:rPr>
            </w:pPr>
            <w:r w:rsidRPr="00F56F47">
              <w:rPr>
                <w:sz w:val="22"/>
                <w:szCs w:val="22"/>
              </w:rPr>
              <w:t>Bank Name</w:t>
            </w:r>
          </w:p>
        </w:tc>
        <w:tc>
          <w:tcPr>
            <w:tcW w:w="1933" w:type="dxa"/>
            <w:vAlign w:val="center"/>
          </w:tcPr>
          <w:p w:rsidR="006C64AA" w:rsidRPr="00F56F47" w:rsidRDefault="006C64AA" w:rsidP="000D4DE1">
            <w:pPr>
              <w:jc w:val="center"/>
              <w:rPr>
                <w:sz w:val="22"/>
                <w:szCs w:val="22"/>
              </w:rPr>
            </w:pPr>
            <w:r w:rsidRPr="00F56F47">
              <w:rPr>
                <w:sz w:val="22"/>
                <w:szCs w:val="22"/>
              </w:rPr>
              <w:t>Alphanumeric</w:t>
            </w:r>
          </w:p>
        </w:tc>
        <w:tc>
          <w:tcPr>
            <w:tcW w:w="857" w:type="dxa"/>
            <w:vAlign w:val="center"/>
          </w:tcPr>
          <w:p w:rsidR="006C64AA" w:rsidRPr="00F56F47" w:rsidRDefault="006C64AA" w:rsidP="000D4DE1">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Auto-populate from IFSC master</w:t>
            </w:r>
          </w:p>
        </w:tc>
      </w:tr>
      <w:tr w:rsidR="006C64AA" w:rsidRPr="00F56F47" w:rsidTr="00F56F47">
        <w:trPr>
          <w:trHeight w:val="28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Branch Name</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Auto-populate from IFSC master</w:t>
            </w:r>
          </w:p>
        </w:tc>
      </w:tr>
      <w:tr w:rsidR="006C64AA" w:rsidRPr="00F56F47" w:rsidTr="00F56F47">
        <w:trPr>
          <w:trHeight w:val="25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A/C name</w:t>
            </w:r>
          </w:p>
        </w:tc>
        <w:tc>
          <w:tcPr>
            <w:tcW w:w="1933" w:type="dxa"/>
            <w:vAlign w:val="center"/>
          </w:tcPr>
          <w:p w:rsidR="006C64AA" w:rsidRPr="00F56F47" w:rsidRDefault="006C64AA" w:rsidP="00B03612">
            <w:pPr>
              <w:jc w:val="center"/>
              <w:rPr>
                <w:sz w:val="22"/>
                <w:szCs w:val="22"/>
              </w:rPr>
            </w:pPr>
            <w:r w:rsidRPr="00F56F47">
              <w:rPr>
                <w:sz w:val="22"/>
                <w:szCs w:val="22"/>
              </w:rPr>
              <w:t>Alphanumeric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p>
        </w:tc>
      </w:tr>
      <w:tr w:rsidR="006C64AA" w:rsidRPr="00F56F47" w:rsidTr="00F56F47">
        <w:trPr>
          <w:trHeight w:val="27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A/C type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Current, Saving, OD, CC</w:t>
            </w:r>
          </w:p>
        </w:tc>
      </w:tr>
      <w:tr w:rsidR="006C64AA" w:rsidRPr="00F56F47" w:rsidTr="00F56F47">
        <w:trPr>
          <w:trHeight w:val="12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A/C no</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p>
        </w:tc>
      </w:tr>
      <w:tr w:rsidR="006C64AA" w:rsidRPr="00F56F47" w:rsidTr="00F56F47">
        <w:trPr>
          <w:trHeight w:val="29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Banking since</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MM/YYYY</w:t>
            </w:r>
          </w:p>
        </w:tc>
      </w:tr>
      <w:tr w:rsidR="006C64AA" w:rsidRPr="00F56F47" w:rsidTr="00F56F47">
        <w:trPr>
          <w:trHeight w:val="27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Net banking available</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Yes/No</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Sanctioned Amount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r w:rsidRPr="00F56F47">
              <w:rPr>
                <w:sz w:val="22"/>
                <w:szCs w:val="22"/>
              </w:rPr>
              <w:t>yes</w:t>
            </w:r>
          </w:p>
        </w:tc>
        <w:tc>
          <w:tcPr>
            <w:tcW w:w="3597" w:type="dxa"/>
            <w:vAlign w:val="center"/>
          </w:tcPr>
          <w:p w:rsidR="006C64AA" w:rsidRPr="00F56F47" w:rsidRDefault="006C64AA" w:rsidP="00DB379A">
            <w:pPr>
              <w:jc w:val="center"/>
              <w:rPr>
                <w:szCs w:val="22"/>
              </w:rPr>
            </w:pPr>
            <w:r w:rsidRPr="00F56F47">
              <w:rPr>
                <w:szCs w:val="22"/>
              </w:rPr>
              <w:t>(If A/C type is OD, CC)</w:t>
            </w:r>
          </w:p>
        </w:tc>
      </w:tr>
      <w:tr w:rsidR="006C64AA" w:rsidRPr="00F56F47" w:rsidTr="000C7770">
        <w:trPr>
          <w:trHeight w:val="26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Start Month</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DB379A">
            <w:pPr>
              <w:jc w:val="center"/>
              <w:rPr>
                <w:szCs w:val="22"/>
              </w:rPr>
            </w:pPr>
            <w:r w:rsidRPr="00F56F47">
              <w:rPr>
                <w:szCs w:val="22"/>
              </w:rPr>
              <w:t>MM/YYYY</w:t>
            </w:r>
          </w:p>
        </w:tc>
      </w:tr>
      <w:tr w:rsidR="006C64AA" w:rsidRPr="00F56F47" w:rsidTr="000C7770">
        <w:trPr>
          <w:trHeight w:val="26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Total Deposits</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25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Total Withdrawals</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26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Balance as on 15th</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75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B03612">
            <w:pPr>
              <w:jc w:val="center"/>
              <w:rPr>
                <w:sz w:val="22"/>
                <w:szCs w:val="22"/>
              </w:rPr>
            </w:pPr>
            <w:r w:rsidRPr="00F56F47">
              <w:rPr>
                <w:sz w:val="22"/>
                <w:szCs w:val="22"/>
              </w:rPr>
              <w:t>Button to Add Bank Details</w:t>
            </w:r>
          </w:p>
        </w:tc>
        <w:tc>
          <w:tcPr>
            <w:tcW w:w="1933" w:type="dxa"/>
            <w:vAlign w:val="center"/>
          </w:tcPr>
          <w:p w:rsidR="006C64AA" w:rsidRPr="00F56F47" w:rsidRDefault="006C64AA" w:rsidP="00B03612">
            <w:pPr>
              <w:jc w:val="center"/>
              <w:rPr>
                <w:sz w:val="22"/>
                <w:szCs w:val="22"/>
              </w:rPr>
            </w:pP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r w:rsidRPr="00F56F47">
              <w:rPr>
                <w:szCs w:val="22"/>
              </w:rPr>
              <w:t>On clicking Add – display fields start month, total deposits, total withdrawals, balance as on 15th</w:t>
            </w:r>
          </w:p>
        </w:tc>
      </w:tr>
      <w:tr w:rsidR="006C64AA" w:rsidRPr="00F56F47" w:rsidTr="000C7770">
        <w:trPr>
          <w:trHeight w:val="4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 w:val="22"/>
                <w:szCs w:val="22"/>
              </w:rPr>
            </w:pPr>
            <w:r w:rsidRPr="00F56F47">
              <w:rPr>
                <w:sz w:val="22"/>
                <w:szCs w:val="22"/>
              </w:rPr>
              <w:t>No of cheques bounced</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B03612">
            <w:pPr>
              <w:jc w:val="center"/>
              <w:rPr>
                <w:b/>
                <w:bCs/>
                <w:sz w:val="22"/>
                <w:szCs w:val="22"/>
              </w:rPr>
            </w:pPr>
            <w:r w:rsidRPr="00F56F47">
              <w:rPr>
                <w:b/>
                <w:bCs/>
                <w:sz w:val="22"/>
                <w:szCs w:val="22"/>
              </w:rPr>
              <w:t>Button to add account</w:t>
            </w:r>
          </w:p>
        </w:tc>
        <w:tc>
          <w:tcPr>
            <w:tcW w:w="1933" w:type="dxa"/>
            <w:vAlign w:val="center"/>
          </w:tcPr>
          <w:p w:rsidR="006C64AA" w:rsidRPr="00F56F47" w:rsidRDefault="006C64AA" w:rsidP="00B03612">
            <w:pPr>
              <w:jc w:val="center"/>
              <w:rPr>
                <w:sz w:val="22"/>
                <w:szCs w:val="22"/>
              </w:rPr>
            </w:pP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 w:val="22"/>
                <w:szCs w:val="22"/>
              </w:rPr>
            </w:pPr>
          </w:p>
        </w:tc>
      </w:tr>
      <w:tr w:rsidR="006C64AA" w:rsidRPr="00F56F47" w:rsidTr="000C7770">
        <w:trPr>
          <w:cantSplit/>
          <w:trHeight w:val="352"/>
          <w:jc w:val="center"/>
        </w:trPr>
        <w:tc>
          <w:tcPr>
            <w:tcW w:w="14278" w:type="dxa"/>
            <w:gridSpan w:val="8"/>
            <w:vAlign w:val="center"/>
          </w:tcPr>
          <w:p w:rsidR="006C64AA" w:rsidRPr="00F56F47" w:rsidRDefault="006C64AA" w:rsidP="00B03612">
            <w:pPr>
              <w:jc w:val="center"/>
              <w:rPr>
                <w:b/>
                <w:sz w:val="22"/>
                <w:szCs w:val="22"/>
              </w:rPr>
            </w:pPr>
            <w:r w:rsidRPr="00F56F47">
              <w:rPr>
                <w:b/>
                <w:sz w:val="22"/>
                <w:szCs w:val="22"/>
              </w:rPr>
              <w:t>Add button- in case there are more than one co-applicant</w:t>
            </w:r>
          </w:p>
        </w:tc>
      </w:tr>
      <w:tr w:rsidR="006C64AA" w:rsidRPr="00F56F47" w:rsidTr="000C7770">
        <w:trPr>
          <w:trHeight w:val="159"/>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GUARANTOR</w:t>
            </w: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Guarantor Profile</w:t>
            </w:r>
          </w:p>
        </w:tc>
        <w:tc>
          <w:tcPr>
            <w:tcW w:w="2142" w:type="dxa"/>
            <w:vMerge w:val="restart"/>
            <w:vAlign w:val="center"/>
          </w:tcPr>
          <w:p w:rsidR="006C64AA" w:rsidRPr="00F56F47" w:rsidRDefault="006C64AA" w:rsidP="00B03612">
            <w:pPr>
              <w:jc w:val="center"/>
              <w:rPr>
                <w:sz w:val="22"/>
                <w:szCs w:val="22"/>
              </w:rPr>
            </w:pPr>
            <w:r w:rsidRPr="00F56F47">
              <w:rPr>
                <w:sz w:val="22"/>
                <w:szCs w:val="22"/>
              </w:rPr>
              <w:t>KYC Details</w:t>
            </w:r>
          </w:p>
        </w:tc>
        <w:tc>
          <w:tcPr>
            <w:tcW w:w="2493" w:type="dxa"/>
            <w:vAlign w:val="center"/>
          </w:tcPr>
          <w:p w:rsidR="006C64AA" w:rsidRPr="00F56F47" w:rsidRDefault="006C64AA" w:rsidP="00F56F47">
            <w:pPr>
              <w:jc w:val="center"/>
              <w:rPr>
                <w:sz w:val="22"/>
                <w:szCs w:val="22"/>
              </w:rPr>
            </w:pPr>
            <w:r w:rsidRPr="00F56F47">
              <w:rPr>
                <w:sz w:val="22"/>
                <w:szCs w:val="22"/>
              </w:rPr>
              <w:t>Aadhar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 (Auto fill Profile &amp; Address data)</w:t>
            </w:r>
          </w:p>
        </w:tc>
      </w:tr>
      <w:tr w:rsidR="006C64AA" w:rsidRPr="00F56F47" w:rsidTr="00F56F47">
        <w:trPr>
          <w:trHeight w:val="38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Pan Number</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1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70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ID Type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Ration Card, Voter Card, Passport, Pan Card, Aadhar card, Driving License</w:t>
            </w:r>
          </w:p>
        </w:tc>
      </w:tr>
      <w:tr w:rsidR="006C64AA" w:rsidRPr="00F56F47" w:rsidTr="00F56F47">
        <w:trPr>
          <w:trHeight w:val="3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ID No</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 w:val="22"/>
                <w:szCs w:val="22"/>
              </w:rPr>
            </w:pPr>
            <w:r w:rsidRPr="00F56F47">
              <w:rPr>
                <w:sz w:val="22"/>
                <w:szCs w:val="22"/>
              </w:rPr>
              <w:t>If ID type selected</w:t>
            </w:r>
          </w:p>
        </w:tc>
      </w:tr>
      <w:tr w:rsidR="006C64AA" w:rsidRPr="00F56F47" w:rsidTr="00F56F47">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Valid up to</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 w:val="22"/>
                <w:szCs w:val="22"/>
              </w:rPr>
            </w:pPr>
            <w:r w:rsidRPr="00F56F47">
              <w:rPr>
                <w:sz w:val="22"/>
                <w:szCs w:val="22"/>
              </w:rPr>
              <w:t>If ID type selected</w:t>
            </w:r>
          </w:p>
        </w:tc>
      </w:tr>
      <w:tr w:rsidR="006C64AA" w:rsidRPr="00F56F47" w:rsidTr="00F56F47">
        <w:trPr>
          <w:trHeight w:val="4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Document Capture</w:t>
            </w:r>
          </w:p>
        </w:tc>
        <w:tc>
          <w:tcPr>
            <w:tcW w:w="1933" w:type="dxa"/>
            <w:vAlign w:val="center"/>
          </w:tcPr>
          <w:p w:rsidR="006C64AA" w:rsidRPr="00F56F47" w:rsidRDefault="006C64AA" w:rsidP="00F56F47">
            <w:pPr>
              <w:jc w:val="center"/>
              <w:rPr>
                <w:sz w:val="22"/>
                <w:szCs w:val="22"/>
              </w:rPr>
            </w:pPr>
            <w:r w:rsidRPr="00F56F47">
              <w:rPr>
                <w:sz w:val="22"/>
                <w:szCs w:val="22"/>
              </w:rPr>
              <w:t>Upload</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 w:val="22"/>
                <w:szCs w:val="22"/>
              </w:rPr>
            </w:pPr>
            <w:r w:rsidRPr="00F56F47">
              <w:rPr>
                <w:sz w:val="22"/>
                <w:szCs w:val="22"/>
              </w:rPr>
              <w:t>If ID type selected</w:t>
            </w:r>
          </w:p>
        </w:tc>
      </w:tr>
      <w:tr w:rsidR="006C64AA" w:rsidRPr="00F56F47" w:rsidTr="00F56F47">
        <w:trPr>
          <w:trHeight w:val="42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F56F47">
            <w:pPr>
              <w:jc w:val="center"/>
              <w:rPr>
                <w:b/>
                <w:sz w:val="22"/>
                <w:szCs w:val="22"/>
              </w:rPr>
            </w:pPr>
            <w:r w:rsidRPr="00F56F47">
              <w:rPr>
                <w:b/>
                <w:sz w:val="22"/>
                <w:szCs w:val="22"/>
              </w:rPr>
              <w:t>Add Button</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In case more than one KYC Detail to enter</w:t>
            </w:r>
          </w:p>
        </w:tc>
      </w:tr>
      <w:tr w:rsidR="006C64AA" w:rsidRPr="00F56F47" w:rsidTr="00F56F47">
        <w:trPr>
          <w:trHeight w:val="3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Guarantor Details</w:t>
            </w:r>
          </w:p>
        </w:tc>
        <w:tc>
          <w:tcPr>
            <w:tcW w:w="2493" w:type="dxa"/>
            <w:vAlign w:val="center"/>
          </w:tcPr>
          <w:p w:rsidR="006C64AA" w:rsidRPr="00F56F47" w:rsidRDefault="006C64AA" w:rsidP="004116DD">
            <w:pPr>
              <w:jc w:val="center"/>
              <w:rPr>
                <w:sz w:val="22"/>
                <w:szCs w:val="22"/>
              </w:rPr>
            </w:pPr>
            <w:r w:rsidRPr="00F56F47">
              <w:rPr>
                <w:sz w:val="22"/>
                <w:szCs w:val="22"/>
              </w:rPr>
              <w:t>Title</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37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Name</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41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Gender</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33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Date Of birth</w:t>
            </w:r>
          </w:p>
        </w:tc>
        <w:tc>
          <w:tcPr>
            <w:tcW w:w="1933" w:type="dxa"/>
            <w:vAlign w:val="center"/>
          </w:tcPr>
          <w:p w:rsidR="006C64AA" w:rsidRPr="00F56F47" w:rsidRDefault="006C64AA" w:rsidP="00F56F47">
            <w:pPr>
              <w:jc w:val="center"/>
              <w:rPr>
                <w:sz w:val="22"/>
                <w:szCs w:val="22"/>
              </w:rPr>
            </w:pPr>
            <w:r w:rsidRPr="00F56F47">
              <w:rPr>
                <w:sz w:val="22"/>
                <w:szCs w:val="22"/>
              </w:rPr>
              <w:t>Auto populated/Date</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38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Age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0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Father's Name</w:t>
            </w:r>
          </w:p>
        </w:tc>
        <w:tc>
          <w:tcPr>
            <w:tcW w:w="1933" w:type="dxa"/>
            <w:vAlign w:val="center"/>
          </w:tcPr>
          <w:p w:rsidR="006C64AA" w:rsidRPr="00F56F47" w:rsidRDefault="006C64AA" w:rsidP="00F56F47">
            <w:pPr>
              <w:jc w:val="center"/>
              <w:rPr>
                <w:sz w:val="22"/>
                <w:szCs w:val="22"/>
              </w:rPr>
            </w:pPr>
            <w:r w:rsidRPr="00F56F47">
              <w:rPr>
                <w:sz w:val="22"/>
                <w:szCs w:val="22"/>
              </w:rPr>
              <w:t>Auto populated/Text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Aadhar QR Code scanning</w:t>
            </w:r>
          </w:p>
        </w:tc>
      </w:tr>
      <w:tr w:rsidR="006C64AA" w:rsidRPr="00F56F47" w:rsidTr="00F56F47">
        <w:trPr>
          <w:trHeight w:val="75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Educational Level</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Below SSLC, SSLC, HSC, Graduate/Diploma/ITI, Professional Degree, Others</w:t>
            </w:r>
          </w:p>
        </w:tc>
      </w:tr>
      <w:tr w:rsidR="006C64AA" w:rsidRPr="00F56F47" w:rsidTr="00F56F47">
        <w:trPr>
          <w:trHeight w:val="41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Religion</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Hindu, Muslim, Christian, Jain, Buddhism, Others</w:t>
            </w:r>
          </w:p>
        </w:tc>
      </w:tr>
      <w:tr w:rsidR="006C64AA" w:rsidRPr="00F56F47" w:rsidTr="00F56F47">
        <w:trPr>
          <w:trHeight w:val="4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Mobile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from lead</w:t>
            </w:r>
          </w:p>
        </w:tc>
      </w:tr>
      <w:tr w:rsidR="006C64AA" w:rsidRPr="00F56F47" w:rsidTr="00F56F47">
        <w:trPr>
          <w:trHeight w:val="41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4D3DCC" w:rsidP="004116DD">
            <w:pPr>
              <w:jc w:val="center"/>
              <w:rPr>
                <w:sz w:val="22"/>
                <w:szCs w:val="22"/>
              </w:rPr>
            </w:pPr>
            <w:r>
              <w:rPr>
                <w:sz w:val="22"/>
                <w:szCs w:val="22"/>
              </w:rPr>
              <w:t>Alternate</w:t>
            </w:r>
            <w:r w:rsidR="006C64AA" w:rsidRPr="00F56F47">
              <w:rPr>
                <w:sz w:val="22"/>
                <w:szCs w:val="22"/>
              </w:rPr>
              <w:t xml:space="preserve"> Mobile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56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WhatsApp Mobile No.</w:t>
            </w:r>
          </w:p>
        </w:tc>
        <w:tc>
          <w:tcPr>
            <w:tcW w:w="1933" w:type="dxa"/>
            <w:vAlign w:val="center"/>
          </w:tcPr>
          <w:p w:rsidR="006C64AA" w:rsidRPr="00F56F47" w:rsidRDefault="006C64AA" w:rsidP="00F56F47">
            <w:pPr>
              <w:jc w:val="center"/>
              <w:rPr>
                <w:sz w:val="22"/>
                <w:szCs w:val="22"/>
              </w:rPr>
            </w:pPr>
            <w:r w:rsidRPr="00F56F47">
              <w:rPr>
                <w:sz w:val="22"/>
                <w:szCs w:val="22"/>
              </w:rPr>
              <w:t>Radio buttons and free 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Same as mobile no, same as alternate no, other (enter as free text)</w:t>
            </w:r>
          </w:p>
        </w:tc>
      </w:tr>
      <w:tr w:rsidR="006C64AA" w:rsidRPr="00F56F47" w:rsidTr="00F56F47">
        <w:trPr>
          <w:trHeight w:val="40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Email ID</w:t>
            </w:r>
          </w:p>
        </w:tc>
        <w:tc>
          <w:tcPr>
            <w:tcW w:w="1933" w:type="dxa"/>
            <w:vAlign w:val="center"/>
          </w:tcPr>
          <w:p w:rsidR="006C64AA" w:rsidRPr="00F56F47" w:rsidRDefault="006C64AA" w:rsidP="00F56F47">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87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Preferred language of communication</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Hindi, English, Kannada, Malayalam, Gujarati, Marathi, Tamil, Bengali, Odia, Punjabi, Marwari</w:t>
            </w:r>
          </w:p>
        </w:tc>
      </w:tr>
      <w:tr w:rsidR="006C64AA" w:rsidRPr="00F56F47" w:rsidTr="00F56F47">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Mother’s Name</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69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Marital Status</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Married, Unmarried, Separated, Divorced, Widow(</w:t>
            </w:r>
            <w:proofErr w:type="spellStart"/>
            <w:r w:rsidRPr="00F56F47">
              <w:rPr>
                <w:sz w:val="22"/>
                <w:szCs w:val="22"/>
              </w:rPr>
              <w:t>er</w:t>
            </w:r>
            <w:proofErr w:type="spellEnd"/>
            <w:r w:rsidRPr="00F56F47">
              <w:rPr>
                <w:sz w:val="22"/>
                <w:szCs w:val="22"/>
              </w:rPr>
              <w:t>)</w:t>
            </w:r>
          </w:p>
        </w:tc>
      </w:tr>
      <w:tr w:rsidR="006C64AA" w:rsidRPr="00F56F47" w:rsidTr="00F56F47">
        <w:trPr>
          <w:trHeight w:val="56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Spouse Name</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5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Relationship with Applicant</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To be populated for co-applicant &amp; guarantor only</w:t>
            </w:r>
          </w:p>
        </w:tc>
      </w:tr>
      <w:tr w:rsidR="006C64AA" w:rsidRPr="00F56F47" w:rsidTr="00F56F47">
        <w:trPr>
          <w:trHeight w:val="4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Business Involvement</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Full Time, Part Time, None</w:t>
            </w:r>
          </w:p>
        </w:tc>
      </w:tr>
      <w:tr w:rsidR="006C64AA" w:rsidRPr="00F56F47" w:rsidTr="000C7770">
        <w:trPr>
          <w:trHeight w:val="136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Have you ever been a proprietor or partner of any other company</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0C7770">
        <w:trPr>
          <w:trHeight w:val="105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If yes, did the business close?</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F56F47">
        <w:trPr>
          <w:trHeight w:val="58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Month/Year (of business closure)</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MM/YYYY</w:t>
            </w:r>
          </w:p>
        </w:tc>
      </w:tr>
      <w:tr w:rsidR="006C64AA" w:rsidRPr="00F56F47" w:rsidTr="00F56F47">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4116DD">
            <w:pPr>
              <w:jc w:val="center"/>
              <w:rPr>
                <w:sz w:val="22"/>
                <w:szCs w:val="22"/>
              </w:rPr>
            </w:pPr>
            <w:r w:rsidRPr="00F56F47">
              <w:rPr>
                <w:sz w:val="22"/>
                <w:szCs w:val="22"/>
              </w:rPr>
              <w:t>Type Of Address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Permanent, Communication, As per Aadhar card</w:t>
            </w:r>
          </w:p>
        </w:tc>
      </w:tr>
      <w:tr w:rsidR="006C64AA" w:rsidRPr="00F56F47" w:rsidTr="00F56F47">
        <w:trPr>
          <w:trHeight w:val="24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Care of</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27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Building</w:t>
            </w:r>
          </w:p>
        </w:tc>
        <w:tc>
          <w:tcPr>
            <w:tcW w:w="1933" w:type="dxa"/>
            <w:vAlign w:val="center"/>
          </w:tcPr>
          <w:p w:rsidR="006C64AA" w:rsidRPr="00F56F47" w:rsidRDefault="006C64AA" w:rsidP="00F56F47">
            <w:pPr>
              <w:jc w:val="center"/>
              <w:rPr>
                <w:sz w:val="22"/>
                <w:szCs w:val="22"/>
              </w:rP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30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Street</w:t>
            </w:r>
          </w:p>
        </w:tc>
        <w:tc>
          <w:tcPr>
            <w:tcW w:w="1933" w:type="dxa"/>
          </w:tcPr>
          <w:p w:rsidR="006C64AA" w:rsidRPr="00F56F47" w:rsidRDefault="006C64AA" w:rsidP="00F56F47">
            <w:pPr>
              <w:jc w:val="cente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23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Landmark</w:t>
            </w:r>
          </w:p>
        </w:tc>
        <w:tc>
          <w:tcPr>
            <w:tcW w:w="1933" w:type="dxa"/>
          </w:tcPr>
          <w:p w:rsidR="006C64AA" w:rsidRPr="00F56F47" w:rsidRDefault="006C64AA" w:rsidP="00F56F47">
            <w:pPr>
              <w:jc w:val="cente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4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Locality</w:t>
            </w:r>
          </w:p>
        </w:tc>
        <w:tc>
          <w:tcPr>
            <w:tcW w:w="1933" w:type="dxa"/>
          </w:tcPr>
          <w:p w:rsidR="006C64AA" w:rsidRPr="00F56F47" w:rsidRDefault="006C64AA" w:rsidP="00F56F47">
            <w:pPr>
              <w:jc w:val="center"/>
            </w:pPr>
            <w:r w:rsidRPr="00F56F47">
              <w:rPr>
                <w:sz w:val="22"/>
                <w:szCs w:val="22"/>
              </w:rPr>
              <w:t>Alphanumeric, special characters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3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Pincode</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Provide search option with Pincode master</w:t>
            </w:r>
          </w:p>
        </w:tc>
      </w:tr>
      <w:tr w:rsidR="006C64AA" w:rsidRPr="00F56F47" w:rsidTr="00F56F47">
        <w:trPr>
          <w:trHeight w:val="2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Village/Town/City</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F56F47">
        <w:trPr>
          <w:trHeight w:val="2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District</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F56F47">
        <w:trPr>
          <w:trHeight w:val="1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State</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F56F47">
        <w:trPr>
          <w:trHeight w:val="14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Country</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tcPr>
          <w:p w:rsidR="006C64AA" w:rsidRPr="00F56F47" w:rsidRDefault="006C64AA" w:rsidP="00F56F47">
            <w:pPr>
              <w:jc w:val="cente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rPr>
                <w:sz w:val="22"/>
                <w:szCs w:val="22"/>
              </w:rPr>
            </w:pPr>
            <w:r w:rsidRPr="00F56F47">
              <w:rPr>
                <w:sz w:val="22"/>
                <w:szCs w:val="22"/>
              </w:rPr>
              <w:t>Auto-populate from Pincode master</w:t>
            </w:r>
          </w:p>
        </w:tc>
      </w:tr>
      <w:tr w:rsidR="006C64AA" w:rsidRPr="00F56F47" w:rsidTr="00295D20">
        <w:trPr>
          <w:trHeight w:val="27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Location</w:t>
            </w:r>
          </w:p>
        </w:tc>
        <w:tc>
          <w:tcPr>
            <w:tcW w:w="1933" w:type="dxa"/>
            <w:vAlign w:val="center"/>
          </w:tcPr>
          <w:p w:rsidR="006C64AA" w:rsidRPr="00F56F47" w:rsidRDefault="006C64AA" w:rsidP="00F56F47">
            <w:pPr>
              <w:jc w:val="center"/>
              <w:rPr>
                <w:sz w:val="22"/>
                <w:szCs w:val="22"/>
              </w:rPr>
            </w:pPr>
            <w:r w:rsidRPr="00F56F47">
              <w:rPr>
                <w:sz w:val="22"/>
                <w:szCs w:val="22"/>
              </w:rPr>
              <w:t>GPS Coordinates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295D20">
        <w:trPr>
          <w:trHeight w:val="70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Is the Communication Address same as the Aadhar Card address?</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295D20">
        <w:trPr>
          <w:trHeight w:val="49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Line 1</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Populate if communication address different from Aadhar card</w:t>
            </w:r>
          </w:p>
        </w:tc>
      </w:tr>
      <w:tr w:rsidR="006C64AA" w:rsidRPr="00F56F47" w:rsidTr="000C7770">
        <w:trPr>
          <w:trHeight w:val="50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Line 2</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0C7770">
        <w:trPr>
          <w:trHeight w:val="45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Area</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295D20">
        <w:trPr>
          <w:trHeight w:val="52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Land Mark</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295D20">
        <w:trPr>
          <w:trHeight w:val="46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Pincode</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State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District</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Auto populated based on Pincode; Populate if communication address different from Aadhar card</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City/Town/Village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pPr>
              <w:jc w:val="center"/>
            </w:pPr>
            <w:r w:rsidRPr="00F56F47">
              <w:rPr>
                <w:sz w:val="22"/>
                <w:szCs w:val="22"/>
              </w:rPr>
              <w:t>Auto populated based on Pincode; Populate if communication address different from Aadhar card</w:t>
            </w:r>
          </w:p>
        </w:tc>
      </w:tr>
      <w:tr w:rsidR="006C64AA" w:rsidRPr="00F56F47" w:rsidTr="00295D20">
        <w:trPr>
          <w:trHeight w:val="25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Ownership</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Owned, rented, Lease</w:t>
            </w:r>
          </w:p>
        </w:tc>
      </w:tr>
      <w:tr w:rsidR="006C64AA" w:rsidRPr="00F56F47" w:rsidTr="00295D20">
        <w:trPr>
          <w:trHeight w:val="4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are you living in present Area?</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Less than 1 year, 1 to 3 years, 4 to 6 years, 6 to 10 years, greater than 10 years</w:t>
            </w:r>
          </w:p>
        </w:tc>
      </w:tr>
      <w:tr w:rsidR="006C64AA" w:rsidRPr="00F56F47" w:rsidTr="00F56F47">
        <w:trPr>
          <w:trHeight w:val="7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are you living in current Address?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Less than 1 year, 1 to 3 years, 4 to 6 years, 6 to 10 years, greater than 10 years</w:t>
            </w:r>
          </w:p>
        </w:tc>
      </w:tr>
      <w:tr w:rsidR="006C64AA" w:rsidRPr="00F56F47" w:rsidTr="00F56F47">
        <w:trPr>
          <w:trHeight w:val="82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 xml:space="preserve">Is the Communication </w:t>
            </w:r>
            <w:proofErr w:type="gramStart"/>
            <w:r w:rsidRPr="00F56F47">
              <w:rPr>
                <w:sz w:val="22"/>
                <w:szCs w:val="22"/>
              </w:rPr>
              <w:t>Address</w:t>
            </w:r>
            <w:proofErr w:type="gramEnd"/>
            <w:r w:rsidRPr="00F56F47">
              <w:rPr>
                <w:sz w:val="22"/>
                <w:szCs w:val="22"/>
              </w:rPr>
              <w:t xml:space="preserve"> same as Permanent Address?</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Yes/No- If no, populate same fields to capture permanent Address</w:t>
            </w:r>
          </w:p>
        </w:tc>
      </w:tr>
      <w:tr w:rsidR="006C64AA" w:rsidRPr="00F56F47" w:rsidTr="00295D20">
        <w:trPr>
          <w:trHeight w:val="552"/>
          <w:jc w:val="center"/>
        </w:trPr>
        <w:tc>
          <w:tcPr>
            <w:tcW w:w="14278" w:type="dxa"/>
            <w:gridSpan w:val="8"/>
            <w:vAlign w:val="center"/>
          </w:tcPr>
          <w:p w:rsidR="006C64AA" w:rsidRPr="00F56F47" w:rsidRDefault="006C64AA" w:rsidP="004116DD">
            <w:pPr>
              <w:jc w:val="center"/>
              <w:rPr>
                <w:sz w:val="22"/>
                <w:szCs w:val="22"/>
              </w:rPr>
            </w:pPr>
            <w:r w:rsidRPr="00F56F47">
              <w:rPr>
                <w:b/>
                <w:sz w:val="22"/>
                <w:szCs w:val="22"/>
              </w:rPr>
              <w:t>Add button- in case there are more than one guarantor</w:t>
            </w:r>
          </w:p>
        </w:tc>
      </w:tr>
      <w:tr w:rsidR="006C64AA" w:rsidRPr="00F56F47" w:rsidTr="000C7770">
        <w:trPr>
          <w:trHeight w:val="352"/>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lastRenderedPageBreak/>
              <w:t>BUSINESS</w:t>
            </w: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Business Profile</w:t>
            </w:r>
          </w:p>
        </w:tc>
        <w:tc>
          <w:tcPr>
            <w:tcW w:w="2142" w:type="dxa"/>
            <w:vMerge w:val="restart"/>
            <w:vAlign w:val="center"/>
          </w:tcPr>
          <w:p w:rsidR="006C64AA" w:rsidRPr="00F56F47" w:rsidRDefault="006C64AA" w:rsidP="00B03612">
            <w:pPr>
              <w:jc w:val="center"/>
              <w:rPr>
                <w:sz w:val="22"/>
                <w:szCs w:val="22"/>
              </w:rPr>
            </w:pPr>
            <w:r w:rsidRPr="00F56F47">
              <w:rPr>
                <w:sz w:val="22"/>
                <w:szCs w:val="22"/>
              </w:rPr>
              <w:t>Business Details</w:t>
            </w: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Referred by</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Cold Call, Existing Customer Reference, Referral Partner</w:t>
            </w:r>
          </w:p>
        </w:tc>
      </w:tr>
      <w:tr w:rsidR="006C64AA" w:rsidRPr="00F56F47" w:rsidTr="000C7770">
        <w:trPr>
          <w:trHeight w:val="59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Referred Name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Text</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 xml:space="preserve">Yes </w:t>
            </w:r>
          </w:p>
          <w:p w:rsidR="006C64AA" w:rsidRPr="00F56F47" w:rsidRDefault="006C64AA" w:rsidP="00F56F47">
            <w:pPr>
              <w:jc w:val="center"/>
              <w:rPr>
                <w:sz w:val="22"/>
                <w:szCs w:val="22"/>
              </w:rPr>
            </w:pPr>
            <w:r w:rsidRPr="00F56F47">
              <w:rPr>
                <w:sz w:val="22"/>
                <w:szCs w:val="22"/>
              </w:rPr>
              <w:t>(Based on dropdown)</w:t>
            </w: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If it is cold call then referred name column should not show</w:t>
            </w:r>
          </w:p>
        </w:tc>
      </w:tr>
      <w:tr w:rsidR="006C64AA" w:rsidRPr="00F56F47" w:rsidTr="00F56F47">
        <w:trPr>
          <w:trHeight w:val="41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Name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Auto populated &amp; Editable</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auto populated from lead - but editable</w:t>
            </w:r>
          </w:p>
        </w:tc>
      </w:tr>
      <w:tr w:rsidR="006C64AA" w:rsidRPr="00F56F47" w:rsidTr="00F56F47">
        <w:trPr>
          <w:trHeight w:val="31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type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Manufacturing, Trading, Services</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Activity</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Job Work, Sales, Retail, Wholesale, B2B, B2C</w:t>
            </w:r>
          </w:p>
        </w:tc>
      </w:tr>
      <w:tr w:rsidR="006C64AA" w:rsidRPr="00F56F47" w:rsidTr="00F56F47">
        <w:trPr>
          <w:trHeight w:val="3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Sector</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Refer to another table attached below</w:t>
            </w:r>
          </w:p>
        </w:tc>
      </w:tr>
      <w:tr w:rsidR="006C64AA" w:rsidRPr="00F56F47" w:rsidTr="00F56F47">
        <w:trPr>
          <w:trHeight w:val="3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Sub sector</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Refer to another table attached below</w:t>
            </w:r>
          </w:p>
        </w:tc>
      </w:tr>
      <w:tr w:rsidR="006C64AA" w:rsidRPr="00F56F47" w:rsidTr="00F56F47">
        <w:trPr>
          <w:trHeight w:val="21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ITR available?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 xml:space="preserve">Radio Buttons </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F56F47">
        <w:trPr>
          <w:trHeight w:val="38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Operating since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Date</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MM/YYYY</w:t>
            </w:r>
          </w:p>
        </w:tc>
      </w:tr>
      <w:tr w:rsidR="006C64AA" w:rsidRPr="00F56F47" w:rsidTr="00F56F47">
        <w:trPr>
          <w:trHeight w:val="4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Is the Business Registered?</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Radio Buttons</w:t>
            </w:r>
          </w:p>
        </w:tc>
        <w:tc>
          <w:tcPr>
            <w:tcW w:w="857"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Yes/No</w:t>
            </w:r>
          </w:p>
        </w:tc>
      </w:tr>
      <w:tr w:rsidR="006C64AA" w:rsidRPr="00F56F47" w:rsidTr="00F56F47">
        <w:trPr>
          <w:trHeight w:val="138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Registration Type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Dropdown</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 w:val="22"/>
                <w:szCs w:val="22"/>
              </w:rPr>
            </w:pPr>
            <w:r w:rsidRPr="00F56F47">
              <w:rPr>
                <w:sz w:val="22"/>
                <w:szCs w:val="22"/>
              </w:rPr>
              <w:t xml:space="preserve">Tin, SSL No, VAT No, Business Pan Card No, Service Tax No, DIC, MSME, S&amp;E, PAN (Mandatory if PVT LTD) </w:t>
            </w:r>
          </w:p>
          <w:p w:rsidR="006C64AA" w:rsidRPr="00F56F47" w:rsidRDefault="006C64AA" w:rsidP="00F56F47">
            <w:pPr>
              <w:jc w:val="center"/>
              <w:rPr>
                <w:sz w:val="22"/>
                <w:szCs w:val="22"/>
              </w:rPr>
            </w:pPr>
            <w:r w:rsidRPr="00F56F47">
              <w:rPr>
                <w:sz w:val="22"/>
                <w:szCs w:val="22"/>
              </w:rPr>
              <w:t xml:space="preserve"> (If business registered is yes)</w:t>
            </w:r>
          </w:p>
        </w:tc>
      </w:tr>
      <w:tr w:rsidR="006C64AA" w:rsidRPr="00F56F47" w:rsidTr="00F56F47">
        <w:trPr>
          <w:trHeight w:val="42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Registration Proof No</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Alphanumeric</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(If business registered is yes)</w:t>
            </w:r>
          </w:p>
        </w:tc>
      </w:tr>
      <w:tr w:rsidR="006C64AA" w:rsidRPr="00F56F47" w:rsidTr="00F56F47">
        <w:trPr>
          <w:trHeight w:val="45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Business Registration Date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Date</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(If business registered is yes)</w:t>
            </w:r>
          </w:p>
        </w:tc>
      </w:tr>
      <w:tr w:rsidR="006C64AA" w:rsidRPr="00F56F47" w:rsidTr="00F56F47">
        <w:trPr>
          <w:trHeight w:val="2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Valid up to</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Date</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Depending on the ID type ((If business registered is yes))</w:t>
            </w:r>
          </w:p>
        </w:tc>
      </w:tr>
      <w:tr w:rsidR="006C64AA" w:rsidRPr="00F56F47" w:rsidTr="00295D20">
        <w:trPr>
          <w:trHeight w:val="13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sz w:val="22"/>
                <w:szCs w:val="22"/>
              </w:rPr>
            </w:pPr>
            <w:r w:rsidRPr="00F56F47">
              <w:rPr>
                <w:sz w:val="22"/>
                <w:szCs w:val="22"/>
              </w:rPr>
              <w:t>Document Capture</w:t>
            </w:r>
          </w:p>
        </w:tc>
        <w:tc>
          <w:tcPr>
            <w:tcW w:w="1933" w:type="dxa"/>
            <w:shd w:val="clear" w:color="auto" w:fill="auto"/>
            <w:vAlign w:val="center"/>
          </w:tcPr>
          <w:p w:rsidR="006C64AA" w:rsidRPr="00F56F47" w:rsidRDefault="006C64AA" w:rsidP="00F56F47">
            <w:pPr>
              <w:jc w:val="center"/>
              <w:rPr>
                <w:sz w:val="22"/>
                <w:szCs w:val="22"/>
              </w:rPr>
            </w:pPr>
            <w:r w:rsidRPr="00F56F47">
              <w:rPr>
                <w:sz w:val="22"/>
                <w:szCs w:val="22"/>
              </w:rPr>
              <w:t>Upload</w:t>
            </w: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r w:rsidRPr="00F56F47">
              <w:rPr>
                <w:sz w:val="22"/>
                <w:szCs w:val="22"/>
              </w:rPr>
              <w:t>Yes</w:t>
            </w:r>
          </w:p>
        </w:tc>
        <w:tc>
          <w:tcPr>
            <w:tcW w:w="3597" w:type="dxa"/>
            <w:shd w:val="clear" w:color="auto" w:fill="auto"/>
            <w:vAlign w:val="center"/>
          </w:tcPr>
          <w:p w:rsidR="006C64AA" w:rsidRPr="00F56F47" w:rsidRDefault="006C64AA" w:rsidP="00F56F47">
            <w:pPr>
              <w:jc w:val="center"/>
              <w:rPr>
                <w:szCs w:val="22"/>
              </w:rPr>
            </w:pPr>
            <w:r w:rsidRPr="00F56F47">
              <w:rPr>
                <w:szCs w:val="22"/>
              </w:rPr>
              <w:t>(If business registered is yes)</w:t>
            </w:r>
          </w:p>
        </w:tc>
      </w:tr>
      <w:tr w:rsidR="006C64AA" w:rsidRPr="00F56F47" w:rsidTr="00F56F47">
        <w:trPr>
          <w:trHeight w:val="134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auto"/>
            <w:vAlign w:val="center"/>
          </w:tcPr>
          <w:p w:rsidR="006C64AA" w:rsidRPr="00F56F47" w:rsidRDefault="006C64AA" w:rsidP="00F56F47">
            <w:pPr>
              <w:jc w:val="center"/>
              <w:rPr>
                <w:b/>
                <w:bCs/>
                <w:sz w:val="22"/>
                <w:szCs w:val="22"/>
              </w:rPr>
            </w:pPr>
            <w:r w:rsidRPr="00F56F47">
              <w:rPr>
                <w:b/>
                <w:bCs/>
                <w:sz w:val="22"/>
                <w:szCs w:val="22"/>
              </w:rPr>
              <w:t>Add Business Registration Type button</w:t>
            </w:r>
          </w:p>
        </w:tc>
        <w:tc>
          <w:tcPr>
            <w:tcW w:w="1933" w:type="dxa"/>
            <w:shd w:val="clear" w:color="auto" w:fill="auto"/>
            <w:vAlign w:val="center"/>
          </w:tcPr>
          <w:p w:rsidR="006C64AA" w:rsidRPr="00F56F47" w:rsidRDefault="006C64AA" w:rsidP="00F56F47">
            <w:pPr>
              <w:jc w:val="center"/>
              <w:rPr>
                <w:sz w:val="22"/>
                <w:szCs w:val="22"/>
              </w:rPr>
            </w:pPr>
          </w:p>
        </w:tc>
        <w:tc>
          <w:tcPr>
            <w:tcW w:w="857" w:type="dxa"/>
            <w:shd w:val="clear" w:color="auto" w:fill="auto"/>
            <w:vAlign w:val="center"/>
          </w:tcPr>
          <w:p w:rsidR="006C64AA" w:rsidRPr="00F56F47" w:rsidRDefault="006C64AA" w:rsidP="00F56F47">
            <w:pPr>
              <w:jc w:val="center"/>
              <w:rPr>
                <w:sz w:val="22"/>
                <w:szCs w:val="22"/>
              </w:rPr>
            </w:pPr>
          </w:p>
        </w:tc>
        <w:tc>
          <w:tcPr>
            <w:tcW w:w="1302" w:type="dxa"/>
            <w:shd w:val="clear" w:color="auto" w:fill="auto"/>
            <w:vAlign w:val="center"/>
          </w:tcPr>
          <w:p w:rsidR="006C64AA" w:rsidRPr="00F56F47" w:rsidRDefault="006C64AA" w:rsidP="00F56F47">
            <w:pPr>
              <w:jc w:val="center"/>
              <w:rPr>
                <w:sz w:val="22"/>
                <w:szCs w:val="22"/>
              </w:rPr>
            </w:pPr>
          </w:p>
        </w:tc>
        <w:tc>
          <w:tcPr>
            <w:tcW w:w="3597" w:type="dxa"/>
            <w:shd w:val="clear" w:color="auto" w:fill="auto"/>
            <w:vAlign w:val="center"/>
          </w:tcPr>
          <w:p w:rsidR="006C64AA" w:rsidRPr="00F56F47" w:rsidRDefault="006C64AA" w:rsidP="00F56F47">
            <w:pPr>
              <w:jc w:val="center"/>
              <w:rPr>
                <w:szCs w:val="22"/>
              </w:rPr>
            </w:pPr>
            <w:r w:rsidRPr="00F56F47">
              <w:rPr>
                <w:szCs w:val="22"/>
              </w:rPr>
              <w:t>On click show Business Registration Type, Business registration Proof No, Business Registration Date, Valid up to and Document Capture again</w:t>
            </w:r>
          </w:p>
        </w:tc>
      </w:tr>
      <w:tr w:rsidR="00C062AB" w:rsidRPr="00F56F47" w:rsidTr="00F56F47">
        <w:trPr>
          <w:trHeight w:val="707"/>
          <w:jc w:val="center"/>
          <w:ins w:id="221" w:author="Namita Sivasankaran" w:date="2016-11-22T17:23:00Z"/>
        </w:trPr>
        <w:tc>
          <w:tcPr>
            <w:tcW w:w="955" w:type="dxa"/>
            <w:vMerge/>
            <w:textDirection w:val="btLr"/>
            <w:vAlign w:val="center"/>
          </w:tcPr>
          <w:p w:rsidR="00C062AB" w:rsidRPr="00F56F47" w:rsidRDefault="00C062AB" w:rsidP="00B03612">
            <w:pPr>
              <w:ind w:left="113" w:right="113"/>
              <w:jc w:val="center"/>
              <w:rPr>
                <w:ins w:id="222" w:author="Namita Sivasankaran" w:date="2016-11-22T17:23:00Z"/>
                <w:sz w:val="28"/>
                <w:szCs w:val="28"/>
              </w:rPr>
            </w:pPr>
          </w:p>
        </w:tc>
        <w:tc>
          <w:tcPr>
            <w:tcW w:w="999" w:type="dxa"/>
            <w:vMerge/>
            <w:textDirection w:val="btLr"/>
            <w:vAlign w:val="center"/>
          </w:tcPr>
          <w:p w:rsidR="00C062AB" w:rsidRPr="00F56F47" w:rsidRDefault="00C062AB" w:rsidP="00B03612">
            <w:pPr>
              <w:ind w:left="113" w:right="113"/>
              <w:jc w:val="center"/>
              <w:rPr>
                <w:ins w:id="223" w:author="Namita Sivasankaran" w:date="2016-11-22T17:23:00Z"/>
                <w:sz w:val="22"/>
                <w:szCs w:val="22"/>
              </w:rPr>
            </w:pPr>
          </w:p>
        </w:tc>
        <w:tc>
          <w:tcPr>
            <w:tcW w:w="2142" w:type="dxa"/>
            <w:vMerge/>
            <w:vAlign w:val="center"/>
          </w:tcPr>
          <w:p w:rsidR="00C062AB" w:rsidRPr="00F56F47" w:rsidRDefault="00C062AB" w:rsidP="00B03612">
            <w:pPr>
              <w:jc w:val="center"/>
              <w:rPr>
                <w:ins w:id="224" w:author="Namita Sivasankaran" w:date="2016-11-22T17:23:00Z"/>
                <w:sz w:val="22"/>
                <w:szCs w:val="22"/>
              </w:rPr>
            </w:pPr>
          </w:p>
        </w:tc>
        <w:tc>
          <w:tcPr>
            <w:tcW w:w="2493" w:type="dxa"/>
            <w:vAlign w:val="center"/>
          </w:tcPr>
          <w:p w:rsidR="00C062AB" w:rsidRPr="00834D57" w:rsidRDefault="00C062AB" w:rsidP="00F56F47">
            <w:pPr>
              <w:jc w:val="center"/>
              <w:rPr>
                <w:ins w:id="225" w:author="Namita Sivasankaran" w:date="2016-11-22T17:23:00Z"/>
                <w:sz w:val="22"/>
                <w:szCs w:val="22"/>
                <w:highlight w:val="green"/>
                <w:rPrChange w:id="226" w:author="Namita Sivasankaran" w:date="2016-11-22T17:48:00Z">
                  <w:rPr>
                    <w:ins w:id="227" w:author="Namita Sivasankaran" w:date="2016-11-22T17:23:00Z"/>
                    <w:sz w:val="22"/>
                    <w:szCs w:val="22"/>
                  </w:rPr>
                </w:rPrChange>
              </w:rPr>
            </w:pPr>
            <w:ins w:id="228" w:author="Namita Sivasankaran" w:date="2016-11-22T17:23:00Z">
              <w:r w:rsidRPr="00834D57">
                <w:rPr>
                  <w:sz w:val="22"/>
                  <w:szCs w:val="22"/>
                  <w:highlight w:val="green"/>
                  <w:rPrChange w:id="229" w:author="Namita Sivasankaran" w:date="2016-11-22T17:48:00Z">
                    <w:rPr>
                      <w:sz w:val="22"/>
                      <w:szCs w:val="22"/>
                    </w:rPr>
                  </w:rPrChange>
                </w:rPr>
                <w:t>Business History</w:t>
              </w:r>
            </w:ins>
          </w:p>
        </w:tc>
        <w:tc>
          <w:tcPr>
            <w:tcW w:w="1933" w:type="dxa"/>
            <w:vAlign w:val="center"/>
          </w:tcPr>
          <w:p w:rsidR="00C062AB" w:rsidRPr="00834D57" w:rsidRDefault="00C062AB" w:rsidP="00F56F47">
            <w:pPr>
              <w:jc w:val="center"/>
              <w:rPr>
                <w:ins w:id="230" w:author="Namita Sivasankaran" w:date="2016-11-22T17:23:00Z"/>
                <w:sz w:val="22"/>
                <w:szCs w:val="22"/>
                <w:highlight w:val="green"/>
                <w:rPrChange w:id="231" w:author="Namita Sivasankaran" w:date="2016-11-22T17:48:00Z">
                  <w:rPr>
                    <w:ins w:id="232" w:author="Namita Sivasankaran" w:date="2016-11-22T17:23:00Z"/>
                    <w:sz w:val="22"/>
                    <w:szCs w:val="22"/>
                  </w:rPr>
                </w:rPrChange>
              </w:rPr>
            </w:pPr>
            <w:ins w:id="233" w:author="Namita Sivasankaran" w:date="2016-11-22T17:24:00Z">
              <w:r w:rsidRPr="00834D57">
                <w:rPr>
                  <w:sz w:val="22"/>
                  <w:szCs w:val="22"/>
                  <w:highlight w:val="green"/>
                  <w:rPrChange w:id="234" w:author="Namita Sivasankaran" w:date="2016-11-22T17:48:00Z">
                    <w:rPr>
                      <w:sz w:val="22"/>
                      <w:szCs w:val="22"/>
                    </w:rPr>
                  </w:rPrChange>
                </w:rPr>
                <w:t>Dropdown</w:t>
              </w:r>
            </w:ins>
          </w:p>
        </w:tc>
        <w:tc>
          <w:tcPr>
            <w:tcW w:w="857" w:type="dxa"/>
            <w:vAlign w:val="center"/>
          </w:tcPr>
          <w:p w:rsidR="00C062AB" w:rsidRPr="00834D57" w:rsidRDefault="00C062AB" w:rsidP="00F56F47">
            <w:pPr>
              <w:jc w:val="center"/>
              <w:rPr>
                <w:ins w:id="235" w:author="Namita Sivasankaran" w:date="2016-11-22T17:23:00Z"/>
                <w:sz w:val="22"/>
                <w:szCs w:val="22"/>
                <w:highlight w:val="green"/>
                <w:rPrChange w:id="236" w:author="Namita Sivasankaran" w:date="2016-11-22T17:48:00Z">
                  <w:rPr>
                    <w:ins w:id="237" w:author="Namita Sivasankaran" w:date="2016-11-22T17:23:00Z"/>
                    <w:sz w:val="22"/>
                    <w:szCs w:val="22"/>
                  </w:rPr>
                </w:rPrChange>
              </w:rPr>
            </w:pPr>
            <w:ins w:id="238" w:author="Namita Sivasankaran" w:date="2016-11-22T17:24:00Z">
              <w:r w:rsidRPr="00834D57">
                <w:rPr>
                  <w:sz w:val="22"/>
                  <w:szCs w:val="22"/>
                  <w:highlight w:val="green"/>
                  <w:rPrChange w:id="239" w:author="Namita Sivasankaran" w:date="2016-11-22T17:48:00Z">
                    <w:rPr>
                      <w:sz w:val="22"/>
                      <w:szCs w:val="22"/>
                    </w:rPr>
                  </w:rPrChange>
                </w:rPr>
                <w:t>Yes</w:t>
              </w:r>
            </w:ins>
          </w:p>
        </w:tc>
        <w:tc>
          <w:tcPr>
            <w:tcW w:w="1302" w:type="dxa"/>
            <w:vAlign w:val="center"/>
          </w:tcPr>
          <w:p w:rsidR="00C062AB" w:rsidRPr="00834D57" w:rsidRDefault="00C062AB" w:rsidP="00F56F47">
            <w:pPr>
              <w:jc w:val="center"/>
              <w:rPr>
                <w:ins w:id="240" w:author="Namita Sivasankaran" w:date="2016-11-22T17:23:00Z"/>
                <w:sz w:val="22"/>
                <w:szCs w:val="22"/>
                <w:highlight w:val="green"/>
                <w:rPrChange w:id="241" w:author="Namita Sivasankaran" w:date="2016-11-22T17:48:00Z">
                  <w:rPr>
                    <w:ins w:id="242" w:author="Namita Sivasankaran" w:date="2016-11-22T17:23:00Z"/>
                    <w:sz w:val="22"/>
                    <w:szCs w:val="22"/>
                  </w:rPr>
                </w:rPrChange>
              </w:rPr>
            </w:pPr>
          </w:p>
        </w:tc>
        <w:tc>
          <w:tcPr>
            <w:tcW w:w="3597" w:type="dxa"/>
            <w:vAlign w:val="center"/>
          </w:tcPr>
          <w:p w:rsidR="00C062AB" w:rsidRPr="00834D57" w:rsidRDefault="00834D57">
            <w:pPr>
              <w:pStyle w:val="ListParagraph"/>
              <w:numPr>
                <w:ilvl w:val="0"/>
                <w:numId w:val="42"/>
              </w:numPr>
              <w:rPr>
                <w:ins w:id="243" w:author="Namita Sivasankaran" w:date="2016-11-22T17:46:00Z"/>
                <w:color w:val="000000"/>
                <w:highlight w:val="green"/>
                <w:lang w:eastAsia="en-IN"/>
                <w:rPrChange w:id="244" w:author="Namita Sivasankaran" w:date="2016-11-22T17:48:00Z">
                  <w:rPr>
                    <w:ins w:id="245" w:author="Namita Sivasankaran" w:date="2016-11-22T17:46:00Z"/>
                    <w:lang w:eastAsia="en-IN"/>
                  </w:rPr>
                </w:rPrChange>
              </w:rPr>
              <w:pPrChange w:id="246" w:author="Namita Sivasankaran" w:date="2016-11-22T17:47:00Z">
                <w:pPr>
                  <w:jc w:val="center"/>
                </w:pPr>
              </w:pPrChange>
            </w:pPr>
            <w:ins w:id="247" w:author="Namita Sivasankaran" w:date="2016-11-22T17:46:00Z">
              <w:r w:rsidRPr="00834D57">
                <w:rPr>
                  <w:rFonts w:ascii="Times New Roman" w:hAnsi="Times New Roman"/>
                  <w:color w:val="000000"/>
                  <w:highlight w:val="green"/>
                  <w:lang w:eastAsia="en-IN"/>
                  <w:rPrChange w:id="248" w:author="Namita Sivasankaran" w:date="2016-11-22T17:48:00Z">
                    <w:rPr>
                      <w:lang w:eastAsia="en-IN"/>
                    </w:rPr>
                  </w:rPrChange>
                </w:rPr>
                <w:t>Clean - Single owner/ Structure</w:t>
              </w:r>
            </w:ins>
          </w:p>
          <w:p w:rsidR="00834D57" w:rsidRPr="00834D57" w:rsidRDefault="00834D57">
            <w:pPr>
              <w:pStyle w:val="ListParagraph"/>
              <w:numPr>
                <w:ilvl w:val="0"/>
                <w:numId w:val="42"/>
              </w:numPr>
              <w:rPr>
                <w:ins w:id="249" w:author="Namita Sivasankaran" w:date="2016-11-22T17:46:00Z"/>
                <w:highlight w:val="green"/>
                <w:rPrChange w:id="250" w:author="Namita Sivasankaran" w:date="2016-11-22T17:48:00Z">
                  <w:rPr>
                    <w:ins w:id="251" w:author="Namita Sivasankaran" w:date="2016-11-22T17:46:00Z"/>
                    <w:color w:val="000000"/>
                    <w:lang w:eastAsia="en-IN"/>
                  </w:rPr>
                </w:rPrChange>
              </w:rPr>
              <w:pPrChange w:id="252" w:author="Namita Sivasankaran" w:date="2016-11-22T17:47:00Z">
                <w:pPr>
                  <w:jc w:val="center"/>
                </w:pPr>
              </w:pPrChange>
            </w:pPr>
            <w:ins w:id="253" w:author="Namita Sivasankaran" w:date="2016-11-22T17:46:00Z">
              <w:r w:rsidRPr="00834D57">
                <w:rPr>
                  <w:rFonts w:ascii="Times New Roman" w:hAnsi="Times New Roman"/>
                  <w:color w:val="000000"/>
                  <w:highlight w:val="green"/>
                  <w:lang w:eastAsia="en-IN"/>
                  <w:rPrChange w:id="254" w:author="Namita Sivasankaran" w:date="2016-11-22T17:48:00Z">
                    <w:rPr>
                      <w:color w:val="000000"/>
                      <w:lang w:eastAsia="en-IN"/>
                    </w:rPr>
                  </w:rPrChange>
                </w:rPr>
                <w:t>Partnership  with 2 partners</w:t>
              </w:r>
            </w:ins>
          </w:p>
          <w:p w:rsidR="00834D57" w:rsidRPr="00834D57" w:rsidRDefault="00834D57">
            <w:pPr>
              <w:pStyle w:val="ListParagraph"/>
              <w:numPr>
                <w:ilvl w:val="0"/>
                <w:numId w:val="42"/>
              </w:numPr>
              <w:rPr>
                <w:ins w:id="255" w:author="Namita Sivasankaran" w:date="2016-11-22T17:46:00Z"/>
                <w:highlight w:val="green"/>
                <w:rPrChange w:id="256" w:author="Namita Sivasankaran" w:date="2016-11-22T17:48:00Z">
                  <w:rPr>
                    <w:ins w:id="257" w:author="Namita Sivasankaran" w:date="2016-11-22T17:46:00Z"/>
                    <w:color w:val="000000"/>
                    <w:lang w:eastAsia="en-IN"/>
                  </w:rPr>
                </w:rPrChange>
              </w:rPr>
              <w:pPrChange w:id="258" w:author="Namita Sivasankaran" w:date="2016-11-22T17:47:00Z">
                <w:pPr>
                  <w:jc w:val="center"/>
                </w:pPr>
              </w:pPrChange>
            </w:pPr>
            <w:ins w:id="259" w:author="Namita Sivasankaran" w:date="2016-11-22T17:46:00Z">
              <w:r w:rsidRPr="00834D57">
                <w:rPr>
                  <w:rFonts w:ascii="Times New Roman" w:hAnsi="Times New Roman"/>
                  <w:color w:val="000000"/>
                  <w:highlight w:val="green"/>
                  <w:lang w:eastAsia="en-IN"/>
                  <w:rPrChange w:id="260" w:author="Namita Sivasankaran" w:date="2016-11-22T17:48:00Z">
                    <w:rPr>
                      <w:color w:val="000000"/>
                      <w:lang w:eastAsia="en-IN"/>
                    </w:rPr>
                  </w:rPrChange>
                </w:rPr>
                <w:t>Partnership with more than 2 partners</w:t>
              </w:r>
            </w:ins>
          </w:p>
          <w:p w:rsidR="00834D57" w:rsidRPr="00834D57" w:rsidRDefault="00834D57">
            <w:pPr>
              <w:pStyle w:val="ListParagraph"/>
              <w:numPr>
                <w:ilvl w:val="0"/>
                <w:numId w:val="42"/>
              </w:numPr>
              <w:rPr>
                <w:ins w:id="261" w:author="Namita Sivasankaran" w:date="2016-11-22T17:46:00Z"/>
                <w:highlight w:val="green"/>
                <w:rPrChange w:id="262" w:author="Namita Sivasankaran" w:date="2016-11-22T17:48:00Z">
                  <w:rPr>
                    <w:ins w:id="263" w:author="Namita Sivasankaran" w:date="2016-11-22T17:46:00Z"/>
                    <w:color w:val="000000"/>
                    <w:lang w:eastAsia="en-IN"/>
                  </w:rPr>
                </w:rPrChange>
              </w:rPr>
              <w:pPrChange w:id="264" w:author="Namita Sivasankaran" w:date="2016-11-22T17:47:00Z">
                <w:pPr>
                  <w:jc w:val="center"/>
                </w:pPr>
              </w:pPrChange>
            </w:pPr>
            <w:ins w:id="265" w:author="Namita Sivasankaran" w:date="2016-11-22T17:46:00Z">
              <w:r w:rsidRPr="00834D57">
                <w:rPr>
                  <w:rFonts w:ascii="Times New Roman" w:hAnsi="Times New Roman"/>
                  <w:color w:val="000000"/>
                  <w:highlight w:val="green"/>
                  <w:lang w:eastAsia="en-IN"/>
                  <w:rPrChange w:id="266" w:author="Namita Sivasankaran" w:date="2016-11-22T17:48:00Z">
                    <w:rPr>
                      <w:color w:val="000000"/>
                      <w:lang w:eastAsia="en-IN"/>
                    </w:rPr>
                  </w:rPrChange>
                </w:rPr>
                <w:t>Previously closed another business</w:t>
              </w:r>
            </w:ins>
          </w:p>
          <w:p w:rsidR="00834D57" w:rsidRPr="00834D57" w:rsidRDefault="00834D57">
            <w:pPr>
              <w:pStyle w:val="ListParagraph"/>
              <w:numPr>
                <w:ilvl w:val="0"/>
                <w:numId w:val="42"/>
              </w:numPr>
              <w:rPr>
                <w:ins w:id="267" w:author="Namita Sivasankaran" w:date="2016-11-22T17:23:00Z"/>
                <w:highlight w:val="green"/>
                <w:rPrChange w:id="268" w:author="Namita Sivasankaran" w:date="2016-11-22T17:48:00Z">
                  <w:rPr>
                    <w:ins w:id="269" w:author="Namita Sivasankaran" w:date="2016-11-22T17:23:00Z"/>
                  </w:rPr>
                </w:rPrChange>
              </w:rPr>
              <w:pPrChange w:id="270" w:author="Namita Sivasankaran" w:date="2016-11-22T17:47:00Z">
                <w:pPr>
                  <w:jc w:val="center"/>
                </w:pPr>
              </w:pPrChange>
            </w:pPr>
            <w:ins w:id="271" w:author="Namita Sivasankaran" w:date="2016-11-22T17:46:00Z">
              <w:r w:rsidRPr="00834D57">
                <w:rPr>
                  <w:rFonts w:ascii="Times New Roman" w:hAnsi="Times New Roman"/>
                  <w:color w:val="000000"/>
                  <w:highlight w:val="green"/>
                  <w:lang w:eastAsia="en-IN"/>
                  <w:rPrChange w:id="272" w:author="Namita Sivasankaran" w:date="2016-11-22T17:48:00Z">
                    <w:rPr>
                      <w:color w:val="000000"/>
                      <w:lang w:eastAsia="en-IN"/>
                    </w:rPr>
                  </w:rPrChange>
                </w:rPr>
                <w:t>Previously dissolved partnership</w:t>
              </w:r>
            </w:ins>
          </w:p>
        </w:tc>
      </w:tr>
      <w:tr w:rsidR="006C64AA" w:rsidRPr="00F56F47" w:rsidTr="00F56F47">
        <w:trPr>
          <w:trHeight w:val="70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Constitution</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Proprietorship, Partnership, Private LTD</w:t>
            </w:r>
          </w:p>
        </w:tc>
      </w:tr>
      <w:tr w:rsidR="006C64AA" w:rsidRPr="00F56F47" w:rsidTr="00F56F47">
        <w:trPr>
          <w:trHeight w:val="83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If partnership, how many total partners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Cs w:val="22"/>
              </w:rPr>
            </w:pPr>
            <w:r w:rsidRPr="00F56F47">
              <w:rPr>
                <w:szCs w:val="22"/>
              </w:rPr>
              <w:t>2; 3; 4; &gt;4 (populate only for partnership)</w:t>
            </w:r>
          </w:p>
        </w:tc>
      </w:tr>
      <w:tr w:rsidR="006C64AA" w:rsidRPr="00F56F47" w:rsidTr="00F56F47">
        <w:trPr>
          <w:trHeight w:val="99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Has anyone else been a partner of your present business</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Yes/No</w:t>
            </w:r>
          </w:p>
        </w:tc>
      </w:tr>
      <w:tr w:rsidR="006C64AA" w:rsidRPr="00F56F47" w:rsidTr="00F56F47">
        <w:trPr>
          <w:trHeight w:val="1067"/>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F56F47">
            <w:pPr>
              <w:jc w:val="center"/>
              <w:rPr>
                <w:sz w:val="22"/>
                <w:szCs w:val="22"/>
              </w:rPr>
            </w:pPr>
            <w:r w:rsidRPr="00F56F47">
              <w:rPr>
                <w:sz w:val="22"/>
                <w:szCs w:val="22"/>
              </w:rPr>
              <w:t>If yes, when was that partnership dissolved?</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Dissolution Agreement required</w:t>
            </w:r>
          </w:p>
        </w:tc>
        <w:tc>
          <w:tcPr>
            <w:tcW w:w="3597" w:type="dxa"/>
            <w:vAlign w:val="center"/>
          </w:tcPr>
          <w:p w:rsidR="006C64AA" w:rsidRPr="00F56F47" w:rsidRDefault="006C64AA" w:rsidP="00F56F47">
            <w:pPr>
              <w:jc w:val="center"/>
              <w:rPr>
                <w:szCs w:val="22"/>
              </w:rPr>
            </w:pPr>
          </w:p>
        </w:tc>
      </w:tr>
      <w:tr w:rsidR="006C64AA" w:rsidRPr="00F56F47" w:rsidTr="00F56F47">
        <w:trPr>
          <w:trHeight w:val="44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restart"/>
            <w:vAlign w:val="center"/>
          </w:tcPr>
          <w:p w:rsidR="006C64AA" w:rsidRPr="00F56F47" w:rsidRDefault="006C64AA" w:rsidP="00B03612">
            <w:pPr>
              <w:jc w:val="center"/>
              <w:rPr>
                <w:sz w:val="22"/>
                <w:szCs w:val="22"/>
              </w:rPr>
            </w:pPr>
            <w:r w:rsidRPr="00F56F47">
              <w:rPr>
                <w:sz w:val="22"/>
                <w:szCs w:val="22"/>
              </w:rPr>
              <w:t>Address Details</w:t>
            </w:r>
          </w:p>
        </w:tc>
        <w:tc>
          <w:tcPr>
            <w:tcW w:w="2493" w:type="dxa"/>
            <w:vAlign w:val="center"/>
          </w:tcPr>
          <w:p w:rsidR="006C64AA" w:rsidRPr="00F56F47" w:rsidRDefault="006C64AA" w:rsidP="004116DD">
            <w:pPr>
              <w:jc w:val="center"/>
              <w:rPr>
                <w:sz w:val="22"/>
                <w:szCs w:val="22"/>
              </w:rPr>
            </w:pPr>
            <w:r w:rsidRPr="00F56F47">
              <w:rPr>
                <w:sz w:val="22"/>
                <w:szCs w:val="22"/>
              </w:rPr>
              <w:t>Line 1</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 populated from lead - but editable</w:t>
            </w:r>
          </w:p>
        </w:tc>
      </w:tr>
      <w:tr w:rsidR="006C64AA" w:rsidRPr="00F56F47" w:rsidTr="00295D20">
        <w:trPr>
          <w:trHeight w:val="46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Line 2</w:t>
            </w:r>
          </w:p>
        </w:tc>
        <w:tc>
          <w:tcPr>
            <w:tcW w:w="1933" w:type="dxa"/>
            <w:vAlign w:val="center"/>
          </w:tcPr>
          <w:p w:rsidR="006C64AA" w:rsidRPr="00F56F47" w:rsidRDefault="006C64AA" w:rsidP="00F56F47">
            <w:pPr>
              <w:jc w:val="center"/>
              <w:rPr>
                <w:sz w:val="22"/>
                <w:szCs w:val="22"/>
              </w:rPr>
            </w:pPr>
            <w:r w:rsidRPr="00F56F47">
              <w:rPr>
                <w:sz w:val="22"/>
                <w:szCs w:val="22"/>
              </w:rPr>
              <w:t>Alpha 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 populated from lead - but editable</w:t>
            </w:r>
          </w:p>
        </w:tc>
      </w:tr>
      <w:tr w:rsidR="006C64AA" w:rsidRPr="00F56F47" w:rsidTr="00295D20">
        <w:trPr>
          <w:trHeight w:val="52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 xml:space="preserve">Pin Code </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 xml:space="preserve"> Provide search option with Pincode master</w:t>
            </w:r>
          </w:p>
        </w:tc>
      </w:tr>
      <w:tr w:rsidR="006C64AA" w:rsidRPr="00F56F47" w:rsidTr="00295D20">
        <w:trPr>
          <w:trHeight w:val="45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Land Mark</w:t>
            </w:r>
          </w:p>
        </w:tc>
        <w:tc>
          <w:tcPr>
            <w:tcW w:w="1933" w:type="dxa"/>
            <w:vAlign w:val="center"/>
          </w:tcPr>
          <w:p w:rsidR="006C64AA" w:rsidRPr="00F56F47" w:rsidRDefault="006C64AA" w:rsidP="00F56F47">
            <w:pPr>
              <w:jc w:val="center"/>
              <w:rPr>
                <w:sz w:val="22"/>
                <w:szCs w:val="22"/>
              </w:rPr>
            </w:pPr>
            <w:r w:rsidRPr="00F56F47">
              <w:rPr>
                <w:sz w:val="22"/>
                <w:szCs w:val="22"/>
              </w:rPr>
              <w:t>Text</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28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City/Village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26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District</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4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State</w:t>
            </w:r>
          </w:p>
        </w:tc>
        <w:tc>
          <w:tcPr>
            <w:tcW w:w="1933" w:type="dxa"/>
            <w:vAlign w:val="center"/>
          </w:tcPr>
          <w:p w:rsidR="006C64AA" w:rsidRPr="00F56F47" w:rsidRDefault="006C64AA" w:rsidP="00F56F47">
            <w:pPr>
              <w:jc w:val="center"/>
              <w:rPr>
                <w:sz w:val="22"/>
                <w:szCs w:val="22"/>
              </w:rPr>
            </w:pPr>
            <w:r w:rsidRPr="00F56F47">
              <w:rPr>
                <w:sz w:val="22"/>
                <w:szCs w:val="22"/>
              </w:rPr>
              <w:t>Auto populated</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tcPr>
          <w:p w:rsidR="006C64AA" w:rsidRPr="00F56F47" w:rsidRDefault="006C64AA" w:rsidP="00F56F47">
            <w:r w:rsidRPr="00F56F47">
              <w:rPr>
                <w:szCs w:val="22"/>
              </w:rPr>
              <w:t xml:space="preserve">Auto populated from </w:t>
            </w:r>
            <w:proofErr w:type="spellStart"/>
            <w:r w:rsidRPr="00F56F47">
              <w:rPr>
                <w:szCs w:val="22"/>
              </w:rPr>
              <w:t>pincode</w:t>
            </w:r>
            <w:proofErr w:type="spellEnd"/>
            <w:r w:rsidRPr="00F56F47">
              <w:rPr>
                <w:szCs w:val="22"/>
              </w:rPr>
              <w:t xml:space="preserve"> master </w:t>
            </w:r>
          </w:p>
        </w:tc>
      </w:tr>
      <w:tr w:rsidR="006C64AA" w:rsidRPr="00F56F47" w:rsidTr="00295D20">
        <w:trPr>
          <w:trHeight w:val="400"/>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Location (GPS)</w:t>
            </w:r>
          </w:p>
        </w:tc>
        <w:tc>
          <w:tcPr>
            <w:tcW w:w="1933" w:type="dxa"/>
            <w:vAlign w:val="center"/>
          </w:tcPr>
          <w:p w:rsidR="006C64AA" w:rsidRPr="00F56F47" w:rsidRDefault="006C64AA" w:rsidP="00F56F47">
            <w:pPr>
              <w:jc w:val="center"/>
              <w:rPr>
                <w:sz w:val="22"/>
                <w:szCs w:val="22"/>
              </w:rPr>
            </w:pPr>
            <w:r w:rsidRPr="00F56F47">
              <w:rPr>
                <w:sz w:val="22"/>
                <w:szCs w:val="22"/>
              </w:rPr>
              <w:t>GPS co-ordinates</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p>
        </w:tc>
      </w:tr>
      <w:tr w:rsidR="00834D57" w:rsidRPr="00F56F47" w:rsidTr="00295D20">
        <w:trPr>
          <w:trHeight w:val="408"/>
          <w:jc w:val="center"/>
          <w:ins w:id="273" w:author="Namita Sivasankaran" w:date="2016-11-22T17:48:00Z"/>
        </w:trPr>
        <w:tc>
          <w:tcPr>
            <w:tcW w:w="955" w:type="dxa"/>
            <w:vMerge/>
            <w:textDirection w:val="btLr"/>
            <w:vAlign w:val="center"/>
          </w:tcPr>
          <w:p w:rsidR="00834D57" w:rsidRPr="00F56F47" w:rsidRDefault="00834D57" w:rsidP="00B03612">
            <w:pPr>
              <w:ind w:left="113" w:right="113"/>
              <w:jc w:val="center"/>
              <w:rPr>
                <w:ins w:id="274" w:author="Namita Sivasankaran" w:date="2016-11-22T17:48:00Z"/>
                <w:sz w:val="28"/>
                <w:szCs w:val="28"/>
              </w:rPr>
            </w:pPr>
          </w:p>
        </w:tc>
        <w:tc>
          <w:tcPr>
            <w:tcW w:w="999" w:type="dxa"/>
            <w:vMerge/>
            <w:textDirection w:val="btLr"/>
            <w:vAlign w:val="center"/>
          </w:tcPr>
          <w:p w:rsidR="00834D57" w:rsidRPr="00F56F47" w:rsidRDefault="00834D57" w:rsidP="00B03612">
            <w:pPr>
              <w:ind w:left="113" w:right="113"/>
              <w:jc w:val="center"/>
              <w:rPr>
                <w:ins w:id="275" w:author="Namita Sivasankaran" w:date="2016-11-22T17:48:00Z"/>
                <w:sz w:val="22"/>
                <w:szCs w:val="22"/>
              </w:rPr>
            </w:pPr>
          </w:p>
        </w:tc>
        <w:tc>
          <w:tcPr>
            <w:tcW w:w="2142" w:type="dxa"/>
            <w:vMerge/>
            <w:vAlign w:val="center"/>
          </w:tcPr>
          <w:p w:rsidR="00834D57" w:rsidRPr="00F56F47" w:rsidRDefault="00834D57" w:rsidP="00B03612">
            <w:pPr>
              <w:jc w:val="center"/>
              <w:rPr>
                <w:ins w:id="276" w:author="Namita Sivasankaran" w:date="2016-11-22T17:48:00Z"/>
                <w:sz w:val="22"/>
                <w:szCs w:val="22"/>
              </w:rPr>
            </w:pPr>
          </w:p>
        </w:tc>
        <w:tc>
          <w:tcPr>
            <w:tcW w:w="2493" w:type="dxa"/>
            <w:vAlign w:val="center"/>
          </w:tcPr>
          <w:p w:rsidR="00834D57" w:rsidRPr="00834D57" w:rsidRDefault="00834D57" w:rsidP="004116DD">
            <w:pPr>
              <w:jc w:val="center"/>
              <w:rPr>
                <w:ins w:id="277" w:author="Namita Sivasankaran" w:date="2016-11-22T17:48:00Z"/>
                <w:sz w:val="22"/>
                <w:szCs w:val="22"/>
                <w:highlight w:val="green"/>
                <w:rPrChange w:id="278" w:author="Namita Sivasankaran" w:date="2016-11-22T17:50:00Z">
                  <w:rPr>
                    <w:ins w:id="279" w:author="Namita Sivasankaran" w:date="2016-11-22T17:48:00Z"/>
                    <w:sz w:val="22"/>
                    <w:szCs w:val="22"/>
                  </w:rPr>
                </w:rPrChange>
              </w:rPr>
            </w:pPr>
            <w:ins w:id="280" w:author="Namita Sivasankaran" w:date="2016-11-22T17:48:00Z">
              <w:r w:rsidRPr="00834D57">
                <w:rPr>
                  <w:sz w:val="22"/>
                  <w:szCs w:val="22"/>
                  <w:highlight w:val="green"/>
                  <w:rPrChange w:id="281" w:author="Namita Sivasankaran" w:date="2016-11-22T17:50:00Z">
                    <w:rPr>
                      <w:sz w:val="22"/>
                      <w:szCs w:val="22"/>
                    </w:rPr>
                  </w:rPrChange>
                </w:rPr>
                <w:t>Distance from Branch Office</w:t>
              </w:r>
            </w:ins>
          </w:p>
        </w:tc>
        <w:tc>
          <w:tcPr>
            <w:tcW w:w="1933" w:type="dxa"/>
            <w:vAlign w:val="center"/>
          </w:tcPr>
          <w:p w:rsidR="00834D57" w:rsidRPr="00834D57" w:rsidRDefault="00834D57" w:rsidP="00F56F47">
            <w:pPr>
              <w:jc w:val="center"/>
              <w:rPr>
                <w:ins w:id="282" w:author="Namita Sivasankaran" w:date="2016-11-22T17:48:00Z"/>
                <w:sz w:val="22"/>
                <w:szCs w:val="22"/>
                <w:highlight w:val="green"/>
                <w:rPrChange w:id="283" w:author="Namita Sivasankaran" w:date="2016-11-22T17:50:00Z">
                  <w:rPr>
                    <w:ins w:id="284" w:author="Namita Sivasankaran" w:date="2016-11-22T17:48:00Z"/>
                    <w:sz w:val="22"/>
                    <w:szCs w:val="22"/>
                  </w:rPr>
                </w:rPrChange>
              </w:rPr>
            </w:pPr>
            <w:ins w:id="285" w:author="Namita Sivasankaran" w:date="2016-11-22T17:49:00Z">
              <w:r w:rsidRPr="00834D57">
                <w:rPr>
                  <w:sz w:val="22"/>
                  <w:szCs w:val="22"/>
                  <w:highlight w:val="green"/>
                  <w:rPrChange w:id="286" w:author="Namita Sivasankaran" w:date="2016-11-22T17:50:00Z">
                    <w:rPr>
                      <w:sz w:val="22"/>
                      <w:szCs w:val="22"/>
                    </w:rPr>
                  </w:rPrChange>
                </w:rPr>
                <w:t>Dropdown</w:t>
              </w:r>
            </w:ins>
          </w:p>
        </w:tc>
        <w:tc>
          <w:tcPr>
            <w:tcW w:w="857" w:type="dxa"/>
            <w:vAlign w:val="center"/>
          </w:tcPr>
          <w:p w:rsidR="00834D57" w:rsidRPr="00834D57" w:rsidRDefault="00834D57" w:rsidP="00F56F47">
            <w:pPr>
              <w:jc w:val="center"/>
              <w:rPr>
                <w:ins w:id="287" w:author="Namita Sivasankaran" w:date="2016-11-22T17:48:00Z"/>
                <w:sz w:val="22"/>
                <w:szCs w:val="22"/>
                <w:highlight w:val="green"/>
                <w:rPrChange w:id="288" w:author="Namita Sivasankaran" w:date="2016-11-22T17:50:00Z">
                  <w:rPr>
                    <w:ins w:id="289" w:author="Namita Sivasankaran" w:date="2016-11-22T17:48:00Z"/>
                    <w:sz w:val="22"/>
                    <w:szCs w:val="22"/>
                  </w:rPr>
                </w:rPrChange>
              </w:rPr>
            </w:pPr>
            <w:ins w:id="290" w:author="Namita Sivasankaran" w:date="2016-11-22T17:49:00Z">
              <w:r w:rsidRPr="00834D57">
                <w:rPr>
                  <w:sz w:val="22"/>
                  <w:szCs w:val="22"/>
                  <w:highlight w:val="green"/>
                  <w:rPrChange w:id="291" w:author="Namita Sivasankaran" w:date="2016-11-22T17:50:00Z">
                    <w:rPr>
                      <w:sz w:val="22"/>
                      <w:szCs w:val="22"/>
                    </w:rPr>
                  </w:rPrChange>
                </w:rPr>
                <w:t>Yes</w:t>
              </w:r>
            </w:ins>
          </w:p>
        </w:tc>
        <w:tc>
          <w:tcPr>
            <w:tcW w:w="1302" w:type="dxa"/>
            <w:vAlign w:val="center"/>
          </w:tcPr>
          <w:p w:rsidR="00834D57" w:rsidRPr="00834D57" w:rsidRDefault="00834D57" w:rsidP="00F56F47">
            <w:pPr>
              <w:jc w:val="center"/>
              <w:rPr>
                <w:ins w:id="292" w:author="Namita Sivasankaran" w:date="2016-11-22T17:48:00Z"/>
                <w:sz w:val="22"/>
                <w:szCs w:val="22"/>
                <w:highlight w:val="green"/>
                <w:rPrChange w:id="293" w:author="Namita Sivasankaran" w:date="2016-11-22T17:50:00Z">
                  <w:rPr>
                    <w:ins w:id="294" w:author="Namita Sivasankaran" w:date="2016-11-22T17:48:00Z"/>
                    <w:sz w:val="22"/>
                    <w:szCs w:val="22"/>
                  </w:rPr>
                </w:rPrChange>
              </w:rPr>
            </w:pPr>
          </w:p>
        </w:tc>
        <w:tc>
          <w:tcPr>
            <w:tcW w:w="3597" w:type="dxa"/>
            <w:vAlign w:val="center"/>
          </w:tcPr>
          <w:p w:rsidR="00834D57" w:rsidRPr="00834D57" w:rsidRDefault="00834D57">
            <w:pPr>
              <w:pStyle w:val="ListParagraph"/>
              <w:numPr>
                <w:ilvl w:val="0"/>
                <w:numId w:val="43"/>
              </w:numPr>
              <w:rPr>
                <w:ins w:id="295" w:author="Namita Sivasankaran" w:date="2016-11-22T17:50:00Z"/>
                <w:highlight w:val="green"/>
                <w:rPrChange w:id="296" w:author="Namita Sivasankaran" w:date="2016-11-22T17:50:00Z">
                  <w:rPr>
                    <w:ins w:id="297" w:author="Namita Sivasankaran" w:date="2016-11-22T17:50:00Z"/>
                    <w:color w:val="000000"/>
                    <w:lang w:eastAsia="en-IN"/>
                  </w:rPr>
                </w:rPrChange>
              </w:rPr>
              <w:pPrChange w:id="298" w:author="Namita Sivasankaran" w:date="2016-11-22T17:50:00Z">
                <w:pPr>
                  <w:jc w:val="center"/>
                </w:pPr>
              </w:pPrChange>
            </w:pPr>
            <w:ins w:id="299" w:author="Namita Sivasankaran" w:date="2016-11-22T17:50:00Z">
              <w:r w:rsidRPr="00834D57">
                <w:rPr>
                  <w:rFonts w:ascii="Times New Roman" w:hAnsi="Times New Roman"/>
                  <w:color w:val="000000"/>
                  <w:highlight w:val="green"/>
                  <w:lang w:eastAsia="en-IN"/>
                  <w:rPrChange w:id="300" w:author="Namita Sivasankaran" w:date="2016-11-22T17:50:00Z">
                    <w:rPr>
                      <w:color w:val="000000"/>
                      <w:lang w:eastAsia="en-IN"/>
                    </w:rPr>
                  </w:rPrChange>
                </w:rPr>
                <w:t>In the spoke</w:t>
              </w:r>
            </w:ins>
          </w:p>
          <w:p w:rsidR="00834D57" w:rsidRPr="00834D57" w:rsidRDefault="00834D57">
            <w:pPr>
              <w:pStyle w:val="ListParagraph"/>
              <w:numPr>
                <w:ilvl w:val="0"/>
                <w:numId w:val="43"/>
              </w:numPr>
              <w:rPr>
                <w:ins w:id="301" w:author="Namita Sivasankaran" w:date="2016-11-22T17:50:00Z"/>
                <w:highlight w:val="green"/>
                <w:rPrChange w:id="302" w:author="Namita Sivasankaran" w:date="2016-11-22T17:50:00Z">
                  <w:rPr>
                    <w:ins w:id="303" w:author="Namita Sivasankaran" w:date="2016-11-22T17:50:00Z"/>
                    <w:color w:val="000000"/>
                    <w:lang w:eastAsia="en-IN"/>
                  </w:rPr>
                </w:rPrChange>
              </w:rPr>
              <w:pPrChange w:id="304" w:author="Namita Sivasankaran" w:date="2016-11-22T17:50:00Z">
                <w:pPr>
                  <w:jc w:val="center"/>
                </w:pPr>
              </w:pPrChange>
            </w:pPr>
            <w:ins w:id="305" w:author="Namita Sivasankaran" w:date="2016-11-22T17:50:00Z">
              <w:r w:rsidRPr="00834D57">
                <w:rPr>
                  <w:rFonts w:ascii="Times New Roman" w:hAnsi="Times New Roman"/>
                  <w:color w:val="000000"/>
                  <w:highlight w:val="green"/>
                  <w:lang w:eastAsia="en-IN"/>
                  <w:rPrChange w:id="306" w:author="Namita Sivasankaran" w:date="2016-11-22T17:50:00Z">
                    <w:rPr>
                      <w:color w:val="000000"/>
                      <w:lang w:eastAsia="en-IN"/>
                    </w:rPr>
                  </w:rPrChange>
                </w:rPr>
                <w:t>Just outside the Spoke</w:t>
              </w:r>
            </w:ins>
          </w:p>
          <w:p w:rsidR="00834D57" w:rsidRPr="00834D57" w:rsidRDefault="00834D57">
            <w:pPr>
              <w:pStyle w:val="ListParagraph"/>
              <w:numPr>
                <w:ilvl w:val="0"/>
                <w:numId w:val="43"/>
              </w:numPr>
              <w:rPr>
                <w:ins w:id="307" w:author="Namita Sivasankaran" w:date="2016-11-22T17:50:00Z"/>
                <w:highlight w:val="green"/>
                <w:rPrChange w:id="308" w:author="Namita Sivasankaran" w:date="2016-11-22T17:50:00Z">
                  <w:rPr>
                    <w:ins w:id="309" w:author="Namita Sivasankaran" w:date="2016-11-22T17:50:00Z"/>
                    <w:color w:val="000000"/>
                    <w:lang w:eastAsia="en-IN"/>
                  </w:rPr>
                </w:rPrChange>
              </w:rPr>
              <w:pPrChange w:id="310" w:author="Namita Sivasankaran" w:date="2016-11-22T17:50:00Z">
                <w:pPr>
                  <w:jc w:val="center"/>
                </w:pPr>
              </w:pPrChange>
            </w:pPr>
            <w:ins w:id="311" w:author="Namita Sivasankaran" w:date="2016-11-22T17:50:00Z">
              <w:r w:rsidRPr="00834D57">
                <w:rPr>
                  <w:rFonts w:ascii="Times New Roman" w:hAnsi="Times New Roman"/>
                  <w:color w:val="000000"/>
                  <w:highlight w:val="green"/>
                  <w:lang w:eastAsia="en-IN"/>
                  <w:rPrChange w:id="312" w:author="Namita Sivasankaran" w:date="2016-11-22T17:50:00Z">
                    <w:rPr>
                      <w:color w:val="000000"/>
                      <w:lang w:eastAsia="en-IN"/>
                    </w:rPr>
                  </w:rPrChange>
                </w:rPr>
                <w:t xml:space="preserve">5 </w:t>
              </w:r>
              <w:proofErr w:type="spellStart"/>
              <w:r w:rsidRPr="00834D57">
                <w:rPr>
                  <w:rFonts w:ascii="Times New Roman" w:hAnsi="Times New Roman"/>
                  <w:color w:val="000000"/>
                  <w:highlight w:val="green"/>
                  <w:lang w:eastAsia="en-IN"/>
                  <w:rPrChange w:id="313" w:author="Namita Sivasankaran" w:date="2016-11-22T17:50:00Z">
                    <w:rPr>
                      <w:color w:val="000000"/>
                      <w:lang w:eastAsia="en-IN"/>
                    </w:rPr>
                  </w:rPrChange>
                </w:rPr>
                <w:t>kms</w:t>
              </w:r>
              <w:proofErr w:type="spellEnd"/>
              <w:r w:rsidRPr="00834D57">
                <w:rPr>
                  <w:rFonts w:ascii="Times New Roman" w:hAnsi="Times New Roman"/>
                  <w:color w:val="000000"/>
                  <w:highlight w:val="green"/>
                  <w:lang w:eastAsia="en-IN"/>
                  <w:rPrChange w:id="314" w:author="Namita Sivasankaran" w:date="2016-11-22T17:50:00Z">
                    <w:rPr>
                      <w:color w:val="000000"/>
                      <w:lang w:eastAsia="en-IN"/>
                    </w:rPr>
                  </w:rPrChange>
                </w:rPr>
                <w:t xml:space="preserve"> from the closest spoke</w:t>
              </w:r>
            </w:ins>
          </w:p>
          <w:p w:rsidR="00834D57" w:rsidRPr="00834D57" w:rsidRDefault="00834D57">
            <w:pPr>
              <w:pStyle w:val="ListParagraph"/>
              <w:numPr>
                <w:ilvl w:val="0"/>
                <w:numId w:val="43"/>
              </w:numPr>
              <w:rPr>
                <w:ins w:id="315" w:author="Namita Sivasankaran" w:date="2016-11-22T17:50:00Z"/>
                <w:highlight w:val="green"/>
                <w:rPrChange w:id="316" w:author="Namita Sivasankaran" w:date="2016-11-22T17:50:00Z">
                  <w:rPr>
                    <w:ins w:id="317" w:author="Namita Sivasankaran" w:date="2016-11-22T17:50:00Z"/>
                    <w:color w:val="000000"/>
                    <w:lang w:eastAsia="en-IN"/>
                  </w:rPr>
                </w:rPrChange>
              </w:rPr>
              <w:pPrChange w:id="318" w:author="Namita Sivasankaran" w:date="2016-11-22T17:50:00Z">
                <w:pPr>
                  <w:jc w:val="center"/>
                </w:pPr>
              </w:pPrChange>
            </w:pPr>
            <w:ins w:id="319" w:author="Namita Sivasankaran" w:date="2016-11-22T17:50:00Z">
              <w:r w:rsidRPr="00834D57">
                <w:rPr>
                  <w:rFonts w:ascii="Times New Roman" w:hAnsi="Times New Roman"/>
                  <w:color w:val="000000"/>
                  <w:highlight w:val="green"/>
                  <w:lang w:eastAsia="en-IN"/>
                  <w:rPrChange w:id="320" w:author="Namita Sivasankaran" w:date="2016-11-22T17:50:00Z">
                    <w:rPr>
                      <w:color w:val="000000"/>
                      <w:lang w:eastAsia="en-IN"/>
                    </w:rPr>
                  </w:rPrChange>
                </w:rPr>
                <w:t xml:space="preserve">10 </w:t>
              </w:r>
              <w:proofErr w:type="spellStart"/>
              <w:r w:rsidRPr="00834D57">
                <w:rPr>
                  <w:rFonts w:ascii="Times New Roman" w:hAnsi="Times New Roman"/>
                  <w:color w:val="000000"/>
                  <w:highlight w:val="green"/>
                  <w:lang w:eastAsia="en-IN"/>
                  <w:rPrChange w:id="321" w:author="Namita Sivasankaran" w:date="2016-11-22T17:50:00Z">
                    <w:rPr>
                      <w:color w:val="000000"/>
                      <w:lang w:eastAsia="en-IN"/>
                    </w:rPr>
                  </w:rPrChange>
                </w:rPr>
                <w:t>kms</w:t>
              </w:r>
              <w:proofErr w:type="spellEnd"/>
              <w:r w:rsidRPr="00834D57">
                <w:rPr>
                  <w:rFonts w:ascii="Times New Roman" w:hAnsi="Times New Roman"/>
                  <w:color w:val="000000"/>
                  <w:highlight w:val="green"/>
                  <w:lang w:eastAsia="en-IN"/>
                  <w:rPrChange w:id="322" w:author="Namita Sivasankaran" w:date="2016-11-22T17:50:00Z">
                    <w:rPr>
                      <w:color w:val="000000"/>
                      <w:lang w:eastAsia="en-IN"/>
                    </w:rPr>
                  </w:rPrChange>
                </w:rPr>
                <w:t xml:space="preserve"> from the closest spoke</w:t>
              </w:r>
            </w:ins>
          </w:p>
          <w:p w:rsidR="00834D57" w:rsidRPr="00834D57" w:rsidRDefault="00834D57">
            <w:pPr>
              <w:pStyle w:val="ListParagraph"/>
              <w:numPr>
                <w:ilvl w:val="0"/>
                <w:numId w:val="43"/>
              </w:numPr>
              <w:rPr>
                <w:ins w:id="323" w:author="Namita Sivasankaran" w:date="2016-11-22T17:48:00Z"/>
                <w:highlight w:val="green"/>
                <w:rPrChange w:id="324" w:author="Namita Sivasankaran" w:date="2016-11-22T17:50:00Z">
                  <w:rPr>
                    <w:ins w:id="325" w:author="Namita Sivasankaran" w:date="2016-11-22T17:48:00Z"/>
                  </w:rPr>
                </w:rPrChange>
              </w:rPr>
              <w:pPrChange w:id="326" w:author="Namita Sivasankaran" w:date="2016-11-22T17:50:00Z">
                <w:pPr>
                  <w:jc w:val="center"/>
                </w:pPr>
              </w:pPrChange>
            </w:pPr>
            <w:ins w:id="327" w:author="Namita Sivasankaran" w:date="2016-11-22T17:50:00Z">
              <w:r w:rsidRPr="00834D57">
                <w:rPr>
                  <w:rFonts w:ascii="Times New Roman" w:hAnsi="Times New Roman"/>
                  <w:color w:val="000000"/>
                  <w:highlight w:val="green"/>
                  <w:lang w:eastAsia="en-IN"/>
                  <w:rPrChange w:id="328" w:author="Namita Sivasankaran" w:date="2016-11-22T17:50:00Z">
                    <w:rPr>
                      <w:color w:val="000000"/>
                      <w:lang w:eastAsia="en-IN"/>
                    </w:rPr>
                  </w:rPrChange>
                </w:rPr>
                <w:t xml:space="preserve">&gt;10 </w:t>
              </w:r>
              <w:proofErr w:type="spellStart"/>
              <w:r w:rsidRPr="00834D57">
                <w:rPr>
                  <w:rFonts w:ascii="Times New Roman" w:hAnsi="Times New Roman"/>
                  <w:color w:val="000000"/>
                  <w:highlight w:val="green"/>
                  <w:lang w:eastAsia="en-IN"/>
                  <w:rPrChange w:id="329" w:author="Namita Sivasankaran" w:date="2016-11-22T17:50:00Z">
                    <w:rPr>
                      <w:color w:val="000000"/>
                      <w:lang w:eastAsia="en-IN"/>
                    </w:rPr>
                  </w:rPrChange>
                </w:rPr>
                <w:t>kms</w:t>
              </w:r>
              <w:proofErr w:type="spellEnd"/>
              <w:r w:rsidRPr="00834D57">
                <w:rPr>
                  <w:rFonts w:ascii="Times New Roman" w:hAnsi="Times New Roman"/>
                  <w:color w:val="000000"/>
                  <w:highlight w:val="green"/>
                  <w:lang w:eastAsia="en-IN"/>
                  <w:rPrChange w:id="330" w:author="Namita Sivasankaran" w:date="2016-11-22T17:50:00Z">
                    <w:rPr>
                      <w:color w:val="000000"/>
                      <w:lang w:eastAsia="en-IN"/>
                    </w:rPr>
                  </w:rPrChange>
                </w:rPr>
                <w:t xml:space="preserve"> from the closest spoke</w:t>
              </w:r>
            </w:ins>
          </w:p>
        </w:tc>
      </w:tr>
      <w:tr w:rsidR="006C64AA" w:rsidRPr="00F56F47" w:rsidTr="00295D20">
        <w:trPr>
          <w:trHeight w:val="40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 xml:space="preserve">Ownership </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Owned, Rent, Lease</w:t>
            </w:r>
          </w:p>
        </w:tc>
      </w:tr>
      <w:tr w:rsidR="006C64AA" w:rsidRPr="00F56F47" w:rsidTr="00295D20">
        <w:trPr>
          <w:trHeight w:val="76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business in present Area?</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Less Than 1 year, 1 to 3 years, 4 to 6 years, 6 to 10 years, greater than 10 years</w:t>
            </w:r>
          </w:p>
        </w:tc>
      </w:tr>
      <w:tr w:rsidR="006C64AA" w:rsidRPr="00F56F47" w:rsidTr="00295D20">
        <w:trPr>
          <w:cantSplit/>
          <w:trHeight w:val="70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textDirection w:val="btLr"/>
            <w:vAlign w:val="center"/>
          </w:tcPr>
          <w:p w:rsidR="006C64AA" w:rsidRPr="00F56F47" w:rsidRDefault="006C64AA" w:rsidP="00B03612">
            <w:pPr>
              <w:ind w:left="113" w:right="113"/>
              <w:jc w:val="center"/>
              <w:rPr>
                <w:sz w:val="22"/>
                <w:szCs w:val="22"/>
              </w:rPr>
            </w:pPr>
          </w:p>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How many years business in current address?</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Less Than 1 year, 1 to 3 years, 4 to 6 years, 6 to 10 years, greater than 10 years</w:t>
            </w: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val="restart"/>
            <w:textDirection w:val="btLr"/>
            <w:vAlign w:val="center"/>
          </w:tcPr>
          <w:p w:rsidR="004A0D61" w:rsidRPr="00F56F47" w:rsidRDefault="004A0D61" w:rsidP="00B03612">
            <w:pPr>
              <w:ind w:left="113" w:right="113"/>
              <w:jc w:val="center"/>
              <w:rPr>
                <w:sz w:val="22"/>
                <w:szCs w:val="22"/>
              </w:rPr>
            </w:pPr>
            <w:r w:rsidRPr="00F56F47">
              <w:rPr>
                <w:sz w:val="22"/>
                <w:szCs w:val="22"/>
              </w:rPr>
              <w:t>Liabilities</w:t>
            </w:r>
          </w:p>
        </w:tc>
        <w:tc>
          <w:tcPr>
            <w:tcW w:w="2142" w:type="dxa"/>
            <w:vMerge w:val="restart"/>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Debt Source</w:t>
            </w:r>
          </w:p>
        </w:tc>
        <w:tc>
          <w:tcPr>
            <w:tcW w:w="1933" w:type="dxa"/>
            <w:vAlign w:val="center"/>
          </w:tcPr>
          <w:p w:rsidR="004A0D61" w:rsidRPr="00F56F47" w:rsidRDefault="004A0D61" w:rsidP="00F56F47">
            <w:pPr>
              <w:jc w:val="center"/>
              <w:rPr>
                <w:sz w:val="22"/>
                <w:szCs w:val="22"/>
              </w:rPr>
            </w:pPr>
            <w:r w:rsidRPr="00F56F47">
              <w:rPr>
                <w:sz w:val="22"/>
                <w:szCs w:val="22"/>
              </w:rPr>
              <w:t>dropdown</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r w:rsidRPr="00F56F47">
              <w:rPr>
                <w:sz w:val="22"/>
                <w:szCs w:val="22"/>
              </w:rPr>
              <w:t>refer to screening dropdown sheet (required), If it is CC it should be auto populated from Bank statement</w:t>
            </w:r>
          </w:p>
        </w:tc>
      </w:tr>
      <w:tr w:rsidR="004A0D61" w:rsidRPr="00F56F47" w:rsidTr="000C7770">
        <w:trPr>
          <w:trHeight w:val="352"/>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Creditor's Name</w:t>
            </w:r>
          </w:p>
        </w:tc>
        <w:tc>
          <w:tcPr>
            <w:tcW w:w="1933" w:type="dxa"/>
            <w:vAlign w:val="center"/>
          </w:tcPr>
          <w:p w:rsidR="004A0D61" w:rsidRPr="00F56F47" w:rsidRDefault="004A0D61" w:rsidP="00F56F47">
            <w:pPr>
              <w:jc w:val="center"/>
              <w:rPr>
                <w:sz w:val="22"/>
                <w:szCs w:val="22"/>
              </w:rPr>
            </w:pPr>
            <w:r w:rsidRPr="00F56F47">
              <w:rPr>
                <w:sz w:val="22"/>
                <w:szCs w:val="22"/>
              </w:rPr>
              <w:t>Alphanumeric</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Loan Amount</w:t>
            </w:r>
          </w:p>
        </w:tc>
        <w:tc>
          <w:tcPr>
            <w:tcW w:w="1933" w:type="dxa"/>
            <w:vAlign w:val="center"/>
          </w:tcPr>
          <w:p w:rsidR="004A0D61" w:rsidRPr="00F56F47" w:rsidRDefault="004A0D61" w:rsidP="00F56F47">
            <w:pPr>
              <w:jc w:val="center"/>
              <w:rPr>
                <w:sz w:val="22"/>
                <w:szCs w:val="22"/>
              </w:rPr>
            </w:pPr>
            <w:r w:rsidRPr="00F56F47">
              <w:rPr>
                <w:sz w:val="22"/>
                <w:szCs w:val="22"/>
              </w:rPr>
              <w:t>Numeric</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Loan Outstanding</w:t>
            </w:r>
          </w:p>
        </w:tc>
        <w:tc>
          <w:tcPr>
            <w:tcW w:w="1933" w:type="dxa"/>
            <w:vAlign w:val="center"/>
          </w:tcPr>
          <w:p w:rsidR="004A0D61" w:rsidRPr="00F56F47" w:rsidRDefault="004A0D61" w:rsidP="00F56F47">
            <w:pPr>
              <w:jc w:val="center"/>
              <w:rPr>
                <w:sz w:val="22"/>
                <w:szCs w:val="22"/>
              </w:rPr>
            </w:pPr>
            <w:r w:rsidRPr="00F56F47">
              <w:rPr>
                <w:sz w:val="22"/>
                <w:szCs w:val="22"/>
              </w:rPr>
              <w:t>Numeric</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Loan term</w:t>
            </w:r>
          </w:p>
        </w:tc>
        <w:tc>
          <w:tcPr>
            <w:tcW w:w="1933" w:type="dxa"/>
            <w:vAlign w:val="center"/>
          </w:tcPr>
          <w:p w:rsidR="004A0D61" w:rsidRPr="00F56F47" w:rsidRDefault="004A0D61" w:rsidP="00F56F47">
            <w:pPr>
              <w:jc w:val="center"/>
              <w:rPr>
                <w:sz w:val="22"/>
                <w:szCs w:val="22"/>
              </w:rPr>
            </w:pPr>
            <w:r w:rsidRPr="00F56F47">
              <w:rPr>
                <w:sz w:val="22"/>
                <w:szCs w:val="22"/>
              </w:rPr>
              <w:t>Alphanumeric</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Monthly Instalment</w:t>
            </w:r>
          </w:p>
        </w:tc>
        <w:tc>
          <w:tcPr>
            <w:tcW w:w="1933" w:type="dxa"/>
            <w:vAlign w:val="center"/>
          </w:tcPr>
          <w:p w:rsidR="004A0D61" w:rsidRPr="00F56F47" w:rsidRDefault="004A0D61" w:rsidP="00F56F47">
            <w:pPr>
              <w:jc w:val="center"/>
              <w:rPr>
                <w:sz w:val="22"/>
                <w:szCs w:val="22"/>
              </w:rPr>
            </w:pPr>
            <w:r w:rsidRPr="00F56F47">
              <w:rPr>
                <w:sz w:val="22"/>
                <w:szCs w:val="22"/>
              </w:rPr>
              <w:t>Numeric</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No. Of instalment Paid</w:t>
            </w:r>
          </w:p>
        </w:tc>
        <w:tc>
          <w:tcPr>
            <w:tcW w:w="1933" w:type="dxa"/>
            <w:vAlign w:val="center"/>
          </w:tcPr>
          <w:p w:rsidR="004A0D61" w:rsidRPr="00F56F47" w:rsidRDefault="004A0D61" w:rsidP="00F56F47">
            <w:pPr>
              <w:jc w:val="center"/>
              <w:rPr>
                <w:sz w:val="22"/>
                <w:szCs w:val="22"/>
              </w:rPr>
            </w:pPr>
            <w:r w:rsidRPr="00F56F47">
              <w:rPr>
                <w:sz w:val="22"/>
                <w:szCs w:val="22"/>
              </w:rPr>
              <w:t>Numeric</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 w:val="22"/>
                <w:szCs w:val="22"/>
              </w:rPr>
            </w:pP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vAlign w:val="center"/>
          </w:tcPr>
          <w:p w:rsidR="004A0D61" w:rsidRPr="00F56F47" w:rsidRDefault="004A0D61" w:rsidP="004116DD">
            <w:pPr>
              <w:jc w:val="center"/>
              <w:rPr>
                <w:sz w:val="22"/>
                <w:szCs w:val="22"/>
              </w:rPr>
            </w:pPr>
            <w:r w:rsidRPr="00F56F47">
              <w:rPr>
                <w:sz w:val="22"/>
                <w:szCs w:val="22"/>
              </w:rPr>
              <w:t>Purpose</w:t>
            </w:r>
          </w:p>
        </w:tc>
        <w:tc>
          <w:tcPr>
            <w:tcW w:w="1933" w:type="dxa"/>
            <w:vAlign w:val="center"/>
          </w:tcPr>
          <w:p w:rsidR="004A0D61" w:rsidRPr="00F56F47" w:rsidRDefault="004A0D61" w:rsidP="00F56F47">
            <w:pPr>
              <w:jc w:val="center"/>
              <w:rPr>
                <w:sz w:val="22"/>
                <w:szCs w:val="22"/>
              </w:rPr>
            </w:pPr>
            <w:r w:rsidRPr="00F56F47">
              <w:rPr>
                <w:sz w:val="22"/>
                <w:szCs w:val="22"/>
              </w:rPr>
              <w:t>dropdown</w:t>
            </w: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Cs w:val="22"/>
              </w:rPr>
            </w:pPr>
            <w:r w:rsidRPr="00F56F47">
              <w:rPr>
                <w:szCs w:val="22"/>
              </w:rPr>
              <w:t>Machine Refinance, Asset Purchase, Debt Consolidation, Working Capital, Line Of Credit, Business Development</w:t>
            </w:r>
          </w:p>
        </w:tc>
      </w:tr>
      <w:tr w:rsidR="004A0D61" w:rsidRPr="00F56F47" w:rsidTr="000C7770">
        <w:trPr>
          <w:trHeight w:val="159"/>
          <w:jc w:val="center"/>
        </w:trPr>
        <w:tc>
          <w:tcPr>
            <w:tcW w:w="955" w:type="dxa"/>
            <w:vMerge/>
            <w:textDirection w:val="btLr"/>
            <w:vAlign w:val="center"/>
          </w:tcPr>
          <w:p w:rsidR="004A0D61" w:rsidRPr="00F56F47" w:rsidRDefault="004A0D61" w:rsidP="00B03612">
            <w:pPr>
              <w:ind w:left="113" w:right="113"/>
              <w:jc w:val="center"/>
              <w:rPr>
                <w:sz w:val="28"/>
                <w:szCs w:val="28"/>
              </w:rPr>
            </w:pPr>
          </w:p>
        </w:tc>
        <w:tc>
          <w:tcPr>
            <w:tcW w:w="999" w:type="dxa"/>
            <w:vMerge/>
            <w:textDirection w:val="btLr"/>
            <w:vAlign w:val="center"/>
          </w:tcPr>
          <w:p w:rsidR="004A0D61" w:rsidRPr="00F56F47" w:rsidRDefault="004A0D61" w:rsidP="00B03612">
            <w:pPr>
              <w:ind w:left="113" w:right="113"/>
              <w:jc w:val="center"/>
              <w:rPr>
                <w:sz w:val="22"/>
                <w:szCs w:val="22"/>
              </w:rPr>
            </w:pPr>
          </w:p>
        </w:tc>
        <w:tc>
          <w:tcPr>
            <w:tcW w:w="2142" w:type="dxa"/>
            <w:vMerge/>
            <w:vAlign w:val="center"/>
          </w:tcPr>
          <w:p w:rsidR="004A0D61" w:rsidRPr="00F56F47" w:rsidRDefault="004A0D61" w:rsidP="00B03612">
            <w:pPr>
              <w:jc w:val="center"/>
              <w:rPr>
                <w:sz w:val="22"/>
                <w:szCs w:val="22"/>
              </w:rPr>
            </w:pPr>
          </w:p>
        </w:tc>
        <w:tc>
          <w:tcPr>
            <w:tcW w:w="2493" w:type="dxa"/>
            <w:shd w:val="clear" w:color="auto" w:fill="B8CCE4" w:themeFill="accent1" w:themeFillTint="66"/>
            <w:vAlign w:val="center"/>
          </w:tcPr>
          <w:p w:rsidR="004A0D61" w:rsidRPr="00F56F47" w:rsidRDefault="004A0D61" w:rsidP="004116DD">
            <w:pPr>
              <w:jc w:val="center"/>
              <w:rPr>
                <w:b/>
                <w:sz w:val="22"/>
                <w:szCs w:val="22"/>
              </w:rPr>
            </w:pPr>
            <w:r w:rsidRPr="00F56F47">
              <w:rPr>
                <w:b/>
                <w:sz w:val="22"/>
                <w:szCs w:val="22"/>
              </w:rPr>
              <w:t>Add Button</w:t>
            </w:r>
          </w:p>
        </w:tc>
        <w:tc>
          <w:tcPr>
            <w:tcW w:w="1933" w:type="dxa"/>
            <w:vAlign w:val="center"/>
          </w:tcPr>
          <w:p w:rsidR="004A0D61" w:rsidRPr="00F56F47" w:rsidRDefault="004A0D61" w:rsidP="00F56F47">
            <w:pPr>
              <w:jc w:val="center"/>
              <w:rPr>
                <w:sz w:val="22"/>
                <w:szCs w:val="22"/>
              </w:rPr>
            </w:pPr>
          </w:p>
        </w:tc>
        <w:tc>
          <w:tcPr>
            <w:tcW w:w="857" w:type="dxa"/>
            <w:vAlign w:val="center"/>
          </w:tcPr>
          <w:p w:rsidR="004A0D61" w:rsidRPr="00F56F47" w:rsidRDefault="004A0D61" w:rsidP="00F56F47">
            <w:pPr>
              <w:jc w:val="center"/>
              <w:rPr>
                <w:sz w:val="22"/>
                <w:szCs w:val="22"/>
              </w:rPr>
            </w:pPr>
          </w:p>
        </w:tc>
        <w:tc>
          <w:tcPr>
            <w:tcW w:w="1302" w:type="dxa"/>
            <w:vAlign w:val="center"/>
          </w:tcPr>
          <w:p w:rsidR="004A0D61" w:rsidRPr="00F56F47" w:rsidRDefault="004A0D61" w:rsidP="00F56F47">
            <w:pPr>
              <w:jc w:val="center"/>
              <w:rPr>
                <w:sz w:val="22"/>
                <w:szCs w:val="22"/>
              </w:rPr>
            </w:pPr>
          </w:p>
        </w:tc>
        <w:tc>
          <w:tcPr>
            <w:tcW w:w="3597" w:type="dxa"/>
            <w:vAlign w:val="center"/>
          </w:tcPr>
          <w:p w:rsidR="004A0D61" w:rsidRPr="00F56F47" w:rsidRDefault="004A0D61" w:rsidP="00F56F47">
            <w:pPr>
              <w:jc w:val="center"/>
              <w:rPr>
                <w:szCs w:val="22"/>
              </w:rPr>
            </w:pPr>
            <w:r w:rsidRPr="00F56F47">
              <w:rPr>
                <w:szCs w:val="22"/>
              </w:rPr>
              <w:t>In case there are more than one liability</w:t>
            </w:r>
          </w:p>
        </w:tc>
      </w:tr>
      <w:tr w:rsidR="004A0D61" w:rsidRPr="00F56F47" w:rsidTr="00D5711B">
        <w:trPr>
          <w:trHeight w:val="159"/>
          <w:jc w:val="center"/>
          <w:ins w:id="331" w:author="Namita Sivasankaran" w:date="2016-11-22T17:51:00Z"/>
        </w:trPr>
        <w:tc>
          <w:tcPr>
            <w:tcW w:w="955" w:type="dxa"/>
            <w:vMerge/>
            <w:textDirection w:val="btLr"/>
            <w:vAlign w:val="center"/>
          </w:tcPr>
          <w:p w:rsidR="004A0D61" w:rsidRPr="00F56F47" w:rsidRDefault="004A0D61" w:rsidP="00B03612">
            <w:pPr>
              <w:ind w:left="113" w:right="113"/>
              <w:jc w:val="center"/>
              <w:rPr>
                <w:ins w:id="332" w:author="Namita Sivasankaran" w:date="2016-11-22T17:51:00Z"/>
                <w:sz w:val="28"/>
                <w:szCs w:val="28"/>
              </w:rPr>
            </w:pPr>
          </w:p>
        </w:tc>
        <w:tc>
          <w:tcPr>
            <w:tcW w:w="999" w:type="dxa"/>
            <w:vMerge/>
            <w:textDirection w:val="btLr"/>
            <w:vAlign w:val="center"/>
          </w:tcPr>
          <w:p w:rsidR="004A0D61" w:rsidRPr="00F56F47" w:rsidRDefault="004A0D61" w:rsidP="00B03612">
            <w:pPr>
              <w:ind w:left="113" w:right="113"/>
              <w:jc w:val="center"/>
              <w:rPr>
                <w:ins w:id="333" w:author="Namita Sivasankaran" w:date="2016-11-22T17:51:00Z"/>
                <w:sz w:val="22"/>
                <w:szCs w:val="22"/>
              </w:rPr>
            </w:pPr>
          </w:p>
        </w:tc>
        <w:tc>
          <w:tcPr>
            <w:tcW w:w="2142" w:type="dxa"/>
            <w:vAlign w:val="center"/>
          </w:tcPr>
          <w:p w:rsidR="004A0D61" w:rsidRPr="00F56F47" w:rsidRDefault="004A0D61" w:rsidP="00B03612">
            <w:pPr>
              <w:jc w:val="center"/>
              <w:rPr>
                <w:ins w:id="334" w:author="Namita Sivasankaran" w:date="2016-11-22T17:51:00Z"/>
                <w:sz w:val="22"/>
                <w:szCs w:val="22"/>
              </w:rPr>
            </w:pPr>
          </w:p>
        </w:tc>
        <w:tc>
          <w:tcPr>
            <w:tcW w:w="2493" w:type="dxa"/>
            <w:vAlign w:val="bottom"/>
          </w:tcPr>
          <w:p w:rsidR="004A0D61" w:rsidRPr="004A0D61" w:rsidRDefault="004A0D61" w:rsidP="004116DD">
            <w:pPr>
              <w:jc w:val="center"/>
              <w:rPr>
                <w:ins w:id="335" w:author="Namita Sivasankaran" w:date="2016-11-22T17:51:00Z"/>
                <w:sz w:val="22"/>
                <w:szCs w:val="22"/>
                <w:highlight w:val="green"/>
                <w:rPrChange w:id="336" w:author="Namita Sivasankaran" w:date="2016-11-22T17:53:00Z">
                  <w:rPr>
                    <w:ins w:id="337" w:author="Namita Sivasankaran" w:date="2016-11-22T17:51:00Z"/>
                    <w:sz w:val="22"/>
                    <w:szCs w:val="22"/>
                  </w:rPr>
                </w:rPrChange>
              </w:rPr>
            </w:pPr>
            <w:ins w:id="338" w:author="Namita Sivasankaran" w:date="2016-11-22T17:52:00Z">
              <w:r w:rsidRPr="004A0D61">
                <w:rPr>
                  <w:sz w:val="22"/>
                  <w:szCs w:val="22"/>
                  <w:highlight w:val="green"/>
                  <w:rPrChange w:id="339" w:author="Namita Sivasankaran" w:date="2016-11-22T17:53:00Z">
                    <w:rPr>
                      <w:rFonts w:ascii="Calibri" w:hAnsi="Calibri"/>
                      <w:sz w:val="22"/>
                      <w:szCs w:val="22"/>
                    </w:rPr>
                  </w:rPrChange>
                </w:rPr>
                <w:t>Interest Only</w:t>
              </w:r>
            </w:ins>
          </w:p>
        </w:tc>
        <w:tc>
          <w:tcPr>
            <w:tcW w:w="1933" w:type="dxa"/>
            <w:vAlign w:val="center"/>
          </w:tcPr>
          <w:p w:rsidR="004A0D61" w:rsidRPr="004A0D61" w:rsidRDefault="004A0D61" w:rsidP="00F56F47">
            <w:pPr>
              <w:jc w:val="center"/>
              <w:rPr>
                <w:ins w:id="340" w:author="Namita Sivasankaran" w:date="2016-11-22T17:51:00Z"/>
                <w:sz w:val="22"/>
                <w:szCs w:val="22"/>
                <w:highlight w:val="green"/>
                <w:rPrChange w:id="341" w:author="Namita Sivasankaran" w:date="2016-11-22T17:53:00Z">
                  <w:rPr>
                    <w:ins w:id="342" w:author="Namita Sivasankaran" w:date="2016-11-22T17:51:00Z"/>
                    <w:sz w:val="22"/>
                    <w:szCs w:val="22"/>
                  </w:rPr>
                </w:rPrChange>
              </w:rPr>
            </w:pPr>
          </w:p>
        </w:tc>
        <w:tc>
          <w:tcPr>
            <w:tcW w:w="857" w:type="dxa"/>
            <w:vAlign w:val="center"/>
          </w:tcPr>
          <w:p w:rsidR="004A0D61" w:rsidRPr="004A0D61" w:rsidRDefault="004A0D61">
            <w:pPr>
              <w:jc w:val="center"/>
              <w:rPr>
                <w:ins w:id="343" w:author="Namita Sivasankaran" w:date="2016-11-22T17:51:00Z"/>
                <w:sz w:val="22"/>
                <w:szCs w:val="22"/>
                <w:highlight w:val="green"/>
                <w:rPrChange w:id="344" w:author="Namita Sivasankaran" w:date="2016-11-22T17:53:00Z">
                  <w:rPr>
                    <w:ins w:id="345" w:author="Namita Sivasankaran" w:date="2016-11-22T17:51:00Z"/>
                    <w:sz w:val="22"/>
                    <w:szCs w:val="22"/>
                  </w:rPr>
                </w:rPrChange>
              </w:rPr>
            </w:pPr>
          </w:p>
        </w:tc>
        <w:tc>
          <w:tcPr>
            <w:tcW w:w="1302" w:type="dxa"/>
            <w:vAlign w:val="center"/>
          </w:tcPr>
          <w:p w:rsidR="004A0D61" w:rsidRPr="004A0D61" w:rsidRDefault="004A0D61" w:rsidP="00F56F47">
            <w:pPr>
              <w:jc w:val="center"/>
              <w:rPr>
                <w:ins w:id="346" w:author="Namita Sivasankaran" w:date="2016-11-22T17:51:00Z"/>
                <w:sz w:val="22"/>
                <w:szCs w:val="22"/>
                <w:highlight w:val="green"/>
                <w:rPrChange w:id="347" w:author="Namita Sivasankaran" w:date="2016-11-22T17:53:00Z">
                  <w:rPr>
                    <w:ins w:id="348" w:author="Namita Sivasankaran" w:date="2016-11-22T17:51:00Z"/>
                    <w:sz w:val="22"/>
                    <w:szCs w:val="22"/>
                  </w:rPr>
                </w:rPrChange>
              </w:rPr>
            </w:pPr>
          </w:p>
        </w:tc>
        <w:tc>
          <w:tcPr>
            <w:tcW w:w="3597" w:type="dxa"/>
            <w:vAlign w:val="center"/>
          </w:tcPr>
          <w:p w:rsidR="004A0D61" w:rsidRPr="004A0D61" w:rsidRDefault="004A0D61" w:rsidP="00F56F47">
            <w:pPr>
              <w:jc w:val="center"/>
              <w:rPr>
                <w:ins w:id="349" w:author="Namita Sivasankaran" w:date="2016-11-22T17:51:00Z"/>
                <w:szCs w:val="22"/>
                <w:highlight w:val="green"/>
                <w:rPrChange w:id="350" w:author="Namita Sivasankaran" w:date="2016-11-22T17:53:00Z">
                  <w:rPr>
                    <w:ins w:id="351" w:author="Namita Sivasankaran" w:date="2016-11-22T17:51:00Z"/>
                    <w:szCs w:val="22"/>
                  </w:rPr>
                </w:rPrChange>
              </w:rPr>
            </w:pPr>
            <w:ins w:id="352" w:author="Namita Sivasankaran" w:date="2016-11-22T17:52:00Z">
              <w:r w:rsidRPr="004A0D61">
                <w:rPr>
                  <w:szCs w:val="22"/>
                  <w:highlight w:val="green"/>
                  <w:rPrChange w:id="353" w:author="Namita Sivasankaran" w:date="2016-11-22T17:53:00Z">
                    <w:rPr>
                      <w:szCs w:val="22"/>
                    </w:rPr>
                  </w:rPrChange>
                </w:rPr>
                <w:t>Yes/No</w:t>
              </w:r>
            </w:ins>
          </w:p>
        </w:tc>
      </w:tr>
      <w:tr w:rsidR="004A0D61" w:rsidRPr="00F56F47" w:rsidTr="00D5711B">
        <w:trPr>
          <w:trHeight w:val="159"/>
          <w:jc w:val="center"/>
          <w:ins w:id="354" w:author="Namita Sivasankaran" w:date="2016-11-22T17:51:00Z"/>
        </w:trPr>
        <w:tc>
          <w:tcPr>
            <w:tcW w:w="955" w:type="dxa"/>
            <w:vMerge/>
            <w:textDirection w:val="btLr"/>
            <w:vAlign w:val="center"/>
          </w:tcPr>
          <w:p w:rsidR="004A0D61" w:rsidRPr="00F56F47" w:rsidRDefault="004A0D61" w:rsidP="00B03612">
            <w:pPr>
              <w:ind w:left="113" w:right="113"/>
              <w:jc w:val="center"/>
              <w:rPr>
                <w:ins w:id="355" w:author="Namita Sivasankaran" w:date="2016-11-22T17:51:00Z"/>
                <w:sz w:val="28"/>
                <w:szCs w:val="28"/>
              </w:rPr>
            </w:pPr>
          </w:p>
        </w:tc>
        <w:tc>
          <w:tcPr>
            <w:tcW w:w="999" w:type="dxa"/>
            <w:vMerge/>
            <w:textDirection w:val="btLr"/>
            <w:vAlign w:val="center"/>
          </w:tcPr>
          <w:p w:rsidR="004A0D61" w:rsidRPr="00F56F47" w:rsidRDefault="004A0D61" w:rsidP="00B03612">
            <w:pPr>
              <w:ind w:left="113" w:right="113"/>
              <w:jc w:val="center"/>
              <w:rPr>
                <w:ins w:id="356" w:author="Namita Sivasankaran" w:date="2016-11-22T17:51:00Z"/>
                <w:sz w:val="22"/>
                <w:szCs w:val="22"/>
              </w:rPr>
            </w:pPr>
          </w:p>
        </w:tc>
        <w:tc>
          <w:tcPr>
            <w:tcW w:w="2142" w:type="dxa"/>
            <w:vAlign w:val="center"/>
          </w:tcPr>
          <w:p w:rsidR="004A0D61" w:rsidRPr="00F56F47" w:rsidRDefault="004A0D61" w:rsidP="00B03612">
            <w:pPr>
              <w:jc w:val="center"/>
              <w:rPr>
                <w:ins w:id="357" w:author="Namita Sivasankaran" w:date="2016-11-22T17:51:00Z"/>
                <w:sz w:val="22"/>
                <w:szCs w:val="22"/>
              </w:rPr>
            </w:pPr>
          </w:p>
        </w:tc>
        <w:tc>
          <w:tcPr>
            <w:tcW w:w="2493" w:type="dxa"/>
            <w:vAlign w:val="bottom"/>
          </w:tcPr>
          <w:p w:rsidR="004A0D61" w:rsidRPr="004A0D61" w:rsidRDefault="004A0D61" w:rsidP="004116DD">
            <w:pPr>
              <w:jc w:val="center"/>
              <w:rPr>
                <w:ins w:id="358" w:author="Namita Sivasankaran" w:date="2016-11-22T17:51:00Z"/>
                <w:sz w:val="22"/>
                <w:szCs w:val="22"/>
                <w:highlight w:val="green"/>
                <w:rPrChange w:id="359" w:author="Namita Sivasankaran" w:date="2016-11-22T17:53:00Z">
                  <w:rPr>
                    <w:ins w:id="360" w:author="Namita Sivasankaran" w:date="2016-11-22T17:51:00Z"/>
                    <w:sz w:val="22"/>
                    <w:szCs w:val="22"/>
                  </w:rPr>
                </w:rPrChange>
              </w:rPr>
            </w:pPr>
            <w:ins w:id="361" w:author="Namita Sivasankaran" w:date="2016-11-22T17:52:00Z">
              <w:r w:rsidRPr="004A0D61">
                <w:rPr>
                  <w:sz w:val="22"/>
                  <w:szCs w:val="22"/>
                  <w:highlight w:val="green"/>
                  <w:rPrChange w:id="362" w:author="Namita Sivasankaran" w:date="2016-11-22T17:53:00Z">
                    <w:rPr>
                      <w:rFonts w:ascii="Calibri" w:hAnsi="Calibri"/>
                      <w:sz w:val="22"/>
                      <w:szCs w:val="22"/>
                    </w:rPr>
                  </w:rPrChange>
                </w:rPr>
                <w:t>Interest Expense</w:t>
              </w:r>
            </w:ins>
          </w:p>
        </w:tc>
        <w:tc>
          <w:tcPr>
            <w:tcW w:w="1933" w:type="dxa"/>
            <w:vAlign w:val="center"/>
          </w:tcPr>
          <w:p w:rsidR="004A0D61" w:rsidRPr="004A0D61" w:rsidRDefault="004A0D61">
            <w:pPr>
              <w:jc w:val="center"/>
              <w:rPr>
                <w:ins w:id="363" w:author="Namita Sivasankaran" w:date="2016-11-22T17:51:00Z"/>
                <w:sz w:val="22"/>
                <w:szCs w:val="22"/>
                <w:highlight w:val="green"/>
                <w:rPrChange w:id="364" w:author="Namita Sivasankaran" w:date="2016-11-22T17:53:00Z">
                  <w:rPr>
                    <w:ins w:id="365" w:author="Namita Sivasankaran" w:date="2016-11-22T17:51:00Z"/>
                    <w:sz w:val="22"/>
                    <w:szCs w:val="22"/>
                  </w:rPr>
                </w:rPrChange>
              </w:rPr>
            </w:pPr>
            <w:ins w:id="366" w:author="Namita Sivasankaran" w:date="2016-11-22T17:53:00Z">
              <w:r w:rsidRPr="004A0D61">
                <w:rPr>
                  <w:sz w:val="22"/>
                  <w:szCs w:val="22"/>
                  <w:highlight w:val="green"/>
                  <w:rPrChange w:id="367" w:author="Namita Sivasankaran" w:date="2016-11-22T17:53:00Z">
                    <w:rPr>
                      <w:sz w:val="22"/>
                      <w:szCs w:val="22"/>
                    </w:rPr>
                  </w:rPrChange>
                </w:rPr>
                <w:t>Numeric</w:t>
              </w:r>
            </w:ins>
          </w:p>
        </w:tc>
        <w:tc>
          <w:tcPr>
            <w:tcW w:w="857" w:type="dxa"/>
            <w:vAlign w:val="center"/>
          </w:tcPr>
          <w:p w:rsidR="004A0D61" w:rsidRPr="004A0D61" w:rsidRDefault="004A0D61" w:rsidP="00F56F47">
            <w:pPr>
              <w:jc w:val="center"/>
              <w:rPr>
                <w:ins w:id="368" w:author="Namita Sivasankaran" w:date="2016-11-22T17:51:00Z"/>
                <w:sz w:val="22"/>
                <w:szCs w:val="22"/>
                <w:highlight w:val="green"/>
                <w:rPrChange w:id="369" w:author="Namita Sivasankaran" w:date="2016-11-22T17:53:00Z">
                  <w:rPr>
                    <w:ins w:id="370" w:author="Namita Sivasankaran" w:date="2016-11-22T17:51:00Z"/>
                    <w:sz w:val="22"/>
                    <w:szCs w:val="22"/>
                  </w:rPr>
                </w:rPrChange>
              </w:rPr>
            </w:pPr>
          </w:p>
        </w:tc>
        <w:tc>
          <w:tcPr>
            <w:tcW w:w="1302" w:type="dxa"/>
            <w:vAlign w:val="center"/>
          </w:tcPr>
          <w:p w:rsidR="004A0D61" w:rsidRPr="004A0D61" w:rsidRDefault="004A0D61" w:rsidP="00F56F47">
            <w:pPr>
              <w:jc w:val="center"/>
              <w:rPr>
                <w:ins w:id="371" w:author="Namita Sivasankaran" w:date="2016-11-22T17:51:00Z"/>
                <w:sz w:val="22"/>
                <w:szCs w:val="22"/>
                <w:highlight w:val="green"/>
                <w:rPrChange w:id="372" w:author="Namita Sivasankaran" w:date="2016-11-22T17:53:00Z">
                  <w:rPr>
                    <w:ins w:id="373" w:author="Namita Sivasankaran" w:date="2016-11-22T17:51:00Z"/>
                    <w:sz w:val="22"/>
                    <w:szCs w:val="22"/>
                  </w:rPr>
                </w:rPrChange>
              </w:rPr>
            </w:pPr>
          </w:p>
        </w:tc>
        <w:tc>
          <w:tcPr>
            <w:tcW w:w="3597" w:type="dxa"/>
            <w:vAlign w:val="center"/>
          </w:tcPr>
          <w:p w:rsidR="004A0D61" w:rsidRPr="004A0D61" w:rsidRDefault="004A0D61">
            <w:pPr>
              <w:jc w:val="center"/>
              <w:rPr>
                <w:ins w:id="374" w:author="Namita Sivasankaran" w:date="2016-11-22T17:51:00Z"/>
                <w:szCs w:val="22"/>
                <w:highlight w:val="green"/>
                <w:rPrChange w:id="375" w:author="Namita Sivasankaran" w:date="2016-11-22T17:53:00Z">
                  <w:rPr>
                    <w:ins w:id="376" w:author="Namita Sivasankaran" w:date="2016-11-22T17:51:00Z"/>
                    <w:szCs w:val="22"/>
                  </w:rPr>
                </w:rPrChange>
              </w:rPr>
            </w:pPr>
            <w:ins w:id="377" w:author="Namita Sivasankaran" w:date="2016-11-22T17:52:00Z">
              <w:r w:rsidRPr="004A0D61">
                <w:rPr>
                  <w:szCs w:val="22"/>
                  <w:highlight w:val="green"/>
                  <w:rPrChange w:id="378" w:author="Namita Sivasankaran" w:date="2016-11-22T17:53:00Z">
                    <w:rPr>
                      <w:szCs w:val="22"/>
                    </w:rPr>
                  </w:rPrChange>
                </w:rPr>
                <w:t>Auto Calculated</w:t>
              </w:r>
            </w:ins>
          </w:p>
        </w:tc>
      </w:tr>
      <w:tr w:rsidR="004A0D61" w:rsidRPr="00F56F47" w:rsidTr="00D5711B">
        <w:trPr>
          <w:trHeight w:val="159"/>
          <w:jc w:val="center"/>
          <w:ins w:id="379" w:author="Namita Sivasankaran" w:date="2016-11-22T17:51:00Z"/>
        </w:trPr>
        <w:tc>
          <w:tcPr>
            <w:tcW w:w="955" w:type="dxa"/>
            <w:vMerge/>
            <w:textDirection w:val="btLr"/>
            <w:vAlign w:val="center"/>
          </w:tcPr>
          <w:p w:rsidR="004A0D61" w:rsidRPr="00F56F47" w:rsidRDefault="004A0D61" w:rsidP="00B03612">
            <w:pPr>
              <w:ind w:left="113" w:right="113"/>
              <w:jc w:val="center"/>
              <w:rPr>
                <w:ins w:id="380" w:author="Namita Sivasankaran" w:date="2016-11-22T17:51:00Z"/>
                <w:sz w:val="28"/>
                <w:szCs w:val="28"/>
              </w:rPr>
            </w:pPr>
          </w:p>
        </w:tc>
        <w:tc>
          <w:tcPr>
            <w:tcW w:w="999" w:type="dxa"/>
            <w:vMerge/>
            <w:textDirection w:val="btLr"/>
            <w:vAlign w:val="center"/>
          </w:tcPr>
          <w:p w:rsidR="004A0D61" w:rsidRPr="00F56F47" w:rsidRDefault="004A0D61" w:rsidP="00B03612">
            <w:pPr>
              <w:ind w:left="113" w:right="113"/>
              <w:jc w:val="center"/>
              <w:rPr>
                <w:ins w:id="381" w:author="Namita Sivasankaran" w:date="2016-11-22T17:51:00Z"/>
                <w:sz w:val="22"/>
                <w:szCs w:val="22"/>
              </w:rPr>
            </w:pPr>
          </w:p>
        </w:tc>
        <w:tc>
          <w:tcPr>
            <w:tcW w:w="2142" w:type="dxa"/>
            <w:vAlign w:val="center"/>
          </w:tcPr>
          <w:p w:rsidR="004A0D61" w:rsidRPr="00F56F47" w:rsidRDefault="004A0D61" w:rsidP="00B03612">
            <w:pPr>
              <w:jc w:val="center"/>
              <w:rPr>
                <w:ins w:id="382" w:author="Namita Sivasankaran" w:date="2016-11-22T17:51:00Z"/>
                <w:sz w:val="22"/>
                <w:szCs w:val="22"/>
              </w:rPr>
            </w:pPr>
          </w:p>
        </w:tc>
        <w:tc>
          <w:tcPr>
            <w:tcW w:w="2493" w:type="dxa"/>
            <w:vAlign w:val="bottom"/>
          </w:tcPr>
          <w:p w:rsidR="004A0D61" w:rsidRPr="004A0D61" w:rsidRDefault="004A0D61" w:rsidP="004116DD">
            <w:pPr>
              <w:jc w:val="center"/>
              <w:rPr>
                <w:ins w:id="383" w:author="Namita Sivasankaran" w:date="2016-11-22T17:51:00Z"/>
                <w:sz w:val="22"/>
                <w:szCs w:val="22"/>
                <w:highlight w:val="green"/>
                <w:rPrChange w:id="384" w:author="Namita Sivasankaran" w:date="2016-11-22T17:53:00Z">
                  <w:rPr>
                    <w:ins w:id="385" w:author="Namita Sivasankaran" w:date="2016-11-22T17:51:00Z"/>
                    <w:sz w:val="22"/>
                    <w:szCs w:val="22"/>
                  </w:rPr>
                </w:rPrChange>
              </w:rPr>
            </w:pPr>
            <w:ins w:id="386" w:author="Namita Sivasankaran" w:date="2016-11-22T17:52:00Z">
              <w:r w:rsidRPr="004A0D61">
                <w:rPr>
                  <w:sz w:val="22"/>
                  <w:szCs w:val="22"/>
                  <w:highlight w:val="green"/>
                  <w:rPrChange w:id="387" w:author="Namita Sivasankaran" w:date="2016-11-22T17:53:00Z">
                    <w:rPr>
                      <w:rFonts w:ascii="Calibri" w:hAnsi="Calibri"/>
                      <w:sz w:val="22"/>
                      <w:szCs w:val="22"/>
                    </w:rPr>
                  </w:rPrChange>
                </w:rPr>
                <w:t>Principle Expense</w:t>
              </w:r>
            </w:ins>
          </w:p>
        </w:tc>
        <w:tc>
          <w:tcPr>
            <w:tcW w:w="1933" w:type="dxa"/>
            <w:vAlign w:val="center"/>
          </w:tcPr>
          <w:p w:rsidR="004A0D61" w:rsidRPr="004A0D61" w:rsidRDefault="004A0D61" w:rsidP="00F56F47">
            <w:pPr>
              <w:jc w:val="center"/>
              <w:rPr>
                <w:ins w:id="388" w:author="Namita Sivasankaran" w:date="2016-11-22T17:51:00Z"/>
                <w:sz w:val="22"/>
                <w:szCs w:val="22"/>
                <w:highlight w:val="green"/>
                <w:rPrChange w:id="389" w:author="Namita Sivasankaran" w:date="2016-11-22T17:53:00Z">
                  <w:rPr>
                    <w:ins w:id="390" w:author="Namita Sivasankaran" w:date="2016-11-22T17:51:00Z"/>
                    <w:sz w:val="22"/>
                    <w:szCs w:val="22"/>
                  </w:rPr>
                </w:rPrChange>
              </w:rPr>
            </w:pPr>
            <w:ins w:id="391" w:author="Namita Sivasankaran" w:date="2016-11-22T17:53:00Z">
              <w:r w:rsidRPr="004A0D61">
                <w:rPr>
                  <w:sz w:val="22"/>
                  <w:szCs w:val="22"/>
                  <w:highlight w:val="green"/>
                  <w:rPrChange w:id="392" w:author="Namita Sivasankaran" w:date="2016-11-22T17:53:00Z">
                    <w:rPr>
                      <w:sz w:val="22"/>
                      <w:szCs w:val="22"/>
                    </w:rPr>
                  </w:rPrChange>
                </w:rPr>
                <w:t>Numeric</w:t>
              </w:r>
            </w:ins>
          </w:p>
        </w:tc>
        <w:tc>
          <w:tcPr>
            <w:tcW w:w="857" w:type="dxa"/>
            <w:vAlign w:val="center"/>
          </w:tcPr>
          <w:p w:rsidR="004A0D61" w:rsidRPr="004A0D61" w:rsidRDefault="004A0D61" w:rsidP="00F56F47">
            <w:pPr>
              <w:jc w:val="center"/>
              <w:rPr>
                <w:ins w:id="393" w:author="Namita Sivasankaran" w:date="2016-11-22T17:51:00Z"/>
                <w:sz w:val="22"/>
                <w:szCs w:val="22"/>
                <w:highlight w:val="green"/>
                <w:rPrChange w:id="394" w:author="Namita Sivasankaran" w:date="2016-11-22T17:53:00Z">
                  <w:rPr>
                    <w:ins w:id="395" w:author="Namita Sivasankaran" w:date="2016-11-22T17:51:00Z"/>
                    <w:sz w:val="22"/>
                    <w:szCs w:val="22"/>
                  </w:rPr>
                </w:rPrChange>
              </w:rPr>
            </w:pPr>
          </w:p>
        </w:tc>
        <w:tc>
          <w:tcPr>
            <w:tcW w:w="1302" w:type="dxa"/>
            <w:vAlign w:val="center"/>
          </w:tcPr>
          <w:p w:rsidR="004A0D61" w:rsidRPr="004A0D61" w:rsidRDefault="004A0D61" w:rsidP="00F56F47">
            <w:pPr>
              <w:jc w:val="center"/>
              <w:rPr>
                <w:ins w:id="396" w:author="Namita Sivasankaran" w:date="2016-11-22T17:51:00Z"/>
                <w:sz w:val="22"/>
                <w:szCs w:val="22"/>
                <w:highlight w:val="green"/>
                <w:rPrChange w:id="397" w:author="Namita Sivasankaran" w:date="2016-11-22T17:53:00Z">
                  <w:rPr>
                    <w:ins w:id="398" w:author="Namita Sivasankaran" w:date="2016-11-22T17:51:00Z"/>
                    <w:sz w:val="22"/>
                    <w:szCs w:val="22"/>
                  </w:rPr>
                </w:rPrChange>
              </w:rPr>
            </w:pPr>
          </w:p>
        </w:tc>
        <w:tc>
          <w:tcPr>
            <w:tcW w:w="3597" w:type="dxa"/>
            <w:vAlign w:val="center"/>
          </w:tcPr>
          <w:p w:rsidR="004A0D61" w:rsidRPr="004A0D61" w:rsidRDefault="004A0D61" w:rsidP="00F56F47">
            <w:pPr>
              <w:jc w:val="center"/>
              <w:rPr>
                <w:ins w:id="399" w:author="Namita Sivasankaran" w:date="2016-11-22T17:51:00Z"/>
                <w:szCs w:val="22"/>
                <w:highlight w:val="green"/>
                <w:rPrChange w:id="400" w:author="Namita Sivasankaran" w:date="2016-11-22T17:53:00Z">
                  <w:rPr>
                    <w:ins w:id="401" w:author="Namita Sivasankaran" w:date="2016-11-22T17:51:00Z"/>
                    <w:szCs w:val="22"/>
                  </w:rPr>
                </w:rPrChange>
              </w:rPr>
            </w:pPr>
            <w:ins w:id="402" w:author="Namita Sivasankaran" w:date="2016-11-22T17:52:00Z">
              <w:r w:rsidRPr="004A0D61">
                <w:rPr>
                  <w:szCs w:val="22"/>
                  <w:highlight w:val="green"/>
                  <w:rPrChange w:id="403" w:author="Namita Sivasankaran" w:date="2016-11-22T17:53:00Z">
                    <w:rPr>
                      <w:szCs w:val="22"/>
                    </w:rPr>
                  </w:rPrChange>
                </w:rPr>
                <w:t>Auto Calculated</w:t>
              </w:r>
            </w:ins>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Bank Statement</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4116DD">
            <w:pPr>
              <w:jc w:val="center"/>
              <w:rPr>
                <w:sz w:val="22"/>
                <w:szCs w:val="22"/>
              </w:rPr>
            </w:pPr>
            <w:r w:rsidRPr="00F56F47">
              <w:rPr>
                <w:sz w:val="22"/>
                <w:szCs w:val="22"/>
              </w:rPr>
              <w:t>IFSC Code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Provide search option with IFSC master</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Bank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Auto-populate from IFSC master</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Branch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Auto-populate from IFSC master</w:t>
            </w:r>
          </w:p>
        </w:tc>
      </w:tr>
      <w:tr w:rsidR="006C64AA" w:rsidRPr="00F56F47" w:rsidTr="00F56F47">
        <w:trPr>
          <w:trHeight w:val="393"/>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A/C name</w:t>
            </w:r>
          </w:p>
        </w:tc>
        <w:tc>
          <w:tcPr>
            <w:tcW w:w="1933" w:type="dxa"/>
            <w:vAlign w:val="center"/>
          </w:tcPr>
          <w:p w:rsidR="006C64AA" w:rsidRPr="00F56F47" w:rsidRDefault="006C64AA" w:rsidP="00F56F47">
            <w:pPr>
              <w:jc w:val="center"/>
              <w:rPr>
                <w:sz w:val="22"/>
                <w:szCs w:val="22"/>
              </w:rPr>
            </w:pPr>
            <w:r w:rsidRPr="00F56F47">
              <w:rPr>
                <w:sz w:val="22"/>
                <w:szCs w:val="22"/>
              </w:rPr>
              <w:t>Alphanumeric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p>
        </w:tc>
      </w:tr>
      <w:tr w:rsidR="006C64AA" w:rsidRPr="00F56F47" w:rsidTr="00F56F47">
        <w:trPr>
          <w:trHeight w:val="41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A/C type</w:t>
            </w:r>
          </w:p>
        </w:tc>
        <w:tc>
          <w:tcPr>
            <w:tcW w:w="1933" w:type="dxa"/>
            <w:vAlign w:val="center"/>
          </w:tcPr>
          <w:p w:rsidR="006C64AA" w:rsidRPr="00F56F47" w:rsidRDefault="006C64AA" w:rsidP="00F56F47">
            <w:pPr>
              <w:jc w:val="center"/>
              <w:rPr>
                <w:sz w:val="22"/>
                <w:szCs w:val="22"/>
              </w:rPr>
            </w:pPr>
            <w:r w:rsidRPr="00F56F47">
              <w:rPr>
                <w:sz w:val="22"/>
                <w:szCs w:val="22"/>
              </w:rPr>
              <w:t>Dropdown</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Current, Saving, OD, CC</w:t>
            </w:r>
          </w:p>
        </w:tc>
      </w:tr>
      <w:tr w:rsidR="006C64AA" w:rsidRPr="00F56F47" w:rsidTr="00F56F47">
        <w:trPr>
          <w:trHeight w:val="41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A/C no</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p>
        </w:tc>
      </w:tr>
      <w:tr w:rsidR="006C64AA" w:rsidRPr="00F56F47" w:rsidTr="00F56F47">
        <w:trPr>
          <w:trHeight w:val="42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Banking since</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MM/YYYY</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Net banking available</w:t>
            </w:r>
          </w:p>
        </w:tc>
        <w:tc>
          <w:tcPr>
            <w:tcW w:w="1933" w:type="dxa"/>
            <w:vAlign w:val="center"/>
          </w:tcPr>
          <w:p w:rsidR="006C64AA" w:rsidRPr="00F56F47" w:rsidRDefault="006C64AA" w:rsidP="00F56F47">
            <w:pPr>
              <w:jc w:val="center"/>
              <w:rPr>
                <w:sz w:val="22"/>
                <w:szCs w:val="22"/>
              </w:rPr>
            </w:pPr>
            <w:r w:rsidRPr="00F56F47">
              <w:rPr>
                <w:sz w:val="22"/>
                <w:szCs w:val="22"/>
              </w:rPr>
              <w:t>Radio Buttons</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Yes/No</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Sanctioned Amount</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r w:rsidRPr="00F56F47">
              <w:rPr>
                <w:sz w:val="22"/>
                <w:szCs w:val="22"/>
              </w:rPr>
              <w:t>yes</w:t>
            </w:r>
          </w:p>
        </w:tc>
        <w:tc>
          <w:tcPr>
            <w:tcW w:w="3597" w:type="dxa"/>
            <w:vAlign w:val="center"/>
          </w:tcPr>
          <w:p w:rsidR="006C64AA" w:rsidRPr="00F56F47" w:rsidRDefault="006C64AA" w:rsidP="00F56F47">
            <w:pPr>
              <w:jc w:val="center"/>
              <w:rPr>
                <w:szCs w:val="22"/>
              </w:rPr>
            </w:pPr>
            <w:r w:rsidRPr="00F56F47">
              <w:rPr>
                <w:szCs w:val="22"/>
              </w:rPr>
              <w:t>(If A/C type is OD, CC)</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Start Month</w:t>
            </w:r>
          </w:p>
        </w:tc>
        <w:tc>
          <w:tcPr>
            <w:tcW w:w="1933" w:type="dxa"/>
            <w:vAlign w:val="center"/>
          </w:tcPr>
          <w:p w:rsidR="006C64AA" w:rsidRPr="00F56F47" w:rsidRDefault="006C64AA" w:rsidP="00F56F47">
            <w:pPr>
              <w:jc w:val="center"/>
              <w:rPr>
                <w:sz w:val="22"/>
                <w:szCs w:val="22"/>
              </w:rPr>
            </w:pPr>
            <w:r w:rsidRPr="00F56F47">
              <w:rPr>
                <w:sz w:val="22"/>
                <w:szCs w:val="22"/>
              </w:rPr>
              <w:t>Date</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Cs w:val="22"/>
              </w:rPr>
            </w:pPr>
            <w:r w:rsidRPr="00F56F47">
              <w:rPr>
                <w:szCs w:val="22"/>
              </w:rPr>
              <w:t>MM/YYYY</w:t>
            </w: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Total Deposits</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5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Total Withdrawals</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121"/>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Balance as on 15th</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0C7770">
        <w:trPr>
          <w:trHeight w:val="626"/>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4116DD">
            <w:pPr>
              <w:jc w:val="center"/>
              <w:rPr>
                <w:sz w:val="22"/>
                <w:szCs w:val="22"/>
              </w:rPr>
            </w:pPr>
            <w:r w:rsidRPr="00F56F47">
              <w:rPr>
                <w:sz w:val="22"/>
                <w:szCs w:val="22"/>
              </w:rPr>
              <w:t>Button to add bank details</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On clicking add- display fields- start month, total deposits, total withdrawals, balance as on 15th</w:t>
            </w:r>
          </w:p>
        </w:tc>
      </w:tr>
      <w:tr w:rsidR="006C64AA" w:rsidRPr="00F56F47" w:rsidTr="00F56F47">
        <w:trPr>
          <w:trHeight w:val="609"/>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No of cheques bounced</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642"/>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No of EMI cheques bounced</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678"/>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textDirection w:val="btLr"/>
            <w:vAlign w:val="center"/>
          </w:tcPr>
          <w:p w:rsidR="006C64AA" w:rsidRPr="00F56F47" w:rsidRDefault="006C64AA" w:rsidP="00B03612">
            <w:pPr>
              <w:ind w:left="113" w:right="113"/>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shd w:val="clear" w:color="auto" w:fill="B8CCE4" w:themeFill="accent1" w:themeFillTint="66"/>
            <w:vAlign w:val="center"/>
          </w:tcPr>
          <w:p w:rsidR="006C64AA" w:rsidRPr="00F56F47" w:rsidRDefault="006C64AA" w:rsidP="004116DD">
            <w:pPr>
              <w:jc w:val="center"/>
              <w:rPr>
                <w:b/>
                <w:bCs/>
                <w:sz w:val="22"/>
                <w:szCs w:val="22"/>
              </w:rPr>
            </w:pPr>
            <w:r w:rsidRPr="00F56F47">
              <w:rPr>
                <w:b/>
                <w:bCs/>
                <w:sz w:val="22"/>
                <w:szCs w:val="22"/>
              </w:rPr>
              <w:t>Button to add account</w:t>
            </w:r>
          </w:p>
        </w:tc>
        <w:tc>
          <w:tcPr>
            <w:tcW w:w="1933" w:type="dxa"/>
            <w:vAlign w:val="center"/>
          </w:tcPr>
          <w:p w:rsidR="006C64AA" w:rsidRPr="00F56F47" w:rsidRDefault="006C64AA" w:rsidP="00F56F47">
            <w:pPr>
              <w:jc w:val="center"/>
              <w:rPr>
                <w:sz w:val="22"/>
                <w:szCs w:val="22"/>
              </w:rPr>
            </w:pP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413"/>
          <w:jc w:val="center"/>
        </w:trPr>
        <w:tc>
          <w:tcPr>
            <w:tcW w:w="955" w:type="dxa"/>
            <w:vMerge w:val="restart"/>
            <w:textDirection w:val="btLr"/>
            <w:vAlign w:val="center"/>
          </w:tcPr>
          <w:p w:rsidR="006C64AA" w:rsidRPr="00F56F47" w:rsidRDefault="006C64AA" w:rsidP="00B03612">
            <w:pPr>
              <w:ind w:left="113" w:right="113"/>
              <w:jc w:val="center"/>
              <w:rPr>
                <w:sz w:val="28"/>
                <w:szCs w:val="28"/>
              </w:rPr>
            </w:pPr>
          </w:p>
        </w:tc>
        <w:tc>
          <w:tcPr>
            <w:tcW w:w="999" w:type="dxa"/>
            <w:vMerge w:val="restart"/>
            <w:textDirection w:val="btLr"/>
            <w:vAlign w:val="center"/>
          </w:tcPr>
          <w:p w:rsidR="006C64AA" w:rsidRPr="00F56F47" w:rsidRDefault="006C64AA" w:rsidP="00B03612">
            <w:pPr>
              <w:ind w:left="113" w:right="113"/>
              <w:jc w:val="center"/>
              <w:rPr>
                <w:sz w:val="22"/>
                <w:szCs w:val="22"/>
              </w:rPr>
            </w:pPr>
            <w:r w:rsidRPr="00F56F47">
              <w:rPr>
                <w:sz w:val="22"/>
                <w:szCs w:val="22"/>
              </w:rPr>
              <w:t>Business Financials</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4116DD">
            <w:pPr>
              <w:jc w:val="center"/>
              <w:rPr>
                <w:sz w:val="22"/>
                <w:szCs w:val="22"/>
              </w:rPr>
            </w:pPr>
            <w:r w:rsidRPr="00F56F47">
              <w:rPr>
                <w:sz w:val="22"/>
                <w:szCs w:val="22"/>
              </w:rPr>
              <w:t>Monthly turnover</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r w:rsidRPr="00F56F47">
              <w:rPr>
                <w:sz w:val="22"/>
                <w:szCs w:val="22"/>
              </w:rPr>
              <w:t>Yes</w:t>
            </w: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845"/>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Monthly Business Expenses</w:t>
            </w:r>
          </w:p>
        </w:tc>
        <w:tc>
          <w:tcPr>
            <w:tcW w:w="1933" w:type="dxa"/>
            <w:vAlign w:val="center"/>
          </w:tcPr>
          <w:p w:rsidR="006C64AA" w:rsidRPr="00F56F47" w:rsidRDefault="006C64AA" w:rsidP="00F56F47">
            <w:pPr>
              <w:jc w:val="center"/>
              <w:rPr>
                <w:sz w:val="22"/>
                <w:szCs w:val="22"/>
              </w:rPr>
            </w:pPr>
            <w:r w:rsidRPr="00F56F47">
              <w:rPr>
                <w:sz w:val="22"/>
                <w:szCs w:val="22"/>
              </w:rPr>
              <w:t>Numeric</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p>
        </w:tc>
      </w:tr>
      <w:tr w:rsidR="006C64AA" w:rsidRPr="00F56F47" w:rsidTr="00F56F47">
        <w:trPr>
          <w:trHeight w:val="844"/>
          <w:jc w:val="center"/>
        </w:trPr>
        <w:tc>
          <w:tcPr>
            <w:tcW w:w="955" w:type="dxa"/>
            <w:vMerge/>
            <w:textDirection w:val="btLr"/>
            <w:vAlign w:val="center"/>
          </w:tcPr>
          <w:p w:rsidR="006C64AA" w:rsidRPr="00F56F47" w:rsidRDefault="006C64AA" w:rsidP="00B03612">
            <w:pPr>
              <w:ind w:left="113" w:right="113"/>
              <w:jc w:val="center"/>
              <w:rPr>
                <w:sz w:val="28"/>
                <w:szCs w:val="28"/>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4116DD">
            <w:pPr>
              <w:jc w:val="center"/>
              <w:rPr>
                <w:sz w:val="22"/>
                <w:szCs w:val="22"/>
              </w:rPr>
            </w:pPr>
            <w:r w:rsidRPr="00F56F47">
              <w:rPr>
                <w:sz w:val="22"/>
                <w:szCs w:val="22"/>
              </w:rPr>
              <w:t>Average Monthly Net Income</w:t>
            </w:r>
          </w:p>
        </w:tc>
        <w:tc>
          <w:tcPr>
            <w:tcW w:w="1933" w:type="dxa"/>
            <w:vAlign w:val="center"/>
          </w:tcPr>
          <w:p w:rsidR="006C64AA" w:rsidRPr="00F56F47" w:rsidRDefault="006C64AA" w:rsidP="00F56F47">
            <w:pPr>
              <w:jc w:val="center"/>
              <w:rPr>
                <w:sz w:val="22"/>
                <w:szCs w:val="22"/>
              </w:rPr>
            </w:pPr>
            <w:r w:rsidRPr="00F56F47">
              <w:rPr>
                <w:sz w:val="22"/>
                <w:szCs w:val="22"/>
              </w:rPr>
              <w:t>Auto Calculated</w:t>
            </w:r>
          </w:p>
        </w:tc>
        <w:tc>
          <w:tcPr>
            <w:tcW w:w="857" w:type="dxa"/>
            <w:vAlign w:val="center"/>
          </w:tcPr>
          <w:p w:rsidR="006C64AA" w:rsidRPr="00F56F47" w:rsidRDefault="006C64AA" w:rsidP="00F56F47">
            <w:pPr>
              <w:jc w:val="center"/>
              <w:rPr>
                <w:sz w:val="22"/>
                <w:szCs w:val="22"/>
              </w:rPr>
            </w:pPr>
          </w:p>
        </w:tc>
        <w:tc>
          <w:tcPr>
            <w:tcW w:w="1302" w:type="dxa"/>
            <w:vAlign w:val="center"/>
          </w:tcPr>
          <w:p w:rsidR="006C64AA" w:rsidRPr="00F56F47" w:rsidRDefault="006C64AA" w:rsidP="00F56F47">
            <w:pPr>
              <w:jc w:val="center"/>
              <w:rPr>
                <w:sz w:val="22"/>
                <w:szCs w:val="22"/>
              </w:rPr>
            </w:pPr>
          </w:p>
        </w:tc>
        <w:tc>
          <w:tcPr>
            <w:tcW w:w="3597" w:type="dxa"/>
            <w:vAlign w:val="center"/>
          </w:tcPr>
          <w:p w:rsidR="006C64AA" w:rsidRPr="00F56F47" w:rsidRDefault="006C64AA" w:rsidP="00F56F47">
            <w:pPr>
              <w:jc w:val="center"/>
              <w:rPr>
                <w:sz w:val="22"/>
                <w:szCs w:val="22"/>
              </w:rPr>
            </w:pPr>
            <w:r w:rsidRPr="00F56F47">
              <w:rPr>
                <w:sz w:val="22"/>
                <w:szCs w:val="22"/>
              </w:rPr>
              <w:t>Auto calculated</w:t>
            </w:r>
          </w:p>
        </w:tc>
      </w:tr>
      <w:tr w:rsidR="006C64AA" w:rsidRPr="00F56F47" w:rsidTr="000C7770">
        <w:trPr>
          <w:trHeight w:val="159"/>
          <w:jc w:val="center"/>
        </w:trPr>
        <w:tc>
          <w:tcPr>
            <w:tcW w:w="955" w:type="dxa"/>
            <w:vMerge w:val="restart"/>
            <w:textDirection w:val="btLr"/>
            <w:vAlign w:val="center"/>
          </w:tcPr>
          <w:p w:rsidR="006C64AA" w:rsidRPr="00F56F47" w:rsidRDefault="006C64AA" w:rsidP="00B03612">
            <w:pPr>
              <w:ind w:left="113" w:right="113"/>
              <w:jc w:val="center"/>
              <w:rPr>
                <w:sz w:val="28"/>
                <w:szCs w:val="28"/>
              </w:rPr>
            </w:pPr>
            <w:r w:rsidRPr="00F56F47">
              <w:rPr>
                <w:sz w:val="28"/>
                <w:szCs w:val="28"/>
              </w:rPr>
              <w:t>LOAN REQUEST</w:t>
            </w:r>
          </w:p>
        </w:tc>
        <w:tc>
          <w:tcPr>
            <w:tcW w:w="999" w:type="dxa"/>
            <w:vMerge w:val="restart"/>
            <w:vAlign w:val="center"/>
          </w:tcPr>
          <w:p w:rsidR="006C64AA" w:rsidRPr="00F56F47" w:rsidRDefault="006C64AA" w:rsidP="00B03612">
            <w:pPr>
              <w:jc w:val="center"/>
              <w:rPr>
                <w:sz w:val="22"/>
                <w:szCs w:val="22"/>
              </w:rPr>
            </w:pPr>
            <w:r w:rsidRPr="00F56F47">
              <w:rPr>
                <w:sz w:val="22"/>
                <w:szCs w:val="22"/>
              </w:rPr>
              <w:t>-</w:t>
            </w:r>
          </w:p>
        </w:tc>
        <w:tc>
          <w:tcPr>
            <w:tcW w:w="2142" w:type="dxa"/>
            <w:vMerge w:val="restart"/>
            <w:vAlign w:val="center"/>
          </w:tcPr>
          <w:p w:rsidR="006C64AA" w:rsidRPr="00F56F47" w:rsidRDefault="006C64AA" w:rsidP="00B03612">
            <w:pPr>
              <w:jc w:val="center"/>
              <w:rPr>
                <w:sz w:val="22"/>
                <w:szCs w:val="22"/>
              </w:rPr>
            </w:pPr>
            <w:r w:rsidRPr="00F56F47">
              <w:rPr>
                <w:sz w:val="22"/>
                <w:szCs w:val="22"/>
              </w:rPr>
              <w:t>-</w:t>
            </w:r>
          </w:p>
        </w:tc>
        <w:tc>
          <w:tcPr>
            <w:tcW w:w="2493" w:type="dxa"/>
            <w:vAlign w:val="center"/>
          </w:tcPr>
          <w:p w:rsidR="006C64AA" w:rsidRPr="00F56F47" w:rsidRDefault="006C64AA" w:rsidP="004116DD">
            <w:pPr>
              <w:jc w:val="center"/>
              <w:rPr>
                <w:szCs w:val="22"/>
              </w:rPr>
            </w:pPr>
            <w:r w:rsidRPr="00F56F47">
              <w:rPr>
                <w:szCs w:val="22"/>
              </w:rPr>
              <w:t>Purpose</w:t>
            </w:r>
          </w:p>
        </w:tc>
        <w:tc>
          <w:tcPr>
            <w:tcW w:w="1933" w:type="dxa"/>
            <w:vAlign w:val="center"/>
          </w:tcPr>
          <w:p w:rsidR="006C64AA" w:rsidRPr="00F56F47" w:rsidRDefault="006C64AA" w:rsidP="004116DD">
            <w:pPr>
              <w:jc w:val="center"/>
              <w:rPr>
                <w:sz w:val="22"/>
                <w:szCs w:val="22"/>
              </w:rPr>
            </w:pPr>
            <w:r w:rsidRPr="00F56F47">
              <w:rPr>
                <w:sz w:val="22"/>
                <w:szCs w:val="22"/>
              </w:rPr>
              <w:t>Dropdown</w:t>
            </w:r>
          </w:p>
        </w:tc>
        <w:tc>
          <w:tcPr>
            <w:tcW w:w="857" w:type="dxa"/>
            <w:vAlign w:val="center"/>
          </w:tcPr>
          <w:p w:rsidR="006C64AA" w:rsidRPr="00F56F47" w:rsidRDefault="006C64AA" w:rsidP="004116DD">
            <w:pPr>
              <w:jc w:val="center"/>
              <w:rPr>
                <w:sz w:val="22"/>
                <w:szCs w:val="22"/>
              </w:rPr>
            </w:pPr>
            <w:r w:rsidRPr="00F56F47">
              <w:rPr>
                <w:sz w:val="22"/>
                <w:szCs w:val="22"/>
              </w:rPr>
              <w:t>Yes</w:t>
            </w:r>
          </w:p>
        </w:tc>
        <w:tc>
          <w:tcPr>
            <w:tcW w:w="1302" w:type="dxa"/>
            <w:vAlign w:val="center"/>
          </w:tcPr>
          <w:p w:rsidR="006C64AA" w:rsidRPr="00F56F47" w:rsidRDefault="006C64AA" w:rsidP="004116DD">
            <w:pPr>
              <w:jc w:val="center"/>
              <w:rPr>
                <w:sz w:val="22"/>
                <w:szCs w:val="22"/>
              </w:rPr>
            </w:pPr>
          </w:p>
        </w:tc>
        <w:tc>
          <w:tcPr>
            <w:tcW w:w="3597" w:type="dxa"/>
            <w:vAlign w:val="center"/>
          </w:tcPr>
          <w:p w:rsidR="006C64AA" w:rsidRPr="00F56F47" w:rsidRDefault="006C64AA" w:rsidP="004116DD">
            <w:pPr>
              <w:jc w:val="center"/>
              <w:rPr>
                <w:sz w:val="22"/>
                <w:szCs w:val="22"/>
              </w:rPr>
            </w:pPr>
            <w:r w:rsidRPr="00F56F47">
              <w:rPr>
                <w:sz w:val="22"/>
                <w:szCs w:val="22"/>
              </w:rPr>
              <w:t>Machine Refinance, Asset Purchase, Debt Consolidation, Working Capital, Line Of Credit, Business Development</w:t>
            </w:r>
          </w:p>
        </w:tc>
      </w:tr>
      <w:tr w:rsidR="006C64AA" w:rsidRPr="00F56F47" w:rsidTr="000C7770">
        <w:trPr>
          <w:trHeight w:val="159"/>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Sub-purpose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refer to screening dropdown sheet</w:t>
            </w:r>
          </w:p>
        </w:tc>
      </w:tr>
      <w:tr w:rsidR="006C64AA" w:rsidRPr="00F56F47" w:rsidTr="000C7770">
        <w:trPr>
          <w:trHeight w:val="595"/>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Do you have assets available for hypothecation?</w:t>
            </w:r>
          </w:p>
        </w:tc>
        <w:tc>
          <w:tcPr>
            <w:tcW w:w="1933" w:type="dxa"/>
            <w:vAlign w:val="center"/>
          </w:tcPr>
          <w:p w:rsidR="006C64AA" w:rsidRPr="00F56F47" w:rsidRDefault="006C64AA" w:rsidP="00B03612">
            <w:pPr>
              <w:jc w:val="center"/>
              <w:rPr>
                <w:sz w:val="22"/>
                <w:szCs w:val="22"/>
              </w:rPr>
            </w:pPr>
            <w:r w:rsidRPr="00F56F47">
              <w:rPr>
                <w:sz w:val="22"/>
                <w:szCs w:val="22"/>
              </w:rPr>
              <w:t>Radio Buttons</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r w:rsidRPr="00F56F47">
              <w:rPr>
                <w:sz w:val="22"/>
                <w:szCs w:val="22"/>
              </w:rPr>
              <w:t>yes</w:t>
            </w:r>
          </w:p>
        </w:tc>
        <w:tc>
          <w:tcPr>
            <w:tcW w:w="3597" w:type="dxa"/>
            <w:vAlign w:val="center"/>
          </w:tcPr>
          <w:p w:rsidR="006C64AA" w:rsidRPr="00F56F47" w:rsidRDefault="006C64AA" w:rsidP="00B03612">
            <w:pPr>
              <w:jc w:val="center"/>
              <w:rPr>
                <w:szCs w:val="22"/>
              </w:rPr>
            </w:pPr>
            <w:r w:rsidRPr="00F56F47">
              <w:rPr>
                <w:szCs w:val="22"/>
              </w:rPr>
              <w:t>Yes/No</w:t>
            </w:r>
          </w:p>
          <w:p w:rsidR="006C64AA" w:rsidRPr="00F56F47" w:rsidRDefault="006C64AA" w:rsidP="00B03612">
            <w:pPr>
              <w:jc w:val="center"/>
              <w:rPr>
                <w:szCs w:val="22"/>
              </w:rPr>
            </w:pPr>
            <w:r w:rsidRPr="00F56F47">
              <w:rPr>
                <w:szCs w:val="22"/>
              </w:rPr>
              <w:t>And, If purpose is WC, BD or LOC</w:t>
            </w:r>
          </w:p>
        </w:tc>
      </w:tr>
      <w:tr w:rsidR="006C64AA" w:rsidRPr="00F56F47" w:rsidTr="000C7770">
        <w:trPr>
          <w:trHeight w:val="433"/>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If yes, estimated value of assets</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r w:rsidRPr="00F56F47">
              <w:rPr>
                <w:sz w:val="22"/>
                <w:szCs w:val="22"/>
              </w:rPr>
              <w:t>yes</w:t>
            </w:r>
          </w:p>
        </w:tc>
        <w:tc>
          <w:tcPr>
            <w:tcW w:w="3597" w:type="dxa"/>
            <w:vAlign w:val="center"/>
          </w:tcPr>
          <w:p w:rsidR="006C64AA" w:rsidRPr="00F56F47" w:rsidRDefault="006C64AA" w:rsidP="00B03612">
            <w:pPr>
              <w:jc w:val="center"/>
              <w:rPr>
                <w:szCs w:val="22"/>
              </w:rPr>
            </w:pPr>
            <w:r w:rsidRPr="00F56F47">
              <w:rPr>
                <w:szCs w:val="22"/>
              </w:rPr>
              <w:t>If assets for hypothecation is yes</w:t>
            </w:r>
          </w:p>
        </w:tc>
      </w:tr>
      <w:tr w:rsidR="006C64AA" w:rsidRPr="00F56F47" w:rsidTr="000C7770">
        <w:trPr>
          <w:trHeight w:val="159"/>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Loan Amount</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p>
        </w:tc>
      </w:tr>
      <w:tr w:rsidR="006C64AA" w:rsidRPr="00F56F47" w:rsidTr="000C7770">
        <w:trPr>
          <w:trHeight w:val="101"/>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EMI Requested</w:t>
            </w:r>
          </w:p>
        </w:tc>
        <w:tc>
          <w:tcPr>
            <w:tcW w:w="1933" w:type="dxa"/>
            <w:vAlign w:val="center"/>
          </w:tcPr>
          <w:p w:rsidR="006C64AA" w:rsidRPr="00F56F47" w:rsidRDefault="006C64AA" w:rsidP="00B03612">
            <w:pPr>
              <w:jc w:val="center"/>
              <w:rPr>
                <w:sz w:val="22"/>
                <w:szCs w:val="22"/>
              </w:rPr>
            </w:pPr>
            <w:r w:rsidRPr="00F56F47">
              <w:rPr>
                <w:sz w:val="22"/>
                <w:szCs w:val="22"/>
              </w:rPr>
              <w:t>Numeric</w:t>
            </w:r>
          </w:p>
        </w:tc>
        <w:tc>
          <w:tcPr>
            <w:tcW w:w="857" w:type="dxa"/>
            <w:vAlign w:val="center"/>
          </w:tcPr>
          <w:p w:rsidR="006C64AA" w:rsidRPr="00F56F47" w:rsidRDefault="006C64AA" w:rsidP="00B03612">
            <w:pPr>
              <w:jc w:val="center"/>
              <w:rPr>
                <w:sz w:val="22"/>
                <w:szCs w:val="22"/>
              </w:rPr>
            </w:pPr>
            <w:r w:rsidRPr="00F56F47">
              <w:rPr>
                <w:sz w:val="22"/>
                <w:szCs w:val="22"/>
              </w:rPr>
              <w:t>Yes</w:t>
            </w: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p>
        </w:tc>
      </w:tr>
      <w:tr w:rsidR="006C64AA" w:rsidRPr="00F56F47" w:rsidTr="000C7770">
        <w:trPr>
          <w:trHeight w:val="433"/>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EMI Payment Date Requested</w:t>
            </w:r>
          </w:p>
        </w:tc>
        <w:tc>
          <w:tcPr>
            <w:tcW w:w="1933" w:type="dxa"/>
            <w:vAlign w:val="center"/>
          </w:tcPr>
          <w:p w:rsidR="006C64AA" w:rsidRPr="00F56F47" w:rsidRDefault="006C64AA" w:rsidP="00B03612">
            <w:pPr>
              <w:jc w:val="center"/>
              <w:rPr>
                <w:sz w:val="22"/>
                <w:szCs w:val="22"/>
              </w:rPr>
            </w:pPr>
            <w:r w:rsidRPr="00F56F47">
              <w:rPr>
                <w:sz w:val="22"/>
                <w:szCs w:val="22"/>
              </w:rPr>
              <w:t>Date</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p>
        </w:tc>
      </w:tr>
      <w:tr w:rsidR="006C64AA" w:rsidRPr="00F56F47" w:rsidTr="000C7770">
        <w:trPr>
          <w:trHeight w:val="159"/>
          <w:jc w:val="center"/>
        </w:trPr>
        <w:tc>
          <w:tcPr>
            <w:tcW w:w="955" w:type="dxa"/>
            <w:vMerge/>
            <w:vAlign w:val="center"/>
          </w:tcPr>
          <w:p w:rsidR="006C64AA" w:rsidRPr="00F56F47" w:rsidRDefault="006C64AA" w:rsidP="00B03612">
            <w:pPr>
              <w:jc w:val="center"/>
              <w:rPr>
                <w:sz w:val="22"/>
                <w:szCs w:val="22"/>
              </w:rPr>
            </w:pPr>
          </w:p>
        </w:tc>
        <w:tc>
          <w:tcPr>
            <w:tcW w:w="999" w:type="dxa"/>
            <w:vMerge/>
            <w:vAlign w:val="center"/>
          </w:tcPr>
          <w:p w:rsidR="006C64AA" w:rsidRPr="00F56F47" w:rsidRDefault="006C64AA" w:rsidP="00B03612">
            <w:pPr>
              <w:jc w:val="center"/>
              <w:rPr>
                <w:sz w:val="22"/>
                <w:szCs w:val="22"/>
              </w:rPr>
            </w:pPr>
          </w:p>
        </w:tc>
        <w:tc>
          <w:tcPr>
            <w:tcW w:w="2142" w:type="dxa"/>
            <w:vMerge/>
            <w:vAlign w:val="center"/>
          </w:tcPr>
          <w:p w:rsidR="006C64AA" w:rsidRPr="00F56F47" w:rsidRDefault="006C64AA" w:rsidP="00B03612">
            <w:pPr>
              <w:jc w:val="center"/>
              <w:rPr>
                <w:sz w:val="22"/>
                <w:szCs w:val="22"/>
              </w:rPr>
            </w:pPr>
          </w:p>
        </w:tc>
        <w:tc>
          <w:tcPr>
            <w:tcW w:w="2493" w:type="dxa"/>
            <w:vAlign w:val="center"/>
          </w:tcPr>
          <w:p w:rsidR="006C64AA" w:rsidRPr="00F56F47" w:rsidRDefault="006C64AA" w:rsidP="00B03612">
            <w:pPr>
              <w:jc w:val="center"/>
              <w:rPr>
                <w:szCs w:val="22"/>
              </w:rPr>
            </w:pPr>
            <w:r w:rsidRPr="00F56F47">
              <w:rPr>
                <w:szCs w:val="22"/>
              </w:rPr>
              <w:t>Product Type</w:t>
            </w:r>
          </w:p>
        </w:tc>
        <w:tc>
          <w:tcPr>
            <w:tcW w:w="1933" w:type="dxa"/>
            <w:vAlign w:val="center"/>
          </w:tcPr>
          <w:p w:rsidR="006C64AA" w:rsidRPr="00F56F47" w:rsidRDefault="006C64AA" w:rsidP="00B03612">
            <w:pPr>
              <w:jc w:val="center"/>
              <w:rPr>
                <w:sz w:val="22"/>
                <w:szCs w:val="22"/>
              </w:rPr>
            </w:pPr>
            <w:r w:rsidRPr="00F56F47">
              <w:rPr>
                <w:sz w:val="22"/>
                <w:szCs w:val="22"/>
              </w:rPr>
              <w:t>dropdown</w:t>
            </w:r>
          </w:p>
        </w:tc>
        <w:tc>
          <w:tcPr>
            <w:tcW w:w="857" w:type="dxa"/>
            <w:vAlign w:val="center"/>
          </w:tcPr>
          <w:p w:rsidR="006C64AA" w:rsidRPr="00F56F47" w:rsidRDefault="006C64AA" w:rsidP="00B03612">
            <w:pPr>
              <w:jc w:val="center"/>
              <w:rPr>
                <w:sz w:val="22"/>
                <w:szCs w:val="22"/>
              </w:rPr>
            </w:pPr>
          </w:p>
        </w:tc>
        <w:tc>
          <w:tcPr>
            <w:tcW w:w="1302" w:type="dxa"/>
            <w:vAlign w:val="center"/>
          </w:tcPr>
          <w:p w:rsidR="006C64AA" w:rsidRPr="00F56F47" w:rsidRDefault="006C64AA" w:rsidP="00B03612">
            <w:pPr>
              <w:jc w:val="center"/>
              <w:rPr>
                <w:sz w:val="22"/>
                <w:szCs w:val="22"/>
              </w:rPr>
            </w:pPr>
          </w:p>
        </w:tc>
        <w:tc>
          <w:tcPr>
            <w:tcW w:w="3597" w:type="dxa"/>
            <w:vAlign w:val="center"/>
          </w:tcPr>
          <w:p w:rsidR="006C64AA" w:rsidRPr="00F56F47" w:rsidRDefault="006C64AA" w:rsidP="00B03612">
            <w:pPr>
              <w:jc w:val="center"/>
              <w:rPr>
                <w:szCs w:val="22"/>
              </w:rPr>
            </w:pPr>
            <w:r w:rsidRPr="00F56F47">
              <w:rPr>
                <w:szCs w:val="22"/>
              </w:rPr>
              <w:t>Working Capital, Loan Refinance, Asset Purchase, Business Development, to be auto populated based on questions above</w:t>
            </w:r>
          </w:p>
        </w:tc>
      </w:tr>
      <w:tr w:rsidR="00513C26" w:rsidRPr="00F56F47" w:rsidTr="000C7770">
        <w:trPr>
          <w:trHeight w:val="159"/>
          <w:jc w:val="center"/>
        </w:trPr>
        <w:tc>
          <w:tcPr>
            <w:tcW w:w="955" w:type="dxa"/>
            <w:vMerge w:val="restart"/>
            <w:vAlign w:val="center"/>
          </w:tcPr>
          <w:p w:rsidR="00513C26" w:rsidRPr="00F56F47" w:rsidRDefault="00513C26" w:rsidP="00B03612">
            <w:pPr>
              <w:jc w:val="center"/>
              <w:rPr>
                <w:sz w:val="22"/>
                <w:szCs w:val="22"/>
              </w:rPr>
            </w:pPr>
            <w:r>
              <w:rPr>
                <w:sz w:val="22"/>
                <w:szCs w:val="22"/>
              </w:rPr>
              <w:t>CB Check</w:t>
            </w:r>
          </w:p>
        </w:tc>
        <w:tc>
          <w:tcPr>
            <w:tcW w:w="999" w:type="dxa"/>
            <w:vMerge w:val="restart"/>
            <w:vAlign w:val="center"/>
          </w:tcPr>
          <w:p w:rsidR="00513C26" w:rsidRPr="00F56F47" w:rsidRDefault="00513C26" w:rsidP="00B03612">
            <w:pPr>
              <w:jc w:val="center"/>
              <w:rPr>
                <w:sz w:val="22"/>
                <w:szCs w:val="22"/>
              </w:rPr>
            </w:pPr>
          </w:p>
        </w:tc>
        <w:tc>
          <w:tcPr>
            <w:tcW w:w="2142" w:type="dxa"/>
            <w:vMerge w:val="restart"/>
            <w:vAlign w:val="center"/>
          </w:tcPr>
          <w:p w:rsidR="00513C26" w:rsidRPr="00F56F47" w:rsidRDefault="00513C26" w:rsidP="00B03612">
            <w:pPr>
              <w:jc w:val="center"/>
              <w:rPr>
                <w:sz w:val="22"/>
                <w:szCs w:val="22"/>
              </w:rPr>
            </w:pPr>
            <w:r>
              <w:rPr>
                <w:sz w:val="22"/>
                <w:szCs w:val="22"/>
              </w:rPr>
              <w:t>CIBIL</w:t>
            </w:r>
          </w:p>
        </w:tc>
        <w:tc>
          <w:tcPr>
            <w:tcW w:w="2493" w:type="dxa"/>
            <w:vAlign w:val="center"/>
          </w:tcPr>
          <w:p w:rsidR="00513C26" w:rsidRPr="00F56F47" w:rsidRDefault="00513C26" w:rsidP="00B03612">
            <w:pPr>
              <w:jc w:val="center"/>
              <w:rPr>
                <w:szCs w:val="22"/>
              </w:rPr>
            </w:pPr>
            <w:r>
              <w:rPr>
                <w:szCs w:val="22"/>
              </w:rPr>
              <w:t>Applicant Name</w:t>
            </w:r>
          </w:p>
        </w:tc>
        <w:tc>
          <w:tcPr>
            <w:tcW w:w="1933" w:type="dxa"/>
            <w:vAlign w:val="center"/>
          </w:tcPr>
          <w:p w:rsidR="00513C26" w:rsidRPr="00F56F47" w:rsidRDefault="00513C26" w:rsidP="00B03612">
            <w:pPr>
              <w:jc w:val="center"/>
              <w:rPr>
                <w:sz w:val="22"/>
                <w:szCs w:val="22"/>
              </w:rPr>
            </w:pPr>
            <w:r>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vAlign w:val="center"/>
          </w:tcPr>
          <w:p w:rsidR="00513C26" w:rsidRPr="00F56F47" w:rsidRDefault="00513C26" w:rsidP="00513C26">
            <w:pPr>
              <w:rPr>
                <w:szCs w:val="22"/>
              </w:rPr>
            </w:pPr>
            <w:r>
              <w:rPr>
                <w:szCs w:val="22"/>
              </w:rPr>
              <w:t>Name to be auto-populated; submit button will initiate CB Check</w:t>
            </w:r>
          </w:p>
        </w:tc>
      </w:tr>
      <w:tr w:rsidR="00513C26" w:rsidRPr="00F56F47" w:rsidTr="00290C33">
        <w:trPr>
          <w:trHeight w:val="159"/>
          <w:jc w:val="center"/>
        </w:trPr>
        <w:tc>
          <w:tcPr>
            <w:tcW w:w="955" w:type="dxa"/>
            <w:vMerge/>
            <w:vAlign w:val="center"/>
          </w:tcPr>
          <w:p w:rsidR="00513C26" w:rsidRDefault="00513C26" w:rsidP="00B03612">
            <w:pPr>
              <w:jc w:val="center"/>
              <w:rPr>
                <w:sz w:val="22"/>
                <w:szCs w:val="22"/>
              </w:rPr>
            </w:pPr>
          </w:p>
        </w:tc>
        <w:tc>
          <w:tcPr>
            <w:tcW w:w="999" w:type="dxa"/>
            <w:vMerge/>
            <w:vAlign w:val="center"/>
          </w:tcPr>
          <w:p w:rsidR="00513C26" w:rsidRPr="00F56F47" w:rsidRDefault="00513C26" w:rsidP="00B03612">
            <w:pPr>
              <w:jc w:val="center"/>
              <w:rPr>
                <w:sz w:val="22"/>
                <w:szCs w:val="22"/>
              </w:rPr>
            </w:pPr>
          </w:p>
        </w:tc>
        <w:tc>
          <w:tcPr>
            <w:tcW w:w="2142" w:type="dxa"/>
            <w:vMerge/>
            <w:vAlign w:val="center"/>
          </w:tcPr>
          <w:p w:rsidR="00513C26" w:rsidRDefault="00513C26" w:rsidP="00B03612">
            <w:pPr>
              <w:jc w:val="center"/>
              <w:rPr>
                <w:sz w:val="22"/>
                <w:szCs w:val="22"/>
              </w:rPr>
            </w:pPr>
          </w:p>
        </w:tc>
        <w:tc>
          <w:tcPr>
            <w:tcW w:w="2493" w:type="dxa"/>
            <w:vAlign w:val="center"/>
          </w:tcPr>
          <w:p w:rsidR="00513C26" w:rsidRPr="00F56F47" w:rsidRDefault="00513C26" w:rsidP="00B03612">
            <w:pPr>
              <w:jc w:val="center"/>
              <w:rPr>
                <w:szCs w:val="22"/>
              </w:rPr>
            </w:pPr>
            <w:r>
              <w:rPr>
                <w:szCs w:val="22"/>
              </w:rPr>
              <w:t>Co-Applicant Name</w:t>
            </w:r>
          </w:p>
        </w:tc>
        <w:tc>
          <w:tcPr>
            <w:tcW w:w="1933" w:type="dxa"/>
          </w:tcPr>
          <w:p w:rsidR="00513C26" w:rsidRDefault="00513C26" w:rsidP="00513C26">
            <w:pPr>
              <w:jc w:val="center"/>
            </w:pPr>
            <w:r w:rsidRPr="00901CBA">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tcPr>
          <w:p w:rsidR="00513C26" w:rsidRDefault="00513C26">
            <w:r w:rsidRPr="002947B7">
              <w:rPr>
                <w:szCs w:val="22"/>
              </w:rPr>
              <w:t>Name to be auto-populated; submit button will initiate CB Check</w:t>
            </w:r>
          </w:p>
        </w:tc>
      </w:tr>
      <w:tr w:rsidR="00513C26" w:rsidRPr="00F56F47" w:rsidTr="00290C33">
        <w:trPr>
          <w:trHeight w:val="159"/>
          <w:jc w:val="center"/>
        </w:trPr>
        <w:tc>
          <w:tcPr>
            <w:tcW w:w="955" w:type="dxa"/>
            <w:vMerge/>
            <w:vAlign w:val="center"/>
          </w:tcPr>
          <w:p w:rsidR="00513C26" w:rsidRDefault="00513C26" w:rsidP="00B03612">
            <w:pPr>
              <w:jc w:val="center"/>
              <w:rPr>
                <w:sz w:val="22"/>
                <w:szCs w:val="22"/>
              </w:rPr>
            </w:pPr>
          </w:p>
        </w:tc>
        <w:tc>
          <w:tcPr>
            <w:tcW w:w="999" w:type="dxa"/>
            <w:vMerge/>
            <w:vAlign w:val="center"/>
          </w:tcPr>
          <w:p w:rsidR="00513C26" w:rsidRPr="00F56F47" w:rsidRDefault="00513C26" w:rsidP="00B03612">
            <w:pPr>
              <w:jc w:val="center"/>
              <w:rPr>
                <w:sz w:val="22"/>
                <w:szCs w:val="22"/>
              </w:rPr>
            </w:pPr>
          </w:p>
        </w:tc>
        <w:tc>
          <w:tcPr>
            <w:tcW w:w="2142" w:type="dxa"/>
            <w:vMerge w:val="restart"/>
            <w:vAlign w:val="center"/>
          </w:tcPr>
          <w:p w:rsidR="00513C26" w:rsidRDefault="00513C26" w:rsidP="00B03612">
            <w:pPr>
              <w:jc w:val="center"/>
              <w:rPr>
                <w:sz w:val="22"/>
                <w:szCs w:val="22"/>
              </w:rPr>
            </w:pPr>
            <w:r>
              <w:rPr>
                <w:sz w:val="22"/>
                <w:szCs w:val="22"/>
              </w:rPr>
              <w:t>Highmark</w:t>
            </w:r>
          </w:p>
        </w:tc>
        <w:tc>
          <w:tcPr>
            <w:tcW w:w="2493" w:type="dxa"/>
            <w:vAlign w:val="center"/>
          </w:tcPr>
          <w:p w:rsidR="00513C26" w:rsidRDefault="00513C26" w:rsidP="00B03612">
            <w:pPr>
              <w:jc w:val="center"/>
              <w:rPr>
                <w:szCs w:val="22"/>
              </w:rPr>
            </w:pPr>
            <w:r>
              <w:rPr>
                <w:szCs w:val="22"/>
              </w:rPr>
              <w:t>Applicant  Name</w:t>
            </w:r>
          </w:p>
        </w:tc>
        <w:tc>
          <w:tcPr>
            <w:tcW w:w="1933" w:type="dxa"/>
          </w:tcPr>
          <w:p w:rsidR="00513C26" w:rsidRDefault="00513C26" w:rsidP="00513C26">
            <w:pPr>
              <w:jc w:val="center"/>
            </w:pPr>
            <w:r w:rsidRPr="00901CBA">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tcPr>
          <w:p w:rsidR="00513C26" w:rsidRDefault="00513C26">
            <w:r w:rsidRPr="002947B7">
              <w:rPr>
                <w:szCs w:val="22"/>
              </w:rPr>
              <w:t>Name to be auto-populated; submit button will initiate CB Check</w:t>
            </w:r>
          </w:p>
        </w:tc>
      </w:tr>
      <w:tr w:rsidR="00513C26" w:rsidRPr="00F56F47" w:rsidTr="00290C33">
        <w:trPr>
          <w:trHeight w:val="159"/>
          <w:jc w:val="center"/>
        </w:trPr>
        <w:tc>
          <w:tcPr>
            <w:tcW w:w="955" w:type="dxa"/>
            <w:vMerge/>
            <w:vAlign w:val="center"/>
          </w:tcPr>
          <w:p w:rsidR="00513C26" w:rsidRDefault="00513C26" w:rsidP="00B03612">
            <w:pPr>
              <w:jc w:val="center"/>
              <w:rPr>
                <w:sz w:val="22"/>
                <w:szCs w:val="22"/>
              </w:rPr>
            </w:pPr>
          </w:p>
        </w:tc>
        <w:tc>
          <w:tcPr>
            <w:tcW w:w="999" w:type="dxa"/>
            <w:vMerge/>
            <w:vAlign w:val="center"/>
          </w:tcPr>
          <w:p w:rsidR="00513C26" w:rsidRPr="00F56F47" w:rsidRDefault="00513C26" w:rsidP="00B03612">
            <w:pPr>
              <w:jc w:val="center"/>
              <w:rPr>
                <w:sz w:val="22"/>
                <w:szCs w:val="22"/>
              </w:rPr>
            </w:pPr>
          </w:p>
        </w:tc>
        <w:tc>
          <w:tcPr>
            <w:tcW w:w="2142" w:type="dxa"/>
            <w:vMerge/>
            <w:vAlign w:val="center"/>
          </w:tcPr>
          <w:p w:rsidR="00513C26" w:rsidRDefault="00513C26" w:rsidP="00B03612">
            <w:pPr>
              <w:jc w:val="center"/>
              <w:rPr>
                <w:sz w:val="22"/>
                <w:szCs w:val="22"/>
              </w:rPr>
            </w:pPr>
          </w:p>
        </w:tc>
        <w:tc>
          <w:tcPr>
            <w:tcW w:w="2493" w:type="dxa"/>
            <w:vAlign w:val="center"/>
          </w:tcPr>
          <w:p w:rsidR="00513C26" w:rsidRDefault="00513C26" w:rsidP="00B03612">
            <w:pPr>
              <w:jc w:val="center"/>
              <w:rPr>
                <w:szCs w:val="22"/>
              </w:rPr>
            </w:pPr>
            <w:r>
              <w:rPr>
                <w:szCs w:val="22"/>
              </w:rPr>
              <w:t>Co-Applicant Name</w:t>
            </w:r>
          </w:p>
        </w:tc>
        <w:tc>
          <w:tcPr>
            <w:tcW w:w="1933" w:type="dxa"/>
          </w:tcPr>
          <w:p w:rsidR="00513C26" w:rsidRDefault="00513C26" w:rsidP="00513C26">
            <w:pPr>
              <w:jc w:val="center"/>
            </w:pPr>
            <w:r w:rsidRPr="00901CBA">
              <w:rPr>
                <w:sz w:val="22"/>
                <w:szCs w:val="22"/>
              </w:rPr>
              <w:t>Submit Button</w:t>
            </w:r>
          </w:p>
        </w:tc>
        <w:tc>
          <w:tcPr>
            <w:tcW w:w="857" w:type="dxa"/>
            <w:vAlign w:val="center"/>
          </w:tcPr>
          <w:p w:rsidR="00513C26" w:rsidRPr="00F56F47" w:rsidRDefault="00513C26" w:rsidP="00B03612">
            <w:pPr>
              <w:jc w:val="center"/>
              <w:rPr>
                <w:sz w:val="22"/>
                <w:szCs w:val="22"/>
              </w:rPr>
            </w:pPr>
          </w:p>
        </w:tc>
        <w:tc>
          <w:tcPr>
            <w:tcW w:w="1302" w:type="dxa"/>
            <w:vAlign w:val="center"/>
          </w:tcPr>
          <w:p w:rsidR="00513C26" w:rsidRPr="00F56F47" w:rsidRDefault="00513C26" w:rsidP="00B03612">
            <w:pPr>
              <w:jc w:val="center"/>
              <w:rPr>
                <w:sz w:val="22"/>
                <w:szCs w:val="22"/>
              </w:rPr>
            </w:pPr>
          </w:p>
        </w:tc>
        <w:tc>
          <w:tcPr>
            <w:tcW w:w="3597" w:type="dxa"/>
          </w:tcPr>
          <w:p w:rsidR="00513C26" w:rsidRDefault="00513C26">
            <w:r w:rsidRPr="002947B7">
              <w:rPr>
                <w:szCs w:val="22"/>
              </w:rPr>
              <w:t>Name to be auto-populated; submit button will initiate CB Check</w:t>
            </w:r>
          </w:p>
        </w:tc>
      </w:tr>
    </w:tbl>
    <w:p w:rsidR="00C66B59" w:rsidRPr="00F56F47" w:rsidRDefault="00C66B59" w:rsidP="00C66B59">
      <w:pPr>
        <w:sectPr w:rsidR="00C66B59" w:rsidRPr="00F56F47" w:rsidSect="000C7770">
          <w:pgSz w:w="16838" w:h="11899" w:orient="landscape"/>
          <w:pgMar w:top="720" w:right="720" w:bottom="1134" w:left="1134" w:header="1560" w:footer="567" w:gutter="0"/>
          <w:cols w:space="720"/>
          <w:docGrid w:linePitch="360"/>
        </w:sectPr>
      </w:pPr>
    </w:p>
    <w:p w:rsidR="00C66B59" w:rsidRPr="00F56F47" w:rsidRDefault="00C66B59" w:rsidP="00C66B59">
      <w:pPr>
        <w:jc w:val="both"/>
      </w:pPr>
    </w:p>
    <w:p w:rsidR="00C66B59" w:rsidRPr="00F56F47" w:rsidRDefault="00C66B59" w:rsidP="00C66B59">
      <w:pPr>
        <w:ind w:left="1080"/>
      </w:pPr>
    </w:p>
    <w:p w:rsidR="00C66B59" w:rsidRPr="00F56F47" w:rsidRDefault="00C66B59" w:rsidP="00C66B59">
      <w:pPr>
        <w:ind w:left="1080"/>
        <w:rPr>
          <w:rFonts w:eastAsia="Calibri"/>
          <w:b/>
          <w:sz w:val="24"/>
          <w:szCs w:val="28"/>
          <w:lang w:val="en-IN"/>
        </w:rPr>
      </w:pPr>
      <w:r w:rsidRPr="00F56F47">
        <w:rPr>
          <w:rFonts w:eastAsia="Calibri"/>
          <w:b/>
          <w:sz w:val="24"/>
          <w:szCs w:val="28"/>
          <w:lang w:val="en-IN"/>
        </w:rPr>
        <w:t>Business Type- Manufacturing</w:t>
      </w:r>
    </w:p>
    <w:tbl>
      <w:tblPr>
        <w:tblW w:w="5000" w:type="pct"/>
        <w:jc w:val="center"/>
        <w:tblInd w:w="534" w:type="dxa"/>
        <w:tblLook w:val="04A0" w:firstRow="1" w:lastRow="0" w:firstColumn="1" w:lastColumn="0" w:noHBand="0" w:noVBand="1"/>
      </w:tblPr>
      <w:tblGrid>
        <w:gridCol w:w="1721"/>
        <w:gridCol w:w="1824"/>
        <w:gridCol w:w="2162"/>
        <w:gridCol w:w="4554"/>
      </w:tblGrid>
      <w:tr w:rsidR="00C66B59" w:rsidRPr="00F56F47" w:rsidTr="00B03612">
        <w:trPr>
          <w:trHeight w:val="600"/>
          <w:jc w:val="center"/>
        </w:trPr>
        <w:tc>
          <w:tcPr>
            <w:tcW w:w="84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Type</w:t>
            </w:r>
          </w:p>
        </w:tc>
        <w:tc>
          <w:tcPr>
            <w:tcW w:w="864" w:type="pct"/>
            <w:tcBorders>
              <w:top w:val="single" w:sz="4"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Activity</w:t>
            </w:r>
          </w:p>
        </w:tc>
        <w:tc>
          <w:tcPr>
            <w:tcW w:w="1062" w:type="pct"/>
            <w:tcBorders>
              <w:top w:val="single" w:sz="4"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Sector</w:t>
            </w:r>
          </w:p>
        </w:tc>
        <w:tc>
          <w:tcPr>
            <w:tcW w:w="2227" w:type="pct"/>
            <w:tcBorders>
              <w:top w:val="single" w:sz="4" w:space="0" w:color="auto"/>
              <w:left w:val="nil"/>
              <w:bottom w:val="single" w:sz="4" w:space="0" w:color="auto"/>
              <w:right w:val="single" w:sz="4" w:space="0" w:color="auto"/>
            </w:tcBorders>
            <w:shd w:val="clear" w:color="auto" w:fill="auto"/>
            <w:vAlign w:val="center"/>
            <w:hideMark/>
          </w:tcPr>
          <w:p w:rsidR="00C66B59" w:rsidRPr="00F56F47" w:rsidRDefault="00C66B59" w:rsidP="00B03612">
            <w:pPr>
              <w:rPr>
                <w:b/>
                <w:color w:val="000000"/>
                <w:sz w:val="22"/>
                <w:szCs w:val="22"/>
                <w:lang w:val="en-GB" w:eastAsia="en-GB"/>
              </w:rPr>
            </w:pPr>
            <w:r w:rsidRPr="00F56F47">
              <w:rPr>
                <w:b/>
                <w:color w:val="000000"/>
                <w:sz w:val="22"/>
                <w:szCs w:val="22"/>
                <w:lang w:val="en-GB" w:eastAsia="en-GB"/>
              </w:rPr>
              <w:t>Business Sub Sector</w:t>
            </w:r>
          </w:p>
        </w:tc>
      </w:tr>
      <w:tr w:rsidR="00C66B59" w:rsidRPr="00F56F47" w:rsidTr="00B03612">
        <w:trPr>
          <w:trHeight w:val="421"/>
          <w:jc w:val="center"/>
        </w:trPr>
        <w:tc>
          <w:tcPr>
            <w:tcW w:w="847" w:type="pct"/>
            <w:tcBorders>
              <w:top w:val="nil"/>
              <w:left w:val="single" w:sz="4" w:space="0" w:color="auto"/>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Manufacturing</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Sales</w:t>
            </w:r>
          </w:p>
        </w:tc>
        <w:tc>
          <w:tcPr>
            <w:tcW w:w="1062" w:type="pct"/>
            <w:tcBorders>
              <w:top w:val="nil"/>
              <w:left w:val="nil"/>
              <w:bottom w:val="single" w:sz="4" w:space="0" w:color="auto"/>
              <w:right w:val="nil"/>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Machine  Components</w:t>
            </w:r>
          </w:p>
        </w:tc>
        <w:tc>
          <w:tcPr>
            <w:tcW w:w="222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Job Work</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Agriculture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Job work &amp; Sales</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Satellite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Construction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Textile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Plastics Machinery</w:t>
            </w:r>
          </w:p>
        </w:tc>
      </w:tr>
      <w:tr w:rsidR="00C66B59" w:rsidRPr="00F56F47" w:rsidTr="00B03612">
        <w:trPr>
          <w:trHeight w:val="27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Chemical Processing Machinery</w:t>
            </w:r>
          </w:p>
        </w:tc>
      </w:tr>
      <w:tr w:rsidR="00C66B59" w:rsidRPr="00F56F47" w:rsidTr="00B03612">
        <w:trPr>
          <w:trHeight w:val="28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 &amp; Paperboard making machinery</w:t>
            </w:r>
          </w:p>
        </w:tc>
      </w:tr>
      <w:tr w:rsidR="00C66B59" w:rsidRPr="00F56F47" w:rsidTr="00B03612">
        <w:trPr>
          <w:trHeight w:val="27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Manufacturing Machinery</w:t>
            </w:r>
          </w:p>
        </w:tc>
      </w:tr>
      <w:tr w:rsidR="00C66B59" w:rsidRPr="00F56F47" w:rsidTr="00B03612">
        <w:trPr>
          <w:trHeight w:val="26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Semi-conductor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Wire Cutting Machinery</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Automation Machinery</w:t>
            </w:r>
          </w:p>
        </w:tc>
      </w:tr>
      <w:tr w:rsidR="00C66B59" w:rsidRPr="00F56F47" w:rsidTr="00B03612">
        <w:trPr>
          <w:trHeight w:val="23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Special Purpose Machinery</w:t>
            </w:r>
          </w:p>
        </w:tc>
      </w:tr>
      <w:tr w:rsidR="00C66B59" w:rsidRPr="00F56F47" w:rsidTr="00B03612">
        <w:trPr>
          <w:trHeight w:val="25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Aircraft/Defence Machines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Air-conditioning/Heating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Elevator/Conveyor  </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Ovens/Furnaces</w:t>
            </w:r>
          </w:p>
        </w:tc>
      </w:tr>
      <w:tr w:rsidR="00C66B59" w:rsidRPr="00F56F47" w:rsidTr="00B03612">
        <w:trPr>
          <w:trHeight w:val="325"/>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Office Machinery/Equipment</w:t>
            </w:r>
          </w:p>
        </w:tc>
      </w:tr>
      <w:tr w:rsidR="00C66B59" w:rsidRPr="00F56F47" w:rsidTr="00B03612">
        <w:trPr>
          <w:trHeight w:val="27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Pumps/Compressors/Valves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Power Equipment</w:t>
            </w:r>
          </w:p>
        </w:tc>
      </w:tr>
      <w:tr w:rsidR="00C66B59" w:rsidRPr="00F56F47" w:rsidTr="00B03612">
        <w:trPr>
          <w:trHeight w:val="25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General Purpose Machinery</w:t>
            </w:r>
          </w:p>
        </w:tc>
      </w:tr>
      <w:tr w:rsidR="00C66B59" w:rsidRPr="00F56F47" w:rsidTr="00B03612">
        <w:trPr>
          <w:trHeight w:val="12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 Components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2-Wheelers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4-Wheelers</w:t>
            </w:r>
          </w:p>
        </w:tc>
      </w:tr>
      <w:tr w:rsidR="00C66B59" w:rsidRPr="00F56F47" w:rsidTr="00B03612">
        <w:trPr>
          <w:trHeight w:val="47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Light Commercial Vehicles (utility trucks, pickups, etc.)</w:t>
            </w:r>
          </w:p>
        </w:tc>
      </w:tr>
      <w:tr w:rsidR="00C66B59" w:rsidRPr="00F56F47" w:rsidTr="00B03612">
        <w:trPr>
          <w:trHeight w:val="29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Heavy Commercial Vehicles (Trucks/Lorries)</w:t>
            </w:r>
          </w:p>
        </w:tc>
      </w:tr>
      <w:tr w:rsidR="00C66B59" w:rsidRPr="00F56F47" w:rsidTr="00B03612">
        <w:trPr>
          <w:trHeight w:val="28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Passenger Vehicles (Vans, Buses)</w:t>
            </w:r>
          </w:p>
        </w:tc>
      </w:tr>
      <w:tr w:rsidR="00C66B59" w:rsidRPr="00F56F47" w:rsidTr="00B03612">
        <w:trPr>
          <w:trHeight w:val="258"/>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Agriculture Vehicles (Tractors, Tillers)</w:t>
            </w:r>
          </w:p>
        </w:tc>
      </w:tr>
      <w:tr w:rsidR="00C66B59" w:rsidRPr="00F56F47" w:rsidTr="00B03612">
        <w:trPr>
          <w:trHeight w:val="55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Construction Vehicles (Bobcats, Loaders, Compactors, Drillers, Earth-moving, etc.)</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Fabrication</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Welding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Tool &amp; Dies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Products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Dairy Products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Beverage</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Oils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Grain Mills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Animal Feed</w:t>
            </w:r>
          </w:p>
        </w:tc>
      </w:tr>
      <w:tr w:rsidR="00C66B59" w:rsidRPr="00F56F47" w:rsidTr="00B03612">
        <w:trPr>
          <w:trHeight w:val="23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Processing/Preserving meat, fish, vegetables</w:t>
            </w:r>
          </w:p>
        </w:tc>
      </w:tr>
      <w:tr w:rsidR="00C66B59" w:rsidRPr="00F56F47" w:rsidTr="00B03612">
        <w:trPr>
          <w:trHeight w:val="248"/>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Starch and Starch Products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Bakery Goods</w:t>
            </w:r>
          </w:p>
        </w:tc>
      </w:tr>
      <w:tr w:rsidR="00C66B59" w:rsidRPr="00F56F47" w:rsidTr="00B03612">
        <w:trPr>
          <w:trHeight w:val="218"/>
          <w:jc w:val="center"/>
        </w:trPr>
        <w:tc>
          <w:tcPr>
            <w:tcW w:w="847" w:type="pct"/>
            <w:tcBorders>
              <w:top w:val="nil"/>
              <w:left w:val="single" w:sz="4" w:space="0" w:color="auto"/>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2"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Prepared Meals &amp; Dishes</w:t>
            </w:r>
          </w:p>
        </w:tc>
      </w:tr>
      <w:tr w:rsidR="00C66B59" w:rsidRPr="00F56F47" w:rsidTr="00B03612">
        <w:trPr>
          <w:trHeight w:val="300"/>
          <w:jc w:val="center"/>
        </w:trPr>
        <w:tc>
          <w:tcPr>
            <w:tcW w:w="847"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lastRenderedPageBreak/>
              <w:t> </w:t>
            </w:r>
          </w:p>
        </w:tc>
        <w:tc>
          <w:tcPr>
            <w:tcW w:w="864"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Leather</w:t>
            </w:r>
          </w:p>
        </w:tc>
        <w:tc>
          <w:tcPr>
            <w:tcW w:w="2227" w:type="pct"/>
            <w:tcBorders>
              <w:top w:val="single" w:sz="2" w:space="0" w:color="auto"/>
              <w:left w:val="single" w:sz="2" w:space="0" w:color="auto"/>
              <w:bottom w:val="single" w:sz="2" w:space="0" w:color="auto"/>
              <w:right w:val="single" w:sz="2"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Tanning &amp; Dyeing</w:t>
            </w:r>
          </w:p>
        </w:tc>
      </w:tr>
      <w:tr w:rsidR="00C66B59" w:rsidRPr="00F56F47" w:rsidTr="00B03612">
        <w:trPr>
          <w:trHeight w:val="300"/>
          <w:jc w:val="center"/>
        </w:trPr>
        <w:tc>
          <w:tcPr>
            <w:tcW w:w="847"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2" w:space="0" w:color="auto"/>
              <w:left w:val="single" w:sz="2" w:space="0" w:color="auto"/>
              <w:bottom w:val="single" w:sz="2" w:space="0" w:color="auto"/>
              <w:right w:val="single" w:sz="2"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Footwear</w:t>
            </w:r>
          </w:p>
        </w:tc>
      </w:tr>
      <w:tr w:rsidR="00C66B59" w:rsidRPr="00F56F47" w:rsidTr="00B03612">
        <w:trPr>
          <w:trHeight w:val="300"/>
          <w:jc w:val="center"/>
        </w:trPr>
        <w:tc>
          <w:tcPr>
            <w:tcW w:w="847" w:type="pct"/>
            <w:tcBorders>
              <w:top w:val="single" w:sz="2"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2" w:space="0" w:color="auto"/>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Luggage</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Handbags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Wood</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Sawmill</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Wood Materials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Household goods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Textiles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Spinning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Weaving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Bleaching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Dyeing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Dressing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Drying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Steaming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Shrinking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Apparel</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Knitwear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Ethnic 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Western 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Underwear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 Recycling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Pulp making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Paper &amp; Paper Rolls</w:t>
            </w:r>
          </w:p>
        </w:tc>
      </w:tr>
      <w:tr w:rsidR="00C66B59" w:rsidRPr="00F56F47" w:rsidTr="00B03612">
        <w:trPr>
          <w:trHeight w:val="296"/>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Paper Products (cups, plates, toys,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27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Cardboard Paper Products</w:t>
            </w:r>
          </w:p>
        </w:tc>
      </w:tr>
      <w:tr w:rsidR="00C66B59" w:rsidRPr="00F56F47" w:rsidTr="00B03612">
        <w:trPr>
          <w:trHeight w:val="29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Corrugated Paper Products</w:t>
            </w:r>
          </w:p>
        </w:tc>
      </w:tr>
      <w:tr w:rsidR="00C66B59" w:rsidRPr="00F56F47" w:rsidTr="00B03612">
        <w:trPr>
          <w:trHeight w:val="265"/>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Carbon Paper &amp; Stationary Items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Printing</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Packaging 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Publication 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Commercial Printing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Recycling</w:t>
            </w:r>
          </w:p>
        </w:tc>
      </w:tr>
      <w:tr w:rsidR="00C66B59" w:rsidRPr="00F56F47" w:rsidTr="00B03612">
        <w:trPr>
          <w:trHeight w:val="315"/>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Industrial Injection Moulding</w:t>
            </w:r>
          </w:p>
        </w:tc>
      </w:tr>
      <w:tr w:rsidR="00C66B59" w:rsidRPr="00F56F47" w:rsidTr="00B03612">
        <w:trPr>
          <w:trHeight w:val="26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Household Injection Moulding</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Sheets and Films</w:t>
            </w:r>
          </w:p>
        </w:tc>
      </w:tr>
      <w:tr w:rsidR="00C66B59" w:rsidRPr="00F56F47" w:rsidTr="00B03612">
        <w:trPr>
          <w:trHeight w:val="24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Packaging (bags, boxes, cases, et)</w:t>
            </w:r>
          </w:p>
        </w:tc>
      </w:tr>
      <w:tr w:rsidR="00C66B59" w:rsidRPr="00F56F47" w:rsidTr="00B03612">
        <w:trPr>
          <w:trHeight w:val="26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Optical (eye glass frames, etc.)</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Pipes, Tubes and Fittings</w:t>
            </w:r>
          </w:p>
        </w:tc>
      </w:tr>
      <w:tr w:rsidR="00C66B59" w:rsidRPr="00F56F47" w:rsidTr="00B03612">
        <w:trPr>
          <w:trHeight w:val="23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Other Plastic Moulding &amp; Extrusion</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 Furniture</w:t>
            </w:r>
          </w:p>
        </w:tc>
      </w:tr>
      <w:tr w:rsidR="00C66B59" w:rsidRPr="00F56F47" w:rsidTr="00B03612">
        <w:trPr>
          <w:trHeight w:val="226"/>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Medical &amp; Dental Appliances</w:t>
            </w:r>
          </w:p>
        </w:tc>
      </w:tr>
      <w:tr w:rsidR="00C66B59" w:rsidRPr="00F56F47" w:rsidTr="00B03612">
        <w:trPr>
          <w:trHeight w:val="23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Games &amp; Toys</w:t>
            </w:r>
          </w:p>
        </w:tc>
      </w:tr>
      <w:tr w:rsidR="00C66B59" w:rsidRPr="00F56F47" w:rsidTr="00B03612">
        <w:trPr>
          <w:trHeight w:val="26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Writing (pens, desk stuff,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27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Sanitary (tubs, basins,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218"/>
          <w:jc w:val="center"/>
        </w:trPr>
        <w:tc>
          <w:tcPr>
            <w:tcW w:w="847" w:type="pct"/>
            <w:tcBorders>
              <w:top w:val="nil"/>
              <w:left w:val="single" w:sz="4" w:space="0" w:color="auto"/>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2"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2"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Goods (luggage, bags, </w:t>
            </w:r>
            <w:proofErr w:type="spellStart"/>
            <w:r w:rsidRPr="00F56F47">
              <w:rPr>
                <w:color w:val="000000"/>
                <w:sz w:val="22"/>
                <w:szCs w:val="22"/>
                <w:lang w:val="en-GB" w:eastAsia="en-GB"/>
              </w:rPr>
              <w:t>etc</w:t>
            </w:r>
            <w:proofErr w:type="spellEnd"/>
            <w:r w:rsidRPr="00F56F47">
              <w:rPr>
                <w:color w:val="000000"/>
                <w:sz w:val="22"/>
                <w:szCs w:val="22"/>
                <w:lang w:val="en-GB" w:eastAsia="en-GB"/>
              </w:rPr>
              <w:t>)</w:t>
            </w:r>
          </w:p>
        </w:tc>
      </w:tr>
      <w:tr w:rsidR="00C66B59" w:rsidRPr="00F56F47" w:rsidTr="00B03612">
        <w:trPr>
          <w:trHeight w:val="300"/>
          <w:jc w:val="center"/>
        </w:trPr>
        <w:tc>
          <w:tcPr>
            <w:tcW w:w="847"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lastRenderedPageBreak/>
              <w:t> </w:t>
            </w:r>
          </w:p>
        </w:tc>
        <w:tc>
          <w:tcPr>
            <w:tcW w:w="864"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single" w:sz="2" w:space="0" w:color="auto"/>
              <w:bottom w:val="single" w:sz="2" w:space="0" w:color="auto"/>
              <w:right w:val="single" w:sz="2"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227" w:type="pct"/>
            <w:tcBorders>
              <w:top w:val="single" w:sz="2" w:space="0" w:color="auto"/>
              <w:left w:val="single" w:sz="2" w:space="0" w:color="auto"/>
              <w:bottom w:val="single" w:sz="2" w:space="0" w:color="auto"/>
              <w:right w:val="single" w:sz="2"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 Components</w:t>
            </w:r>
          </w:p>
        </w:tc>
      </w:tr>
      <w:tr w:rsidR="00C66B59" w:rsidRPr="00F56F47" w:rsidTr="00B03612">
        <w:trPr>
          <w:trHeight w:val="300"/>
          <w:jc w:val="center"/>
        </w:trPr>
        <w:tc>
          <w:tcPr>
            <w:tcW w:w="847" w:type="pct"/>
            <w:tcBorders>
              <w:top w:val="single" w:sz="2"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2" w:space="0" w:color="auto"/>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2" w:space="0" w:color="auto"/>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Computer Components</w:t>
            </w:r>
          </w:p>
        </w:tc>
      </w:tr>
      <w:tr w:rsidR="00C66B59" w:rsidRPr="00F56F47" w:rsidTr="00B03612">
        <w:trPr>
          <w:trHeight w:val="312"/>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Communication Equipment</w:t>
            </w:r>
          </w:p>
        </w:tc>
      </w:tr>
      <w:tr w:rsidR="00C66B59" w:rsidRPr="00F56F47" w:rsidTr="00B03612">
        <w:trPr>
          <w:trHeight w:val="27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Measuring &amp; Testing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Optical Instruments</w:t>
            </w:r>
          </w:p>
        </w:tc>
      </w:tr>
      <w:tr w:rsidR="00C66B59" w:rsidRPr="00F56F47" w:rsidTr="00B03612">
        <w:trPr>
          <w:trHeight w:val="23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Electro-medical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Electrical</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Control Panels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Motors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Generators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Batteries/Accumulators</w:t>
            </w:r>
          </w:p>
        </w:tc>
      </w:tr>
      <w:tr w:rsidR="00C66B59" w:rsidRPr="00F56F47" w:rsidTr="00B03612">
        <w:trPr>
          <w:trHeight w:val="304"/>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Wiring and Wiring Devices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Lighting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Domestic Appliances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Medical Equipment</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Medical Instruments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Dental Instruments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Hospital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Chemicals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Basic Chemicals</w:t>
            </w:r>
          </w:p>
        </w:tc>
      </w:tr>
      <w:tr w:rsidR="00C66B59" w:rsidRPr="00F56F47" w:rsidTr="00B03612">
        <w:trPr>
          <w:trHeight w:val="25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Fertilizers &amp; Nitrogen Compounds</w:t>
            </w:r>
          </w:p>
        </w:tc>
      </w:tr>
      <w:tr w:rsidR="00C66B59" w:rsidRPr="00F56F47" w:rsidTr="00B03612">
        <w:trPr>
          <w:trHeight w:val="267"/>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Plastics &amp; Synthetic Rubber</w:t>
            </w:r>
          </w:p>
        </w:tc>
      </w:tr>
      <w:tr w:rsidR="00C66B59" w:rsidRPr="00F56F47" w:rsidTr="00B03612">
        <w:trPr>
          <w:trHeight w:val="286"/>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Pesticides &amp; Agro-chemicals</w:t>
            </w:r>
          </w:p>
        </w:tc>
      </w:tr>
      <w:tr w:rsidR="00C66B59" w:rsidRPr="00F56F47" w:rsidTr="00B03612">
        <w:trPr>
          <w:trHeight w:val="26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Paints, Varnishes, Coatings, Enamels &amp; Lacquer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Soap &amp; Detergents</w:t>
            </w:r>
          </w:p>
        </w:tc>
      </w:tr>
      <w:tr w:rsidR="00C66B59" w:rsidRPr="00F56F47" w:rsidTr="00B03612">
        <w:trPr>
          <w:trHeight w:val="241"/>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Pharmaceuticals</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Antibiotics, Serums, Vitamins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Ayurvedic Preparations</w:t>
            </w:r>
          </w:p>
        </w:tc>
      </w:tr>
      <w:tr w:rsidR="00C66B59" w:rsidRPr="00F56F47" w:rsidTr="00B03612">
        <w:trPr>
          <w:trHeight w:val="249"/>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Homeopathic Preparations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Veterinary Preparations</w:t>
            </w:r>
          </w:p>
        </w:tc>
      </w:tr>
      <w:tr w:rsidR="00C66B59" w:rsidRPr="00F56F47" w:rsidTr="00B03612">
        <w:trPr>
          <w:trHeight w:val="243"/>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Gauze, Bandages, Dressings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 Tyres and Tubes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Tyre and Tube Repair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Elastic Fabrics</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Footwear</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Glues &amp; Adhesives</w:t>
            </w:r>
          </w:p>
        </w:tc>
      </w:tr>
      <w:tr w:rsidR="00C66B59" w:rsidRPr="00F56F47" w:rsidTr="00B03612">
        <w:trPr>
          <w:trHeight w:val="27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 Sports Equipment</w:t>
            </w:r>
          </w:p>
        </w:tc>
      </w:tr>
      <w:tr w:rsidR="00C66B59" w:rsidRPr="00F56F47" w:rsidTr="00B03612">
        <w:trPr>
          <w:trHeight w:val="30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Boats &amp; Rafts</w:t>
            </w:r>
          </w:p>
        </w:tc>
      </w:tr>
      <w:tr w:rsidR="00C66B59" w:rsidRPr="00F56F47" w:rsidTr="00295D20">
        <w:trPr>
          <w:trHeight w:val="250"/>
          <w:jc w:val="center"/>
        </w:trPr>
        <w:tc>
          <w:tcPr>
            <w:tcW w:w="847" w:type="pct"/>
            <w:tcBorders>
              <w:top w:val="nil"/>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nil"/>
              <w:left w:val="nil"/>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nil"/>
              <w:left w:val="nil"/>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Games &amp; Toys &amp; Balloons</w:t>
            </w:r>
          </w:p>
        </w:tc>
      </w:tr>
      <w:tr w:rsidR="00C66B59" w:rsidRPr="00F56F47" w:rsidTr="00295D20">
        <w:trPr>
          <w:trHeight w:val="267"/>
          <w:jc w:val="center"/>
        </w:trPr>
        <w:tc>
          <w:tcPr>
            <w:tcW w:w="8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86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0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22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Rubber Fittings (plates, sheets, rods, hoses)</w:t>
            </w:r>
          </w:p>
        </w:tc>
      </w:tr>
      <w:tr w:rsidR="00295D20" w:rsidRPr="00F56F47" w:rsidTr="00295D20">
        <w:trPr>
          <w:trHeight w:val="267"/>
          <w:jc w:val="center"/>
        </w:trPr>
        <w:tc>
          <w:tcPr>
            <w:tcW w:w="847" w:type="pct"/>
            <w:tcBorders>
              <w:top w:val="single" w:sz="4" w:space="0" w:color="auto"/>
              <w:left w:val="single" w:sz="4" w:space="0" w:color="auto"/>
              <w:bottom w:val="single" w:sz="4" w:space="0" w:color="auto"/>
              <w:right w:val="single" w:sz="4" w:space="0" w:color="auto"/>
            </w:tcBorders>
            <w:shd w:val="clear" w:color="auto" w:fill="auto"/>
            <w:noWrap/>
            <w:vAlign w:val="center"/>
          </w:tcPr>
          <w:p w:rsidR="00295D20" w:rsidRPr="00F56F47" w:rsidRDefault="00295D20" w:rsidP="00B03612">
            <w:pPr>
              <w:rPr>
                <w:color w:val="000000"/>
                <w:sz w:val="22"/>
                <w:szCs w:val="22"/>
                <w:lang w:val="en-GB" w:eastAsia="en-GB"/>
              </w:rPr>
            </w:pPr>
          </w:p>
        </w:tc>
        <w:tc>
          <w:tcPr>
            <w:tcW w:w="8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295D20" w:rsidRPr="00F56F47" w:rsidRDefault="00295D20" w:rsidP="00B03612">
            <w:pPr>
              <w:rPr>
                <w:color w:val="000000"/>
                <w:sz w:val="22"/>
                <w:szCs w:val="22"/>
                <w:lang w:val="en-GB" w:eastAsia="en-GB"/>
              </w:rPr>
            </w:pPr>
          </w:p>
        </w:tc>
        <w:tc>
          <w:tcPr>
            <w:tcW w:w="1062" w:type="pct"/>
            <w:tcBorders>
              <w:top w:val="single" w:sz="4" w:space="0" w:color="auto"/>
              <w:left w:val="single" w:sz="4" w:space="0" w:color="auto"/>
              <w:bottom w:val="single" w:sz="4" w:space="0" w:color="auto"/>
              <w:right w:val="single" w:sz="4" w:space="0" w:color="auto"/>
            </w:tcBorders>
            <w:shd w:val="clear" w:color="auto" w:fill="auto"/>
            <w:noWrap/>
            <w:vAlign w:val="center"/>
          </w:tcPr>
          <w:p w:rsidR="00295D20" w:rsidRPr="00F56F47" w:rsidRDefault="00295D20" w:rsidP="00B03612">
            <w:pPr>
              <w:rPr>
                <w:color w:val="000000"/>
                <w:sz w:val="22"/>
                <w:szCs w:val="22"/>
                <w:lang w:val="en-GB" w:eastAsia="en-GB"/>
              </w:rPr>
            </w:pPr>
          </w:p>
        </w:tc>
        <w:tc>
          <w:tcPr>
            <w:tcW w:w="2227" w:type="pct"/>
            <w:tcBorders>
              <w:top w:val="single" w:sz="4" w:space="0" w:color="auto"/>
              <w:left w:val="single" w:sz="4" w:space="0" w:color="auto"/>
              <w:bottom w:val="single" w:sz="4" w:space="0" w:color="auto"/>
              <w:right w:val="single" w:sz="4" w:space="0" w:color="auto"/>
            </w:tcBorders>
            <w:shd w:val="clear" w:color="auto" w:fill="auto"/>
            <w:vAlign w:val="center"/>
          </w:tcPr>
          <w:p w:rsidR="00295D20" w:rsidRPr="00F56F47" w:rsidRDefault="00295D20" w:rsidP="00B03612">
            <w:pPr>
              <w:rPr>
                <w:color w:val="000000"/>
                <w:sz w:val="22"/>
                <w:szCs w:val="22"/>
                <w:lang w:val="en-GB" w:eastAsia="en-GB"/>
              </w:rPr>
            </w:pPr>
          </w:p>
        </w:tc>
      </w:tr>
    </w:tbl>
    <w:p w:rsidR="00C66B59" w:rsidRPr="00F56F47" w:rsidRDefault="00C66B59" w:rsidP="00C66B59">
      <w:pPr>
        <w:rPr>
          <w:rFonts w:eastAsia="Calibri"/>
          <w:b/>
          <w:sz w:val="24"/>
          <w:szCs w:val="28"/>
          <w:lang w:val="en-IN"/>
        </w:rPr>
        <w:sectPr w:rsidR="00C66B59" w:rsidRPr="00F56F47" w:rsidSect="00B03612">
          <w:pgSz w:w="11899" w:h="16838"/>
          <w:pgMar w:top="720" w:right="720" w:bottom="720" w:left="1134" w:header="1560" w:footer="567" w:gutter="0"/>
          <w:cols w:space="720"/>
          <w:docGrid w:linePitch="360"/>
        </w:sectPr>
      </w:pPr>
    </w:p>
    <w:p w:rsidR="00C66B59" w:rsidRPr="00F56F47" w:rsidRDefault="00C66B59" w:rsidP="00C66B59">
      <w:pPr>
        <w:rPr>
          <w:rFonts w:eastAsia="Calibri"/>
          <w:b/>
          <w:sz w:val="24"/>
          <w:szCs w:val="28"/>
          <w:lang w:val="en-IN"/>
        </w:rPr>
      </w:pPr>
      <w:r w:rsidRPr="00F56F47">
        <w:rPr>
          <w:rFonts w:eastAsia="Calibri"/>
          <w:b/>
          <w:sz w:val="24"/>
          <w:szCs w:val="28"/>
          <w:lang w:val="en-IN"/>
        </w:rPr>
        <w:lastRenderedPageBreak/>
        <w:t>Business Type-Trading</w:t>
      </w:r>
    </w:p>
    <w:tbl>
      <w:tblPr>
        <w:tblW w:w="8080" w:type="dxa"/>
        <w:tblInd w:w="108" w:type="dxa"/>
        <w:tblLook w:val="04A0" w:firstRow="1" w:lastRow="0" w:firstColumn="1" w:lastColumn="0" w:noHBand="0" w:noVBand="1"/>
      </w:tblPr>
      <w:tblGrid>
        <w:gridCol w:w="1560"/>
        <w:gridCol w:w="1701"/>
        <w:gridCol w:w="1842"/>
        <w:gridCol w:w="2977"/>
      </w:tblGrid>
      <w:tr w:rsidR="00C66B59" w:rsidRPr="00F56F47" w:rsidTr="00B03612">
        <w:trPr>
          <w:trHeight w:val="600"/>
        </w:trPr>
        <w:tc>
          <w:tcPr>
            <w:tcW w:w="156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Type</w:t>
            </w:r>
          </w:p>
        </w:tc>
        <w:tc>
          <w:tcPr>
            <w:tcW w:w="1701"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Line</w:t>
            </w:r>
          </w:p>
        </w:tc>
        <w:tc>
          <w:tcPr>
            <w:tcW w:w="1842"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Sector</w:t>
            </w:r>
          </w:p>
        </w:tc>
        <w:tc>
          <w:tcPr>
            <w:tcW w:w="2977"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Sub Sector</w:t>
            </w:r>
          </w:p>
        </w:tc>
      </w:tr>
      <w:tr w:rsidR="00C66B59" w:rsidRPr="00F56F47" w:rsidTr="00B03612">
        <w:trPr>
          <w:trHeight w:val="315"/>
        </w:trPr>
        <w:tc>
          <w:tcPr>
            <w:tcW w:w="156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jc w:val="center"/>
              <w:rPr>
                <w:color w:val="000000"/>
                <w:sz w:val="22"/>
                <w:szCs w:val="22"/>
                <w:lang w:val="en-GB" w:eastAsia="en-GB"/>
              </w:rPr>
            </w:pPr>
            <w:r w:rsidRPr="00F56F47">
              <w:rPr>
                <w:color w:val="000000"/>
                <w:sz w:val="22"/>
                <w:szCs w:val="22"/>
                <w:lang w:val="en-GB" w:eastAsia="en-GB"/>
              </w:rPr>
              <w:t xml:space="preserve">Trading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Whole Sale</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Auto Accessories</w:t>
            </w:r>
          </w:p>
        </w:tc>
      </w:tr>
      <w:tr w:rsidR="00C66B59" w:rsidRPr="00F56F47" w:rsidTr="00B03612">
        <w:trPr>
          <w:trHeight w:val="315"/>
        </w:trPr>
        <w:tc>
          <w:tcPr>
            <w:tcW w:w="1560" w:type="dxa"/>
            <w:vMerge/>
            <w:tcBorders>
              <w:top w:val="nil"/>
              <w:left w:val="single" w:sz="4" w:space="0" w:color="000000"/>
              <w:bottom w:val="single" w:sz="4" w:space="0" w:color="000000"/>
              <w:right w:val="single" w:sz="4" w:space="0" w:color="000000"/>
            </w:tcBorders>
            <w:vAlign w:val="center"/>
            <w:hideMark/>
          </w:tcPr>
          <w:p w:rsidR="00C66B59" w:rsidRPr="00F56F47" w:rsidRDefault="00C66B59" w:rsidP="00B03612">
            <w:pPr>
              <w:rPr>
                <w:color w:val="000000"/>
                <w:sz w:val="22"/>
                <w:szCs w:val="22"/>
                <w:lang w:val="en-GB" w:eastAsia="en-GB"/>
              </w:rPr>
            </w:pP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Retail</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Auto Parts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Auto Tyres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Book Stores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Book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Construction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Painting</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Construction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Cement</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Electricals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Electricals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Electricals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lighting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camera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computers/tech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home appliances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Kitchen appliances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Kitchen Goods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Electronics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mobile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baby products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clothing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luggage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Fashion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shoe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Fruit/Veg Stands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Provision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Water Suppliers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Snack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 xml:space="preserve">Sweet Shops </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Food &amp; Beverage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Ice-cream shops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Wood Furniture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Steel Furniture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Furniture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Plastic Furniture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Beauty Products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Eyewear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health food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jewellery stores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Pharmacy</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Ayurvedic Medical</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Homeopathic Medical</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sports equipment</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art and crafts store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musical instruments</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pet goods store</w:t>
            </w:r>
          </w:p>
        </w:tc>
      </w:tr>
      <w:tr w:rsidR="00C66B59" w:rsidRPr="00F56F47" w:rsidTr="00B03612">
        <w:trPr>
          <w:trHeight w:val="315"/>
        </w:trPr>
        <w:tc>
          <w:tcPr>
            <w:tcW w:w="1560"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Hobbies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video stores</w:t>
            </w:r>
          </w:p>
        </w:tc>
      </w:tr>
      <w:tr w:rsidR="00C66B59" w:rsidRPr="00F56F47" w:rsidTr="00B03612">
        <w:trPr>
          <w:trHeight w:val="315"/>
        </w:trPr>
        <w:tc>
          <w:tcPr>
            <w:tcW w:w="1560" w:type="dxa"/>
            <w:tcBorders>
              <w:top w:val="nil"/>
              <w:left w:val="single" w:sz="4" w:space="0" w:color="000000"/>
              <w:bottom w:val="single" w:sz="2" w:space="0" w:color="auto"/>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2" w:space="0" w:color="auto"/>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2" w:space="0" w:color="auto"/>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w:t>
            </w:r>
          </w:p>
        </w:tc>
        <w:tc>
          <w:tcPr>
            <w:tcW w:w="2977" w:type="dxa"/>
            <w:tcBorders>
              <w:top w:val="nil"/>
              <w:left w:val="nil"/>
              <w:bottom w:val="single" w:sz="2" w:space="0" w:color="auto"/>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Home Decor &amp; Gifts</w:t>
            </w:r>
          </w:p>
        </w:tc>
      </w:tr>
      <w:tr w:rsidR="00C66B59" w:rsidRPr="00F56F47" w:rsidTr="00B03612">
        <w:trPr>
          <w:trHeight w:val="315"/>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lastRenderedPageBreak/>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Houseware</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watch and clocks</w:t>
            </w:r>
          </w:p>
        </w:tc>
      </w:tr>
      <w:tr w:rsidR="00C66B59" w:rsidRPr="00F56F47" w:rsidTr="00B03612">
        <w:trPr>
          <w:trHeight w:val="315"/>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Industrial</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 products</w:t>
            </w:r>
          </w:p>
        </w:tc>
      </w:tr>
      <w:tr w:rsidR="00C66B59" w:rsidRPr="00F56F47" w:rsidTr="00B03612">
        <w:trPr>
          <w:trHeight w:val="315"/>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Industrial</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Scrap Dealers</w:t>
            </w:r>
          </w:p>
        </w:tc>
      </w:tr>
      <w:tr w:rsidR="00C66B59" w:rsidRPr="00F56F47" w:rsidTr="00B03612">
        <w:trPr>
          <w:trHeight w:val="300"/>
        </w:trPr>
        <w:tc>
          <w:tcPr>
            <w:tcW w:w="1560"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Stationary</w:t>
            </w:r>
          </w:p>
        </w:tc>
        <w:tc>
          <w:tcPr>
            <w:tcW w:w="2977" w:type="dxa"/>
            <w:tcBorders>
              <w:top w:val="single" w:sz="2" w:space="0" w:color="auto"/>
              <w:left w:val="single" w:sz="2" w:space="0" w:color="auto"/>
              <w:bottom w:val="single" w:sz="2" w:space="0" w:color="auto"/>
              <w:right w:val="single" w:sz="2" w:space="0" w:color="auto"/>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Stationary</w:t>
            </w:r>
          </w:p>
        </w:tc>
      </w:tr>
    </w:tbl>
    <w:p w:rsidR="00C66B59" w:rsidRPr="00F56F47" w:rsidRDefault="00C66B59" w:rsidP="00C66B59">
      <w:pPr>
        <w:rPr>
          <w:rFonts w:eastAsia="Calibri"/>
          <w:b/>
          <w:sz w:val="24"/>
          <w:szCs w:val="28"/>
          <w:lang w:val="en-IN"/>
        </w:rPr>
      </w:pPr>
    </w:p>
    <w:p w:rsidR="00C66B59" w:rsidRPr="00F56F47" w:rsidRDefault="00C66B59" w:rsidP="00C66B59">
      <w:pPr>
        <w:rPr>
          <w:rFonts w:eastAsia="Calibri"/>
          <w:b/>
          <w:sz w:val="24"/>
          <w:szCs w:val="28"/>
          <w:lang w:val="en-IN"/>
        </w:rPr>
      </w:pPr>
      <w:r w:rsidRPr="00F56F47">
        <w:rPr>
          <w:rFonts w:eastAsia="Calibri"/>
          <w:b/>
          <w:sz w:val="24"/>
          <w:szCs w:val="28"/>
          <w:lang w:val="en-IN"/>
        </w:rPr>
        <w:t>Business Type-Services</w:t>
      </w:r>
    </w:p>
    <w:p w:rsidR="00C66B59" w:rsidRPr="00F56F47" w:rsidRDefault="00C66B59" w:rsidP="00C66B59">
      <w:pPr>
        <w:rPr>
          <w:rFonts w:eastAsia="Calibri"/>
          <w:b/>
          <w:sz w:val="24"/>
          <w:szCs w:val="28"/>
          <w:lang w:val="en-IN"/>
        </w:rPr>
      </w:pPr>
    </w:p>
    <w:tbl>
      <w:tblPr>
        <w:tblW w:w="8188" w:type="dxa"/>
        <w:tblLook w:val="04A0" w:firstRow="1" w:lastRow="0" w:firstColumn="1" w:lastColumn="0" w:noHBand="0" w:noVBand="1"/>
      </w:tblPr>
      <w:tblGrid>
        <w:gridCol w:w="1668"/>
        <w:gridCol w:w="1701"/>
        <w:gridCol w:w="1842"/>
        <w:gridCol w:w="2977"/>
      </w:tblGrid>
      <w:tr w:rsidR="00C66B59" w:rsidRPr="00F56F47" w:rsidTr="00B03612">
        <w:trPr>
          <w:trHeight w:val="600"/>
        </w:trPr>
        <w:tc>
          <w:tcPr>
            <w:tcW w:w="166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Type</w:t>
            </w:r>
          </w:p>
        </w:tc>
        <w:tc>
          <w:tcPr>
            <w:tcW w:w="1701"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Line</w:t>
            </w:r>
          </w:p>
        </w:tc>
        <w:tc>
          <w:tcPr>
            <w:tcW w:w="1842"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Sector</w:t>
            </w:r>
          </w:p>
        </w:tc>
        <w:tc>
          <w:tcPr>
            <w:tcW w:w="2977" w:type="dxa"/>
            <w:tcBorders>
              <w:top w:val="single" w:sz="4" w:space="0" w:color="000000"/>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b/>
                <w:bCs/>
                <w:color w:val="000000"/>
                <w:sz w:val="22"/>
                <w:szCs w:val="22"/>
                <w:lang w:val="en-GB" w:eastAsia="en-GB"/>
              </w:rPr>
            </w:pPr>
            <w:r w:rsidRPr="00F56F47">
              <w:rPr>
                <w:b/>
                <w:bCs/>
                <w:color w:val="000000"/>
                <w:sz w:val="22"/>
                <w:szCs w:val="22"/>
                <w:lang w:val="en-GB" w:eastAsia="en-GB"/>
              </w:rPr>
              <w:t>Business Sub Sector</w:t>
            </w:r>
          </w:p>
        </w:tc>
      </w:tr>
      <w:tr w:rsidR="00C66B59" w:rsidRPr="00F56F47" w:rsidTr="00B03612">
        <w:trPr>
          <w:trHeight w:val="462"/>
        </w:trPr>
        <w:tc>
          <w:tcPr>
            <w:tcW w:w="166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jc w:val="center"/>
              <w:rPr>
                <w:color w:val="000000"/>
                <w:sz w:val="22"/>
                <w:szCs w:val="22"/>
                <w:lang w:val="en-GB" w:eastAsia="en-GB"/>
              </w:rPr>
            </w:pPr>
            <w:r w:rsidRPr="00F56F47">
              <w:rPr>
                <w:color w:val="000000"/>
                <w:sz w:val="22"/>
                <w:szCs w:val="22"/>
                <w:lang w:val="en-GB" w:eastAsia="en-GB"/>
              </w:rPr>
              <w:t>Services</w:t>
            </w:r>
          </w:p>
        </w:tc>
        <w:tc>
          <w:tcPr>
            <w:tcW w:w="1701" w:type="dxa"/>
            <w:tcBorders>
              <w:top w:val="nil"/>
              <w:left w:val="nil"/>
              <w:bottom w:val="single" w:sz="4" w:space="0" w:color="000000"/>
              <w:right w:val="single" w:sz="4" w:space="0" w:color="000000"/>
            </w:tcBorders>
            <w:shd w:val="clear" w:color="000000" w:fill="FFFFFF"/>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Retail (Business to Consumer)</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Car Maintenance Services</w:t>
            </w:r>
          </w:p>
        </w:tc>
      </w:tr>
      <w:tr w:rsidR="00C66B59" w:rsidRPr="00F56F47" w:rsidTr="00B03612">
        <w:trPr>
          <w:trHeight w:val="414"/>
        </w:trPr>
        <w:tc>
          <w:tcPr>
            <w:tcW w:w="1668" w:type="dxa"/>
            <w:vMerge/>
            <w:tcBorders>
              <w:top w:val="nil"/>
              <w:left w:val="single" w:sz="4" w:space="0" w:color="000000"/>
              <w:bottom w:val="single" w:sz="4" w:space="0" w:color="000000"/>
              <w:right w:val="single" w:sz="4" w:space="0" w:color="000000"/>
            </w:tcBorders>
            <w:vAlign w:val="center"/>
            <w:hideMark/>
          </w:tcPr>
          <w:p w:rsidR="00C66B59" w:rsidRPr="00F56F47" w:rsidRDefault="00C66B59" w:rsidP="00B03612">
            <w:pPr>
              <w:rPr>
                <w:color w:val="000000"/>
                <w:sz w:val="22"/>
                <w:szCs w:val="22"/>
                <w:lang w:val="en-GB" w:eastAsia="en-GB"/>
              </w:rPr>
            </w:pPr>
          </w:p>
        </w:tc>
        <w:tc>
          <w:tcPr>
            <w:tcW w:w="1701" w:type="dxa"/>
            <w:tcBorders>
              <w:top w:val="nil"/>
              <w:left w:val="nil"/>
              <w:bottom w:val="single" w:sz="4" w:space="0" w:color="000000"/>
              <w:right w:val="single" w:sz="4" w:space="0" w:color="000000"/>
            </w:tcBorders>
            <w:shd w:val="clear" w:color="000000" w:fill="FFFFFF"/>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Retail (Business to Business)</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Automobiles</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Tyre Retreading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Education</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Education</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Beauty/Hair</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Diagnostics</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Gym/Fitness</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Health &amp; Beauty</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Salons</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Appliance Repair</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Carpentry</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 xml:space="preserve">Cleaning </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Construction</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Gardening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Movers</w:t>
            </w:r>
          </w:p>
        </w:tc>
      </w:tr>
      <w:tr w:rsidR="00C66B59" w:rsidRPr="00F56F47" w:rsidTr="00B03612">
        <w:trPr>
          <w:trHeight w:val="258"/>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Painting</w:t>
            </w:r>
          </w:p>
        </w:tc>
      </w:tr>
      <w:tr w:rsidR="00C66B59" w:rsidRPr="00F56F47" w:rsidTr="00B03612">
        <w:trPr>
          <w:trHeight w:val="207"/>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Pest Control</w:t>
            </w:r>
          </w:p>
        </w:tc>
      </w:tr>
      <w:tr w:rsidR="00C66B59" w:rsidRPr="00F56F47" w:rsidTr="00B03612">
        <w:trPr>
          <w:trHeight w:val="168"/>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Home Care</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Plumbing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Electro-plating</w:t>
            </w:r>
          </w:p>
        </w:tc>
      </w:tr>
      <w:tr w:rsidR="00C66B59" w:rsidRPr="00F56F47" w:rsidTr="00B03612">
        <w:trPr>
          <w:trHeight w:val="31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Hydro-plating</w:t>
            </w:r>
          </w:p>
        </w:tc>
      </w:tr>
      <w:tr w:rsidR="00C66B59" w:rsidRPr="00F56F47" w:rsidTr="00B03612">
        <w:trPr>
          <w:trHeight w:val="19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Heat Treatment</w:t>
            </w:r>
          </w:p>
        </w:tc>
      </w:tr>
      <w:tr w:rsidR="00C66B59" w:rsidRPr="00F56F47" w:rsidTr="00B03612">
        <w:trPr>
          <w:trHeight w:val="144"/>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 Gases</w:t>
            </w:r>
          </w:p>
        </w:tc>
      </w:tr>
      <w:tr w:rsidR="00C66B59" w:rsidRPr="00F56F47" w:rsidTr="00B03612">
        <w:trPr>
          <w:trHeight w:val="234"/>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Industrial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Waste &amp;Water Management</w:t>
            </w:r>
          </w:p>
        </w:tc>
      </w:tr>
      <w:tr w:rsidR="00C66B59" w:rsidRPr="00F56F47" w:rsidTr="00B03612">
        <w:trPr>
          <w:trHeight w:val="239"/>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Advertising</w:t>
            </w:r>
          </w:p>
        </w:tc>
      </w:tr>
      <w:tr w:rsidR="00C66B59" w:rsidRPr="00F56F47" w:rsidTr="00B03612">
        <w:trPr>
          <w:trHeight w:val="242"/>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Dry Cleaning/Laundry</w:t>
            </w:r>
          </w:p>
        </w:tc>
      </w:tr>
      <w:tr w:rsidR="00C66B59" w:rsidRPr="00F56F47" w:rsidTr="00B03612">
        <w:trPr>
          <w:trHeight w:val="233"/>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Event Planning</w:t>
            </w:r>
          </w:p>
        </w:tc>
      </w:tr>
      <w:tr w:rsidR="00C66B59" w:rsidRPr="00F56F47" w:rsidTr="00B03612">
        <w:trPr>
          <w:trHeight w:val="23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Financial</w:t>
            </w:r>
          </w:p>
        </w:tc>
      </w:tr>
      <w:tr w:rsidR="00C66B59" w:rsidRPr="00F56F47" w:rsidTr="00B03612">
        <w:trPr>
          <w:trHeight w:val="227"/>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 xml:space="preserve">Legal </w:t>
            </w:r>
          </w:p>
        </w:tc>
      </w:tr>
      <w:tr w:rsidR="00C66B59" w:rsidRPr="00F56F47" w:rsidTr="00B03612">
        <w:trPr>
          <w:trHeight w:val="230"/>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Medical</w:t>
            </w:r>
          </w:p>
        </w:tc>
      </w:tr>
      <w:tr w:rsidR="00C66B59" w:rsidRPr="00F56F47" w:rsidTr="00B03612">
        <w:trPr>
          <w:trHeight w:val="235"/>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Opticians</w:t>
            </w:r>
          </w:p>
        </w:tc>
      </w:tr>
      <w:tr w:rsidR="00C66B59" w:rsidRPr="00F56F47" w:rsidTr="00B03612">
        <w:trPr>
          <w:trHeight w:val="224"/>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Professional</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Real Estate</w:t>
            </w:r>
          </w:p>
        </w:tc>
      </w:tr>
      <w:tr w:rsidR="00C66B59" w:rsidRPr="00F56F47" w:rsidTr="00B03612">
        <w:trPr>
          <w:trHeight w:val="229"/>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Software &amp; Tech</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Graphic Design</w:t>
            </w:r>
          </w:p>
        </w:tc>
      </w:tr>
      <w:tr w:rsidR="00C66B59" w:rsidRPr="00F56F47" w:rsidTr="00B03612">
        <w:trPr>
          <w:trHeight w:val="218"/>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Software &amp; Tech</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Software</w:t>
            </w:r>
          </w:p>
        </w:tc>
      </w:tr>
      <w:tr w:rsidR="00C66B59" w:rsidRPr="00F56F47" w:rsidTr="00B03612">
        <w:trPr>
          <w:trHeight w:val="223"/>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Software &amp; Tech</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Telecommunication</w:t>
            </w:r>
          </w:p>
        </w:tc>
      </w:tr>
      <w:tr w:rsidR="00C66B59" w:rsidRPr="00F56F47" w:rsidTr="00B03612">
        <w:trPr>
          <w:trHeight w:val="22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Hotels</w:t>
            </w:r>
          </w:p>
        </w:tc>
      </w:tr>
      <w:tr w:rsidR="00C66B59" w:rsidRPr="00F56F47" w:rsidTr="00B03612">
        <w:trPr>
          <w:trHeight w:val="203"/>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Restaurants</w:t>
            </w:r>
          </w:p>
        </w:tc>
      </w:tr>
      <w:tr w:rsidR="00C66B59" w:rsidRPr="00F56F47" w:rsidTr="00B03612">
        <w:trPr>
          <w:trHeight w:val="206"/>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Tourism/Travel</w:t>
            </w:r>
          </w:p>
        </w:tc>
      </w:tr>
      <w:tr w:rsidR="00C66B59" w:rsidRPr="00F56F47" w:rsidTr="00B03612">
        <w:trPr>
          <w:trHeight w:val="70"/>
        </w:trPr>
        <w:tc>
          <w:tcPr>
            <w:tcW w:w="1668" w:type="dxa"/>
            <w:tcBorders>
              <w:top w:val="nil"/>
              <w:left w:val="single" w:sz="4" w:space="0" w:color="000000"/>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701"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w:t>
            </w:r>
          </w:p>
        </w:tc>
        <w:tc>
          <w:tcPr>
            <w:tcW w:w="1842" w:type="dxa"/>
            <w:tcBorders>
              <w:top w:val="nil"/>
              <w:left w:val="nil"/>
              <w:bottom w:val="single" w:sz="4" w:space="0" w:color="000000"/>
              <w:right w:val="single" w:sz="4" w:space="0" w:color="000000"/>
            </w:tcBorders>
            <w:shd w:val="clear" w:color="000000" w:fill="FFFFFF"/>
            <w:noWrap/>
            <w:vAlign w:val="center"/>
            <w:hideMark/>
          </w:tcPr>
          <w:p w:rsidR="00C66B59" w:rsidRPr="00F56F47" w:rsidRDefault="00C66B59" w:rsidP="00B03612">
            <w:pPr>
              <w:rPr>
                <w:color w:val="000000"/>
                <w:sz w:val="22"/>
                <w:szCs w:val="22"/>
                <w:lang w:val="en-GB" w:eastAsia="en-GB"/>
              </w:rPr>
            </w:pPr>
            <w:r w:rsidRPr="00F56F47">
              <w:rPr>
                <w:color w:val="000000"/>
                <w:sz w:val="22"/>
                <w:szCs w:val="22"/>
                <w:lang w:val="en-GB" w:eastAsia="en-GB"/>
              </w:rPr>
              <w:t xml:space="preserve">Travel </w:t>
            </w:r>
          </w:p>
        </w:tc>
        <w:tc>
          <w:tcPr>
            <w:tcW w:w="2977" w:type="dxa"/>
            <w:tcBorders>
              <w:top w:val="nil"/>
              <w:left w:val="nil"/>
              <w:bottom w:val="single" w:sz="4" w:space="0" w:color="000000"/>
              <w:right w:val="single" w:sz="4" w:space="0" w:color="000000"/>
            </w:tcBorders>
            <w:shd w:val="clear" w:color="000000" w:fill="FFFFFF"/>
            <w:noWrap/>
            <w:hideMark/>
          </w:tcPr>
          <w:p w:rsidR="00C66B59" w:rsidRPr="00F56F47" w:rsidRDefault="00C66B59" w:rsidP="00B03612">
            <w:pPr>
              <w:rPr>
                <w:color w:val="000000"/>
                <w:sz w:val="24"/>
                <w:szCs w:val="24"/>
                <w:lang w:val="en-GB" w:eastAsia="en-GB"/>
              </w:rPr>
            </w:pPr>
            <w:r w:rsidRPr="00F56F47">
              <w:rPr>
                <w:color w:val="000000"/>
                <w:sz w:val="24"/>
                <w:szCs w:val="24"/>
                <w:lang w:val="en-GB" w:eastAsia="en-GB"/>
              </w:rPr>
              <w:t>Transport</w:t>
            </w:r>
          </w:p>
        </w:tc>
      </w:tr>
    </w:tbl>
    <w:p w:rsidR="00C66B59" w:rsidRPr="00F56F47" w:rsidRDefault="00C66B59" w:rsidP="00C66B59">
      <w:pPr>
        <w:rPr>
          <w:rFonts w:eastAsia="Calibri"/>
          <w:b/>
          <w:sz w:val="24"/>
          <w:szCs w:val="28"/>
          <w:lang w:val="en-IN"/>
        </w:rPr>
      </w:pPr>
    </w:p>
    <w:p w:rsidR="00C66B59" w:rsidRPr="00F56F47" w:rsidRDefault="00C062AB"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04" w:name="_Toc466570903"/>
      <w:ins w:id="405" w:author="Namita Sivasankaran" w:date="2016-11-22T17:22:00Z">
        <w:r>
          <w:rPr>
            <w:rFonts w:ascii="Times New Roman" w:hAnsi="Times New Roman" w:cs="Times New Roman"/>
            <w:b w:val="0"/>
            <w:bCs w:val="0"/>
            <w:smallCaps/>
            <w:color w:val="auto"/>
            <w:sz w:val="28"/>
            <w:szCs w:val="28"/>
          </w:rPr>
          <w:t xml:space="preserve"> </w:t>
        </w:r>
      </w:ins>
      <w:r w:rsidR="00C66B59" w:rsidRPr="00F56F47">
        <w:rPr>
          <w:rFonts w:ascii="Times New Roman" w:hAnsi="Times New Roman" w:cs="Times New Roman"/>
          <w:b w:val="0"/>
          <w:bCs w:val="0"/>
          <w:smallCaps/>
          <w:color w:val="auto"/>
          <w:sz w:val="28"/>
          <w:szCs w:val="28"/>
        </w:rPr>
        <w:t>Screenshots</w:t>
      </w:r>
      <w:bookmarkEnd w:id="404"/>
    </w:p>
    <w:p w:rsidR="00C66B59" w:rsidRPr="00F56F47" w:rsidRDefault="00C66B59" w:rsidP="00C66B59"/>
    <w:p w:rsidR="00C66B59" w:rsidRPr="00F56F47" w:rsidRDefault="00C66B59" w:rsidP="00C66B59">
      <w:pPr>
        <w:rPr>
          <w:sz w:val="24"/>
        </w:rPr>
      </w:pPr>
      <w:r w:rsidRPr="00F56F47">
        <w:rPr>
          <w:sz w:val="24"/>
        </w:rPr>
        <w:t>UI layout:</w:t>
      </w:r>
    </w:p>
    <w:p w:rsidR="00C66B59" w:rsidRPr="00F56F47" w:rsidRDefault="00C66B59" w:rsidP="00C66B59">
      <w:pPr>
        <w:rPr>
          <w:sz w:val="24"/>
        </w:rPr>
      </w:pPr>
      <w:r w:rsidRPr="00F56F47">
        <w:rPr>
          <w:noProof/>
          <w:sz w:val="24"/>
          <w:lang w:val="en-IN" w:eastAsia="en-IN"/>
        </w:rPr>
        <w:drawing>
          <wp:inline distT="0" distB="0" distL="0" distR="0" wp14:anchorId="194DF6F5" wp14:editId="5F07D8BD">
            <wp:extent cx="4572638" cy="3429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638" cy="3429479"/>
                    </a:xfrm>
                    <a:prstGeom prst="rect">
                      <a:avLst/>
                    </a:prstGeom>
                  </pic:spPr>
                </pic:pic>
              </a:graphicData>
            </a:graphic>
          </wp:inline>
        </w:drawing>
      </w:r>
    </w:p>
    <w:p w:rsidR="00C66B59" w:rsidRPr="00F56F47" w:rsidRDefault="00C66B59" w:rsidP="00C66B59">
      <w:pPr>
        <w:rPr>
          <w:sz w:val="28"/>
        </w:rPr>
      </w:pPr>
    </w:p>
    <w:p w:rsidR="00C66B59" w:rsidRPr="00F56F47" w:rsidRDefault="00C66B59" w:rsidP="00C66B59">
      <w:pPr>
        <w:rPr>
          <w:sz w:val="24"/>
        </w:rPr>
      </w:pPr>
    </w:p>
    <w:p w:rsidR="00C66B59" w:rsidRPr="00F56F47" w:rsidRDefault="00C66B59" w:rsidP="00C66B59">
      <w:r w:rsidRPr="00F56F47">
        <w:rPr>
          <w:noProof/>
          <w:lang w:val="en-IN" w:eastAsia="en-IN"/>
        </w:rPr>
        <w:drawing>
          <wp:inline distT="0" distB="0" distL="0" distR="0" wp14:anchorId="4B12AC4B" wp14:editId="266886B9">
            <wp:extent cx="4572638" cy="3429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638" cy="3429479"/>
                    </a:xfrm>
                    <a:prstGeom prst="rect">
                      <a:avLst/>
                    </a:prstGeom>
                  </pic:spPr>
                </pic:pic>
              </a:graphicData>
            </a:graphic>
          </wp:inline>
        </w:drawing>
      </w:r>
    </w:p>
    <w:p w:rsidR="00C66B59" w:rsidRPr="00F56F47" w:rsidRDefault="00C66B59" w:rsidP="00C66B59">
      <w:r w:rsidRPr="00F56F47">
        <w:rPr>
          <w:noProof/>
          <w:lang w:val="en-IN" w:eastAsia="en-IN"/>
        </w:rPr>
        <w:lastRenderedPageBreak/>
        <w:drawing>
          <wp:inline distT="0" distB="0" distL="0" distR="0" wp14:anchorId="13053A02" wp14:editId="4A8F0730">
            <wp:extent cx="4572638" cy="3429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72638" cy="3429479"/>
                    </a:xfrm>
                    <a:prstGeom prst="rect">
                      <a:avLst/>
                    </a:prstGeom>
                  </pic:spPr>
                </pic:pic>
              </a:graphicData>
            </a:graphic>
          </wp:inline>
        </w:drawing>
      </w:r>
    </w:p>
    <w:p w:rsidR="00C66B59" w:rsidRPr="00F56F47" w:rsidRDefault="00C66B59" w:rsidP="00C66B59"/>
    <w:p w:rsidR="00C66B59" w:rsidRPr="00F56F47" w:rsidRDefault="00C66B59" w:rsidP="00C66B59">
      <w:r w:rsidRPr="00F56F47">
        <w:rPr>
          <w:noProof/>
          <w:lang w:val="en-IN" w:eastAsia="en-IN"/>
        </w:rPr>
        <w:drawing>
          <wp:inline distT="0" distB="0" distL="0" distR="0" wp14:anchorId="6C139992" wp14:editId="46F76DC6">
            <wp:extent cx="4572638" cy="3429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2638" cy="3429479"/>
                    </a:xfrm>
                    <a:prstGeom prst="rect">
                      <a:avLst/>
                    </a:prstGeom>
                  </pic:spPr>
                </pic:pic>
              </a:graphicData>
            </a:graphic>
          </wp:inline>
        </w:drawing>
      </w:r>
    </w:p>
    <w:p w:rsidR="00C66B59" w:rsidRPr="00F56F47" w:rsidRDefault="00C66B59" w:rsidP="00C66B59"/>
    <w:p w:rsidR="00C66B59" w:rsidRPr="00F56F47" w:rsidRDefault="00C66B59" w:rsidP="00C66B59">
      <w:r w:rsidRPr="00F56F47">
        <w:rPr>
          <w:noProof/>
          <w:lang w:val="en-IN" w:eastAsia="en-IN"/>
        </w:rPr>
        <w:lastRenderedPageBreak/>
        <w:drawing>
          <wp:inline distT="0" distB="0" distL="0" distR="0" wp14:anchorId="1D3B28F6" wp14:editId="019F2BA7">
            <wp:extent cx="4572638"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2638" cy="3429479"/>
                    </a:xfrm>
                    <a:prstGeom prst="rect">
                      <a:avLst/>
                    </a:prstGeom>
                  </pic:spPr>
                </pic:pic>
              </a:graphicData>
            </a:graphic>
          </wp:inline>
        </w:drawing>
      </w:r>
    </w:p>
    <w:p w:rsidR="00C66B59" w:rsidRPr="00F56F47" w:rsidRDefault="00C66B59" w:rsidP="00C66B59"/>
    <w:p w:rsidR="00C66B59" w:rsidRPr="00F56F47" w:rsidRDefault="00C66B59" w:rsidP="00C66B59">
      <w:pPr>
        <w:rPr>
          <w:sz w:val="28"/>
        </w:rPr>
      </w:pPr>
      <w:r w:rsidRPr="00F56F47">
        <w:rPr>
          <w:sz w:val="28"/>
        </w:rPr>
        <w:t xml:space="preserve">To </w:t>
      </w:r>
      <w:r w:rsidR="00691755">
        <w:rPr>
          <w:sz w:val="28"/>
        </w:rPr>
        <w:t xml:space="preserve">initiate CB check or to </w:t>
      </w:r>
      <w:r w:rsidRPr="00F56F47">
        <w:rPr>
          <w:sz w:val="28"/>
        </w:rPr>
        <w:t xml:space="preserve">add Co-Applicant </w:t>
      </w:r>
      <w:r w:rsidR="00691755">
        <w:rPr>
          <w:sz w:val="28"/>
        </w:rPr>
        <w:t>/guarantor /</w:t>
      </w:r>
      <w:r w:rsidRPr="00F56F47">
        <w:rPr>
          <w:sz w:val="28"/>
        </w:rPr>
        <w:t xml:space="preserve"> remarks, click on + button.</w:t>
      </w:r>
    </w:p>
    <w:p w:rsidR="00C66B59" w:rsidRPr="00F56F47" w:rsidRDefault="00C66B59" w:rsidP="00C66B59">
      <w:pPr>
        <w:rPr>
          <w:sz w:val="28"/>
        </w:rPr>
      </w:pPr>
    </w:p>
    <w:p w:rsidR="00C66B59" w:rsidRPr="00F56F47" w:rsidRDefault="00AB2510" w:rsidP="00C66B59">
      <w:pPr>
        <w:rPr>
          <w:sz w:val="28"/>
        </w:rPr>
      </w:pPr>
      <w:r>
        <w:rPr>
          <w:noProof/>
          <w:lang w:val="en-IN" w:eastAsia="en-IN"/>
        </w:rPr>
        <w:drawing>
          <wp:inline distT="0" distB="0" distL="0" distR="0" wp14:anchorId="525A67AE" wp14:editId="71485906">
            <wp:extent cx="314325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038" r="23077"/>
                    <a:stretch/>
                  </pic:blipFill>
                  <pic:spPr bwMode="auto">
                    <a:xfrm>
                      <a:off x="0" y="0"/>
                      <a:ext cx="3143250"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rPr>
          <w:sz w:val="28"/>
        </w:rPr>
      </w:pPr>
    </w:p>
    <w:p w:rsidR="00C66B59" w:rsidRPr="00F56F47" w:rsidRDefault="00C66B59" w:rsidP="00C66B59">
      <w:pPr>
        <w:rPr>
          <w:sz w:val="28"/>
        </w:rPr>
      </w:pPr>
      <w:r w:rsidRPr="00F56F47">
        <w:rPr>
          <w:noProof/>
          <w:sz w:val="28"/>
          <w:lang w:val="en-IN" w:eastAsia="en-IN"/>
        </w:rPr>
        <w:lastRenderedPageBreak/>
        <w:drawing>
          <wp:inline distT="0" distB="0" distL="0" distR="0" wp14:anchorId="7F8C262C" wp14:editId="3EA174DF">
            <wp:extent cx="4572638" cy="3429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638" cy="3429479"/>
                    </a:xfrm>
                    <a:prstGeom prst="rect">
                      <a:avLst/>
                    </a:prstGeom>
                  </pic:spPr>
                </pic:pic>
              </a:graphicData>
            </a:graphic>
          </wp:inline>
        </w:drawing>
      </w:r>
    </w:p>
    <w:p w:rsidR="00C66B59" w:rsidRPr="00F56F47" w:rsidRDefault="00C66B59" w:rsidP="00C66B59">
      <w:pPr>
        <w:rPr>
          <w:sz w:val="28"/>
        </w:rPr>
      </w:pPr>
    </w:p>
    <w:p w:rsidR="00C66B59" w:rsidRPr="00F56F47" w:rsidRDefault="00C66B59" w:rsidP="00C66B59">
      <w:pPr>
        <w:rPr>
          <w:sz w:val="28"/>
        </w:rPr>
      </w:pPr>
      <w:r w:rsidRPr="00F56F47">
        <w:rPr>
          <w:noProof/>
          <w:sz w:val="28"/>
          <w:lang w:val="en-IN" w:eastAsia="en-IN"/>
        </w:rPr>
        <w:drawing>
          <wp:inline distT="0" distB="0" distL="0" distR="0" wp14:anchorId="530D77D6" wp14:editId="46BB2B00">
            <wp:extent cx="4572638" cy="34294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72638" cy="3429479"/>
                    </a:xfrm>
                    <a:prstGeom prst="rect">
                      <a:avLst/>
                    </a:prstGeom>
                  </pic:spPr>
                </pic:pic>
              </a:graphicData>
            </a:graphic>
          </wp:inline>
        </w:drawing>
      </w:r>
    </w:p>
    <w:p w:rsidR="002C10E3" w:rsidRPr="00F56F47" w:rsidRDefault="002C10E3" w:rsidP="00C66B59">
      <w:pPr>
        <w:rPr>
          <w:b/>
          <w:sz w:val="24"/>
        </w:rPr>
        <w:sectPr w:rsidR="002C10E3" w:rsidRPr="00F56F47" w:rsidSect="00295D20">
          <w:pgSz w:w="11899" w:h="16838"/>
          <w:pgMar w:top="720" w:right="720" w:bottom="993" w:left="1560" w:header="1560" w:footer="567" w:gutter="0"/>
          <w:cols w:space="720"/>
          <w:docGrid w:linePitch="360"/>
        </w:sectPr>
      </w:pPr>
    </w:p>
    <w:p w:rsidR="00C66B59" w:rsidRPr="00F56F47" w:rsidRDefault="002C10E3" w:rsidP="00C66B59">
      <w:pPr>
        <w:rPr>
          <w:b/>
          <w:sz w:val="24"/>
        </w:rPr>
      </w:pPr>
      <w:r w:rsidRPr="00F56F47">
        <w:rPr>
          <w:b/>
          <w:sz w:val="24"/>
        </w:rPr>
        <w:lastRenderedPageBreak/>
        <w:t xml:space="preserve">6.2.1 </w:t>
      </w:r>
      <w:r w:rsidR="00C66B59" w:rsidRPr="00F56F47">
        <w:rPr>
          <w:b/>
          <w:sz w:val="24"/>
        </w:rPr>
        <w:t>Applicant</w:t>
      </w:r>
    </w:p>
    <w:p w:rsidR="00C66B59" w:rsidRPr="00F56F47" w:rsidRDefault="00C66B59" w:rsidP="00C66B59">
      <w:pPr>
        <w:rPr>
          <w:sz w:val="24"/>
        </w:rPr>
      </w:pPr>
    </w:p>
    <w:p w:rsidR="00C66B59" w:rsidRPr="00F56F47" w:rsidRDefault="00C66B59" w:rsidP="00C66B59">
      <w:pPr>
        <w:rPr>
          <w:sz w:val="24"/>
        </w:rPr>
      </w:pPr>
      <w:r w:rsidRPr="00F56F47">
        <w:rPr>
          <w:sz w:val="24"/>
        </w:rPr>
        <w:t>Entity wise data capture and it will start with Applicant.</w:t>
      </w:r>
    </w:p>
    <w:p w:rsidR="00C66B59" w:rsidRPr="00F56F47" w:rsidRDefault="00C66B59" w:rsidP="00C66B59">
      <w:pPr>
        <w:rPr>
          <w:sz w:val="28"/>
        </w:rPr>
      </w:pPr>
    </w:p>
    <w:p w:rsidR="00C66B59" w:rsidRPr="00F56F47" w:rsidRDefault="00C66B59" w:rsidP="00C66B59">
      <w:pPr>
        <w:rPr>
          <w:sz w:val="28"/>
        </w:rPr>
      </w:pPr>
      <w:r w:rsidRPr="00F56F47">
        <w:rPr>
          <w:noProof/>
          <w:sz w:val="28"/>
          <w:lang w:val="en-IN" w:eastAsia="en-IN"/>
        </w:rPr>
        <w:drawing>
          <wp:inline distT="0" distB="0" distL="0" distR="0" wp14:anchorId="156D8C2C" wp14:editId="26A7406A">
            <wp:extent cx="4572638" cy="34294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638" cy="3429479"/>
                    </a:xfrm>
                    <a:prstGeom prst="rect">
                      <a:avLst/>
                    </a:prstGeom>
                  </pic:spPr>
                </pic:pic>
              </a:graphicData>
            </a:graphic>
          </wp:inline>
        </w:drawing>
      </w:r>
    </w:p>
    <w:p w:rsidR="00C66B59" w:rsidRPr="00F56F47" w:rsidRDefault="00C66B59" w:rsidP="00C66B59">
      <w:pPr>
        <w:rPr>
          <w:sz w:val="28"/>
        </w:rPr>
      </w:pPr>
    </w:p>
    <w:p w:rsidR="00C66B59" w:rsidRPr="00F56F47" w:rsidRDefault="00295D20" w:rsidP="00F56F47">
      <w:pPr>
        <w:pStyle w:val="ListParagraph"/>
        <w:numPr>
          <w:ilvl w:val="3"/>
          <w:numId w:val="10"/>
        </w:numPr>
        <w:rPr>
          <w:rFonts w:ascii="Times New Roman" w:hAnsi="Times New Roman"/>
          <w:sz w:val="28"/>
        </w:rPr>
      </w:pPr>
      <w:r w:rsidRPr="00F56F47">
        <w:rPr>
          <w:rFonts w:ascii="Times New Roman" w:hAnsi="Times New Roman"/>
          <w:sz w:val="28"/>
        </w:rPr>
        <w:t>KYC de</w:t>
      </w:r>
      <w:r w:rsidR="00C66B59" w:rsidRPr="00F56F47">
        <w:rPr>
          <w:rFonts w:ascii="Times New Roman" w:hAnsi="Times New Roman"/>
          <w:sz w:val="28"/>
        </w:rPr>
        <w:t>tails:</w:t>
      </w:r>
    </w:p>
    <w:p w:rsidR="00AF2E02" w:rsidRPr="00F56F47" w:rsidRDefault="00AF2E02" w:rsidP="00F56F47">
      <w:pPr>
        <w:pStyle w:val="ListParagraph"/>
        <w:rPr>
          <w:rFonts w:ascii="Times New Roman" w:hAnsi="Times New Roman"/>
          <w:sz w:val="28"/>
        </w:rPr>
      </w:pPr>
      <w:r w:rsidRPr="00F56F47">
        <w:rPr>
          <w:rFonts w:ascii="Times New Roman" w:hAnsi="Times New Roman"/>
          <w:noProof/>
          <w:lang w:eastAsia="en-IN"/>
        </w:rPr>
        <w:drawing>
          <wp:inline distT="0" distB="0" distL="0" distR="0" wp14:anchorId="795EE078" wp14:editId="47D6641D">
            <wp:extent cx="3038475" cy="33413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5801" r="23077"/>
                    <a:stretch/>
                  </pic:blipFill>
                  <pic:spPr bwMode="auto">
                    <a:xfrm>
                      <a:off x="0" y="0"/>
                      <a:ext cx="303847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295D20" w:rsidP="00C66B59">
      <w:pPr>
        <w:rPr>
          <w:sz w:val="28"/>
        </w:rPr>
      </w:pPr>
      <w:r w:rsidRPr="00F56F47">
        <w:rPr>
          <w:sz w:val="28"/>
        </w:rPr>
        <w:tab/>
      </w:r>
    </w:p>
    <w:p w:rsidR="00C66B59" w:rsidRPr="00F56F47" w:rsidRDefault="00C66B59" w:rsidP="00C66B59">
      <w:pPr>
        <w:rPr>
          <w:sz w:val="24"/>
        </w:rPr>
      </w:pPr>
      <w:r w:rsidRPr="00F56F47">
        <w:rPr>
          <w:sz w:val="24"/>
        </w:rPr>
        <w:t>To add more than one KYC Details, Click on +KYC Details Button.</w:t>
      </w:r>
    </w:p>
    <w:p w:rsidR="00C66B59" w:rsidRPr="00F56F47" w:rsidRDefault="00C66B59" w:rsidP="00C66B59">
      <w:pPr>
        <w:rPr>
          <w:sz w:val="24"/>
        </w:rPr>
        <w:sectPr w:rsidR="00C66B59" w:rsidRPr="00F56F47" w:rsidSect="00295D20">
          <w:pgSz w:w="11899" w:h="16838"/>
          <w:pgMar w:top="720" w:right="720" w:bottom="993" w:left="1560" w:header="1560" w:footer="567" w:gutter="0"/>
          <w:cols w:space="720"/>
          <w:docGrid w:linePitch="360"/>
        </w:sectPr>
      </w:pPr>
    </w:p>
    <w:p w:rsidR="00C66B59" w:rsidRPr="00F56F47" w:rsidRDefault="00C66B59" w:rsidP="00C66B59">
      <w:pPr>
        <w:rPr>
          <w:sz w:val="24"/>
        </w:r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Applicant Details</w:t>
      </w:r>
    </w:p>
    <w:tbl>
      <w:tblPr>
        <w:tblStyle w:val="TableGrid"/>
        <w:tblW w:w="0" w:type="auto"/>
        <w:tblInd w:w="720" w:type="dxa"/>
        <w:tblLook w:val="04A0" w:firstRow="1" w:lastRow="0" w:firstColumn="1" w:lastColumn="0" w:noHBand="0" w:noVBand="1"/>
      </w:tblPr>
      <w:tblGrid>
        <w:gridCol w:w="4990"/>
        <w:gridCol w:w="4965"/>
        <w:gridCol w:w="4939"/>
      </w:tblGrid>
      <w:tr w:rsidR="00C66B59" w:rsidRPr="00F56F47" w:rsidTr="00B03612">
        <w:tc>
          <w:tcPr>
            <w:tcW w:w="5204" w:type="dxa"/>
          </w:tcPr>
          <w:p w:rsidR="00C66B59" w:rsidRPr="00F56F47" w:rsidRDefault="00C66B59" w:rsidP="00B03612">
            <w:pPr>
              <w:pStyle w:val="ListParagraph"/>
              <w:ind w:left="0"/>
              <w:rPr>
                <w:rFonts w:ascii="Times New Roman" w:hAnsi="Times New Roman"/>
                <w:sz w:val="24"/>
              </w:rPr>
            </w:pPr>
            <w:r w:rsidRPr="00F56F47">
              <w:rPr>
                <w:rFonts w:ascii="Times New Roman" w:hAnsi="Times New Roman"/>
                <w:sz w:val="24"/>
              </w:rPr>
              <w:t>Page 1</w:t>
            </w:r>
          </w:p>
          <w:p w:rsidR="00C66B59" w:rsidRPr="00F56F47" w:rsidRDefault="00AF2E02" w:rsidP="00B03612">
            <w:pPr>
              <w:pStyle w:val="ListParagraph"/>
              <w:ind w:left="0"/>
              <w:rPr>
                <w:rFonts w:ascii="Times New Roman" w:hAnsi="Times New Roman"/>
                <w:sz w:val="24"/>
              </w:rPr>
            </w:pPr>
            <w:r w:rsidRPr="00F56F47">
              <w:rPr>
                <w:rFonts w:ascii="Times New Roman" w:hAnsi="Times New Roman"/>
                <w:noProof/>
                <w:lang w:eastAsia="en-IN"/>
              </w:rPr>
              <w:drawing>
                <wp:inline distT="0" distB="0" distL="0" distR="0" wp14:anchorId="06CB8494" wp14:editId="48A9E5A7">
                  <wp:extent cx="3000375" cy="334137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962" r="2355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205" w:type="dxa"/>
          </w:tcPr>
          <w:p w:rsidR="00C66B59" w:rsidRPr="00F56F47" w:rsidRDefault="00C66B59" w:rsidP="00B03612">
            <w:pPr>
              <w:pStyle w:val="ListParagraph"/>
              <w:ind w:left="0"/>
              <w:rPr>
                <w:rFonts w:ascii="Times New Roman" w:hAnsi="Times New Roman"/>
                <w:sz w:val="24"/>
              </w:rPr>
            </w:pPr>
            <w:r w:rsidRPr="00F56F47">
              <w:rPr>
                <w:rFonts w:ascii="Times New Roman" w:hAnsi="Times New Roman"/>
                <w:sz w:val="24"/>
              </w:rPr>
              <w:t xml:space="preserve"> Page 2</w:t>
            </w:r>
          </w:p>
          <w:p w:rsidR="00C66B59" w:rsidRPr="00F56F47" w:rsidRDefault="00AF2E02" w:rsidP="00B03612">
            <w:pPr>
              <w:pStyle w:val="ListParagraph"/>
              <w:ind w:left="0"/>
              <w:rPr>
                <w:rFonts w:ascii="Times New Roman" w:hAnsi="Times New Roman"/>
                <w:sz w:val="24"/>
              </w:rPr>
            </w:pPr>
            <w:r w:rsidRPr="00F56F47">
              <w:rPr>
                <w:rFonts w:ascii="Times New Roman" w:hAnsi="Times New Roman"/>
                <w:noProof/>
                <w:lang w:eastAsia="en-IN"/>
              </w:rPr>
              <w:drawing>
                <wp:inline distT="0" distB="0" distL="0" distR="0" wp14:anchorId="38DC00E0" wp14:editId="6B1A569B">
                  <wp:extent cx="2981325" cy="33413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122" r="2371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205" w:type="dxa"/>
          </w:tcPr>
          <w:p w:rsidR="00C66B59" w:rsidRPr="00F56F47" w:rsidRDefault="00C66B59" w:rsidP="00B03612">
            <w:pPr>
              <w:pStyle w:val="ListParagraph"/>
              <w:ind w:left="0"/>
              <w:rPr>
                <w:rFonts w:ascii="Times New Roman" w:hAnsi="Times New Roman"/>
                <w:sz w:val="24"/>
              </w:rPr>
            </w:pPr>
            <w:r w:rsidRPr="00F56F47">
              <w:rPr>
                <w:rFonts w:ascii="Times New Roman" w:hAnsi="Times New Roman"/>
                <w:sz w:val="24"/>
              </w:rPr>
              <w:t>Page 3</w:t>
            </w:r>
          </w:p>
          <w:p w:rsidR="00C66B59" w:rsidRPr="00F56F47" w:rsidRDefault="00AF2E02" w:rsidP="00B03612">
            <w:pPr>
              <w:pStyle w:val="ListParagraph"/>
              <w:ind w:left="0"/>
              <w:rPr>
                <w:rFonts w:ascii="Times New Roman" w:hAnsi="Times New Roman"/>
                <w:sz w:val="24"/>
              </w:rPr>
            </w:pPr>
            <w:r w:rsidRPr="00F56F47">
              <w:rPr>
                <w:rFonts w:ascii="Times New Roman" w:hAnsi="Times New Roman"/>
                <w:noProof/>
                <w:lang w:eastAsia="en-IN"/>
              </w:rPr>
              <w:drawing>
                <wp:inline distT="0" distB="0" distL="0" distR="0" wp14:anchorId="6C797237" wp14:editId="0A1F9634">
                  <wp:extent cx="29718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5961" r="24039"/>
                          <a:stretch/>
                        </pic:blipFill>
                        <pic:spPr bwMode="auto">
                          <a:xfrm>
                            <a:off x="0" y="0"/>
                            <a:ext cx="297180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pStyle w:val="ListParagraph"/>
        <w:rPr>
          <w:rFonts w:ascii="Times New Roman" w:hAnsi="Times New Roman"/>
          <w:sz w:val="24"/>
        </w:rPr>
      </w:pPr>
    </w:p>
    <w:p w:rsidR="00C66B59" w:rsidRPr="00F56F47" w:rsidRDefault="00C66B59" w:rsidP="00C66B59">
      <w:pPr>
        <w:pStyle w:val="ListParagraph"/>
        <w:jc w:val="center"/>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C66B59">
      <w:pPr>
        <w:pStyle w:val="ListParagraph"/>
        <w:rPr>
          <w:rFonts w:ascii="Times New Roman" w:hAnsi="Times New Roman"/>
          <w:sz w:val="28"/>
        </w:rPr>
      </w:pPr>
    </w:p>
    <w:p w:rsidR="00C66B59" w:rsidRPr="00F56F47" w:rsidRDefault="00C66B59" w:rsidP="00F56F47">
      <w:pPr>
        <w:pStyle w:val="ListParagraph"/>
        <w:numPr>
          <w:ilvl w:val="0"/>
          <w:numId w:val="10"/>
        </w:numPr>
        <w:rPr>
          <w:rFonts w:ascii="Times New Roman" w:hAnsi="Times New Roman"/>
          <w:sz w:val="28"/>
        </w:rPr>
        <w:sectPr w:rsidR="00C66B59"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0" w:type="auto"/>
        <w:tblInd w:w="-34" w:type="dxa"/>
        <w:tblLook w:val="04A0" w:firstRow="1" w:lastRow="0" w:firstColumn="1" w:lastColumn="0" w:noHBand="0" w:noVBand="1"/>
      </w:tblPr>
      <w:tblGrid>
        <w:gridCol w:w="4890"/>
        <w:gridCol w:w="4979"/>
      </w:tblGrid>
      <w:tr w:rsidR="00AF2E02" w:rsidRPr="00F56F47" w:rsidTr="00F56F47">
        <w:tc>
          <w:tcPr>
            <w:tcW w:w="4517"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1</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8D203DB" wp14:editId="2BEAE6E4">
                  <wp:extent cx="30099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801" r="23558"/>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598"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2</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6DA875E4" wp14:editId="72BFAD74">
                  <wp:extent cx="306705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840" r="23557"/>
                          <a:stretch/>
                        </pic:blipFill>
                        <pic:spPr bwMode="auto">
                          <a:xfrm>
                            <a:off x="0" y="0"/>
                            <a:ext cx="3067050" cy="3341370"/>
                          </a:xfrm>
                          <a:prstGeom prst="rect">
                            <a:avLst/>
                          </a:prstGeom>
                          <a:ln>
                            <a:noFill/>
                          </a:ln>
                          <a:extLst>
                            <a:ext uri="{53640926-AAD7-44D8-BBD7-CCE9431645EC}">
                              <a14:shadowObscured xmlns:a14="http://schemas.microsoft.com/office/drawing/2010/main"/>
                            </a:ext>
                          </a:extLst>
                        </pic:spPr>
                      </pic:pic>
                    </a:graphicData>
                  </a:graphic>
                </wp:inline>
              </w:drawing>
            </w:r>
          </w:p>
        </w:tc>
      </w:tr>
      <w:tr w:rsidR="00AF2E02" w:rsidRPr="00F56F47" w:rsidTr="00AF2E02">
        <w:tc>
          <w:tcPr>
            <w:tcW w:w="4517"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3</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3E6E1E45" wp14:editId="218C22E5">
                  <wp:extent cx="30099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802" r="23558"/>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598" w:type="dxa"/>
          </w:tcPr>
          <w:p w:rsidR="00AF2E02" w:rsidRPr="00F56F47" w:rsidRDefault="00AF2E02" w:rsidP="00B03612">
            <w:pPr>
              <w:pStyle w:val="ListParagraph"/>
              <w:ind w:left="0"/>
              <w:rPr>
                <w:rFonts w:ascii="Times New Roman" w:hAnsi="Times New Roman"/>
                <w:sz w:val="28"/>
              </w:rPr>
            </w:pPr>
            <w:r w:rsidRPr="00F56F47">
              <w:rPr>
                <w:rFonts w:ascii="Times New Roman" w:hAnsi="Times New Roman"/>
                <w:sz w:val="28"/>
              </w:rPr>
              <w:t>Page 4</w:t>
            </w:r>
          </w:p>
          <w:p w:rsidR="00AF2E02" w:rsidRPr="00F56F47" w:rsidRDefault="00AF2E02"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8237F44" wp14:editId="24D5FF8A">
                  <wp:extent cx="2962275" cy="33413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123" r="2403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pStyle w:val="ListParagraph"/>
        <w:rPr>
          <w:rFonts w:ascii="Times New Roman" w:hAnsi="Times New Roman"/>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F56F47">
      <w:pPr>
        <w:pStyle w:val="ListParagraph"/>
        <w:numPr>
          <w:ilvl w:val="0"/>
          <w:numId w:val="10"/>
        </w:numPr>
        <w:rPr>
          <w:rFonts w:ascii="Times New Roman" w:hAnsi="Times New Roman"/>
          <w:sz w:val="28"/>
        </w:rPr>
        <w:sectPr w:rsidR="00C66B59" w:rsidRPr="00F56F47" w:rsidSect="00F56F47">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Liabilities</w:t>
      </w:r>
    </w:p>
    <w:p w:rsidR="00C66B59" w:rsidRPr="00F56F47" w:rsidRDefault="00AF2E02" w:rsidP="00C66B59">
      <w:pPr>
        <w:ind w:left="360"/>
        <w:rPr>
          <w:sz w:val="28"/>
        </w:rPr>
      </w:pPr>
      <w:r w:rsidRPr="00F56F47">
        <w:rPr>
          <w:noProof/>
          <w:lang w:val="en-IN" w:eastAsia="en-IN"/>
        </w:rPr>
        <w:drawing>
          <wp:inline distT="0" distB="0" distL="0" distR="0" wp14:anchorId="40B90E93" wp14:editId="1670F525">
            <wp:extent cx="3076575" cy="33413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5641" r="22596"/>
                    <a:stretch/>
                  </pic:blipFill>
                  <pic:spPr bwMode="auto">
                    <a:xfrm>
                      <a:off x="0" y="0"/>
                      <a:ext cx="3076575" cy="3341370"/>
                    </a:xfrm>
                    <a:prstGeom prst="rect">
                      <a:avLst/>
                    </a:prstGeom>
                    <a:ln>
                      <a:noFill/>
                    </a:ln>
                    <a:extLst>
                      <a:ext uri="{53640926-AAD7-44D8-BBD7-CCE9431645EC}">
                        <a14:shadowObscured xmlns:a14="http://schemas.microsoft.com/office/drawing/2010/main"/>
                      </a:ext>
                    </a:extLst>
                  </pic:spPr>
                </pic:pic>
              </a:graphicData>
            </a:graphic>
          </wp:inline>
        </w:drawing>
      </w:r>
    </w:p>
    <w:p w:rsidR="00AF2E02" w:rsidRPr="00F56F47" w:rsidRDefault="00AF2E02" w:rsidP="00C66B59">
      <w:pPr>
        <w:ind w:left="360"/>
        <w:rPr>
          <w:sz w:val="28"/>
        </w:rPr>
      </w:pPr>
    </w:p>
    <w:p w:rsidR="00AF2E02" w:rsidRPr="00F56F47" w:rsidRDefault="00AF2E02" w:rsidP="00F56F47">
      <w:pPr>
        <w:pStyle w:val="ListParagraph"/>
        <w:numPr>
          <w:ilvl w:val="0"/>
          <w:numId w:val="10"/>
        </w:numPr>
        <w:rPr>
          <w:rFonts w:ascii="Times New Roman" w:hAnsi="Times New Roman"/>
          <w:sz w:val="28"/>
        </w:rPr>
        <w:sectPr w:rsidR="00AF2E02"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Bank Statement</w:t>
      </w:r>
    </w:p>
    <w:tbl>
      <w:tblPr>
        <w:tblStyle w:val="TableGrid"/>
        <w:tblW w:w="0" w:type="auto"/>
        <w:tblInd w:w="108" w:type="dxa"/>
        <w:tblLook w:val="04A0" w:firstRow="1" w:lastRow="0" w:firstColumn="1" w:lastColumn="0" w:noHBand="0" w:noVBand="1"/>
      </w:tblPr>
      <w:tblGrid>
        <w:gridCol w:w="4896"/>
        <w:gridCol w:w="4926"/>
        <w:gridCol w:w="4896"/>
      </w:tblGrid>
      <w:tr w:rsidR="00BC0886" w:rsidRPr="00F56F47" w:rsidTr="00F56F47">
        <w:tc>
          <w:tcPr>
            <w:tcW w:w="489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1</w:t>
            </w:r>
          </w:p>
          <w:p w:rsidR="00BC0886" w:rsidRPr="00F56F47" w:rsidRDefault="00BC0886" w:rsidP="00F56F47">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06795AD2" wp14:editId="789DDD9D">
                  <wp:extent cx="2962275" cy="33413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442" r="2371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r w:rsidRPr="00F56F47">
              <w:rPr>
                <w:rFonts w:ascii="Times New Roman" w:hAnsi="Times New Roman"/>
                <w:noProof/>
                <w:sz w:val="28"/>
                <w:lang w:eastAsia="en-IN"/>
              </w:rPr>
              <w:t xml:space="preserve">     </w:t>
            </w:r>
          </w:p>
        </w:tc>
        <w:tc>
          <w:tcPr>
            <w:tcW w:w="454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 xml:space="preserve">Page 2 </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5B4BBA22" wp14:editId="03308BFD">
                  <wp:extent cx="299085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5801" r="23878"/>
                          <a:stretch/>
                        </pic:blipFill>
                        <pic:spPr bwMode="auto">
                          <a:xfrm>
                            <a:off x="0" y="0"/>
                            <a:ext cx="299085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54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3</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8771005" wp14:editId="0AAE88FB">
                  <wp:extent cx="2962275" cy="33413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282" r="2387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r w:rsidRPr="00F56F47">
        <w:rPr>
          <w:sz w:val="28"/>
        </w:rPr>
        <w:t>To add more than one account, click on +Add Account Button.</w:t>
      </w:r>
    </w:p>
    <w:p w:rsidR="00C66B59" w:rsidRPr="00F56F47" w:rsidRDefault="00C66B59" w:rsidP="00C66B59">
      <w:pPr>
        <w:ind w:left="360"/>
        <w:rPr>
          <w:sz w:val="28"/>
        </w:rPr>
      </w:pPr>
    </w:p>
    <w:p w:rsidR="00C66B59" w:rsidRPr="00F56F47" w:rsidRDefault="00C66B59" w:rsidP="00C66B59">
      <w:pPr>
        <w:ind w:left="360"/>
        <w:rPr>
          <w:b/>
          <w:sz w:val="28"/>
        </w:rPr>
        <w:sectPr w:rsidR="00C66B59" w:rsidRPr="00F56F47" w:rsidSect="00F56F47">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2"/>
          <w:numId w:val="10"/>
        </w:numPr>
        <w:rPr>
          <w:rFonts w:ascii="Times New Roman" w:hAnsi="Times New Roman"/>
          <w:b/>
          <w:sz w:val="24"/>
        </w:rPr>
      </w:pPr>
      <w:r w:rsidRPr="00F56F47">
        <w:rPr>
          <w:rFonts w:ascii="Times New Roman" w:hAnsi="Times New Roman"/>
          <w:b/>
          <w:sz w:val="24"/>
        </w:rPr>
        <w:lastRenderedPageBreak/>
        <w:t>Co-Applicant</w:t>
      </w: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KYC Details</w:t>
      </w:r>
    </w:p>
    <w:p w:rsidR="002C10E3" w:rsidRPr="00F56F47" w:rsidRDefault="002C10E3" w:rsidP="00F56F47">
      <w:pPr>
        <w:pStyle w:val="ListParagraph"/>
        <w:ind w:left="1440"/>
        <w:rPr>
          <w:rFonts w:ascii="Times New Roman" w:hAnsi="Times New Roman"/>
          <w:sz w:val="24"/>
        </w:rPr>
      </w:pPr>
    </w:p>
    <w:p w:rsidR="00BC0886" w:rsidRPr="00F56F47" w:rsidRDefault="00BC0886" w:rsidP="00F56F47">
      <w:pPr>
        <w:pStyle w:val="ListParagraph"/>
        <w:rPr>
          <w:rFonts w:ascii="Times New Roman" w:hAnsi="Times New Roman"/>
          <w:sz w:val="28"/>
        </w:rPr>
      </w:pPr>
      <w:r w:rsidRPr="00F56F47">
        <w:rPr>
          <w:rFonts w:ascii="Times New Roman" w:hAnsi="Times New Roman"/>
          <w:noProof/>
          <w:lang w:eastAsia="en-IN"/>
        </w:rPr>
        <w:drawing>
          <wp:inline distT="0" distB="0" distL="0" distR="0" wp14:anchorId="64C9C4A5" wp14:editId="2B89E860">
            <wp:extent cx="2962275" cy="334137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282" r="2387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pStyle w:val="ListParagraph"/>
        <w:numPr>
          <w:ilvl w:val="0"/>
          <w:numId w:val="34"/>
        </w:numPr>
        <w:rPr>
          <w:rFonts w:ascii="Times New Roman" w:hAnsi="Times New Roman"/>
          <w:sz w:val="28"/>
        </w:rPr>
        <w:sectPr w:rsidR="00C66B59"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Co-Applicant Details</w:t>
      </w:r>
    </w:p>
    <w:tbl>
      <w:tblPr>
        <w:tblStyle w:val="TableGrid"/>
        <w:tblW w:w="0" w:type="auto"/>
        <w:tblInd w:w="720" w:type="dxa"/>
        <w:tblLook w:val="04A0" w:firstRow="1" w:lastRow="0" w:firstColumn="1" w:lastColumn="0" w:noHBand="0" w:noVBand="1"/>
      </w:tblPr>
      <w:tblGrid>
        <w:gridCol w:w="4956"/>
        <w:gridCol w:w="4982"/>
        <w:gridCol w:w="4956"/>
      </w:tblGrid>
      <w:tr w:rsidR="00C66B59" w:rsidRPr="00F56F47" w:rsidTr="00295D20">
        <w:tc>
          <w:tcPr>
            <w:tcW w:w="4951"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1</w:t>
            </w:r>
          </w:p>
          <w:p w:rsidR="00C66B59"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64A47D12" wp14:editId="155EFF59">
                  <wp:extent cx="30099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801" r="23558"/>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95"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2</w:t>
            </w:r>
          </w:p>
          <w:p w:rsidR="00C66B59"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876AAB5" wp14:editId="7B7FD67D">
                  <wp:extent cx="29718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443" r="23558"/>
                          <a:stretch/>
                        </pic:blipFill>
                        <pic:spPr bwMode="auto">
                          <a:xfrm>
                            <a:off x="0" y="0"/>
                            <a:ext cx="29718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48"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3</w:t>
            </w:r>
          </w:p>
          <w:p w:rsidR="00C66B59"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7254799C" wp14:editId="2DCA4DC9">
                  <wp:extent cx="3000375" cy="334137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962" t="57" r="23558" b="-57"/>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pStyle w:val="ListParagraph"/>
        <w:rPr>
          <w:rFonts w:ascii="Times New Roman" w:hAnsi="Times New Roman"/>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BC0886" w:rsidRPr="00F56F47" w:rsidRDefault="00BC0886" w:rsidP="00C66B59">
      <w:pPr>
        <w:pStyle w:val="ListParagraph"/>
        <w:numPr>
          <w:ilvl w:val="0"/>
          <w:numId w:val="34"/>
        </w:numPr>
        <w:rPr>
          <w:rFonts w:ascii="Times New Roman" w:hAnsi="Times New Roman"/>
          <w:sz w:val="28"/>
        </w:rPr>
        <w:sectPr w:rsidR="00BC0886"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0" w:type="auto"/>
        <w:tblInd w:w="250" w:type="dxa"/>
        <w:tblLook w:val="04A0" w:firstRow="1" w:lastRow="0" w:firstColumn="1" w:lastColumn="0" w:noHBand="0" w:noVBand="1"/>
      </w:tblPr>
      <w:tblGrid>
        <w:gridCol w:w="4792"/>
        <w:gridCol w:w="4793"/>
      </w:tblGrid>
      <w:tr w:rsidR="00BC0886" w:rsidRPr="00F56F47" w:rsidTr="00F56F47">
        <w:tc>
          <w:tcPr>
            <w:tcW w:w="399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1</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4516D217" wp14:editId="17868D6E">
                  <wp:extent cx="3000375" cy="334137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802" r="2371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22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2</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FEC7CF8" wp14:editId="4E82FEEC">
                  <wp:extent cx="3000375" cy="334137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121" r="2339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r>
      <w:tr w:rsidR="00BC0886" w:rsidRPr="00F56F47" w:rsidTr="00F56F47">
        <w:tc>
          <w:tcPr>
            <w:tcW w:w="399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3</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27A92DB" wp14:editId="03609D5A">
                  <wp:extent cx="2962275" cy="334137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442" r="23718"/>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226" w:type="dxa"/>
          </w:tcPr>
          <w:p w:rsidR="00BC0886" w:rsidRPr="00F56F47" w:rsidRDefault="00BC0886" w:rsidP="00B03612">
            <w:pPr>
              <w:pStyle w:val="ListParagraph"/>
              <w:ind w:left="0"/>
              <w:rPr>
                <w:rFonts w:ascii="Times New Roman" w:hAnsi="Times New Roman"/>
                <w:sz w:val="28"/>
              </w:rPr>
            </w:pPr>
            <w:r w:rsidRPr="00F56F47">
              <w:rPr>
                <w:rFonts w:ascii="Times New Roman" w:hAnsi="Times New Roman"/>
                <w:sz w:val="28"/>
              </w:rPr>
              <w:t>Page 4</w:t>
            </w:r>
          </w:p>
          <w:p w:rsidR="00BC0886" w:rsidRPr="00F56F47" w:rsidRDefault="00BC0886"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2C81253E" wp14:editId="717E810E">
                  <wp:extent cx="299085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121" t="-570" r="23558" b="570"/>
                          <a:stretch/>
                        </pic:blipFill>
                        <pic:spPr bwMode="auto">
                          <a:xfrm>
                            <a:off x="0" y="0"/>
                            <a:ext cx="299085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pStyle w:val="ListParagraph"/>
        <w:numPr>
          <w:ilvl w:val="0"/>
          <w:numId w:val="34"/>
        </w:numPr>
        <w:rPr>
          <w:rFonts w:ascii="Times New Roman" w:hAnsi="Times New Roman"/>
          <w:sz w:val="28"/>
        </w:rPr>
        <w:sectPr w:rsidR="00C66B59" w:rsidRPr="00F56F47" w:rsidSect="00F56F47">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Liabilities</w:t>
      </w:r>
    </w:p>
    <w:p w:rsidR="00C66B59" w:rsidRPr="00F56F47" w:rsidRDefault="00F77917" w:rsidP="00F56F47">
      <w:pPr>
        <w:rPr>
          <w:sz w:val="28"/>
        </w:rPr>
      </w:pPr>
      <w:r w:rsidRPr="00F56F47">
        <w:rPr>
          <w:noProof/>
          <w:lang w:val="en-IN" w:eastAsia="en-IN"/>
        </w:rPr>
        <w:drawing>
          <wp:inline distT="0" distB="0" distL="0" distR="0" wp14:anchorId="1D29E582" wp14:editId="6B566399">
            <wp:extent cx="3038475" cy="334137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641" r="23237"/>
                    <a:stretch/>
                  </pic:blipFill>
                  <pic:spPr bwMode="auto">
                    <a:xfrm>
                      <a:off x="0" y="0"/>
                      <a:ext cx="3038475" cy="3341370"/>
                    </a:xfrm>
                    <a:prstGeom prst="rect">
                      <a:avLst/>
                    </a:prstGeom>
                    <a:ln>
                      <a:noFill/>
                    </a:ln>
                    <a:extLst>
                      <a:ext uri="{53640926-AAD7-44D8-BBD7-CCE9431645EC}">
                        <a14:shadowObscured xmlns:a14="http://schemas.microsoft.com/office/drawing/2010/main"/>
                      </a:ext>
                    </a:extLst>
                  </pic:spPr>
                </pic:pic>
              </a:graphicData>
            </a:graphic>
          </wp:inline>
        </w:drawing>
      </w:r>
    </w:p>
    <w:p w:rsidR="00F77917" w:rsidRPr="00F56F47" w:rsidRDefault="00F77917" w:rsidP="00F56F47">
      <w:pPr>
        <w:rPr>
          <w:sz w:val="28"/>
        </w:rPr>
      </w:pPr>
    </w:p>
    <w:p w:rsidR="00F77917" w:rsidRPr="00F56F47" w:rsidRDefault="00F77917" w:rsidP="00C66B59">
      <w:pPr>
        <w:pStyle w:val="ListParagraph"/>
        <w:numPr>
          <w:ilvl w:val="0"/>
          <w:numId w:val="34"/>
        </w:numPr>
        <w:rPr>
          <w:rFonts w:ascii="Times New Roman" w:hAnsi="Times New Roman"/>
          <w:sz w:val="28"/>
        </w:rPr>
        <w:sectPr w:rsidR="00F77917"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Bank Statement</w:t>
      </w:r>
    </w:p>
    <w:tbl>
      <w:tblPr>
        <w:tblStyle w:val="TableGrid"/>
        <w:tblW w:w="0" w:type="auto"/>
        <w:tblLook w:val="04A0" w:firstRow="1" w:lastRow="0" w:firstColumn="1" w:lastColumn="0" w:noHBand="0" w:noVBand="1"/>
      </w:tblPr>
      <w:tblGrid>
        <w:gridCol w:w="4956"/>
        <w:gridCol w:w="4926"/>
        <w:gridCol w:w="4926"/>
      </w:tblGrid>
      <w:tr w:rsidR="00F77917" w:rsidRPr="00F56F47" w:rsidTr="0034212C">
        <w:tc>
          <w:tcPr>
            <w:tcW w:w="4917" w:type="dxa"/>
          </w:tcPr>
          <w:p w:rsidR="00F77917" w:rsidRPr="00F56F47" w:rsidRDefault="00F77917" w:rsidP="00B03612">
            <w:pPr>
              <w:rPr>
                <w:sz w:val="28"/>
              </w:rPr>
            </w:pPr>
            <w:r w:rsidRPr="00F56F47">
              <w:rPr>
                <w:sz w:val="28"/>
              </w:rPr>
              <w:t>Page 1</w:t>
            </w:r>
          </w:p>
          <w:p w:rsidR="00F77917" w:rsidRPr="00F56F47" w:rsidRDefault="00F77917" w:rsidP="00B03612">
            <w:pPr>
              <w:rPr>
                <w:sz w:val="28"/>
              </w:rPr>
            </w:pPr>
            <w:r w:rsidRPr="00F56F47">
              <w:rPr>
                <w:noProof/>
                <w:lang w:val="en-IN" w:eastAsia="en-IN"/>
              </w:rPr>
              <w:drawing>
                <wp:inline distT="0" distB="0" distL="0" distR="0" wp14:anchorId="6C37C756" wp14:editId="32E717AB">
                  <wp:extent cx="3000375" cy="33413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962" r="2355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18" w:type="dxa"/>
          </w:tcPr>
          <w:p w:rsidR="00F77917" w:rsidRPr="00F56F47" w:rsidRDefault="00F77917" w:rsidP="00B03612">
            <w:r w:rsidRPr="00F56F47">
              <w:rPr>
                <w:sz w:val="28"/>
              </w:rPr>
              <w:t>Page 2</w:t>
            </w:r>
          </w:p>
          <w:p w:rsidR="00F77917" w:rsidRPr="00F56F47" w:rsidRDefault="00F77917" w:rsidP="00B03612">
            <w:pPr>
              <w:rPr>
                <w:sz w:val="28"/>
              </w:rPr>
            </w:pPr>
            <w:r w:rsidRPr="00F56F47">
              <w:rPr>
                <w:noProof/>
                <w:lang w:val="en-IN" w:eastAsia="en-IN"/>
              </w:rPr>
              <w:drawing>
                <wp:inline distT="0" distB="0" distL="0" distR="0" wp14:anchorId="6683C479" wp14:editId="68154F7D">
                  <wp:extent cx="2981325" cy="334137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281" r="23559"/>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918" w:type="dxa"/>
          </w:tcPr>
          <w:p w:rsidR="00F77917" w:rsidRPr="00F56F47" w:rsidRDefault="00F77917" w:rsidP="00B03612">
            <w:pPr>
              <w:rPr>
                <w:sz w:val="28"/>
              </w:rPr>
            </w:pPr>
            <w:r w:rsidRPr="00F56F47">
              <w:rPr>
                <w:sz w:val="28"/>
              </w:rPr>
              <w:t>Page 3</w:t>
            </w:r>
          </w:p>
          <w:p w:rsidR="00F77917" w:rsidRPr="00F56F47" w:rsidRDefault="00F77917" w:rsidP="00B03612">
            <w:pPr>
              <w:rPr>
                <w:sz w:val="28"/>
              </w:rPr>
            </w:pPr>
            <w:r w:rsidRPr="00F56F47">
              <w:rPr>
                <w:noProof/>
                <w:lang w:val="en-IN" w:eastAsia="en-IN"/>
              </w:rPr>
              <w:drawing>
                <wp:inline distT="0" distB="0" distL="0" distR="0" wp14:anchorId="14976014" wp14:editId="0E4DA7CD">
                  <wp:extent cx="2981325" cy="334137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962" r="2387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b/>
          <w:sz w:val="28"/>
        </w:rPr>
        <w:sectPr w:rsidR="00C66B59" w:rsidRPr="00F56F47" w:rsidSect="00F56F47">
          <w:pgSz w:w="16838" w:h="11899" w:orient="landscape"/>
          <w:pgMar w:top="1560" w:right="720" w:bottom="720" w:left="720" w:header="1560" w:footer="567" w:gutter="0"/>
          <w:cols w:space="720"/>
          <w:docGrid w:linePitch="360"/>
        </w:sectPr>
      </w:pPr>
    </w:p>
    <w:p w:rsidR="002C10E3" w:rsidRPr="00F56F47" w:rsidRDefault="00C66B59" w:rsidP="00F56F47">
      <w:pPr>
        <w:pStyle w:val="ListParagraph"/>
        <w:numPr>
          <w:ilvl w:val="2"/>
          <w:numId w:val="10"/>
        </w:numPr>
        <w:ind w:left="709"/>
        <w:rPr>
          <w:b/>
          <w:sz w:val="24"/>
        </w:rPr>
      </w:pPr>
      <w:r w:rsidRPr="00F56F47">
        <w:rPr>
          <w:b/>
          <w:sz w:val="24"/>
        </w:rPr>
        <w:lastRenderedPageBreak/>
        <w:t>G</w:t>
      </w:r>
      <w:r w:rsidRPr="00F56F47">
        <w:rPr>
          <w:rFonts w:ascii="Times New Roman" w:hAnsi="Times New Roman"/>
          <w:b/>
          <w:sz w:val="24"/>
        </w:rPr>
        <w:t>uarantor</w:t>
      </w: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KYC Details</w:t>
      </w:r>
    </w:p>
    <w:p w:rsidR="00EF45DF" w:rsidRPr="00F56F47" w:rsidRDefault="00EF45DF" w:rsidP="00F56F47">
      <w:pPr>
        <w:pStyle w:val="ListParagraph"/>
        <w:rPr>
          <w:rFonts w:ascii="Times New Roman" w:hAnsi="Times New Roman"/>
          <w:sz w:val="28"/>
        </w:rPr>
      </w:pPr>
      <w:r w:rsidRPr="00F56F47">
        <w:rPr>
          <w:rFonts w:ascii="Times New Roman" w:hAnsi="Times New Roman"/>
          <w:noProof/>
          <w:lang w:eastAsia="en-IN"/>
        </w:rPr>
        <w:drawing>
          <wp:inline distT="0" distB="0" distL="0" distR="0" wp14:anchorId="542B105B" wp14:editId="131F4555">
            <wp:extent cx="3019425" cy="33413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961" r="2323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EF45DF" w:rsidRPr="00F56F47" w:rsidRDefault="00EF45DF" w:rsidP="00F56F47">
      <w:pPr>
        <w:pStyle w:val="ListParagraph"/>
        <w:rPr>
          <w:rFonts w:ascii="Times New Roman" w:hAnsi="Times New Roman"/>
          <w:sz w:val="28"/>
        </w:rPr>
      </w:pPr>
    </w:p>
    <w:p w:rsidR="00C66B59" w:rsidRPr="00F56F47" w:rsidRDefault="00C66B59" w:rsidP="00C66B59">
      <w:pPr>
        <w:rPr>
          <w:sz w:val="28"/>
        </w:rPr>
      </w:pPr>
    </w:p>
    <w:p w:rsidR="00C66B59" w:rsidRPr="00F56F47" w:rsidRDefault="00C66B59" w:rsidP="00C66B59">
      <w:pPr>
        <w:pStyle w:val="ListParagraph"/>
        <w:numPr>
          <w:ilvl w:val="0"/>
          <w:numId w:val="35"/>
        </w:numPr>
        <w:rPr>
          <w:rFonts w:ascii="Times New Roman" w:hAnsi="Times New Roman"/>
          <w:sz w:val="28"/>
        </w:rPr>
        <w:sectPr w:rsidR="00C66B59" w:rsidRPr="00F56F47" w:rsidSect="00B03612">
          <w:pgSz w:w="11899" w:h="16838"/>
          <w:pgMar w:top="720" w:right="720" w:bottom="720" w:left="156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Guarantor Details</w:t>
      </w:r>
    </w:p>
    <w:tbl>
      <w:tblPr>
        <w:tblStyle w:val="TableGrid"/>
        <w:tblW w:w="0" w:type="auto"/>
        <w:tblInd w:w="360" w:type="dxa"/>
        <w:tblLook w:val="04A0" w:firstRow="1" w:lastRow="0" w:firstColumn="1" w:lastColumn="0" w:noHBand="0" w:noVBand="1"/>
      </w:tblPr>
      <w:tblGrid>
        <w:gridCol w:w="4986"/>
        <w:gridCol w:w="4926"/>
        <w:gridCol w:w="4941"/>
      </w:tblGrid>
      <w:tr w:rsidR="00C66B59" w:rsidRPr="00F56F47" w:rsidTr="00B03612">
        <w:tc>
          <w:tcPr>
            <w:tcW w:w="4710" w:type="dxa"/>
          </w:tcPr>
          <w:p w:rsidR="00C66B59" w:rsidRPr="00F56F47" w:rsidRDefault="00C66B59" w:rsidP="00B03612">
            <w:pPr>
              <w:rPr>
                <w:sz w:val="28"/>
              </w:rPr>
            </w:pPr>
            <w:r w:rsidRPr="00F56F47">
              <w:rPr>
                <w:sz w:val="28"/>
              </w:rPr>
              <w:t>Page 1</w:t>
            </w:r>
            <w:r w:rsidR="00EF45DF" w:rsidRPr="00F56F47">
              <w:rPr>
                <w:noProof/>
                <w:lang w:val="en-IN" w:eastAsia="en-IN"/>
              </w:rPr>
              <w:drawing>
                <wp:inline distT="0" distB="0" distL="0" distR="0" wp14:anchorId="31B3924A" wp14:editId="50FFF481">
                  <wp:extent cx="3019425" cy="334137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5801" r="2339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765" w:type="dxa"/>
          </w:tcPr>
          <w:p w:rsidR="00C66B59" w:rsidRPr="00F56F47" w:rsidRDefault="00C66B59" w:rsidP="00B03612">
            <w:pPr>
              <w:rPr>
                <w:sz w:val="28"/>
              </w:rPr>
            </w:pPr>
            <w:r w:rsidRPr="00F56F47">
              <w:rPr>
                <w:sz w:val="28"/>
              </w:rPr>
              <w:t>Page 2</w:t>
            </w:r>
          </w:p>
          <w:p w:rsidR="00C66B59" w:rsidRPr="00F56F47" w:rsidRDefault="00EF45DF" w:rsidP="00B03612">
            <w:pPr>
              <w:rPr>
                <w:sz w:val="28"/>
              </w:rPr>
            </w:pPr>
            <w:r w:rsidRPr="00F56F47">
              <w:rPr>
                <w:noProof/>
                <w:lang w:val="en-IN" w:eastAsia="en-IN"/>
              </w:rPr>
              <w:drawing>
                <wp:inline distT="0" distB="0" distL="0" distR="0" wp14:anchorId="0653C79E" wp14:editId="571DA834">
                  <wp:extent cx="299085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5962" r="23718"/>
                          <a:stretch/>
                        </pic:blipFill>
                        <pic:spPr bwMode="auto">
                          <a:xfrm>
                            <a:off x="0" y="0"/>
                            <a:ext cx="299085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765" w:type="dxa"/>
          </w:tcPr>
          <w:p w:rsidR="00EF45DF" w:rsidRPr="00F56F47" w:rsidRDefault="00C66B59" w:rsidP="00B03612">
            <w:pPr>
              <w:rPr>
                <w:sz w:val="28"/>
              </w:rPr>
            </w:pPr>
            <w:r w:rsidRPr="00F56F47">
              <w:rPr>
                <w:sz w:val="28"/>
              </w:rPr>
              <w:t>Page 3</w:t>
            </w:r>
          </w:p>
          <w:p w:rsidR="00C66B59" w:rsidRPr="00F56F47" w:rsidRDefault="00EF45DF" w:rsidP="00B03612">
            <w:pPr>
              <w:rPr>
                <w:sz w:val="28"/>
              </w:rPr>
            </w:pPr>
            <w:r w:rsidRPr="00F56F47">
              <w:rPr>
                <w:noProof/>
                <w:lang w:val="en-IN" w:eastAsia="en-IN"/>
              </w:rPr>
              <w:drawing>
                <wp:inline distT="0" distB="0" distL="0" distR="0" wp14:anchorId="27CAA863" wp14:editId="24AA9B1C">
                  <wp:extent cx="3000375" cy="3340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6432" r="23080"/>
                          <a:stretch/>
                        </pic:blipFill>
                        <pic:spPr bwMode="auto">
                          <a:xfrm>
                            <a:off x="0" y="0"/>
                            <a:ext cx="3000811"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EF45DF" w:rsidRPr="00F56F47" w:rsidRDefault="00EF45DF" w:rsidP="00C66B59">
      <w:pPr>
        <w:pStyle w:val="ListParagraph"/>
        <w:numPr>
          <w:ilvl w:val="0"/>
          <w:numId w:val="35"/>
        </w:numPr>
        <w:rPr>
          <w:rFonts w:ascii="Times New Roman" w:hAnsi="Times New Roman"/>
          <w:sz w:val="28"/>
        </w:rPr>
        <w:sectPr w:rsidR="00EF45DF"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10065" w:type="dxa"/>
        <w:tblInd w:w="-176" w:type="dxa"/>
        <w:tblLayout w:type="fixed"/>
        <w:tblLook w:val="04A0" w:firstRow="1" w:lastRow="0" w:firstColumn="1" w:lastColumn="0" w:noHBand="0" w:noVBand="1"/>
      </w:tblPr>
      <w:tblGrid>
        <w:gridCol w:w="4819"/>
        <w:gridCol w:w="5246"/>
      </w:tblGrid>
      <w:tr w:rsidR="00EF45DF" w:rsidRPr="00F56F47" w:rsidTr="00F56F47">
        <w:tc>
          <w:tcPr>
            <w:tcW w:w="4819"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1</w:t>
            </w:r>
          </w:p>
          <w:p w:rsidR="00EF45DF" w:rsidRPr="00F56F47" w:rsidRDefault="00EF45DF"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400D3D0A" wp14:editId="56EB877E">
                  <wp:extent cx="2962275" cy="33413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6283" r="23877"/>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p w:rsidR="00EF45DF" w:rsidRPr="00F56F47" w:rsidRDefault="00EF45DF" w:rsidP="00B03612">
            <w:pPr>
              <w:pStyle w:val="ListParagraph"/>
              <w:ind w:left="0"/>
              <w:rPr>
                <w:rFonts w:ascii="Times New Roman" w:hAnsi="Times New Roman"/>
                <w:sz w:val="28"/>
              </w:rPr>
            </w:pPr>
          </w:p>
        </w:tc>
        <w:tc>
          <w:tcPr>
            <w:tcW w:w="5246"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2</w:t>
            </w:r>
          </w:p>
          <w:p w:rsidR="00EF45DF"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24B9C4F7" wp14:editId="05C6098E">
                  <wp:extent cx="2981325" cy="334137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5801" t="57" r="24038" b="-57"/>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r>
      <w:tr w:rsidR="00EF45DF" w:rsidRPr="00F56F47" w:rsidTr="00F56F47">
        <w:tc>
          <w:tcPr>
            <w:tcW w:w="4819"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3</w:t>
            </w:r>
          </w:p>
          <w:p w:rsidR="0016526A"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19694D8D" wp14:editId="77D0E034">
                  <wp:extent cx="295275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763" r="23558"/>
                          <a:stretch/>
                        </pic:blipFill>
                        <pic:spPr bwMode="auto">
                          <a:xfrm>
                            <a:off x="0" y="0"/>
                            <a:ext cx="295275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246" w:type="dxa"/>
          </w:tcPr>
          <w:p w:rsidR="00EF45DF" w:rsidRPr="00F56F47" w:rsidRDefault="00EF45DF" w:rsidP="00B03612">
            <w:pPr>
              <w:pStyle w:val="ListParagraph"/>
              <w:ind w:left="0"/>
              <w:rPr>
                <w:rFonts w:ascii="Times New Roman" w:hAnsi="Times New Roman"/>
                <w:sz w:val="28"/>
              </w:rPr>
            </w:pPr>
            <w:r w:rsidRPr="00F56F47">
              <w:rPr>
                <w:rFonts w:ascii="Times New Roman" w:hAnsi="Times New Roman"/>
                <w:sz w:val="28"/>
              </w:rPr>
              <w:t>Page 4</w:t>
            </w:r>
          </w:p>
          <w:p w:rsidR="0016526A"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23361DC2" wp14:editId="6E20607C">
                  <wp:extent cx="30099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321" t="57" r="24038" b="-57"/>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b/>
          <w:sz w:val="28"/>
        </w:rPr>
        <w:sectPr w:rsidR="00C66B59" w:rsidRPr="00F56F47" w:rsidSect="00F56F47">
          <w:pgSz w:w="11899" w:h="16838"/>
          <w:pgMar w:top="720" w:right="720" w:bottom="720" w:left="1560" w:header="1560" w:footer="567" w:gutter="0"/>
          <w:cols w:space="720"/>
          <w:docGrid w:linePitch="360"/>
        </w:sectPr>
      </w:pPr>
    </w:p>
    <w:p w:rsidR="00C66B59" w:rsidRPr="00F56F47" w:rsidRDefault="00C66B59" w:rsidP="00F56F47">
      <w:pPr>
        <w:pStyle w:val="ListParagraph"/>
        <w:numPr>
          <w:ilvl w:val="2"/>
          <w:numId w:val="10"/>
        </w:numPr>
        <w:rPr>
          <w:b/>
          <w:sz w:val="28"/>
        </w:rPr>
      </w:pPr>
      <w:r w:rsidRPr="00F56F47">
        <w:rPr>
          <w:b/>
          <w:sz w:val="28"/>
        </w:rPr>
        <w:lastRenderedPageBreak/>
        <w:t>Business</w:t>
      </w: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t>Business Details</w:t>
      </w:r>
    </w:p>
    <w:tbl>
      <w:tblPr>
        <w:tblStyle w:val="TableGrid"/>
        <w:tblW w:w="0" w:type="auto"/>
        <w:tblInd w:w="360" w:type="dxa"/>
        <w:tblLook w:val="04A0" w:firstRow="1" w:lastRow="0" w:firstColumn="1" w:lastColumn="0" w:noHBand="0" w:noVBand="1"/>
      </w:tblPr>
      <w:tblGrid>
        <w:gridCol w:w="5059"/>
        <w:gridCol w:w="5063"/>
        <w:gridCol w:w="5132"/>
      </w:tblGrid>
      <w:tr w:rsidR="00C66B59" w:rsidRPr="00F56F47" w:rsidTr="00295D20">
        <w:tc>
          <w:tcPr>
            <w:tcW w:w="5059" w:type="dxa"/>
          </w:tcPr>
          <w:p w:rsidR="00C66B59" w:rsidRPr="00F56F47" w:rsidRDefault="00C66B59" w:rsidP="00B03612">
            <w:pPr>
              <w:rPr>
                <w:sz w:val="28"/>
              </w:rPr>
            </w:pPr>
            <w:r w:rsidRPr="00F56F47">
              <w:rPr>
                <w:sz w:val="28"/>
              </w:rPr>
              <w:t>Page 1</w:t>
            </w:r>
          </w:p>
          <w:p w:rsidR="00C66B59" w:rsidRPr="00F56F47" w:rsidRDefault="0016526A" w:rsidP="00B03612">
            <w:pPr>
              <w:rPr>
                <w:sz w:val="28"/>
              </w:rPr>
            </w:pPr>
            <w:r w:rsidRPr="00F56F47">
              <w:rPr>
                <w:noProof/>
                <w:lang w:val="en-IN" w:eastAsia="en-IN"/>
              </w:rPr>
              <w:drawing>
                <wp:inline distT="0" distB="0" distL="0" distR="0" wp14:anchorId="6B225A0C" wp14:editId="1FE578DF">
                  <wp:extent cx="3000375" cy="334137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962" r="23558"/>
                          <a:stretch/>
                        </pic:blipFill>
                        <pic:spPr bwMode="auto">
                          <a:xfrm>
                            <a:off x="0" y="0"/>
                            <a:ext cx="300037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063" w:type="dxa"/>
          </w:tcPr>
          <w:p w:rsidR="00C66B59" w:rsidRPr="00F56F47" w:rsidRDefault="00C66B59" w:rsidP="00B03612">
            <w:pPr>
              <w:rPr>
                <w:sz w:val="28"/>
              </w:rPr>
            </w:pPr>
            <w:r w:rsidRPr="00F56F47">
              <w:rPr>
                <w:sz w:val="28"/>
              </w:rPr>
              <w:t>Page 2</w:t>
            </w:r>
          </w:p>
          <w:p w:rsidR="00C66B59" w:rsidRPr="00F56F47" w:rsidRDefault="0016526A" w:rsidP="00B03612">
            <w:pPr>
              <w:rPr>
                <w:sz w:val="28"/>
              </w:rPr>
            </w:pPr>
            <w:r w:rsidRPr="00F56F47">
              <w:rPr>
                <w:noProof/>
                <w:lang w:val="en-IN" w:eastAsia="en-IN"/>
              </w:rPr>
              <w:drawing>
                <wp:inline distT="0" distB="0" distL="0" distR="0" wp14:anchorId="415AB5E3" wp14:editId="5000AC1E">
                  <wp:extent cx="30099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5962" r="23397"/>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5132" w:type="dxa"/>
          </w:tcPr>
          <w:p w:rsidR="0016526A" w:rsidRPr="00F56F47" w:rsidRDefault="00C66B59" w:rsidP="00B03612">
            <w:pPr>
              <w:rPr>
                <w:sz w:val="28"/>
              </w:rPr>
            </w:pPr>
            <w:r w:rsidRPr="00F56F47">
              <w:rPr>
                <w:sz w:val="28"/>
              </w:rPr>
              <w:t>Page 3</w:t>
            </w:r>
          </w:p>
          <w:p w:rsidR="00C66B59" w:rsidRPr="00F56F47" w:rsidRDefault="0016526A" w:rsidP="00B03612">
            <w:pPr>
              <w:rPr>
                <w:sz w:val="28"/>
              </w:rPr>
            </w:pPr>
            <w:r w:rsidRPr="00F56F47">
              <w:rPr>
                <w:noProof/>
                <w:lang w:val="en-IN" w:eastAsia="en-IN"/>
              </w:rPr>
              <w:drawing>
                <wp:inline distT="0" distB="0" distL="0" distR="0" wp14:anchorId="44D7CEE5" wp14:editId="2628F26C">
                  <wp:extent cx="2962275" cy="334137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282" t="57" r="23878" b="-57"/>
                          <a:stretch/>
                        </pic:blipFill>
                        <pic:spPr bwMode="auto">
                          <a:xfrm>
                            <a:off x="0" y="0"/>
                            <a:ext cx="2962275"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ind w:left="360"/>
        <w:rPr>
          <w:sz w:val="28"/>
        </w:rPr>
      </w:pPr>
    </w:p>
    <w:p w:rsidR="00C66B59" w:rsidRPr="00F56F47" w:rsidRDefault="00C66B59" w:rsidP="00C66B59">
      <w:pPr>
        <w:pStyle w:val="ListParagraph"/>
        <w:numPr>
          <w:ilvl w:val="0"/>
          <w:numId w:val="36"/>
        </w:numPr>
        <w:rPr>
          <w:rFonts w:ascii="Times New Roman" w:hAnsi="Times New Roman"/>
          <w:sz w:val="28"/>
        </w:rPr>
        <w:sectPr w:rsidR="00C66B59" w:rsidRPr="00F56F47" w:rsidSect="00B03612">
          <w:pgSz w:w="16838" w:h="11899" w:orient="landscape"/>
          <w:pgMar w:top="1560" w:right="720" w:bottom="720" w:left="720"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Address Details</w:t>
      </w:r>
    </w:p>
    <w:tbl>
      <w:tblPr>
        <w:tblStyle w:val="TableGrid"/>
        <w:tblW w:w="9802" w:type="dxa"/>
        <w:tblInd w:w="360" w:type="dxa"/>
        <w:tblLook w:val="04A0" w:firstRow="1" w:lastRow="0" w:firstColumn="1" w:lastColumn="0" w:noHBand="0" w:noVBand="1"/>
      </w:tblPr>
      <w:tblGrid>
        <w:gridCol w:w="4986"/>
        <w:gridCol w:w="4986"/>
      </w:tblGrid>
      <w:tr w:rsidR="00C66B59" w:rsidRPr="00F56F47" w:rsidTr="00F56F47">
        <w:tc>
          <w:tcPr>
            <w:tcW w:w="4993" w:type="dxa"/>
          </w:tcPr>
          <w:p w:rsidR="00C66B59" w:rsidRPr="00F56F47" w:rsidRDefault="00C66B59" w:rsidP="00B03612">
            <w:pPr>
              <w:rPr>
                <w:sz w:val="28"/>
              </w:rPr>
            </w:pPr>
            <w:r w:rsidRPr="00F56F47">
              <w:rPr>
                <w:sz w:val="28"/>
              </w:rPr>
              <w:t>Page 1</w:t>
            </w:r>
          </w:p>
          <w:p w:rsidR="0016526A" w:rsidRPr="00F56F47" w:rsidRDefault="0016526A" w:rsidP="00B03612">
            <w:pPr>
              <w:rPr>
                <w:sz w:val="28"/>
              </w:rPr>
            </w:pPr>
            <w:r w:rsidRPr="00F56F47">
              <w:rPr>
                <w:noProof/>
                <w:lang w:val="en-IN" w:eastAsia="en-IN"/>
              </w:rPr>
              <w:drawing>
                <wp:inline distT="0" distB="0" distL="0" distR="0" wp14:anchorId="0BE8DACD" wp14:editId="7F1E9B79">
                  <wp:extent cx="3019425" cy="334137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122" r="2307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B03612">
            <w:pPr>
              <w:rPr>
                <w:sz w:val="28"/>
              </w:rPr>
            </w:pPr>
          </w:p>
        </w:tc>
        <w:tc>
          <w:tcPr>
            <w:tcW w:w="4809" w:type="dxa"/>
          </w:tcPr>
          <w:p w:rsidR="00C66B59" w:rsidRPr="00F56F47" w:rsidRDefault="00C66B59" w:rsidP="00B03612">
            <w:pPr>
              <w:rPr>
                <w:sz w:val="28"/>
              </w:rPr>
            </w:pPr>
            <w:r w:rsidRPr="00F56F47">
              <w:rPr>
                <w:sz w:val="28"/>
              </w:rPr>
              <w:t>Page 2</w:t>
            </w:r>
          </w:p>
          <w:p w:rsidR="00C66B59" w:rsidRPr="00F56F47" w:rsidRDefault="0016526A" w:rsidP="00B03612">
            <w:pPr>
              <w:rPr>
                <w:sz w:val="28"/>
              </w:rPr>
            </w:pPr>
            <w:r w:rsidRPr="00F56F47">
              <w:rPr>
                <w:noProof/>
                <w:lang w:val="en-IN" w:eastAsia="en-IN"/>
              </w:rPr>
              <w:drawing>
                <wp:inline distT="0" distB="0" distL="0" distR="0" wp14:anchorId="543F6937" wp14:editId="1FB4515A">
                  <wp:extent cx="302895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6121" r="22917"/>
                          <a:stretch/>
                        </pic:blipFill>
                        <pic:spPr bwMode="auto">
                          <a:xfrm>
                            <a:off x="0" y="0"/>
                            <a:ext cx="302895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F56F47">
      <w:pPr>
        <w:pStyle w:val="ListParagraph"/>
        <w:ind w:left="1440"/>
        <w:rPr>
          <w:rFonts w:ascii="Times New Roman" w:hAnsi="Times New Roman"/>
          <w:sz w:val="24"/>
        </w:rPr>
      </w:pPr>
    </w:p>
    <w:p w:rsidR="00C66B59" w:rsidRPr="00F56F47" w:rsidRDefault="0016526A" w:rsidP="00F56F47">
      <w:pPr>
        <w:pStyle w:val="ListParagraph"/>
        <w:numPr>
          <w:ilvl w:val="3"/>
          <w:numId w:val="10"/>
        </w:numPr>
        <w:rPr>
          <w:rFonts w:ascii="Times New Roman" w:hAnsi="Times New Roman"/>
          <w:sz w:val="24"/>
        </w:rPr>
      </w:pPr>
      <w:r w:rsidRPr="00F56F47">
        <w:rPr>
          <w:rFonts w:ascii="Times New Roman" w:hAnsi="Times New Roman"/>
          <w:sz w:val="24"/>
        </w:rPr>
        <w:t>Business Financials</w:t>
      </w:r>
    </w:p>
    <w:p w:rsidR="00C66B59" w:rsidRPr="00F56F47" w:rsidRDefault="0016526A" w:rsidP="00C66B59">
      <w:pPr>
        <w:ind w:left="360"/>
        <w:rPr>
          <w:sz w:val="28"/>
        </w:rPr>
      </w:pPr>
      <w:r w:rsidRPr="00F56F47">
        <w:rPr>
          <w:noProof/>
          <w:lang w:val="en-IN" w:eastAsia="en-IN"/>
        </w:rPr>
        <w:drawing>
          <wp:inline distT="0" distB="0" distL="0" distR="0" wp14:anchorId="63A1B286" wp14:editId="4D4AADCC">
            <wp:extent cx="3019425" cy="334137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5801" r="2339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pStyle w:val="ListParagraph"/>
        <w:numPr>
          <w:ilvl w:val="0"/>
          <w:numId w:val="36"/>
        </w:numPr>
        <w:rPr>
          <w:rFonts w:ascii="Times New Roman" w:hAnsi="Times New Roman"/>
          <w:sz w:val="28"/>
        </w:rPr>
        <w:sectPr w:rsidR="00C66B59" w:rsidRPr="00F56F47" w:rsidSect="00F56F47">
          <w:pgSz w:w="11899" w:h="16838"/>
          <w:pgMar w:top="720" w:right="720" w:bottom="720" w:left="1418" w:header="1560" w:footer="567" w:gutter="0"/>
          <w:cols w:space="720"/>
          <w:docGrid w:linePitch="360"/>
        </w:sectPr>
      </w:pPr>
    </w:p>
    <w:p w:rsidR="00C66B59" w:rsidRPr="00F56F47" w:rsidRDefault="00C66B59" w:rsidP="00F56F47">
      <w:pPr>
        <w:pStyle w:val="ListParagraph"/>
        <w:numPr>
          <w:ilvl w:val="3"/>
          <w:numId w:val="10"/>
        </w:numPr>
        <w:rPr>
          <w:rFonts w:ascii="Times New Roman" w:hAnsi="Times New Roman"/>
          <w:sz w:val="24"/>
        </w:rPr>
      </w:pPr>
      <w:r w:rsidRPr="00F56F47">
        <w:rPr>
          <w:rFonts w:ascii="Times New Roman" w:hAnsi="Times New Roman"/>
          <w:sz w:val="24"/>
        </w:rPr>
        <w:lastRenderedPageBreak/>
        <w:t>Bank Statement</w:t>
      </w:r>
    </w:p>
    <w:tbl>
      <w:tblPr>
        <w:tblStyle w:val="TableGrid"/>
        <w:tblW w:w="0" w:type="auto"/>
        <w:tblInd w:w="108" w:type="dxa"/>
        <w:tblLook w:val="04A0" w:firstRow="1" w:lastRow="0" w:firstColumn="1" w:lastColumn="0" w:noHBand="0" w:noVBand="1"/>
      </w:tblPr>
      <w:tblGrid>
        <w:gridCol w:w="4849"/>
        <w:gridCol w:w="4878"/>
      </w:tblGrid>
      <w:tr w:rsidR="00C66B59" w:rsidRPr="00F56F47" w:rsidTr="00F56F47">
        <w:tc>
          <w:tcPr>
            <w:tcW w:w="4926"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1</w:t>
            </w:r>
          </w:p>
          <w:p w:rsidR="00C66B59"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44FA5342" wp14:editId="5258F73F">
                  <wp:extent cx="2981325" cy="334137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5962" r="2387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tc>
        <w:tc>
          <w:tcPr>
            <w:tcW w:w="4189" w:type="dxa"/>
          </w:tcPr>
          <w:p w:rsidR="00C66B59" w:rsidRPr="00F56F47" w:rsidRDefault="00C66B59" w:rsidP="00B03612">
            <w:pPr>
              <w:pStyle w:val="ListParagraph"/>
              <w:ind w:left="0"/>
              <w:rPr>
                <w:rFonts w:ascii="Times New Roman" w:hAnsi="Times New Roman"/>
                <w:sz w:val="28"/>
              </w:rPr>
            </w:pPr>
            <w:r w:rsidRPr="00F56F47">
              <w:rPr>
                <w:rFonts w:ascii="Times New Roman" w:hAnsi="Times New Roman"/>
                <w:sz w:val="28"/>
              </w:rPr>
              <w:t>Page 2</w:t>
            </w:r>
          </w:p>
          <w:p w:rsidR="00C66B59" w:rsidRPr="00F56F47" w:rsidRDefault="0016526A" w:rsidP="00B03612">
            <w:pPr>
              <w:pStyle w:val="ListParagraph"/>
              <w:ind w:left="0"/>
              <w:rPr>
                <w:rFonts w:ascii="Times New Roman" w:hAnsi="Times New Roman"/>
                <w:sz w:val="28"/>
              </w:rPr>
            </w:pPr>
            <w:r w:rsidRPr="00F56F47">
              <w:rPr>
                <w:rFonts w:ascii="Times New Roman" w:hAnsi="Times New Roman"/>
                <w:noProof/>
                <w:lang w:eastAsia="en-IN"/>
              </w:rPr>
              <w:drawing>
                <wp:inline distT="0" distB="0" distL="0" distR="0" wp14:anchorId="3A1217C9" wp14:editId="63274313">
                  <wp:extent cx="30099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5963" t="57" r="23397" b="-57"/>
                          <a:stretch/>
                        </pic:blipFill>
                        <pic:spPr bwMode="auto">
                          <a:xfrm>
                            <a:off x="0" y="0"/>
                            <a:ext cx="3009900" cy="3341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B59" w:rsidRPr="00F56F47" w:rsidRDefault="00C66B59" w:rsidP="00C66B59">
      <w:pPr>
        <w:ind w:left="360"/>
        <w:rPr>
          <w:sz w:val="28"/>
        </w:rPr>
      </w:pPr>
    </w:p>
    <w:p w:rsidR="00C66B59" w:rsidRPr="00F56F47" w:rsidRDefault="00C66B59" w:rsidP="00C66B59">
      <w:pPr>
        <w:ind w:left="360"/>
        <w:rPr>
          <w:sz w:val="28"/>
        </w:rPr>
      </w:pPr>
    </w:p>
    <w:p w:rsidR="002C10E3" w:rsidRPr="00F56F47" w:rsidRDefault="00C66B59" w:rsidP="00F56F47">
      <w:pPr>
        <w:pStyle w:val="ListParagraph"/>
        <w:numPr>
          <w:ilvl w:val="2"/>
          <w:numId w:val="10"/>
        </w:numPr>
        <w:ind w:left="709"/>
        <w:rPr>
          <w:rFonts w:ascii="Times New Roman" w:hAnsi="Times New Roman"/>
          <w:b/>
          <w:sz w:val="24"/>
          <w:szCs w:val="24"/>
        </w:rPr>
      </w:pPr>
      <w:r w:rsidRPr="00F56F47">
        <w:rPr>
          <w:rFonts w:ascii="Times New Roman" w:hAnsi="Times New Roman"/>
          <w:b/>
          <w:sz w:val="24"/>
          <w:szCs w:val="24"/>
        </w:rPr>
        <w:t>Loan Request</w:t>
      </w:r>
    </w:p>
    <w:p w:rsidR="002C10E3" w:rsidRPr="00F56F47" w:rsidRDefault="002C10E3" w:rsidP="00F56F47">
      <w:pPr>
        <w:pStyle w:val="ListParagraph"/>
        <w:numPr>
          <w:ilvl w:val="3"/>
          <w:numId w:val="10"/>
        </w:numPr>
        <w:ind w:left="709" w:hanging="567"/>
        <w:rPr>
          <w:rFonts w:ascii="Times New Roman" w:hAnsi="Times New Roman"/>
          <w:sz w:val="24"/>
          <w:szCs w:val="24"/>
        </w:rPr>
      </w:pPr>
      <w:r w:rsidRPr="00F56F47">
        <w:rPr>
          <w:rFonts w:ascii="Times New Roman" w:hAnsi="Times New Roman"/>
          <w:sz w:val="24"/>
          <w:szCs w:val="24"/>
        </w:rPr>
        <w:t>Loan Proposal</w:t>
      </w:r>
    </w:p>
    <w:p w:rsidR="00C66B59" w:rsidRDefault="0016526A" w:rsidP="00C66B59">
      <w:pPr>
        <w:rPr>
          <w:sz w:val="28"/>
        </w:rPr>
      </w:pPr>
      <w:r w:rsidRPr="00F56F47">
        <w:rPr>
          <w:noProof/>
          <w:lang w:val="en-IN" w:eastAsia="en-IN"/>
        </w:rPr>
        <w:drawing>
          <wp:inline distT="0" distB="0" distL="0" distR="0" wp14:anchorId="74450D8F" wp14:editId="1826291A">
            <wp:extent cx="3019425" cy="334137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5961" r="23237"/>
                    <a:stretch/>
                  </pic:blipFill>
                  <pic:spPr bwMode="auto">
                    <a:xfrm>
                      <a:off x="0" y="0"/>
                      <a:ext cx="3019425" cy="3341370"/>
                    </a:xfrm>
                    <a:prstGeom prst="rect">
                      <a:avLst/>
                    </a:prstGeom>
                    <a:ln>
                      <a:noFill/>
                    </a:ln>
                    <a:extLst>
                      <a:ext uri="{53640926-AAD7-44D8-BBD7-CCE9431645EC}">
                        <a14:shadowObscured xmlns:a14="http://schemas.microsoft.com/office/drawing/2010/main"/>
                      </a:ext>
                    </a:extLst>
                  </pic:spPr>
                </pic:pic>
              </a:graphicData>
            </a:graphic>
          </wp:inline>
        </w:drawing>
      </w:r>
    </w:p>
    <w:p w:rsidR="00AB2510" w:rsidRDefault="00AB2510" w:rsidP="00C66B59">
      <w:pPr>
        <w:rPr>
          <w:sz w:val="28"/>
        </w:rPr>
      </w:pPr>
    </w:p>
    <w:p w:rsidR="00AB2510" w:rsidRDefault="00AB2510" w:rsidP="00C66B59">
      <w:pPr>
        <w:rPr>
          <w:sz w:val="28"/>
        </w:rPr>
      </w:pPr>
    </w:p>
    <w:p w:rsidR="00AB2510" w:rsidRDefault="00AB2510" w:rsidP="00C66B59">
      <w:pPr>
        <w:rPr>
          <w:sz w:val="28"/>
        </w:rPr>
      </w:pPr>
    </w:p>
    <w:p w:rsidR="00AB2510" w:rsidRPr="00AB2510" w:rsidRDefault="00AB2510" w:rsidP="00AB2510">
      <w:pPr>
        <w:pStyle w:val="ListParagraph"/>
        <w:numPr>
          <w:ilvl w:val="2"/>
          <w:numId w:val="10"/>
        </w:numPr>
        <w:ind w:left="709"/>
        <w:rPr>
          <w:rFonts w:ascii="Times New Roman" w:hAnsi="Times New Roman"/>
          <w:b/>
          <w:sz w:val="24"/>
          <w:szCs w:val="24"/>
        </w:rPr>
      </w:pPr>
      <w:r>
        <w:rPr>
          <w:rFonts w:ascii="Times New Roman" w:hAnsi="Times New Roman"/>
          <w:b/>
          <w:sz w:val="24"/>
          <w:szCs w:val="24"/>
        </w:rPr>
        <w:lastRenderedPageBreak/>
        <w:t>CB Check</w:t>
      </w:r>
    </w:p>
    <w:p w:rsidR="00AB2510" w:rsidRPr="00AB2510" w:rsidRDefault="00AB2510" w:rsidP="00AB2510">
      <w:pPr>
        <w:sectPr w:rsidR="00AB2510" w:rsidRPr="00AB2510" w:rsidSect="00B03612">
          <w:pgSz w:w="11899" w:h="16838"/>
          <w:pgMar w:top="720" w:right="720" w:bottom="720" w:left="1560" w:header="1560" w:footer="567" w:gutter="0"/>
          <w:cols w:space="720"/>
          <w:docGrid w:linePitch="360"/>
        </w:sectPr>
      </w:pPr>
      <w:r>
        <w:rPr>
          <w:noProof/>
          <w:lang w:val="en-IN" w:eastAsia="en-IN"/>
        </w:rPr>
        <w:drawing>
          <wp:inline distT="0" distB="0" distL="0" distR="0" wp14:anchorId="0B03918E" wp14:editId="22F3B686">
            <wp:extent cx="3076575" cy="334137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5641" r="22596"/>
                    <a:stretch/>
                  </pic:blipFill>
                  <pic:spPr bwMode="auto">
                    <a:xfrm>
                      <a:off x="0" y="0"/>
                      <a:ext cx="3076575" cy="3341370"/>
                    </a:xfrm>
                    <a:prstGeom prst="rect">
                      <a:avLst/>
                    </a:prstGeom>
                    <a:ln>
                      <a:noFill/>
                    </a:ln>
                    <a:extLst>
                      <a:ext uri="{53640926-AAD7-44D8-BBD7-CCE9431645EC}">
                        <a14:shadowObscured xmlns:a14="http://schemas.microsoft.com/office/drawing/2010/main"/>
                      </a:ext>
                    </a:extLst>
                  </pic:spPr>
                </pic:pic>
              </a:graphicData>
            </a:graphic>
          </wp:inline>
        </w:drawing>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06" w:name="_Toc466570904"/>
      <w:r w:rsidRPr="00F56F47">
        <w:rPr>
          <w:rFonts w:ascii="Times New Roman" w:hAnsi="Times New Roman" w:cs="Times New Roman"/>
          <w:b w:val="0"/>
          <w:bCs w:val="0"/>
          <w:smallCaps/>
          <w:color w:val="auto"/>
          <w:sz w:val="28"/>
          <w:szCs w:val="28"/>
        </w:rPr>
        <w:lastRenderedPageBreak/>
        <w:t>Functional requirements</w:t>
      </w:r>
      <w:bookmarkEnd w:id="406"/>
      <w:r w:rsidRPr="00F56F47">
        <w:rPr>
          <w:rFonts w:ascii="Times New Roman" w:hAnsi="Times New Roman" w:cs="Times New Roman"/>
          <w:b w:val="0"/>
          <w:bCs w:val="0"/>
          <w:smallCaps/>
          <w:color w:val="auto"/>
          <w:sz w:val="28"/>
          <w:szCs w:val="28"/>
        </w:rPr>
        <w:t xml:space="preserve"> </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Once the profile is selected from the screening queue, the loan officer captures the screening data and submits the profile to undergo an auto approval process.</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Here, de- dupe check and credit bureau check is conducted</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 xml:space="preserve">Risk Score 1 (Screening Score) is also generated and auto-approval process will run at the back end (all checks run at back end). </w:t>
      </w:r>
    </w:p>
    <w:p w:rsidR="00C66B59" w:rsidRPr="00F56F47" w:rsidRDefault="00C66B59" w:rsidP="00C66B59">
      <w:pPr>
        <w:pStyle w:val="ListParagraph"/>
        <w:numPr>
          <w:ilvl w:val="1"/>
          <w:numId w:val="9"/>
        </w:numPr>
        <w:rPr>
          <w:rFonts w:ascii="Times New Roman" w:hAnsi="Times New Roman"/>
          <w:sz w:val="24"/>
          <w:szCs w:val="28"/>
        </w:rPr>
      </w:pPr>
      <w:r w:rsidRPr="00F56F47">
        <w:rPr>
          <w:rFonts w:ascii="Times New Roman" w:hAnsi="Times New Roman"/>
          <w:sz w:val="24"/>
          <w:szCs w:val="28"/>
        </w:rPr>
        <w:t>If approved, the profile goes to Application stage else it goes for Screening Review with the deviations that have been observed.</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07" w:name="_Toc466570905"/>
      <w:r w:rsidRPr="00F56F47">
        <w:rPr>
          <w:rFonts w:ascii="Times New Roman" w:hAnsi="Times New Roman" w:cs="Times New Roman"/>
          <w:b w:val="0"/>
          <w:bCs w:val="0"/>
          <w:smallCaps/>
          <w:color w:val="auto"/>
          <w:sz w:val="28"/>
          <w:szCs w:val="28"/>
        </w:rPr>
        <w:t>Uploads</w:t>
      </w:r>
      <w:bookmarkEnd w:id="407"/>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08" w:name="_Toc466570906"/>
      <w:r w:rsidRPr="00F56F47">
        <w:rPr>
          <w:rFonts w:ascii="Times New Roman" w:hAnsi="Times New Roman" w:cs="Times New Roman"/>
          <w:b w:val="0"/>
          <w:bCs w:val="0"/>
          <w:smallCaps/>
          <w:color w:val="auto"/>
          <w:sz w:val="28"/>
          <w:szCs w:val="28"/>
        </w:rPr>
        <w:t>Downloads</w:t>
      </w:r>
      <w:bookmarkEnd w:id="408"/>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09" w:name="_Toc466570907"/>
      <w:r w:rsidRPr="00F56F47">
        <w:rPr>
          <w:rFonts w:ascii="Times New Roman" w:hAnsi="Times New Roman" w:cs="Times New Roman"/>
          <w:b w:val="0"/>
          <w:bCs w:val="0"/>
          <w:smallCaps/>
          <w:color w:val="auto"/>
          <w:sz w:val="28"/>
          <w:szCs w:val="28"/>
        </w:rPr>
        <w:t>Reports</w:t>
      </w:r>
      <w:bookmarkEnd w:id="409"/>
    </w:p>
    <w:p w:rsidR="00C66B59" w:rsidRPr="00F56F47" w:rsidRDefault="00C66B59" w:rsidP="00C66B59">
      <w:pPr>
        <w:ind w:left="993"/>
        <w:rPr>
          <w:rFonts w:eastAsia="Calibri"/>
          <w:sz w:val="24"/>
          <w:szCs w:val="28"/>
          <w:lang w:val="en-IN"/>
        </w:rPr>
      </w:pPr>
      <w:r w:rsidRPr="00F56F47">
        <w:rPr>
          <w:rFonts w:eastAsia="Calibri"/>
          <w:sz w:val="24"/>
          <w:szCs w:val="28"/>
          <w:lang w:val="en-IN"/>
        </w:rPr>
        <w:t>Customer wise Risk Score</w:t>
      </w:r>
    </w:p>
    <w:p w:rsidR="00C66B59" w:rsidRPr="00F56F47" w:rsidRDefault="00C66B59" w:rsidP="00C66B59">
      <w:pPr>
        <w:pStyle w:val="Header"/>
        <w:tabs>
          <w:tab w:val="clear" w:pos="4320"/>
          <w:tab w:val="clear" w:pos="8640"/>
        </w:tabs>
        <w:ind w:left="993"/>
        <w:rPr>
          <w:rFonts w:eastAsia="Calibri"/>
          <w:sz w:val="24"/>
          <w:szCs w:val="28"/>
          <w:lang w:val="en-IN"/>
        </w:rPr>
      </w:pPr>
    </w:p>
    <w:p w:rsidR="00C66B59" w:rsidRPr="00F56F47" w:rsidRDefault="00C66B59" w:rsidP="00C66B59">
      <w:pPr>
        <w:pStyle w:val="Header"/>
        <w:tabs>
          <w:tab w:val="clear" w:pos="4320"/>
          <w:tab w:val="clear" w:pos="8640"/>
        </w:tabs>
        <w:ind w:left="993"/>
        <w:rPr>
          <w:rFonts w:eastAsia="Calibri"/>
          <w:sz w:val="24"/>
          <w:szCs w:val="28"/>
          <w:lang w:val="en-IN"/>
        </w:rPr>
      </w:pPr>
    </w:p>
    <w:p w:rsidR="00C66B59" w:rsidRPr="00F56F47" w:rsidRDefault="00A44603" w:rsidP="00922FFE">
      <w:pPr>
        <w:pStyle w:val="Heading1"/>
        <w:keepNext w:val="0"/>
        <w:numPr>
          <w:ilvl w:val="0"/>
          <w:numId w:val="10"/>
        </w:numPr>
        <w:spacing w:before="480" w:after="0" w:line="276" w:lineRule="auto"/>
        <w:ind w:left="0" w:firstLine="0"/>
        <w:contextualSpacing/>
        <w:rPr>
          <w:rFonts w:cs="Times New Roman"/>
          <w:b w:val="0"/>
          <w:bCs w:val="0"/>
          <w:smallCaps/>
          <w:spacing w:val="5"/>
          <w:kern w:val="0"/>
          <w:sz w:val="36"/>
          <w:szCs w:val="36"/>
        </w:rPr>
      </w:pPr>
      <w:bookmarkStart w:id="410" w:name="_Toc466570908"/>
      <w:r w:rsidRPr="00F56F47">
        <w:rPr>
          <w:rFonts w:cs="Times New Roman"/>
          <w:b w:val="0"/>
          <w:bCs w:val="0"/>
          <w:smallCaps/>
          <w:spacing w:val="5"/>
          <w:kern w:val="0"/>
          <w:sz w:val="36"/>
          <w:szCs w:val="36"/>
        </w:rPr>
        <w:t>Risk</w:t>
      </w:r>
      <w:r w:rsidR="00C66B59" w:rsidRPr="00F56F47">
        <w:rPr>
          <w:rFonts w:cs="Times New Roman"/>
          <w:b w:val="0"/>
          <w:bCs w:val="0"/>
          <w:smallCaps/>
          <w:spacing w:val="5"/>
          <w:kern w:val="0"/>
          <w:sz w:val="36"/>
          <w:szCs w:val="36"/>
        </w:rPr>
        <w:t xml:space="preserve"> Score</w:t>
      </w:r>
      <w:r w:rsidRPr="00F56F47">
        <w:rPr>
          <w:rFonts w:cs="Times New Roman"/>
          <w:b w:val="0"/>
          <w:bCs w:val="0"/>
          <w:smallCaps/>
          <w:spacing w:val="5"/>
          <w:kern w:val="0"/>
          <w:sz w:val="36"/>
          <w:szCs w:val="36"/>
        </w:rPr>
        <w:t xml:space="preserve"> 1</w:t>
      </w:r>
      <w:bookmarkEnd w:id="410"/>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11" w:name="_Toc466570909"/>
      <w:r w:rsidRPr="00F56F47">
        <w:rPr>
          <w:rFonts w:ascii="Times New Roman" w:hAnsi="Times New Roman" w:cs="Times New Roman"/>
          <w:b w:val="0"/>
          <w:bCs w:val="0"/>
          <w:smallCaps/>
          <w:color w:val="auto"/>
          <w:sz w:val="28"/>
          <w:szCs w:val="28"/>
        </w:rPr>
        <w:t>UI specification</w:t>
      </w:r>
      <w:bookmarkEnd w:id="411"/>
    </w:p>
    <w:p w:rsidR="00C66B59" w:rsidRPr="00F56F47" w:rsidRDefault="00C66B59" w:rsidP="00C66B59"/>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12" w:name="_Toc466570910"/>
      <w:r w:rsidRPr="00F56F47">
        <w:rPr>
          <w:rFonts w:ascii="Times New Roman" w:hAnsi="Times New Roman" w:cs="Times New Roman"/>
          <w:b w:val="0"/>
          <w:bCs w:val="0"/>
          <w:smallCaps/>
          <w:color w:val="auto"/>
          <w:sz w:val="28"/>
          <w:szCs w:val="28"/>
        </w:rPr>
        <w:t>Screenshot</w:t>
      </w:r>
      <w:bookmarkEnd w:id="412"/>
    </w:p>
    <w:p w:rsidR="00C66B59" w:rsidRPr="00F56F47" w:rsidRDefault="00C66B59" w:rsidP="00C66B59">
      <w:pPr>
        <w:ind w:left="1080"/>
      </w:pPr>
      <w:r w:rsidRPr="00F56F47">
        <w:t>-NA-</w:t>
      </w:r>
    </w:p>
    <w:p w:rsidR="00C66B59" w:rsidRPr="00F56F47" w:rsidRDefault="00C66B59" w:rsidP="00C66B59">
      <w:pPr>
        <w:pStyle w:val="Heading2"/>
        <w:keepNext w:val="0"/>
        <w:keepLines w:val="0"/>
        <w:spacing w:line="271" w:lineRule="auto"/>
        <w:rPr>
          <w:rFonts w:ascii="Times New Roman" w:hAnsi="Times New Roman" w:cs="Times New Roman"/>
          <w:b w:val="0"/>
          <w:bCs w:val="0"/>
          <w:smallCaps/>
          <w:color w:val="auto"/>
          <w:sz w:val="28"/>
          <w:szCs w:val="28"/>
        </w:rPr>
        <w:sectPr w:rsidR="00C66B59" w:rsidRPr="00F56F47" w:rsidSect="00B03612">
          <w:pgSz w:w="11899" w:h="16838"/>
          <w:pgMar w:top="720" w:right="720" w:bottom="720" w:left="1560" w:header="1560" w:footer="567" w:gutter="0"/>
          <w:cols w:space="720"/>
          <w:docGrid w:linePitch="360"/>
        </w:sectPr>
      </w:pP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13" w:name="_Toc466570911"/>
      <w:r w:rsidRPr="00F56F47">
        <w:rPr>
          <w:rFonts w:ascii="Times New Roman" w:hAnsi="Times New Roman" w:cs="Times New Roman"/>
          <w:b w:val="0"/>
          <w:bCs w:val="0"/>
          <w:smallCaps/>
          <w:color w:val="auto"/>
          <w:sz w:val="28"/>
          <w:szCs w:val="28"/>
        </w:rPr>
        <w:lastRenderedPageBreak/>
        <w:t>Functional requirements</w:t>
      </w:r>
      <w:bookmarkEnd w:id="413"/>
    </w:p>
    <w:p w:rsidR="00C66B59" w:rsidRPr="00F56F47" w:rsidRDefault="00C66B59" w:rsidP="00C66B59">
      <w:pPr>
        <w:ind w:left="1080"/>
        <w:rPr>
          <w:sz w:val="24"/>
        </w:rPr>
      </w:pPr>
      <w:r w:rsidRPr="00F56F47">
        <w:rPr>
          <w:sz w:val="24"/>
        </w:rPr>
        <w:t>Risk Score 1 is a completely automated calculation.</w:t>
      </w:r>
    </w:p>
    <w:tbl>
      <w:tblPr>
        <w:tblW w:w="1595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1358"/>
        <w:gridCol w:w="1134"/>
        <w:gridCol w:w="1124"/>
        <w:gridCol w:w="992"/>
        <w:gridCol w:w="1559"/>
        <w:gridCol w:w="1843"/>
        <w:gridCol w:w="2126"/>
        <w:gridCol w:w="1560"/>
        <w:gridCol w:w="1417"/>
        <w:gridCol w:w="460"/>
        <w:gridCol w:w="420"/>
        <w:gridCol w:w="460"/>
        <w:gridCol w:w="400"/>
        <w:gridCol w:w="460"/>
      </w:tblGrid>
      <w:tr w:rsidR="00C66B59" w:rsidRPr="00F56F47" w:rsidTr="00B03612">
        <w:trPr>
          <w:trHeight w:val="465"/>
        </w:trPr>
        <w:tc>
          <w:tcPr>
            <w:tcW w:w="642"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proofErr w:type="spellStart"/>
            <w:r w:rsidRPr="00F56F47">
              <w:rPr>
                <w:b/>
                <w:bCs/>
                <w:color w:val="000000"/>
                <w:sz w:val="22"/>
                <w:szCs w:val="22"/>
                <w:lang w:val="en-IN" w:eastAsia="en-IN"/>
              </w:rPr>
              <w:t>S.No</w:t>
            </w:r>
            <w:proofErr w:type="spellEnd"/>
          </w:p>
        </w:tc>
        <w:tc>
          <w:tcPr>
            <w:tcW w:w="1358"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Parameter</w:t>
            </w:r>
          </w:p>
        </w:tc>
        <w:tc>
          <w:tcPr>
            <w:tcW w:w="1134"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Stage</w:t>
            </w:r>
          </w:p>
        </w:tc>
        <w:tc>
          <w:tcPr>
            <w:tcW w:w="1124"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Entity</w:t>
            </w:r>
          </w:p>
        </w:tc>
        <w:tc>
          <w:tcPr>
            <w:tcW w:w="992" w:type="dxa"/>
            <w:vMerge w:val="restart"/>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Main Tab</w:t>
            </w:r>
          </w:p>
        </w:tc>
        <w:tc>
          <w:tcPr>
            <w:tcW w:w="1559"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Field Name</w:t>
            </w:r>
          </w:p>
        </w:tc>
        <w:tc>
          <w:tcPr>
            <w:tcW w:w="1843"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Options</w:t>
            </w:r>
          </w:p>
        </w:tc>
        <w:tc>
          <w:tcPr>
            <w:tcW w:w="2126" w:type="dxa"/>
            <w:vMerge w:val="restart"/>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RS Option</w:t>
            </w:r>
          </w:p>
        </w:tc>
        <w:tc>
          <w:tcPr>
            <w:tcW w:w="1560" w:type="dxa"/>
            <w:vMerge w:val="restart"/>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Weightage in consolidated risk score</w:t>
            </w:r>
          </w:p>
        </w:tc>
        <w:tc>
          <w:tcPr>
            <w:tcW w:w="1417" w:type="dxa"/>
            <w:vMerge w:val="restart"/>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Weightage in screening score</w:t>
            </w:r>
          </w:p>
        </w:tc>
        <w:tc>
          <w:tcPr>
            <w:tcW w:w="2200" w:type="dxa"/>
            <w:gridSpan w:val="5"/>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 xml:space="preserve">Scoring </w:t>
            </w:r>
          </w:p>
        </w:tc>
      </w:tr>
      <w:tr w:rsidR="00C66B59" w:rsidRPr="00F56F47" w:rsidTr="00B03612">
        <w:trPr>
          <w:trHeight w:val="429"/>
        </w:trPr>
        <w:tc>
          <w:tcPr>
            <w:tcW w:w="642" w:type="dxa"/>
            <w:vMerge/>
            <w:vAlign w:val="center"/>
            <w:hideMark/>
          </w:tcPr>
          <w:p w:rsidR="00C66B59" w:rsidRPr="00F56F47" w:rsidRDefault="00C66B59" w:rsidP="00B03612">
            <w:pPr>
              <w:rPr>
                <w:b/>
                <w:bCs/>
                <w:color w:val="000000"/>
                <w:sz w:val="22"/>
                <w:szCs w:val="22"/>
                <w:lang w:val="en-IN" w:eastAsia="en-IN"/>
              </w:rPr>
            </w:pPr>
          </w:p>
        </w:tc>
        <w:tc>
          <w:tcPr>
            <w:tcW w:w="1358" w:type="dxa"/>
            <w:vMerge/>
            <w:vAlign w:val="center"/>
            <w:hideMark/>
          </w:tcPr>
          <w:p w:rsidR="00C66B59" w:rsidRPr="00F56F47" w:rsidRDefault="00C66B59" w:rsidP="00B03612">
            <w:pPr>
              <w:rPr>
                <w:b/>
                <w:bCs/>
                <w:color w:val="000000"/>
                <w:sz w:val="22"/>
                <w:szCs w:val="22"/>
                <w:lang w:val="en-IN" w:eastAsia="en-IN"/>
              </w:rPr>
            </w:pPr>
          </w:p>
        </w:tc>
        <w:tc>
          <w:tcPr>
            <w:tcW w:w="1134" w:type="dxa"/>
            <w:vMerge/>
            <w:vAlign w:val="center"/>
            <w:hideMark/>
          </w:tcPr>
          <w:p w:rsidR="00C66B59" w:rsidRPr="00F56F47" w:rsidRDefault="00C66B59" w:rsidP="00B03612">
            <w:pPr>
              <w:rPr>
                <w:b/>
                <w:bCs/>
                <w:color w:val="000000"/>
                <w:sz w:val="22"/>
                <w:szCs w:val="22"/>
                <w:lang w:val="en-IN" w:eastAsia="en-IN"/>
              </w:rPr>
            </w:pPr>
          </w:p>
        </w:tc>
        <w:tc>
          <w:tcPr>
            <w:tcW w:w="1124" w:type="dxa"/>
            <w:vMerge/>
            <w:vAlign w:val="center"/>
            <w:hideMark/>
          </w:tcPr>
          <w:p w:rsidR="00C66B59" w:rsidRPr="00F56F47" w:rsidRDefault="00C66B59" w:rsidP="00B03612">
            <w:pPr>
              <w:rPr>
                <w:b/>
                <w:bCs/>
                <w:color w:val="000000"/>
                <w:sz w:val="22"/>
                <w:szCs w:val="22"/>
                <w:lang w:val="en-IN" w:eastAsia="en-IN"/>
              </w:rPr>
            </w:pPr>
          </w:p>
        </w:tc>
        <w:tc>
          <w:tcPr>
            <w:tcW w:w="992" w:type="dxa"/>
            <w:vMerge/>
            <w:vAlign w:val="center"/>
            <w:hideMark/>
          </w:tcPr>
          <w:p w:rsidR="00C66B59" w:rsidRPr="00F56F47" w:rsidRDefault="00C66B59" w:rsidP="00B03612">
            <w:pPr>
              <w:rPr>
                <w:b/>
                <w:bCs/>
                <w:color w:val="000000"/>
                <w:sz w:val="22"/>
                <w:szCs w:val="22"/>
                <w:lang w:val="en-IN" w:eastAsia="en-IN"/>
              </w:rPr>
            </w:pPr>
          </w:p>
        </w:tc>
        <w:tc>
          <w:tcPr>
            <w:tcW w:w="1559" w:type="dxa"/>
            <w:vMerge/>
            <w:vAlign w:val="center"/>
            <w:hideMark/>
          </w:tcPr>
          <w:p w:rsidR="00C66B59" w:rsidRPr="00F56F47" w:rsidRDefault="00C66B59" w:rsidP="00B03612">
            <w:pPr>
              <w:rPr>
                <w:b/>
                <w:bCs/>
                <w:color w:val="000000"/>
                <w:sz w:val="22"/>
                <w:szCs w:val="22"/>
                <w:lang w:val="en-IN" w:eastAsia="en-IN"/>
              </w:rPr>
            </w:pPr>
          </w:p>
        </w:tc>
        <w:tc>
          <w:tcPr>
            <w:tcW w:w="1843" w:type="dxa"/>
            <w:vMerge/>
            <w:vAlign w:val="center"/>
            <w:hideMark/>
          </w:tcPr>
          <w:p w:rsidR="00C66B59" w:rsidRPr="00F56F47" w:rsidRDefault="00C66B59" w:rsidP="00B03612">
            <w:pPr>
              <w:rPr>
                <w:b/>
                <w:bCs/>
                <w:color w:val="000000"/>
                <w:sz w:val="22"/>
                <w:szCs w:val="22"/>
                <w:lang w:val="en-IN" w:eastAsia="en-IN"/>
              </w:rPr>
            </w:pPr>
          </w:p>
        </w:tc>
        <w:tc>
          <w:tcPr>
            <w:tcW w:w="2126" w:type="dxa"/>
            <w:vMerge/>
            <w:vAlign w:val="center"/>
            <w:hideMark/>
          </w:tcPr>
          <w:p w:rsidR="00C66B59" w:rsidRPr="00F56F47" w:rsidRDefault="00C66B59" w:rsidP="00B03612">
            <w:pPr>
              <w:rPr>
                <w:b/>
                <w:bCs/>
                <w:color w:val="000000"/>
                <w:sz w:val="22"/>
                <w:szCs w:val="22"/>
                <w:lang w:val="en-IN" w:eastAsia="en-IN"/>
              </w:rPr>
            </w:pPr>
          </w:p>
        </w:tc>
        <w:tc>
          <w:tcPr>
            <w:tcW w:w="1560" w:type="dxa"/>
            <w:vMerge/>
            <w:vAlign w:val="center"/>
            <w:hideMark/>
          </w:tcPr>
          <w:p w:rsidR="00C66B59" w:rsidRPr="00F56F47" w:rsidRDefault="00C66B59" w:rsidP="00B03612">
            <w:pPr>
              <w:rPr>
                <w:b/>
                <w:bCs/>
                <w:color w:val="000000"/>
                <w:sz w:val="22"/>
                <w:szCs w:val="22"/>
                <w:lang w:val="en-IN" w:eastAsia="en-IN"/>
              </w:rPr>
            </w:pPr>
          </w:p>
        </w:tc>
        <w:tc>
          <w:tcPr>
            <w:tcW w:w="1417" w:type="dxa"/>
            <w:vMerge/>
            <w:vAlign w:val="center"/>
            <w:hideMark/>
          </w:tcPr>
          <w:p w:rsidR="00C66B59" w:rsidRPr="00F56F47" w:rsidRDefault="00C66B59" w:rsidP="00B03612">
            <w:pPr>
              <w:rPr>
                <w:b/>
                <w:bCs/>
                <w:color w:val="000000"/>
                <w:sz w:val="22"/>
                <w:szCs w:val="22"/>
                <w:lang w:val="en-IN" w:eastAsia="en-IN"/>
              </w:rPr>
            </w:pPr>
          </w:p>
        </w:tc>
        <w:tc>
          <w:tcPr>
            <w:tcW w:w="4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1</w:t>
            </w:r>
          </w:p>
        </w:tc>
        <w:tc>
          <w:tcPr>
            <w:tcW w:w="42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2</w:t>
            </w:r>
          </w:p>
        </w:tc>
        <w:tc>
          <w:tcPr>
            <w:tcW w:w="4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3</w:t>
            </w:r>
          </w:p>
        </w:tc>
        <w:tc>
          <w:tcPr>
            <w:tcW w:w="40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4</w:t>
            </w:r>
          </w:p>
        </w:tc>
        <w:tc>
          <w:tcPr>
            <w:tcW w:w="4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5</w:t>
            </w:r>
          </w:p>
        </w:tc>
      </w:tr>
      <w:tr w:rsidR="00C66B59" w:rsidRPr="00F56F47" w:rsidTr="00B03612">
        <w:trPr>
          <w:trHeight w:val="127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Age</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Age</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 25</w:t>
            </w:r>
            <w:r w:rsidRPr="00F56F47">
              <w:rPr>
                <w:color w:val="000000"/>
                <w:sz w:val="22"/>
                <w:szCs w:val="22"/>
                <w:lang w:val="en-IN" w:eastAsia="en-IN"/>
              </w:rPr>
              <w:br/>
              <w:t>2. 25 - 30</w:t>
            </w:r>
            <w:r w:rsidRPr="00F56F47">
              <w:rPr>
                <w:color w:val="000000"/>
                <w:sz w:val="22"/>
                <w:szCs w:val="22"/>
                <w:lang w:val="en-IN" w:eastAsia="en-IN"/>
              </w:rPr>
              <w:br/>
              <w:t>3. 30 - 40</w:t>
            </w:r>
            <w:r w:rsidRPr="00F56F47">
              <w:rPr>
                <w:color w:val="000000"/>
                <w:sz w:val="22"/>
                <w:szCs w:val="22"/>
                <w:lang w:val="en-IN" w:eastAsia="en-IN"/>
              </w:rPr>
              <w:br/>
              <w:t>4. 40 - 55</w:t>
            </w:r>
            <w:r w:rsidRPr="00F56F47">
              <w:rPr>
                <w:color w:val="000000"/>
                <w:sz w:val="22"/>
                <w:szCs w:val="22"/>
                <w:lang w:val="en-IN" w:eastAsia="en-IN"/>
              </w:rPr>
              <w:br/>
              <w:t>5. &gt; 55</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r>
      <w:tr w:rsidR="00C66B59" w:rsidRPr="00F56F47" w:rsidTr="00B03612">
        <w:trPr>
          <w:trHeight w:val="150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Cs w:val="22"/>
                <w:lang w:val="en-IN" w:eastAsia="en-IN"/>
              </w:rPr>
              <w:t>Qualification</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Education Level</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Below SSLC</w:t>
            </w:r>
            <w:r w:rsidRPr="00F56F47">
              <w:rPr>
                <w:color w:val="000000"/>
                <w:sz w:val="22"/>
                <w:szCs w:val="22"/>
                <w:lang w:val="en-IN" w:eastAsia="en-IN"/>
              </w:rPr>
              <w:br/>
              <w:t>2. ITI/Diploma/ Professional Qualification</w:t>
            </w:r>
            <w:r w:rsidRPr="00F56F47">
              <w:rPr>
                <w:color w:val="000000"/>
                <w:sz w:val="22"/>
                <w:szCs w:val="22"/>
                <w:lang w:val="en-IN" w:eastAsia="en-IN"/>
              </w:rPr>
              <w:br/>
              <w:t>3. Graduate/ Equivalent to graduate</w:t>
            </w:r>
            <w:r w:rsidRPr="00F56F47">
              <w:rPr>
                <w:color w:val="000000"/>
                <w:sz w:val="22"/>
                <w:szCs w:val="22"/>
                <w:lang w:val="en-IN" w:eastAsia="en-IN"/>
              </w:rPr>
              <w:br/>
              <w:t>4. Post graduate &amp; equivalent</w:t>
            </w:r>
            <w:r w:rsidRPr="00F56F47">
              <w:rPr>
                <w:color w:val="000000"/>
                <w:sz w:val="22"/>
                <w:szCs w:val="22"/>
                <w:lang w:val="en-IN" w:eastAsia="en-IN"/>
              </w:rPr>
              <w:br/>
              <w:t xml:space="preserve">5. More than post-graduation </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r>
      <w:tr w:rsidR="00C66B59" w:rsidRPr="00F56F47" w:rsidTr="00B03612">
        <w:trPr>
          <w:trHeight w:val="131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358" w:type="dxa"/>
            <w:shd w:val="clear" w:color="auto" w:fill="auto"/>
            <w:vAlign w:val="center"/>
            <w:hideMark/>
          </w:tcPr>
          <w:p w:rsidR="00C66B59" w:rsidRPr="00F56F47" w:rsidRDefault="00C66B59" w:rsidP="00B03612">
            <w:pPr>
              <w:rPr>
                <w:color w:val="000000"/>
                <w:sz w:val="22"/>
                <w:szCs w:val="22"/>
                <w:lang w:val="en-IN" w:eastAsia="en-IN"/>
              </w:rPr>
            </w:pPr>
            <w:proofErr w:type="spellStart"/>
            <w:r w:rsidRPr="00F56F47">
              <w:rPr>
                <w:color w:val="000000"/>
                <w:sz w:val="22"/>
                <w:szCs w:val="22"/>
                <w:lang w:val="en-IN" w:eastAsia="en-IN"/>
              </w:rPr>
              <w:t>Exp</w:t>
            </w:r>
            <w:proofErr w:type="spellEnd"/>
            <w:r w:rsidRPr="00F56F47">
              <w:rPr>
                <w:color w:val="000000"/>
                <w:sz w:val="22"/>
                <w:szCs w:val="22"/>
                <w:lang w:val="en-IN" w:eastAsia="en-IN"/>
              </w:rPr>
              <w:t xml:space="preserve"> in Biz</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&lt;2 years</w:t>
            </w:r>
            <w:r w:rsidRPr="00F56F47">
              <w:rPr>
                <w:color w:val="000000"/>
                <w:sz w:val="22"/>
                <w:szCs w:val="22"/>
                <w:lang w:val="en-IN" w:eastAsia="en-IN"/>
              </w:rPr>
              <w:br/>
              <w:t>2. 2-3 years</w:t>
            </w:r>
            <w:r w:rsidRPr="00F56F47">
              <w:rPr>
                <w:color w:val="000000"/>
                <w:sz w:val="22"/>
                <w:szCs w:val="22"/>
                <w:lang w:val="en-IN" w:eastAsia="en-IN"/>
              </w:rPr>
              <w:br/>
              <w:t>3. 3-4 years</w:t>
            </w:r>
            <w:r w:rsidRPr="00F56F47">
              <w:rPr>
                <w:color w:val="000000"/>
                <w:sz w:val="22"/>
                <w:szCs w:val="22"/>
                <w:lang w:val="en-IN" w:eastAsia="en-IN"/>
              </w:rPr>
              <w:br/>
              <w:t>4. 4-5 years</w:t>
            </w:r>
            <w:r w:rsidRPr="00F56F47">
              <w:rPr>
                <w:color w:val="000000"/>
                <w:sz w:val="22"/>
                <w:szCs w:val="22"/>
                <w:lang w:val="en-IN" w:eastAsia="en-IN"/>
              </w:rPr>
              <w:br/>
              <w:t>5. &gt;5 years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B03612">
        <w:trPr>
          <w:trHeight w:val="1387"/>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of Years residence in area /Locality</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Address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How many years are you living in present Area?</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 1 year</w:t>
            </w:r>
            <w:r w:rsidRPr="00F56F47">
              <w:rPr>
                <w:color w:val="000000"/>
                <w:sz w:val="22"/>
                <w:szCs w:val="22"/>
                <w:lang w:val="en-IN" w:eastAsia="en-IN"/>
              </w:rPr>
              <w:br/>
              <w:t>2. 1-3 years</w:t>
            </w:r>
            <w:r w:rsidRPr="00F56F47">
              <w:rPr>
                <w:color w:val="000000"/>
                <w:sz w:val="22"/>
                <w:szCs w:val="22"/>
                <w:lang w:val="en-IN" w:eastAsia="en-IN"/>
              </w:rPr>
              <w:br/>
              <w:t>3. 3-4 years</w:t>
            </w:r>
            <w:r w:rsidRPr="00F56F47">
              <w:rPr>
                <w:color w:val="000000"/>
                <w:sz w:val="22"/>
                <w:szCs w:val="22"/>
                <w:lang w:val="en-IN" w:eastAsia="en-IN"/>
              </w:rPr>
              <w:br/>
              <w:t>4.4-5 years</w:t>
            </w:r>
            <w:r w:rsidRPr="00F56F47">
              <w:rPr>
                <w:color w:val="000000"/>
                <w:sz w:val="22"/>
                <w:szCs w:val="22"/>
                <w:lang w:val="en-IN" w:eastAsia="en-IN"/>
              </w:rPr>
              <w:br/>
              <w:t>5. &gt; 5years</w:t>
            </w:r>
          </w:p>
        </w:tc>
        <w:tc>
          <w:tcPr>
            <w:tcW w:w="1560" w:type="dxa"/>
            <w:shd w:val="clear" w:color="auto" w:fill="auto"/>
            <w:noWrap/>
            <w:vAlign w:val="center"/>
            <w:hideMark/>
          </w:tcPr>
          <w:p w:rsidR="00C66B59" w:rsidRPr="00F56F47" w:rsidRDefault="00C66B59" w:rsidP="00B03612">
            <w:pPr>
              <w:ind w:left="33" w:hanging="33"/>
              <w:jc w:val="center"/>
              <w:rPr>
                <w:color w:val="000000"/>
                <w:sz w:val="22"/>
                <w:szCs w:val="22"/>
                <w:lang w:val="en-IN" w:eastAsia="en-IN"/>
              </w:rPr>
            </w:pPr>
            <w:r w:rsidRPr="00F56F47">
              <w:rPr>
                <w:color w:val="000000"/>
                <w:sz w:val="22"/>
                <w:szCs w:val="22"/>
                <w:lang w:val="en-IN" w:eastAsia="en-IN"/>
              </w:rPr>
              <w:t>1</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B03612">
        <w:trPr>
          <w:trHeight w:val="150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lastRenderedPageBreak/>
              <w:t>5</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Housing Status</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Address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Ownership</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Owned</w:t>
            </w:r>
            <w:r w:rsidRPr="00F56F47">
              <w:rPr>
                <w:color w:val="000000"/>
                <w:sz w:val="22"/>
                <w:szCs w:val="22"/>
                <w:lang w:val="en-IN" w:eastAsia="en-IN"/>
              </w:rPr>
              <w:br/>
              <w:t>2. Own house without registration</w:t>
            </w:r>
            <w:r w:rsidRPr="00F56F47">
              <w:rPr>
                <w:color w:val="000000"/>
                <w:sz w:val="22"/>
                <w:szCs w:val="22"/>
                <w:lang w:val="en-IN" w:eastAsia="en-IN"/>
              </w:rPr>
              <w:br/>
              <w:t>3. Family Property</w:t>
            </w:r>
            <w:r w:rsidRPr="00F56F47">
              <w:rPr>
                <w:color w:val="000000"/>
                <w:sz w:val="22"/>
                <w:szCs w:val="22"/>
                <w:lang w:val="en-IN" w:eastAsia="en-IN"/>
              </w:rPr>
              <w:br/>
              <w:t>4. Leased</w:t>
            </w:r>
            <w:r w:rsidRPr="00F56F47">
              <w:rPr>
                <w:color w:val="000000"/>
                <w:sz w:val="22"/>
                <w:szCs w:val="22"/>
                <w:lang w:val="en-IN" w:eastAsia="en-IN"/>
              </w:rPr>
              <w:br/>
              <w:t>5. Rental</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r>
      <w:tr w:rsidR="00C66B59" w:rsidRPr="00F56F47" w:rsidTr="00B03612">
        <w:trPr>
          <w:trHeight w:val="141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6</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Married Status</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Marital Status</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1. Unmarried</w:t>
            </w:r>
            <w:r w:rsidRPr="00F56F47">
              <w:rPr>
                <w:color w:val="000000"/>
                <w:sz w:val="22"/>
                <w:szCs w:val="22"/>
                <w:lang w:eastAsia="en-IN"/>
              </w:rPr>
              <w:br/>
              <w:t>2. Married</w:t>
            </w:r>
            <w:r w:rsidRPr="00F56F47">
              <w:rPr>
                <w:color w:val="000000"/>
                <w:sz w:val="22"/>
                <w:szCs w:val="22"/>
                <w:lang w:eastAsia="en-IN"/>
              </w:rPr>
              <w:br/>
              <w:t>3. Separated</w:t>
            </w:r>
            <w:r w:rsidRPr="00F56F47">
              <w:rPr>
                <w:color w:val="000000"/>
                <w:sz w:val="22"/>
                <w:szCs w:val="22"/>
                <w:lang w:eastAsia="en-IN"/>
              </w:rPr>
              <w:br/>
              <w:t>4. Divorced</w:t>
            </w:r>
            <w:r w:rsidRPr="00F56F47">
              <w:rPr>
                <w:color w:val="000000"/>
                <w:sz w:val="22"/>
                <w:szCs w:val="22"/>
                <w:lang w:eastAsia="en-IN"/>
              </w:rPr>
              <w:br/>
              <w:t>5. Widow(</w:t>
            </w:r>
            <w:proofErr w:type="spellStart"/>
            <w:r w:rsidRPr="00F56F47">
              <w:rPr>
                <w:color w:val="000000"/>
                <w:sz w:val="22"/>
                <w:szCs w:val="22"/>
                <w:lang w:eastAsia="en-IN"/>
              </w:rPr>
              <w:t>er</w:t>
            </w:r>
            <w:proofErr w:type="spellEnd"/>
            <w:r w:rsidRPr="00F56F47">
              <w:rPr>
                <w:color w:val="000000"/>
                <w:sz w:val="22"/>
                <w:szCs w:val="22"/>
                <w:lang w:eastAsia="en-IN"/>
              </w:rPr>
              <w:t>)</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1/52%</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2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0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r>
      <w:tr w:rsidR="00C66B59" w:rsidRPr="00F56F47" w:rsidTr="00B03612">
        <w:trPr>
          <w:trHeight w:val="836"/>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7</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Involvement in Biz</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Applicant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Involvement</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Full Time</w:t>
            </w:r>
            <w:r w:rsidRPr="00F56F47">
              <w:rPr>
                <w:color w:val="000000"/>
                <w:sz w:val="22"/>
                <w:szCs w:val="22"/>
                <w:lang w:val="en-IN" w:eastAsia="en-IN"/>
              </w:rPr>
              <w:br/>
              <w:t>2. Part Time</w:t>
            </w:r>
            <w:r w:rsidRPr="00F56F47">
              <w:rPr>
                <w:color w:val="000000"/>
                <w:sz w:val="22"/>
                <w:szCs w:val="22"/>
                <w:lang w:val="en-IN" w:eastAsia="en-IN"/>
              </w:rPr>
              <w:br/>
              <w:t>3. Not Involved</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245"/>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8</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CB score</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Applicant</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 </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data/ -1 to 5</w:t>
            </w:r>
            <w:r w:rsidRPr="00F56F47">
              <w:rPr>
                <w:color w:val="000000"/>
                <w:sz w:val="22"/>
                <w:szCs w:val="22"/>
                <w:lang w:val="en-IN" w:eastAsia="en-IN"/>
              </w:rPr>
              <w:br/>
              <w:t>2. 700+</w:t>
            </w:r>
            <w:r w:rsidRPr="00F56F47">
              <w:rPr>
                <w:color w:val="000000"/>
                <w:sz w:val="22"/>
                <w:szCs w:val="22"/>
                <w:lang w:val="en-IN" w:eastAsia="en-IN"/>
              </w:rPr>
              <w:br/>
              <w:t>3. 600-700</w:t>
            </w:r>
            <w:r w:rsidRPr="00F56F47">
              <w:rPr>
                <w:color w:val="000000"/>
                <w:sz w:val="22"/>
                <w:szCs w:val="22"/>
                <w:lang w:val="en-IN" w:eastAsia="en-IN"/>
              </w:rPr>
              <w:br/>
              <w:t>4. 550-600</w:t>
            </w:r>
            <w:r w:rsidRPr="00F56F47">
              <w:rPr>
                <w:color w:val="000000"/>
                <w:sz w:val="22"/>
                <w:szCs w:val="22"/>
                <w:lang w:val="en-IN" w:eastAsia="en-IN"/>
              </w:rPr>
              <w:br/>
              <w:t>5.&lt;550</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6</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6/52%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2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0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r>
      <w:tr w:rsidR="00C66B59" w:rsidRPr="00F56F47" w:rsidTr="00B03612">
        <w:trPr>
          <w:trHeight w:val="132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9</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Referred by</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18"/>
                <w:szCs w:val="22"/>
                <w:lang w:val="en-IN" w:eastAsia="en-IN"/>
              </w:rPr>
            </w:pPr>
            <w:r w:rsidRPr="00F56F47">
              <w:rPr>
                <w:color w:val="000000"/>
                <w:sz w:val="18"/>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Referred by</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Channel Partner</w:t>
            </w:r>
            <w:r w:rsidRPr="00F56F47">
              <w:rPr>
                <w:color w:val="000000"/>
                <w:sz w:val="22"/>
                <w:szCs w:val="22"/>
                <w:lang w:val="en-IN" w:eastAsia="en-IN"/>
              </w:rPr>
              <w:br/>
              <w:t>2. Existing Customer Referral</w:t>
            </w:r>
            <w:r w:rsidRPr="00F56F47">
              <w:rPr>
                <w:color w:val="000000"/>
                <w:sz w:val="22"/>
                <w:szCs w:val="22"/>
                <w:lang w:val="en-IN" w:eastAsia="en-IN"/>
              </w:rPr>
              <w:br/>
              <w:t>3. Direct (Cold Call</w:t>
            </w:r>
            <w:proofErr w:type="gramStart"/>
            <w:r w:rsidRPr="00F56F47">
              <w:rPr>
                <w:color w:val="000000"/>
                <w:sz w:val="22"/>
                <w:szCs w:val="22"/>
                <w:lang w:val="en-IN" w:eastAsia="en-IN"/>
              </w:rPr>
              <w:t>)</w:t>
            </w:r>
            <w:proofErr w:type="gramEnd"/>
            <w:r w:rsidRPr="00F56F47">
              <w:rPr>
                <w:color w:val="000000"/>
                <w:sz w:val="22"/>
                <w:szCs w:val="22"/>
                <w:lang w:val="en-IN" w:eastAsia="en-IN"/>
              </w:rPr>
              <w:br/>
              <w:t>4. Referral Partner</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241"/>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10</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Vintage (verifiable)</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Business Operating since</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&lt;6 months</w:t>
            </w:r>
            <w:r w:rsidRPr="00F56F47">
              <w:rPr>
                <w:color w:val="000000"/>
                <w:sz w:val="22"/>
                <w:szCs w:val="22"/>
                <w:lang w:val="en-IN" w:eastAsia="en-IN"/>
              </w:rPr>
              <w:br/>
              <w:t>2. 6 months to 1 year</w:t>
            </w:r>
            <w:r w:rsidRPr="00F56F47">
              <w:rPr>
                <w:color w:val="000000"/>
                <w:sz w:val="22"/>
                <w:szCs w:val="22"/>
                <w:lang w:val="en-IN" w:eastAsia="en-IN"/>
              </w:rPr>
              <w:br/>
              <w:t>3. 1-2 years</w:t>
            </w:r>
            <w:r w:rsidRPr="00F56F47">
              <w:rPr>
                <w:color w:val="000000"/>
                <w:sz w:val="22"/>
                <w:szCs w:val="22"/>
                <w:lang w:val="en-IN" w:eastAsia="en-IN"/>
              </w:rPr>
              <w:br/>
              <w:t>4. 2-3 years</w:t>
            </w:r>
            <w:r w:rsidRPr="00F56F47">
              <w:rPr>
                <w:color w:val="000000"/>
                <w:sz w:val="22"/>
                <w:szCs w:val="22"/>
                <w:lang w:val="en-IN" w:eastAsia="en-IN"/>
              </w:rPr>
              <w:br/>
              <w:t>5. &gt;3 years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A44603">
        <w:trPr>
          <w:trHeight w:val="1332"/>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11</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of Years business in area /Locality</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How many years business in present Area?</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&lt;6 months</w:t>
            </w:r>
            <w:r w:rsidRPr="00F56F47">
              <w:rPr>
                <w:color w:val="000000"/>
                <w:sz w:val="22"/>
                <w:szCs w:val="22"/>
                <w:lang w:val="en-IN" w:eastAsia="en-IN"/>
              </w:rPr>
              <w:br/>
              <w:t>2. 6 months to 1 year</w:t>
            </w:r>
            <w:r w:rsidRPr="00F56F47">
              <w:rPr>
                <w:color w:val="000000"/>
                <w:sz w:val="22"/>
                <w:szCs w:val="22"/>
                <w:lang w:val="en-IN" w:eastAsia="en-IN"/>
              </w:rPr>
              <w:br/>
              <w:t>3. 1-2 years</w:t>
            </w:r>
            <w:r w:rsidRPr="00F56F47">
              <w:rPr>
                <w:color w:val="000000"/>
                <w:sz w:val="22"/>
                <w:szCs w:val="22"/>
                <w:lang w:val="en-IN" w:eastAsia="en-IN"/>
              </w:rPr>
              <w:br/>
              <w:t>4. 2-3 years</w:t>
            </w:r>
            <w:r w:rsidRPr="00F56F47">
              <w:rPr>
                <w:color w:val="000000"/>
                <w:sz w:val="22"/>
                <w:szCs w:val="22"/>
                <w:lang w:val="en-IN" w:eastAsia="en-IN"/>
              </w:rPr>
              <w:br/>
              <w:t>5. &gt;3 years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2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0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r>
      <w:tr w:rsidR="00C66B59" w:rsidRPr="00F56F47" w:rsidTr="00A44603">
        <w:trPr>
          <w:trHeight w:val="1332"/>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lastRenderedPageBreak/>
              <w:t>12</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premises Status</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Ownership</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w:t>
            </w:r>
            <w:r w:rsidRPr="00F56F47">
              <w:rPr>
                <w:color w:val="000000"/>
                <w:szCs w:val="22"/>
                <w:lang w:val="en-IN" w:eastAsia="en-IN"/>
              </w:rPr>
              <w:t>. Owned</w:t>
            </w:r>
            <w:r w:rsidRPr="00F56F47">
              <w:rPr>
                <w:color w:val="000000"/>
                <w:szCs w:val="22"/>
                <w:lang w:val="en-IN" w:eastAsia="en-IN"/>
              </w:rPr>
              <w:br/>
              <w:t>2. Own house without registration</w:t>
            </w:r>
            <w:r w:rsidRPr="00F56F47">
              <w:rPr>
                <w:color w:val="000000"/>
                <w:szCs w:val="22"/>
                <w:lang w:val="en-IN" w:eastAsia="en-IN"/>
              </w:rPr>
              <w:br/>
              <w:t>3. Family Property</w:t>
            </w:r>
            <w:r w:rsidRPr="00F56F47">
              <w:rPr>
                <w:color w:val="000000"/>
                <w:szCs w:val="22"/>
                <w:lang w:val="en-IN" w:eastAsia="en-IN"/>
              </w:rPr>
              <w:br/>
              <w:t>4. Leased</w:t>
            </w:r>
            <w:r w:rsidRPr="00F56F47">
              <w:rPr>
                <w:color w:val="000000"/>
                <w:szCs w:val="22"/>
                <w:lang w:val="en-IN" w:eastAsia="en-IN"/>
              </w:rPr>
              <w:br/>
              <w:t>5. Rental</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auto" w:fill="auto"/>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60" w:type="dxa"/>
            <w:shd w:val="clear" w:color="000000" w:fill="FFFFFF"/>
            <w:noWrap/>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r>
      <w:tr w:rsidR="00C66B59" w:rsidRPr="00F56F47" w:rsidTr="00A44603">
        <w:trPr>
          <w:trHeight w:val="473"/>
        </w:trPr>
        <w:tc>
          <w:tcPr>
            <w:tcW w:w="642"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13</w:t>
            </w:r>
          </w:p>
        </w:tc>
        <w:tc>
          <w:tcPr>
            <w:tcW w:w="1358"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History</w:t>
            </w:r>
          </w:p>
        </w:tc>
        <w:tc>
          <w:tcPr>
            <w:tcW w:w="113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Constitution</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Cs w:val="22"/>
                <w:lang w:val="en-IN" w:eastAsia="en-IN"/>
              </w:rPr>
              <w:t xml:space="preserve">1. Proprietorship </w:t>
            </w:r>
            <w:r w:rsidRPr="00F56F47">
              <w:rPr>
                <w:color w:val="000000"/>
                <w:szCs w:val="22"/>
                <w:lang w:val="en-IN" w:eastAsia="en-IN"/>
              </w:rPr>
              <w:br/>
              <w:t>2. Partnership</w:t>
            </w:r>
            <w:r w:rsidRPr="00F56F47">
              <w:rPr>
                <w:color w:val="000000"/>
                <w:szCs w:val="22"/>
                <w:lang w:val="en-IN" w:eastAsia="en-IN"/>
              </w:rPr>
              <w:br/>
              <w:t>3. Private LTD</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Clean - Single owner/ Structure</w:t>
            </w:r>
          </w:p>
        </w:tc>
        <w:tc>
          <w:tcPr>
            <w:tcW w:w="15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1417"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2/52%</w:t>
            </w:r>
          </w:p>
        </w:tc>
        <w:tc>
          <w:tcPr>
            <w:tcW w:w="4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r>
      <w:tr w:rsidR="00C66B59" w:rsidRPr="00F56F47" w:rsidTr="00A44603">
        <w:trPr>
          <w:trHeight w:val="764"/>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Constitution</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Proprietorship </w:t>
            </w:r>
            <w:r w:rsidRPr="00F56F47">
              <w:rPr>
                <w:color w:val="000000"/>
                <w:szCs w:val="22"/>
                <w:lang w:val="en-IN" w:eastAsia="en-IN"/>
              </w:rPr>
              <w:br/>
              <w:t>2. Partnership</w:t>
            </w:r>
            <w:r w:rsidRPr="00F56F47">
              <w:rPr>
                <w:color w:val="000000"/>
                <w:szCs w:val="22"/>
                <w:lang w:val="en-IN" w:eastAsia="en-IN"/>
              </w:rPr>
              <w:br/>
              <w:t>3. Private LTD</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2. Partnership  with 2 partners</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1004"/>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If partnership, how many total partners</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1. 2 </w:t>
            </w:r>
            <w:r w:rsidRPr="00F56F47">
              <w:rPr>
                <w:color w:val="000000"/>
                <w:szCs w:val="22"/>
                <w:lang w:val="en-IN" w:eastAsia="en-IN"/>
              </w:rPr>
              <w:br/>
              <w:t>2. 3</w:t>
            </w:r>
            <w:r w:rsidRPr="00F56F47">
              <w:rPr>
                <w:color w:val="000000"/>
                <w:szCs w:val="22"/>
                <w:lang w:val="en-IN" w:eastAsia="en-IN"/>
              </w:rPr>
              <w:br/>
              <w:t>3. 4</w:t>
            </w:r>
            <w:r w:rsidRPr="00F56F47">
              <w:rPr>
                <w:color w:val="000000"/>
                <w:szCs w:val="22"/>
                <w:lang w:val="en-IN" w:eastAsia="en-IN"/>
              </w:rPr>
              <w:br/>
              <w:t xml:space="preserve">4. &gt;4 </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692"/>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Constitution</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Proprietorship </w:t>
            </w:r>
            <w:r w:rsidRPr="00F56F47">
              <w:rPr>
                <w:color w:val="000000"/>
                <w:szCs w:val="22"/>
                <w:lang w:val="en-IN" w:eastAsia="en-IN"/>
              </w:rPr>
              <w:br/>
              <w:t>2. Partnership</w:t>
            </w:r>
            <w:r w:rsidRPr="00F56F47">
              <w:rPr>
                <w:color w:val="000000"/>
                <w:szCs w:val="22"/>
                <w:lang w:val="en-IN" w:eastAsia="en-IN"/>
              </w:rPr>
              <w:br/>
              <w:t>3. Private LTD</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3. Partnership with more than 2 partners</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790"/>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If partnership, how many total partners</w:t>
            </w:r>
          </w:p>
        </w:tc>
        <w:tc>
          <w:tcPr>
            <w:tcW w:w="1843" w:type="dxa"/>
            <w:shd w:val="clear" w:color="auto" w:fill="auto"/>
            <w:vAlign w:val="bottom"/>
            <w:hideMark/>
          </w:tcPr>
          <w:p w:rsidR="00C66B59" w:rsidRPr="00F56F47" w:rsidRDefault="00C66B59" w:rsidP="00B03612">
            <w:pPr>
              <w:rPr>
                <w:color w:val="000000"/>
                <w:szCs w:val="22"/>
                <w:lang w:val="en-IN" w:eastAsia="en-IN"/>
              </w:rPr>
            </w:pPr>
            <w:r w:rsidRPr="00F56F47">
              <w:rPr>
                <w:color w:val="000000"/>
                <w:szCs w:val="22"/>
                <w:lang w:val="en-IN" w:eastAsia="en-IN"/>
              </w:rPr>
              <w:t xml:space="preserve">1. 2 </w:t>
            </w:r>
            <w:r w:rsidRPr="00F56F47">
              <w:rPr>
                <w:color w:val="000000"/>
                <w:szCs w:val="22"/>
                <w:lang w:val="en-IN" w:eastAsia="en-IN"/>
              </w:rPr>
              <w:br/>
              <w:t>2. 3</w:t>
            </w:r>
            <w:r w:rsidRPr="00F56F47">
              <w:rPr>
                <w:color w:val="000000"/>
                <w:szCs w:val="22"/>
                <w:lang w:val="en-IN" w:eastAsia="en-IN"/>
              </w:rPr>
              <w:br/>
              <w:t>3. 4</w:t>
            </w:r>
            <w:r w:rsidRPr="00F56F47">
              <w:rPr>
                <w:color w:val="000000"/>
                <w:szCs w:val="22"/>
                <w:lang w:val="en-IN" w:eastAsia="en-IN"/>
              </w:rPr>
              <w:br/>
              <w:t xml:space="preserve">4. &gt;4 </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198"/>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Applicant</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Applicant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Have you ever been a proprietor or partner of any other company</w:t>
            </w:r>
          </w:p>
        </w:tc>
        <w:tc>
          <w:tcPr>
            <w:tcW w:w="1843"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1. Yes</w:t>
            </w:r>
            <w:r w:rsidRPr="00F56F47">
              <w:rPr>
                <w:color w:val="000000"/>
                <w:szCs w:val="22"/>
                <w:lang w:val="en-IN" w:eastAsia="en-IN"/>
              </w:rPr>
              <w:br/>
              <w:t>2. No</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4. Previously closed another business</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394"/>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If yes, did the business close?</w:t>
            </w:r>
          </w:p>
        </w:tc>
        <w:tc>
          <w:tcPr>
            <w:tcW w:w="1843"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1. Yes</w:t>
            </w:r>
            <w:r w:rsidRPr="00F56F47">
              <w:rPr>
                <w:color w:val="000000"/>
                <w:szCs w:val="22"/>
                <w:lang w:val="en-IN" w:eastAsia="en-IN"/>
              </w:rPr>
              <w:br/>
              <w:t>2. No</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198"/>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restart"/>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w:t>
            </w:r>
          </w:p>
        </w:tc>
        <w:tc>
          <w:tcPr>
            <w:tcW w:w="992" w:type="dxa"/>
            <w:vMerge w:val="restart"/>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Business Details</w:t>
            </w:r>
          </w:p>
        </w:tc>
        <w:tc>
          <w:tcPr>
            <w:tcW w:w="1559"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eastAsia="en-IN"/>
              </w:rPr>
              <w:t>Has anyone else been a partner of your present business</w:t>
            </w:r>
          </w:p>
        </w:tc>
        <w:tc>
          <w:tcPr>
            <w:tcW w:w="1843" w:type="dxa"/>
            <w:shd w:val="clear" w:color="auto" w:fill="auto"/>
            <w:vAlign w:val="center"/>
            <w:hideMark/>
          </w:tcPr>
          <w:p w:rsidR="00C66B59" w:rsidRPr="00F56F47" w:rsidRDefault="00C66B59" w:rsidP="00B03612">
            <w:pPr>
              <w:rPr>
                <w:color w:val="000000"/>
                <w:szCs w:val="22"/>
                <w:lang w:val="en-IN" w:eastAsia="en-IN"/>
              </w:rPr>
            </w:pPr>
            <w:r w:rsidRPr="00F56F47">
              <w:rPr>
                <w:color w:val="000000"/>
                <w:szCs w:val="22"/>
                <w:lang w:val="en-IN" w:eastAsia="en-IN"/>
              </w:rPr>
              <w:t>1. Yes</w:t>
            </w:r>
            <w:r w:rsidRPr="00F56F47">
              <w:rPr>
                <w:color w:val="000000"/>
                <w:szCs w:val="22"/>
                <w:lang w:val="en-IN" w:eastAsia="en-IN"/>
              </w:rPr>
              <w:br/>
              <w:t>2. No</w:t>
            </w:r>
          </w:p>
        </w:tc>
        <w:tc>
          <w:tcPr>
            <w:tcW w:w="2126" w:type="dxa"/>
            <w:vMerge w:val="restart"/>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5. Previously dissolved partnership</w:t>
            </w: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A44603">
        <w:trPr>
          <w:trHeight w:val="70"/>
        </w:trPr>
        <w:tc>
          <w:tcPr>
            <w:tcW w:w="642" w:type="dxa"/>
            <w:vMerge/>
            <w:vAlign w:val="center"/>
            <w:hideMark/>
          </w:tcPr>
          <w:p w:rsidR="00C66B59" w:rsidRPr="00F56F47" w:rsidRDefault="00C66B59" w:rsidP="00B03612">
            <w:pPr>
              <w:rPr>
                <w:color w:val="000000"/>
                <w:sz w:val="22"/>
                <w:szCs w:val="22"/>
                <w:lang w:val="en-IN" w:eastAsia="en-IN"/>
              </w:rPr>
            </w:pPr>
          </w:p>
        </w:tc>
        <w:tc>
          <w:tcPr>
            <w:tcW w:w="1358" w:type="dxa"/>
            <w:vMerge/>
            <w:vAlign w:val="center"/>
            <w:hideMark/>
          </w:tcPr>
          <w:p w:rsidR="00C66B59" w:rsidRPr="00F56F47" w:rsidRDefault="00C66B59" w:rsidP="00B03612">
            <w:pPr>
              <w:rPr>
                <w:color w:val="000000"/>
                <w:sz w:val="22"/>
                <w:szCs w:val="22"/>
                <w:lang w:val="en-IN" w:eastAsia="en-IN"/>
              </w:rPr>
            </w:pPr>
          </w:p>
        </w:tc>
        <w:tc>
          <w:tcPr>
            <w:tcW w:w="1134" w:type="dxa"/>
            <w:vMerge/>
            <w:vAlign w:val="center"/>
            <w:hideMark/>
          </w:tcPr>
          <w:p w:rsidR="00C66B59" w:rsidRPr="00F56F47" w:rsidRDefault="00C66B59" w:rsidP="00B03612">
            <w:pPr>
              <w:rPr>
                <w:color w:val="000000"/>
                <w:sz w:val="22"/>
                <w:szCs w:val="22"/>
                <w:lang w:val="en-IN" w:eastAsia="en-IN"/>
              </w:rPr>
            </w:pPr>
          </w:p>
        </w:tc>
        <w:tc>
          <w:tcPr>
            <w:tcW w:w="1124" w:type="dxa"/>
            <w:vMerge/>
            <w:vAlign w:val="center"/>
            <w:hideMark/>
          </w:tcPr>
          <w:p w:rsidR="00C66B59" w:rsidRPr="00F56F47" w:rsidRDefault="00C66B59" w:rsidP="00B03612">
            <w:pPr>
              <w:rPr>
                <w:color w:val="000000"/>
                <w:sz w:val="22"/>
                <w:szCs w:val="22"/>
                <w:lang w:val="en-IN" w:eastAsia="en-IN"/>
              </w:rPr>
            </w:pPr>
          </w:p>
        </w:tc>
        <w:tc>
          <w:tcPr>
            <w:tcW w:w="992" w:type="dxa"/>
            <w:vMerge/>
            <w:vAlign w:val="center"/>
            <w:hideMark/>
          </w:tcPr>
          <w:p w:rsidR="00C66B59" w:rsidRPr="00F56F47" w:rsidRDefault="00C66B59" w:rsidP="00B03612">
            <w:pPr>
              <w:rPr>
                <w:color w:val="000000"/>
                <w:sz w:val="22"/>
                <w:szCs w:val="22"/>
                <w:lang w:val="en-IN" w:eastAsia="en-IN"/>
              </w:rPr>
            </w:pPr>
          </w:p>
        </w:tc>
        <w:tc>
          <w:tcPr>
            <w:tcW w:w="1559" w:type="dxa"/>
            <w:shd w:val="clear" w:color="auto" w:fill="auto"/>
            <w:vAlign w:val="center"/>
            <w:hideMark/>
          </w:tcPr>
          <w:p w:rsidR="00A44603" w:rsidRPr="00F56F47" w:rsidRDefault="00C66B59" w:rsidP="00B03612">
            <w:pPr>
              <w:rPr>
                <w:color w:val="000000"/>
                <w:szCs w:val="22"/>
                <w:lang w:eastAsia="en-IN"/>
              </w:rPr>
            </w:pPr>
            <w:r w:rsidRPr="00F56F47">
              <w:rPr>
                <w:color w:val="000000"/>
                <w:szCs w:val="22"/>
                <w:lang w:eastAsia="en-IN"/>
              </w:rPr>
              <w:t>If</w:t>
            </w:r>
            <w:r w:rsidR="00A44603" w:rsidRPr="00F56F47">
              <w:rPr>
                <w:color w:val="000000"/>
                <w:szCs w:val="22"/>
                <w:lang w:eastAsia="en-IN"/>
              </w:rPr>
              <w:t xml:space="preserve"> yes, when was that partnership</w:t>
            </w:r>
          </w:p>
          <w:p w:rsidR="00C66B59" w:rsidRPr="00F56F47" w:rsidRDefault="00C66B59" w:rsidP="00B03612">
            <w:pPr>
              <w:rPr>
                <w:color w:val="000000"/>
                <w:szCs w:val="22"/>
                <w:lang w:val="en-IN" w:eastAsia="en-IN"/>
              </w:rPr>
            </w:pPr>
            <w:proofErr w:type="gramStart"/>
            <w:r w:rsidRPr="00F56F47">
              <w:rPr>
                <w:color w:val="000000"/>
                <w:szCs w:val="22"/>
                <w:lang w:eastAsia="en-IN"/>
              </w:rPr>
              <w:t>dissolved</w:t>
            </w:r>
            <w:proofErr w:type="gramEnd"/>
            <w:r w:rsidRPr="00F56F47">
              <w:rPr>
                <w:color w:val="000000"/>
                <w:szCs w:val="22"/>
                <w:lang w:eastAsia="en-IN"/>
              </w:rPr>
              <w:t>?</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Date</w:t>
            </w:r>
          </w:p>
        </w:tc>
        <w:tc>
          <w:tcPr>
            <w:tcW w:w="2126" w:type="dxa"/>
            <w:vMerge/>
            <w:vAlign w:val="center"/>
            <w:hideMark/>
          </w:tcPr>
          <w:p w:rsidR="00C66B59" w:rsidRPr="00F56F47" w:rsidRDefault="00C66B59" w:rsidP="00B03612">
            <w:pPr>
              <w:rPr>
                <w:color w:val="000000"/>
                <w:sz w:val="22"/>
                <w:szCs w:val="22"/>
                <w:lang w:val="en-IN" w:eastAsia="en-IN"/>
              </w:rPr>
            </w:pPr>
          </w:p>
        </w:tc>
        <w:tc>
          <w:tcPr>
            <w:tcW w:w="1560" w:type="dxa"/>
            <w:vMerge/>
            <w:vAlign w:val="center"/>
            <w:hideMark/>
          </w:tcPr>
          <w:p w:rsidR="00C66B59" w:rsidRPr="00F56F47" w:rsidRDefault="00C66B59" w:rsidP="00B03612">
            <w:pPr>
              <w:rPr>
                <w:color w:val="000000"/>
                <w:sz w:val="22"/>
                <w:szCs w:val="22"/>
                <w:lang w:val="en-IN" w:eastAsia="en-IN"/>
              </w:rPr>
            </w:pPr>
          </w:p>
        </w:tc>
        <w:tc>
          <w:tcPr>
            <w:tcW w:w="1417"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2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c>
          <w:tcPr>
            <w:tcW w:w="400" w:type="dxa"/>
            <w:vMerge/>
            <w:vAlign w:val="center"/>
            <w:hideMark/>
          </w:tcPr>
          <w:p w:rsidR="00C66B59" w:rsidRPr="00F56F47" w:rsidRDefault="00C66B59" w:rsidP="00B03612">
            <w:pPr>
              <w:rPr>
                <w:color w:val="000000"/>
                <w:sz w:val="22"/>
                <w:szCs w:val="22"/>
                <w:lang w:val="en-IN" w:eastAsia="en-IN"/>
              </w:rPr>
            </w:pPr>
          </w:p>
        </w:tc>
        <w:tc>
          <w:tcPr>
            <w:tcW w:w="460" w:type="dxa"/>
            <w:vMerge/>
            <w:vAlign w:val="center"/>
            <w:hideMark/>
          </w:tcPr>
          <w:p w:rsidR="00C66B59" w:rsidRPr="00F56F47" w:rsidRDefault="00C66B59" w:rsidP="00B03612">
            <w:pPr>
              <w:rPr>
                <w:color w:val="000000"/>
                <w:sz w:val="22"/>
                <w:szCs w:val="22"/>
                <w:lang w:val="en-IN" w:eastAsia="en-IN"/>
              </w:rPr>
            </w:pPr>
          </w:p>
        </w:tc>
      </w:tr>
      <w:tr w:rsidR="00C66B59" w:rsidRPr="00F56F47" w:rsidTr="00B03612">
        <w:trPr>
          <w:trHeight w:val="900"/>
        </w:trPr>
        <w:tc>
          <w:tcPr>
            <w:tcW w:w="642"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lastRenderedPageBreak/>
              <w:t>14</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Commercial High mark / CIBIL</w:t>
            </w:r>
          </w:p>
        </w:tc>
        <w:tc>
          <w:tcPr>
            <w:tcW w:w="113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CB Check</w:t>
            </w:r>
          </w:p>
        </w:tc>
        <w:tc>
          <w:tcPr>
            <w:tcW w:w="1559"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noWrap/>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Data</w:t>
            </w:r>
            <w:r w:rsidRPr="00F56F47">
              <w:rPr>
                <w:color w:val="000000"/>
                <w:sz w:val="22"/>
                <w:szCs w:val="22"/>
                <w:lang w:val="en-IN" w:eastAsia="en-IN"/>
              </w:rPr>
              <w:br/>
              <w:t>2. STD</w:t>
            </w:r>
            <w:r w:rsidRPr="00F56F47">
              <w:rPr>
                <w:color w:val="000000"/>
                <w:sz w:val="22"/>
                <w:szCs w:val="22"/>
                <w:lang w:val="en-IN" w:eastAsia="en-IN"/>
              </w:rPr>
              <w:br/>
              <w:t>3. Sub DBT, Loss</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342"/>
        </w:trPr>
        <w:tc>
          <w:tcPr>
            <w:tcW w:w="642" w:type="dxa"/>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15</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No. of cheque returns including EMIs</w:t>
            </w:r>
          </w:p>
        </w:tc>
        <w:tc>
          <w:tcPr>
            <w:tcW w:w="113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Bank Statement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No. of cheques bounced</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0-1</w:t>
            </w:r>
            <w:r w:rsidRPr="00F56F47">
              <w:rPr>
                <w:color w:val="000000"/>
                <w:sz w:val="22"/>
                <w:szCs w:val="22"/>
                <w:lang w:val="en-IN" w:eastAsia="en-IN"/>
              </w:rPr>
              <w:br/>
              <w:t>2. 2-3</w:t>
            </w:r>
            <w:r w:rsidRPr="00F56F47">
              <w:rPr>
                <w:color w:val="000000"/>
                <w:sz w:val="22"/>
                <w:szCs w:val="22"/>
                <w:lang w:val="en-IN" w:eastAsia="en-IN"/>
              </w:rPr>
              <w:br/>
              <w:t>3. 3-4</w:t>
            </w:r>
            <w:r w:rsidRPr="00F56F47">
              <w:rPr>
                <w:color w:val="000000"/>
                <w:sz w:val="22"/>
                <w:szCs w:val="22"/>
                <w:lang w:val="en-IN" w:eastAsia="en-IN"/>
              </w:rPr>
              <w:br/>
              <w:t>4. 4-6</w:t>
            </w:r>
            <w:r w:rsidRPr="00F56F47">
              <w:rPr>
                <w:color w:val="000000"/>
                <w:sz w:val="22"/>
                <w:szCs w:val="22"/>
                <w:lang w:val="en-IN" w:eastAsia="en-IN"/>
              </w:rPr>
              <w:br/>
              <w:t>5. &gt;6</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3</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r>
      <w:tr w:rsidR="00C66B59" w:rsidRPr="00F56F47" w:rsidTr="00B03612">
        <w:trPr>
          <w:trHeight w:val="1200"/>
        </w:trPr>
        <w:tc>
          <w:tcPr>
            <w:tcW w:w="642" w:type="dxa"/>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16</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Number of EMI bounces</w:t>
            </w:r>
          </w:p>
        </w:tc>
        <w:tc>
          <w:tcPr>
            <w:tcW w:w="113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Screening</w:t>
            </w:r>
          </w:p>
        </w:tc>
        <w:tc>
          <w:tcPr>
            <w:tcW w:w="112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Business</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Bank Statement Details</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eastAsia="en-IN"/>
              </w:rPr>
              <w:t>No of EMI cheques bounced*</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Bounces</w:t>
            </w:r>
            <w:r w:rsidRPr="00F56F47">
              <w:rPr>
                <w:color w:val="000000"/>
                <w:sz w:val="22"/>
                <w:szCs w:val="22"/>
                <w:lang w:val="en-IN" w:eastAsia="en-IN"/>
              </w:rPr>
              <w:br/>
              <w:t>2. Technical Bounces paid in same month</w:t>
            </w:r>
            <w:r w:rsidRPr="00F56F47">
              <w:rPr>
                <w:color w:val="000000"/>
                <w:sz w:val="22"/>
                <w:szCs w:val="22"/>
                <w:lang w:val="en-IN" w:eastAsia="en-IN"/>
              </w:rPr>
              <w:br/>
              <w:t>3. 3 bounces paid in same month</w:t>
            </w:r>
            <w:r w:rsidRPr="00F56F47">
              <w:rPr>
                <w:color w:val="000000"/>
                <w:sz w:val="22"/>
                <w:szCs w:val="22"/>
                <w:lang w:val="en-IN" w:eastAsia="en-IN"/>
              </w:rPr>
              <w:br/>
              <w:t>4. &gt;3 bounces paid after the month</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1500"/>
        </w:trPr>
        <w:tc>
          <w:tcPr>
            <w:tcW w:w="642" w:type="dxa"/>
            <w:shd w:val="clear" w:color="auto" w:fill="auto"/>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17</w:t>
            </w:r>
          </w:p>
        </w:tc>
        <w:tc>
          <w:tcPr>
            <w:tcW w:w="1358"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xml:space="preserve">No of Bounces in Kinara loan track </w:t>
            </w:r>
          </w:p>
        </w:tc>
        <w:tc>
          <w:tcPr>
            <w:tcW w:w="113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124"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992"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559"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 </w:t>
            </w:r>
          </w:p>
        </w:tc>
        <w:tc>
          <w:tcPr>
            <w:tcW w:w="1843"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From Kinara records for existing customer ID for applicant/ Business</w:t>
            </w:r>
          </w:p>
        </w:tc>
        <w:tc>
          <w:tcPr>
            <w:tcW w:w="2126" w:type="dxa"/>
            <w:shd w:val="clear" w:color="auto" w:fill="auto"/>
            <w:vAlign w:val="center"/>
            <w:hideMark/>
          </w:tcPr>
          <w:p w:rsidR="00C66B59" w:rsidRPr="00F56F47" w:rsidRDefault="00C66B59" w:rsidP="00B03612">
            <w:pPr>
              <w:rPr>
                <w:color w:val="000000"/>
                <w:sz w:val="22"/>
                <w:szCs w:val="22"/>
                <w:lang w:val="en-IN" w:eastAsia="en-IN"/>
              </w:rPr>
            </w:pPr>
            <w:r w:rsidRPr="00F56F47">
              <w:rPr>
                <w:color w:val="000000"/>
                <w:sz w:val="22"/>
                <w:szCs w:val="22"/>
                <w:lang w:val="en-IN" w:eastAsia="en-IN"/>
              </w:rPr>
              <w:t>1. No Bounces</w:t>
            </w:r>
            <w:r w:rsidRPr="00F56F47">
              <w:rPr>
                <w:color w:val="000000"/>
                <w:sz w:val="22"/>
                <w:szCs w:val="22"/>
                <w:lang w:val="en-IN" w:eastAsia="en-IN"/>
              </w:rPr>
              <w:br/>
              <w:t>2. Technical Bounces paid in same month</w:t>
            </w:r>
            <w:r w:rsidRPr="00F56F47">
              <w:rPr>
                <w:color w:val="000000"/>
                <w:sz w:val="22"/>
                <w:szCs w:val="22"/>
                <w:lang w:val="en-IN" w:eastAsia="en-IN"/>
              </w:rPr>
              <w:br/>
              <w:t>3. 2 bounces paid in same month</w:t>
            </w:r>
            <w:r w:rsidRPr="00F56F47">
              <w:rPr>
                <w:color w:val="000000"/>
                <w:sz w:val="22"/>
                <w:szCs w:val="22"/>
                <w:lang w:val="en-IN" w:eastAsia="en-IN"/>
              </w:rPr>
              <w:br/>
              <w:t>4. &gt;2 bounces paid after the month</w:t>
            </w:r>
          </w:p>
        </w:tc>
        <w:tc>
          <w:tcPr>
            <w:tcW w:w="1560"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1417" w:type="dxa"/>
            <w:shd w:val="clear" w:color="auto" w:fill="auto"/>
            <w:noWrap/>
            <w:vAlign w:val="center"/>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5/52%</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5</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4</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2</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0</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r w:rsidR="00C66B59" w:rsidRPr="00F56F47" w:rsidTr="00B03612">
        <w:trPr>
          <w:trHeight w:val="300"/>
        </w:trPr>
        <w:tc>
          <w:tcPr>
            <w:tcW w:w="10778" w:type="dxa"/>
            <w:gridSpan w:val="8"/>
            <w:shd w:val="clear" w:color="auto" w:fill="auto"/>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CONSOLIDATED</w:t>
            </w:r>
          </w:p>
        </w:tc>
        <w:tc>
          <w:tcPr>
            <w:tcW w:w="1560"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52</w:t>
            </w:r>
          </w:p>
        </w:tc>
        <w:tc>
          <w:tcPr>
            <w:tcW w:w="1417" w:type="dxa"/>
            <w:shd w:val="clear" w:color="auto" w:fill="auto"/>
            <w:noWrap/>
            <w:vAlign w:val="center"/>
            <w:hideMark/>
          </w:tcPr>
          <w:p w:rsidR="00C66B59" w:rsidRPr="00F56F47" w:rsidRDefault="00C66B59" w:rsidP="00B03612">
            <w:pPr>
              <w:jc w:val="center"/>
              <w:rPr>
                <w:b/>
                <w:bCs/>
                <w:color w:val="000000"/>
                <w:sz w:val="22"/>
                <w:szCs w:val="22"/>
                <w:lang w:val="en-IN" w:eastAsia="en-IN"/>
              </w:rPr>
            </w:pPr>
            <w:r w:rsidRPr="00F56F47">
              <w:rPr>
                <w:b/>
                <w:bCs/>
                <w:color w:val="000000"/>
                <w:sz w:val="22"/>
                <w:szCs w:val="22"/>
                <w:lang w:val="en-IN" w:eastAsia="en-IN"/>
              </w:rPr>
              <w:t>100%</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2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0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c>
          <w:tcPr>
            <w:tcW w:w="460" w:type="dxa"/>
            <w:shd w:val="clear" w:color="000000" w:fill="FFFFFF"/>
            <w:vAlign w:val="bottom"/>
            <w:hideMark/>
          </w:tcPr>
          <w:p w:rsidR="00C66B59" w:rsidRPr="00F56F47" w:rsidRDefault="00C66B59" w:rsidP="00B03612">
            <w:pPr>
              <w:jc w:val="center"/>
              <w:rPr>
                <w:color w:val="000000"/>
                <w:sz w:val="22"/>
                <w:szCs w:val="22"/>
                <w:lang w:val="en-IN" w:eastAsia="en-IN"/>
              </w:rPr>
            </w:pPr>
            <w:r w:rsidRPr="00F56F47">
              <w:rPr>
                <w:color w:val="000000"/>
                <w:sz w:val="22"/>
                <w:szCs w:val="22"/>
                <w:lang w:val="en-IN" w:eastAsia="en-IN"/>
              </w:rPr>
              <w:t> </w:t>
            </w:r>
          </w:p>
        </w:tc>
      </w:tr>
    </w:tbl>
    <w:p w:rsidR="00C66B59" w:rsidRPr="00F56F47" w:rsidRDefault="00C66B59" w:rsidP="00C66B59">
      <w:pPr>
        <w:rPr>
          <w:sz w:val="24"/>
        </w:rPr>
      </w:pPr>
    </w:p>
    <w:p w:rsidR="00A44603" w:rsidRPr="00F56F47" w:rsidRDefault="00A44603" w:rsidP="00C66B59">
      <w:pPr>
        <w:ind w:left="1080"/>
        <w:rPr>
          <w:sz w:val="28"/>
        </w:rPr>
        <w:sectPr w:rsidR="00A44603" w:rsidRPr="00F56F47" w:rsidSect="00A44603">
          <w:pgSz w:w="16838" w:h="11899" w:orient="landscape"/>
          <w:pgMar w:top="1560" w:right="720" w:bottom="851" w:left="720" w:header="1560" w:footer="567" w:gutter="0"/>
          <w:cols w:space="720"/>
          <w:docGrid w:linePitch="360"/>
        </w:sectPr>
      </w:pPr>
    </w:p>
    <w:p w:rsidR="00C66B59" w:rsidRPr="00F56F47" w:rsidRDefault="00C66B59" w:rsidP="00C66B59">
      <w:pPr>
        <w:pStyle w:val="ListParagraph"/>
        <w:numPr>
          <w:ilvl w:val="0"/>
          <w:numId w:val="39"/>
        </w:numPr>
        <w:jc w:val="both"/>
        <w:rPr>
          <w:rFonts w:ascii="Times New Roman" w:hAnsi="Times New Roman"/>
          <w:sz w:val="24"/>
        </w:rPr>
      </w:pPr>
      <w:r w:rsidRPr="00F56F47">
        <w:rPr>
          <w:rFonts w:ascii="Times New Roman" w:hAnsi="Times New Roman"/>
          <w:sz w:val="24"/>
        </w:rPr>
        <w:lastRenderedPageBreak/>
        <w:t>For Screening Score or risk score 1 to calculate, 17 parameters are used. These 17 parameters are mentioned in the table above.</w:t>
      </w:r>
    </w:p>
    <w:p w:rsidR="00C66B59" w:rsidRPr="00F56F47" w:rsidRDefault="00C66B59" w:rsidP="00C66B59">
      <w:pPr>
        <w:pStyle w:val="ListParagraph"/>
        <w:numPr>
          <w:ilvl w:val="0"/>
          <w:numId w:val="39"/>
        </w:numPr>
        <w:jc w:val="both"/>
        <w:rPr>
          <w:rFonts w:ascii="Times New Roman" w:hAnsi="Times New Roman"/>
          <w:sz w:val="24"/>
        </w:rPr>
      </w:pPr>
      <w:r w:rsidRPr="00F56F47">
        <w:rPr>
          <w:rFonts w:ascii="Times New Roman" w:hAnsi="Times New Roman"/>
          <w:sz w:val="24"/>
        </w:rPr>
        <w:t>Each parameter has maximum of five categories- 1,2,3,4 and 5 (refer column no.8)</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weightage for each parameter is mentioned in column no. 10. The total sum of each parameter is 100%. So if the weightage is 1/52% then its weightage is 1.923%.</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Value of each parameter will fall in one of the five categories say 1,2,3,4 or 5. For each category corresponding score is also mapped in column 11,12,13,14 and 15.</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 xml:space="preserve">By using one example we will understand this case. Applicant’s age (parameter 1) is 32 years. Thus applicant is falling in category 3(Column no.8). Now we will map category with score. Category 3 has corresponding scores in column 13 which in this case (score) is 5. For parameter age, applicant has scored 5 marks. The maximum mark each parameter can earn is 5. Thus, applicant has scored 5 out of 5. </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Score calculation method: (Score/5)*(Weightage*100)</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For the given applicant’s parameter age, he has scored : (5/5)*((2/52)*100)= 3.8461538</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score for each parameter is necessary and applicant/business should fall in either of five categories.</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maximum score for each parameter is 5. Thus any parameter will not fall in more than one category. For example, for parameter age, all the categories are mutually exclusive.</w:t>
      </w:r>
    </w:p>
    <w:p w:rsidR="00C66B59" w:rsidRPr="00F56F47" w:rsidRDefault="00C66B59" w:rsidP="00C66B59">
      <w:pPr>
        <w:pStyle w:val="ListParagraph"/>
        <w:numPr>
          <w:ilvl w:val="0"/>
          <w:numId w:val="39"/>
        </w:numPr>
        <w:rPr>
          <w:rFonts w:ascii="Times New Roman" w:hAnsi="Times New Roman"/>
          <w:sz w:val="24"/>
        </w:rPr>
      </w:pPr>
      <w:r w:rsidRPr="00F56F47">
        <w:rPr>
          <w:rFonts w:ascii="Times New Roman" w:hAnsi="Times New Roman"/>
          <w:sz w:val="24"/>
        </w:rPr>
        <w:t>The cut off score should be configurable. The score will be stored in the system only and it will not be shown anywhere.</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14" w:name="_Toc466570912"/>
      <w:r w:rsidRPr="00F56F47">
        <w:rPr>
          <w:rFonts w:ascii="Times New Roman" w:hAnsi="Times New Roman" w:cs="Times New Roman"/>
          <w:b w:val="0"/>
          <w:bCs w:val="0"/>
          <w:smallCaps/>
          <w:color w:val="auto"/>
          <w:sz w:val="28"/>
          <w:szCs w:val="28"/>
        </w:rPr>
        <w:t>Upload</w:t>
      </w:r>
      <w:bookmarkEnd w:id="414"/>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15" w:name="_Toc466570913"/>
      <w:r w:rsidRPr="00F56F47">
        <w:rPr>
          <w:rFonts w:ascii="Times New Roman" w:hAnsi="Times New Roman" w:cs="Times New Roman"/>
          <w:b w:val="0"/>
          <w:bCs w:val="0"/>
          <w:smallCaps/>
          <w:color w:val="auto"/>
          <w:sz w:val="28"/>
          <w:szCs w:val="28"/>
        </w:rPr>
        <w:t>Download</w:t>
      </w:r>
      <w:bookmarkEnd w:id="415"/>
    </w:p>
    <w:p w:rsidR="00C66B59" w:rsidRPr="00F56F47" w:rsidRDefault="00C66B59" w:rsidP="00C66B59">
      <w:pPr>
        <w:ind w:left="1080"/>
      </w:pPr>
      <w:r w:rsidRPr="00F56F47">
        <w:t>-NA-</w:t>
      </w:r>
    </w:p>
    <w:p w:rsidR="00C66B59" w:rsidRPr="00F56F47" w:rsidRDefault="00C66B59" w:rsidP="00C66B59">
      <w:pPr>
        <w:pStyle w:val="Heading2"/>
        <w:keepNext w:val="0"/>
        <w:keepLines w:val="0"/>
        <w:numPr>
          <w:ilvl w:val="1"/>
          <w:numId w:val="10"/>
        </w:numPr>
        <w:spacing w:line="271" w:lineRule="auto"/>
        <w:rPr>
          <w:rFonts w:ascii="Times New Roman" w:hAnsi="Times New Roman" w:cs="Times New Roman"/>
          <w:b w:val="0"/>
          <w:bCs w:val="0"/>
          <w:smallCaps/>
          <w:color w:val="auto"/>
          <w:sz w:val="28"/>
          <w:szCs w:val="28"/>
        </w:rPr>
      </w:pPr>
      <w:bookmarkStart w:id="416" w:name="_Toc466570914"/>
      <w:r w:rsidRPr="00F56F47">
        <w:rPr>
          <w:rFonts w:ascii="Times New Roman" w:hAnsi="Times New Roman" w:cs="Times New Roman"/>
          <w:b w:val="0"/>
          <w:bCs w:val="0"/>
          <w:smallCaps/>
          <w:color w:val="auto"/>
          <w:sz w:val="28"/>
          <w:szCs w:val="28"/>
        </w:rPr>
        <w:t>Reports</w:t>
      </w:r>
      <w:bookmarkEnd w:id="416"/>
    </w:p>
    <w:p w:rsidR="0034212C" w:rsidRPr="004C4106" w:rsidRDefault="00C66B59" w:rsidP="004C4106">
      <w:pPr>
        <w:pStyle w:val="ListParagraph"/>
        <w:ind w:firstLine="360"/>
        <w:rPr>
          <w:rFonts w:ascii="Times New Roman" w:hAnsi="Times New Roman"/>
        </w:rPr>
        <w:sectPr w:rsidR="0034212C" w:rsidRPr="004C4106" w:rsidSect="00A44603">
          <w:pgSz w:w="11899" w:h="16838"/>
          <w:pgMar w:top="720" w:right="851" w:bottom="720" w:left="1560" w:header="1560" w:footer="567" w:gutter="0"/>
          <w:cols w:space="720"/>
          <w:docGrid w:linePitch="360"/>
        </w:sectPr>
      </w:pPr>
      <w:r w:rsidRPr="00F56F47">
        <w:rPr>
          <w:rFonts w:ascii="Times New Roman" w:hAnsi="Times New Roman"/>
        </w:rPr>
        <w:t>-</w:t>
      </w:r>
      <w:r w:rsidRPr="00F56F47">
        <w:rPr>
          <w:rFonts w:ascii="Times New Roman" w:eastAsia="Times New Roman" w:hAnsi="Times New Roman"/>
          <w:sz w:val="20"/>
          <w:szCs w:val="20"/>
          <w:lang w:val="en-US"/>
        </w:rPr>
        <w:t>NA</w:t>
      </w:r>
    </w:p>
    <w:p w:rsidR="004C4106" w:rsidRPr="004C4106" w:rsidRDefault="0034212C" w:rsidP="004C4106">
      <w:pPr>
        <w:pStyle w:val="ListParagraph"/>
        <w:numPr>
          <w:ilvl w:val="0"/>
          <w:numId w:val="10"/>
        </w:numPr>
        <w:rPr>
          <w:b/>
          <w:sz w:val="24"/>
        </w:rPr>
      </w:pPr>
      <w:r w:rsidRPr="004C4106">
        <w:rPr>
          <w:b/>
          <w:sz w:val="24"/>
        </w:rPr>
        <w:lastRenderedPageBreak/>
        <w:t>List of Abbreviations</w:t>
      </w:r>
    </w:p>
    <w:tbl>
      <w:tblPr>
        <w:tblW w:w="7930" w:type="dxa"/>
        <w:tblCellMar>
          <w:left w:w="0" w:type="dxa"/>
          <w:right w:w="0" w:type="dxa"/>
        </w:tblCellMar>
        <w:tblLook w:val="04A0" w:firstRow="1" w:lastRow="0" w:firstColumn="1" w:lastColumn="0" w:noHBand="0" w:noVBand="1"/>
      </w:tblPr>
      <w:tblGrid>
        <w:gridCol w:w="1835"/>
        <w:gridCol w:w="6095"/>
      </w:tblGrid>
      <w:tr w:rsidR="0034212C" w:rsidTr="0034212C">
        <w:trPr>
          <w:trHeight w:val="300"/>
        </w:trPr>
        <w:tc>
          <w:tcPr>
            <w:tcW w:w="183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ABB</w:t>
            </w:r>
          </w:p>
        </w:tc>
        <w:tc>
          <w:tcPr>
            <w:tcW w:w="609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Average Bank Balance</w:t>
            </w:r>
          </w:p>
        </w:tc>
      </w:tr>
      <w:tr w:rsidR="0034212C" w:rsidTr="0034212C">
        <w:trPr>
          <w:trHeight w:val="300"/>
        </w:trPr>
        <w:tc>
          <w:tcPr>
            <w:tcW w:w="183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BRD</w:t>
            </w:r>
          </w:p>
        </w:tc>
        <w:tc>
          <w:tcPr>
            <w:tcW w:w="6095"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Business Requirement Document</w:t>
            </w:r>
          </w:p>
        </w:tc>
      </w:tr>
      <w:tr w:rsidR="0034212C" w:rsidTr="0034212C">
        <w:trPr>
          <w:trHeight w:val="300"/>
        </w:trPr>
        <w:tc>
          <w:tcPr>
            <w:tcW w:w="1835" w:type="dxa"/>
            <w:tcBorders>
              <w:top w:val="single" w:sz="4" w:space="0" w:color="auto"/>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CB Report</w:t>
            </w:r>
          </w:p>
        </w:tc>
        <w:tc>
          <w:tcPr>
            <w:tcW w:w="6095" w:type="dxa"/>
            <w:tcBorders>
              <w:top w:val="single" w:sz="4" w:space="0" w:color="auto"/>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Bureau Report</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Committee</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CIBIL</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Information Bureau (India) Limited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CRM</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Central Risk Manager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Credit Risk Officer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DO Partner</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Direct Origination Partner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DPD</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Days Past Due</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DSCR</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Debt Servicing Capability Ratio</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DSO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Days Sales Outstanding</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EMI</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Equated Monthly Installments</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FRO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Field Risk Officer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HM</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Hub Manager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ITR</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Income Tax Return</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LCRDS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RFD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LCRDU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RFD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LCRIS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RFID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LCRIU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Line of Credit RFID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Loan Officer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LTV</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Loan To Value</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LUC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Loan Utilization Check</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POC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Point of Contact</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RS 1</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Risk Score 1</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RS 2</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Risk Score 2</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RS 3</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Risk Score 3</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SCAPS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Asset Purchase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SCBDS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Business Development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SCBDU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Business Development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SCMFS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Machine Refinance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SCWCS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Working Capital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SCWCU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proofErr w:type="spellStart"/>
            <w:r w:rsidRPr="0034212C">
              <w:rPr>
                <w:color w:val="000000"/>
                <w:sz w:val="24"/>
                <w:szCs w:val="24"/>
                <w:lang w:eastAsia="en-IN"/>
              </w:rPr>
              <w:t>Sriram</w:t>
            </w:r>
            <w:proofErr w:type="spellEnd"/>
            <w:r w:rsidRPr="0034212C">
              <w:rPr>
                <w:color w:val="000000"/>
                <w:sz w:val="24"/>
                <w:szCs w:val="24"/>
                <w:lang w:eastAsia="en-IN"/>
              </w:rPr>
              <w:t xml:space="preserve"> City Working Capital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TLAPS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Asset Purchase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TLBDS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Business Development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TLBDU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Business Development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TLMFS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Machine Refinance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TLWCS</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Working Capital - Unsecured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TLWCU</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Term Loan Working Capital - Secured</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URN</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Unique Registration Number</w:t>
            </w:r>
          </w:p>
        </w:tc>
      </w:tr>
      <w:tr w:rsidR="0034212C" w:rsidTr="0034212C">
        <w:trPr>
          <w:trHeight w:val="300"/>
        </w:trPr>
        <w:tc>
          <w:tcPr>
            <w:tcW w:w="1835"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WC</w:t>
            </w:r>
          </w:p>
        </w:tc>
        <w:tc>
          <w:tcPr>
            <w:tcW w:w="6095" w:type="dxa"/>
            <w:tcBorders>
              <w:top w:val="nil"/>
              <w:left w:val="nil"/>
              <w:bottom w:val="single" w:sz="8" w:space="0" w:color="auto"/>
              <w:right w:val="single" w:sz="8" w:space="0" w:color="auto"/>
            </w:tcBorders>
            <w:noWrap/>
            <w:tcMar>
              <w:top w:w="0" w:type="dxa"/>
              <w:left w:w="108" w:type="dxa"/>
              <w:bottom w:w="0" w:type="dxa"/>
              <w:right w:w="108" w:type="dxa"/>
            </w:tcMar>
            <w:hideMark/>
          </w:tcPr>
          <w:p w:rsidR="0034212C" w:rsidRPr="0034212C" w:rsidRDefault="0034212C">
            <w:pPr>
              <w:rPr>
                <w:rFonts w:eastAsiaTheme="minorHAnsi"/>
                <w:color w:val="000000"/>
                <w:sz w:val="24"/>
                <w:szCs w:val="24"/>
                <w:lang w:eastAsia="en-IN"/>
              </w:rPr>
            </w:pPr>
            <w:r w:rsidRPr="0034212C">
              <w:rPr>
                <w:color w:val="000000"/>
                <w:sz w:val="24"/>
                <w:szCs w:val="24"/>
                <w:lang w:eastAsia="en-IN"/>
              </w:rPr>
              <w:t>Working Capital</w:t>
            </w:r>
          </w:p>
        </w:tc>
      </w:tr>
    </w:tbl>
    <w:p w:rsidR="0034212C" w:rsidRPr="0034212C" w:rsidRDefault="0034212C" w:rsidP="0034212C">
      <w:pPr>
        <w:pStyle w:val="ListParagraph"/>
        <w:rPr>
          <w:rFonts w:ascii="Times New Roman" w:hAnsi="Times New Roman"/>
          <w:b/>
          <w:sz w:val="24"/>
        </w:rPr>
      </w:pPr>
    </w:p>
    <w:sectPr w:rsidR="0034212C" w:rsidRPr="0034212C" w:rsidSect="00A44603">
      <w:pgSz w:w="11899" w:h="16838"/>
      <w:pgMar w:top="720" w:right="851" w:bottom="720" w:left="1560" w:header="1560"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7649" w:rsidRDefault="001D7649" w:rsidP="00922FFE">
      <w:r>
        <w:separator/>
      </w:r>
    </w:p>
  </w:endnote>
  <w:endnote w:type="continuationSeparator" w:id="0">
    <w:p w:rsidR="001D7649" w:rsidRDefault="001D7649" w:rsidP="00922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191442"/>
      <w:docPartObj>
        <w:docPartGallery w:val="Page Numbers (Bottom of Page)"/>
        <w:docPartUnique/>
      </w:docPartObj>
    </w:sdtPr>
    <w:sdtEndPr>
      <w:rPr>
        <w:noProof/>
      </w:rPr>
    </w:sdtEndPr>
    <w:sdtContent>
      <w:p w:rsidR="00C062AB" w:rsidRDefault="00C062AB">
        <w:pPr>
          <w:pStyle w:val="Footer"/>
          <w:jc w:val="right"/>
        </w:pPr>
        <w:r>
          <w:fldChar w:fldCharType="begin"/>
        </w:r>
        <w:r>
          <w:instrText xml:space="preserve"> PAGE   \* MERGEFORMAT </w:instrText>
        </w:r>
        <w:r>
          <w:fldChar w:fldCharType="separate"/>
        </w:r>
        <w:r w:rsidR="005B6195">
          <w:rPr>
            <w:noProof/>
          </w:rPr>
          <w:t>8</w:t>
        </w:r>
        <w:r>
          <w:rPr>
            <w:noProof/>
          </w:rPr>
          <w:fldChar w:fldCharType="end"/>
        </w:r>
      </w:p>
    </w:sdtContent>
  </w:sdt>
  <w:p w:rsidR="00C062AB" w:rsidRPr="004E49BF" w:rsidRDefault="00C062AB" w:rsidP="00B03612">
    <w:pPr>
      <w:pStyle w:val="Footer"/>
      <w:tabs>
        <w:tab w:val="clear" w:pos="4320"/>
        <w:tab w:val="clear" w:pos="8640"/>
        <w:tab w:val="left" w:pos="3383"/>
      </w:tabs>
      <w:rPr>
        <w:rFonts w:ascii="Britannic Bold" w:hAnsi="Britannic Bold"/>
        <w:color w:val="4F515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7649" w:rsidRDefault="001D7649" w:rsidP="00922FFE">
      <w:r>
        <w:separator/>
      </w:r>
    </w:p>
  </w:footnote>
  <w:footnote w:type="continuationSeparator" w:id="0">
    <w:p w:rsidR="001D7649" w:rsidRDefault="001D7649" w:rsidP="00922F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2AB" w:rsidRDefault="00C062AB" w:rsidP="00B03612">
    <w:pPr>
      <w:pStyle w:val="Header"/>
      <w:ind w:hanging="567"/>
    </w:pPr>
    <w:r>
      <w:rPr>
        <w:noProof/>
        <w:lang w:val="en-IN" w:eastAsia="en-IN"/>
      </w:rPr>
      <w:drawing>
        <wp:anchor distT="0" distB="0" distL="114300" distR="114300" simplePos="0" relativeHeight="251660288" behindDoc="1" locked="0" layoutInCell="1" allowOverlap="1" wp14:anchorId="6C60B4F0" wp14:editId="550A4A61">
          <wp:simplePos x="0" y="0"/>
          <wp:positionH relativeFrom="column">
            <wp:posOffset>-342900</wp:posOffset>
          </wp:positionH>
          <wp:positionV relativeFrom="paragraph">
            <wp:posOffset>-716280</wp:posOffset>
          </wp:positionV>
          <wp:extent cx="1612900" cy="736600"/>
          <wp:effectExtent l="0" t="0" r="0" b="0"/>
          <wp:wrapNone/>
          <wp:docPr id="23" name="Picture 23" descr="Rural finance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ral finance RGB"/>
                  <pic:cNvPicPr>
                    <a:picLocks noChangeAspect="1" noChangeArrowheads="1"/>
                  </pic:cNvPicPr>
                </pic:nvPicPr>
                <pic:blipFill>
                  <a:blip r:embed="rId1"/>
                  <a:srcRect/>
                  <a:stretch>
                    <a:fillRect/>
                  </a:stretch>
                </pic:blipFill>
                <pic:spPr bwMode="auto">
                  <a:xfrm>
                    <a:off x="0" y="0"/>
                    <a:ext cx="1612900" cy="736600"/>
                  </a:xfrm>
                  <a:prstGeom prst="rect">
                    <a:avLst/>
                  </a:prstGeom>
                  <a:noFill/>
                  <a:ln w="9525">
                    <a:noFill/>
                    <a:miter lim="800000"/>
                    <a:headEnd/>
                    <a:tailEnd/>
                  </a:ln>
                </pic:spPr>
              </pic:pic>
            </a:graphicData>
          </a:graphic>
        </wp:anchor>
      </w:drawing>
    </w:r>
    <w:r>
      <w:rPr>
        <w:noProof/>
        <w:lang w:val="en-IN" w:eastAsia="en-IN"/>
      </w:rPr>
      <mc:AlternateContent>
        <mc:Choice Requires="wps">
          <w:drawing>
            <wp:anchor distT="0" distB="0" distL="114300" distR="114300" simplePos="0" relativeHeight="251659264" behindDoc="0" locked="0" layoutInCell="1" allowOverlap="1" wp14:anchorId="06D45A5C" wp14:editId="1B9B3D36">
              <wp:simplePos x="0" y="0"/>
              <wp:positionH relativeFrom="column">
                <wp:posOffset>1343660</wp:posOffset>
              </wp:positionH>
              <wp:positionV relativeFrom="paragraph">
                <wp:posOffset>-14605</wp:posOffset>
              </wp:positionV>
              <wp:extent cx="5400040" cy="17780"/>
              <wp:effectExtent l="0" t="0" r="0" b="1270"/>
              <wp:wrapNone/>
              <wp:docPr id="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7780"/>
                      </a:xfrm>
                      <a:prstGeom prst="rect">
                        <a:avLst/>
                      </a:prstGeom>
                      <a:solidFill>
                        <a:srgbClr val="4F5150"/>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105.8pt;margin-top:-1.15pt;width:425.2pt;height: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" fillcolor="#4f5150" stroked="f" strokecolor="#4a7ebb" strokeweight="1.5pt">
              <v:shadow opacity="22938f" offset="0"/>
              <v:textbox inset=",7.2pt,,7.2pt"/>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51A6"/>
    <w:multiLevelType w:val="hybridMultilevel"/>
    <w:tmpl w:val="7A324E0E"/>
    <w:lvl w:ilvl="0" w:tplc="B394D6A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7742F9B"/>
    <w:multiLevelType w:val="hybridMultilevel"/>
    <w:tmpl w:val="FCC262F2"/>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EA18E0"/>
    <w:multiLevelType w:val="multilevel"/>
    <w:tmpl w:val="89CA7EAC"/>
    <w:lvl w:ilvl="0">
      <w:start w:val="7"/>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9C16EB9"/>
    <w:multiLevelType w:val="hybridMultilevel"/>
    <w:tmpl w:val="3F2E28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F1271C"/>
    <w:multiLevelType w:val="multilevel"/>
    <w:tmpl w:val="1A2C5F6A"/>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D8E2A23"/>
    <w:multiLevelType w:val="multilevel"/>
    <w:tmpl w:val="89CA7EAC"/>
    <w:lvl w:ilvl="0">
      <w:start w:val="7"/>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nsid w:val="11A17F32"/>
    <w:multiLevelType w:val="hybridMultilevel"/>
    <w:tmpl w:val="3F2E28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57C7B02"/>
    <w:multiLevelType w:val="hybridMultilevel"/>
    <w:tmpl w:val="8E52757E"/>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BDF78B2"/>
    <w:multiLevelType w:val="hybridMultilevel"/>
    <w:tmpl w:val="924AB7A8"/>
    <w:lvl w:ilvl="0" w:tplc="7EA856D4">
      <w:start w:val="100"/>
      <w:numFmt w:val="low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04E0739"/>
    <w:multiLevelType w:val="hybridMultilevel"/>
    <w:tmpl w:val="84F6374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238E34CD"/>
    <w:multiLevelType w:val="hybridMultilevel"/>
    <w:tmpl w:val="D8663B0C"/>
    <w:lvl w:ilvl="0" w:tplc="EFA6663E">
      <w:start w:val="2"/>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64E8B828">
      <w:start w:val="5"/>
      <w:numFmt w:val="decimal"/>
      <w:lvlText w:val="%4"/>
      <w:lvlJc w:val="left"/>
      <w:pPr>
        <w:ind w:left="2880" w:hanging="360"/>
      </w:pPr>
      <w:rPr>
        <w:rFonts w:hint="default"/>
      </w:rPr>
    </w:lvl>
    <w:lvl w:ilvl="4" w:tplc="833CF628">
      <w:start w:val="1"/>
      <w:numFmt w:val="lowerLetter"/>
      <w:lvlText w:val="%5)"/>
      <w:lvlJc w:val="left"/>
      <w:pPr>
        <w:ind w:left="4330" w:hanging="360"/>
      </w:pPr>
      <w:rPr>
        <w:rFont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226611"/>
    <w:multiLevelType w:val="multilevel"/>
    <w:tmpl w:val="C1940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31746236"/>
    <w:multiLevelType w:val="hybridMultilevel"/>
    <w:tmpl w:val="ECE23594"/>
    <w:lvl w:ilvl="0" w:tplc="EA14C7A0">
      <w:start w:val="1"/>
      <w:numFmt w:val="lowerLetter"/>
      <w:lvlText w:val="%1)"/>
      <w:lvlJc w:val="left"/>
      <w:pPr>
        <w:ind w:left="720" w:hanging="360"/>
      </w:pPr>
      <w:rPr>
        <w:rFonts w:asciiTheme="minorHAnsi" w:eastAsia="Calibri" w:hAnsiTheme="minorHAnsi"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2D960A1"/>
    <w:multiLevelType w:val="hybridMultilevel"/>
    <w:tmpl w:val="8A4020EA"/>
    <w:lvl w:ilvl="0" w:tplc="40090019">
      <w:start w:val="1"/>
      <w:numFmt w:val="lowerLetter"/>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332F6049"/>
    <w:multiLevelType w:val="hybridMultilevel"/>
    <w:tmpl w:val="FFC01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33652EA"/>
    <w:multiLevelType w:val="hybridMultilevel"/>
    <w:tmpl w:val="239ECA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34247CE2"/>
    <w:multiLevelType w:val="hybridMultilevel"/>
    <w:tmpl w:val="11E2669C"/>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E7AA1AC8">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56D64ED"/>
    <w:multiLevelType w:val="hybridMultilevel"/>
    <w:tmpl w:val="727203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A504304"/>
    <w:multiLevelType w:val="multilevel"/>
    <w:tmpl w:val="89CA7EAC"/>
    <w:lvl w:ilvl="0">
      <w:start w:val="7"/>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nsid w:val="3B6B4580"/>
    <w:multiLevelType w:val="hybridMultilevel"/>
    <w:tmpl w:val="878A27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D3714D5"/>
    <w:multiLevelType w:val="hybridMultilevel"/>
    <w:tmpl w:val="7A324E0E"/>
    <w:lvl w:ilvl="0" w:tplc="B394D6A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3F5A1379"/>
    <w:multiLevelType w:val="hybridMultilevel"/>
    <w:tmpl w:val="596E3964"/>
    <w:lvl w:ilvl="0" w:tplc="1708FD06">
      <w:start w:val="1"/>
      <w:numFmt w:val="lowerLetter"/>
      <w:lvlText w:val="%1."/>
      <w:lvlJc w:val="left"/>
      <w:pPr>
        <w:ind w:left="644" w:hanging="360"/>
      </w:pPr>
      <w:rPr>
        <w:rFonts w:hint="default"/>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2">
    <w:nsid w:val="3FEF72E4"/>
    <w:multiLevelType w:val="hybridMultilevel"/>
    <w:tmpl w:val="E4645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2E74727"/>
    <w:multiLevelType w:val="multilevel"/>
    <w:tmpl w:val="BFD4B9CA"/>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45F8772E"/>
    <w:multiLevelType w:val="hybridMultilevel"/>
    <w:tmpl w:val="461AB4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79B49A7"/>
    <w:multiLevelType w:val="hybridMultilevel"/>
    <w:tmpl w:val="CD92E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7D171AB"/>
    <w:multiLevelType w:val="hybridMultilevel"/>
    <w:tmpl w:val="08E47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9A16553"/>
    <w:multiLevelType w:val="multilevel"/>
    <w:tmpl w:val="C2C82F8A"/>
    <w:lvl w:ilvl="0">
      <w:start w:val="1"/>
      <w:numFmt w:val="decimal"/>
      <w:lvlText w:val="%1."/>
      <w:lvlJc w:val="left"/>
      <w:pPr>
        <w:ind w:left="1440" w:hanging="360"/>
      </w:pPr>
      <w:rPr>
        <w:rFonts w:hint="default"/>
      </w:rPr>
    </w:lvl>
    <w:lvl w:ilvl="1">
      <w:start w:val="1"/>
      <w:numFmt w:val="decimal"/>
      <w:isLgl/>
      <w:lvlText w:val="%1.%2"/>
      <w:lvlJc w:val="left"/>
      <w:pPr>
        <w:ind w:left="1713" w:hanging="720"/>
      </w:pPr>
      <w:rPr>
        <w:rFonts w:hint="default"/>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1080"/>
      </w:pPr>
      <w:rPr>
        <w:rFonts w:hint="default"/>
      </w:rPr>
    </w:lvl>
    <w:lvl w:ilvl="4">
      <w:start w:val="1"/>
      <w:numFmt w:val="bullet"/>
      <w:lvlText w:val=""/>
      <w:lvlJc w:val="left"/>
      <w:pPr>
        <w:ind w:left="2520" w:hanging="1440"/>
      </w:pPr>
      <w:rPr>
        <w:rFonts w:ascii="Symbol" w:hAnsi="Symbol"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nsid w:val="4A7939A6"/>
    <w:multiLevelType w:val="hybridMultilevel"/>
    <w:tmpl w:val="140E9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8B2D7D"/>
    <w:multiLevelType w:val="hybridMultilevel"/>
    <w:tmpl w:val="EE0E3A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3732C01"/>
    <w:multiLevelType w:val="multilevel"/>
    <w:tmpl w:val="BFD4B9CA"/>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nsid w:val="54173F50"/>
    <w:multiLevelType w:val="hybridMultilevel"/>
    <w:tmpl w:val="88D86554"/>
    <w:lvl w:ilvl="0" w:tplc="B8C6FA1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nsid w:val="54B163C3"/>
    <w:multiLevelType w:val="hybridMultilevel"/>
    <w:tmpl w:val="D7EE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B952EC7"/>
    <w:multiLevelType w:val="hybridMultilevel"/>
    <w:tmpl w:val="DF402994"/>
    <w:lvl w:ilvl="0" w:tplc="88083AD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F632288"/>
    <w:multiLevelType w:val="hybridMultilevel"/>
    <w:tmpl w:val="8F949A7A"/>
    <w:lvl w:ilvl="0" w:tplc="69BA7074">
      <w:start w:val="500"/>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05B4AB1"/>
    <w:multiLevelType w:val="hybridMultilevel"/>
    <w:tmpl w:val="54D6F8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26050EE"/>
    <w:multiLevelType w:val="multilevel"/>
    <w:tmpl w:val="182EEC54"/>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3CB2E16"/>
    <w:multiLevelType w:val="hybridMultilevel"/>
    <w:tmpl w:val="8E1E8BB2"/>
    <w:lvl w:ilvl="0" w:tplc="88083AD2">
      <w:start w:val="1"/>
      <w:numFmt w:val="lowerRoman"/>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6A7E401F"/>
    <w:multiLevelType w:val="hybridMultilevel"/>
    <w:tmpl w:val="10D40384"/>
    <w:lvl w:ilvl="0" w:tplc="47C834DA">
      <w:start w:val="500"/>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nsid w:val="6E810AC1"/>
    <w:multiLevelType w:val="multilevel"/>
    <w:tmpl w:val="6C9285D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FCA5962"/>
    <w:multiLevelType w:val="hybridMultilevel"/>
    <w:tmpl w:val="B5B8D8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22D078D"/>
    <w:multiLevelType w:val="hybridMultilevel"/>
    <w:tmpl w:val="9F6A2216"/>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42">
    <w:nsid w:val="7FF23717"/>
    <w:multiLevelType w:val="hybridMultilevel"/>
    <w:tmpl w:val="F1665A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6"/>
  </w:num>
  <w:num w:numId="3">
    <w:abstractNumId w:val="28"/>
  </w:num>
  <w:num w:numId="4">
    <w:abstractNumId w:val="0"/>
  </w:num>
  <w:num w:numId="5">
    <w:abstractNumId w:val="3"/>
  </w:num>
  <w:num w:numId="6">
    <w:abstractNumId w:val="29"/>
  </w:num>
  <w:num w:numId="7">
    <w:abstractNumId w:val="16"/>
  </w:num>
  <w:num w:numId="8">
    <w:abstractNumId w:val="9"/>
  </w:num>
  <w:num w:numId="9">
    <w:abstractNumId w:val="7"/>
  </w:num>
  <w:num w:numId="10">
    <w:abstractNumId w:val="11"/>
  </w:num>
  <w:num w:numId="11">
    <w:abstractNumId w:val="15"/>
  </w:num>
  <w:num w:numId="12">
    <w:abstractNumId w:val="22"/>
  </w:num>
  <w:num w:numId="13">
    <w:abstractNumId w:val="33"/>
  </w:num>
  <w:num w:numId="14">
    <w:abstractNumId w:val="37"/>
  </w:num>
  <w:num w:numId="15">
    <w:abstractNumId w:val="10"/>
  </w:num>
  <w:num w:numId="16">
    <w:abstractNumId w:val="8"/>
  </w:num>
  <w:num w:numId="17">
    <w:abstractNumId w:val="34"/>
  </w:num>
  <w:num w:numId="18">
    <w:abstractNumId w:val="38"/>
  </w:num>
  <w:num w:numId="19">
    <w:abstractNumId w:val="30"/>
  </w:num>
  <w:num w:numId="20">
    <w:abstractNumId w:val="1"/>
  </w:num>
  <w:num w:numId="21">
    <w:abstractNumId w:val="21"/>
  </w:num>
  <w:num w:numId="22">
    <w:abstractNumId w:val="12"/>
  </w:num>
  <w:num w:numId="23">
    <w:abstractNumId w:val="39"/>
  </w:num>
  <w:num w:numId="24">
    <w:abstractNumId w:val="4"/>
  </w:num>
  <w:num w:numId="25">
    <w:abstractNumId w:val="18"/>
  </w:num>
  <w:num w:numId="26">
    <w:abstractNumId w:val="5"/>
  </w:num>
  <w:num w:numId="27">
    <w:abstractNumId w:val="2"/>
  </w:num>
  <w:num w:numId="28">
    <w:abstractNumId w:val="36"/>
  </w:num>
  <w:num w:numId="29">
    <w:abstractNumId w:val="13"/>
  </w:num>
  <w:num w:numId="30">
    <w:abstractNumId w:val="23"/>
  </w:num>
  <w:num w:numId="31">
    <w:abstractNumId w:val="24"/>
  </w:num>
  <w:num w:numId="32">
    <w:abstractNumId w:val="32"/>
  </w:num>
  <w:num w:numId="33">
    <w:abstractNumId w:val="17"/>
  </w:num>
  <w:num w:numId="34">
    <w:abstractNumId w:val="42"/>
  </w:num>
  <w:num w:numId="35">
    <w:abstractNumId w:val="35"/>
  </w:num>
  <w:num w:numId="36">
    <w:abstractNumId w:val="19"/>
  </w:num>
  <w:num w:numId="37">
    <w:abstractNumId w:val="31"/>
  </w:num>
  <w:num w:numId="38">
    <w:abstractNumId w:val="41"/>
  </w:num>
  <w:num w:numId="39">
    <w:abstractNumId w:val="26"/>
  </w:num>
  <w:num w:numId="40">
    <w:abstractNumId w:val="27"/>
  </w:num>
  <w:num w:numId="41">
    <w:abstractNumId w:val="40"/>
  </w:num>
  <w:num w:numId="42">
    <w:abstractNumId w:val="25"/>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6B59"/>
    <w:rsid w:val="00027D3E"/>
    <w:rsid w:val="00032E64"/>
    <w:rsid w:val="00063F3B"/>
    <w:rsid w:val="000671BC"/>
    <w:rsid w:val="000C7770"/>
    <w:rsid w:val="000D4DE1"/>
    <w:rsid w:val="001146C0"/>
    <w:rsid w:val="00116762"/>
    <w:rsid w:val="00125A4B"/>
    <w:rsid w:val="0016526A"/>
    <w:rsid w:val="001D7649"/>
    <w:rsid w:val="00286DEC"/>
    <w:rsid w:val="00290C33"/>
    <w:rsid w:val="00295D20"/>
    <w:rsid w:val="002A1A41"/>
    <w:rsid w:val="002B4AD0"/>
    <w:rsid w:val="002C10E3"/>
    <w:rsid w:val="0034212C"/>
    <w:rsid w:val="00355DC2"/>
    <w:rsid w:val="004116DD"/>
    <w:rsid w:val="004A0D61"/>
    <w:rsid w:val="004B164B"/>
    <w:rsid w:val="004C4106"/>
    <w:rsid w:val="004D3DCC"/>
    <w:rsid w:val="00513C26"/>
    <w:rsid w:val="00546B9B"/>
    <w:rsid w:val="005850F1"/>
    <w:rsid w:val="00595233"/>
    <w:rsid w:val="005B6195"/>
    <w:rsid w:val="00682B91"/>
    <w:rsid w:val="00691755"/>
    <w:rsid w:val="006C2174"/>
    <w:rsid w:val="006C64AA"/>
    <w:rsid w:val="007339F9"/>
    <w:rsid w:val="00773359"/>
    <w:rsid w:val="007A11B8"/>
    <w:rsid w:val="007D41DC"/>
    <w:rsid w:val="0082713B"/>
    <w:rsid w:val="00834D57"/>
    <w:rsid w:val="00881F5F"/>
    <w:rsid w:val="008C3AB0"/>
    <w:rsid w:val="00922FFE"/>
    <w:rsid w:val="00955108"/>
    <w:rsid w:val="009848E6"/>
    <w:rsid w:val="00A44603"/>
    <w:rsid w:val="00AB2510"/>
    <w:rsid w:val="00AD5F43"/>
    <w:rsid w:val="00AF2E02"/>
    <w:rsid w:val="00AF65F1"/>
    <w:rsid w:val="00B03612"/>
    <w:rsid w:val="00B03AB3"/>
    <w:rsid w:val="00B62B17"/>
    <w:rsid w:val="00B95D85"/>
    <w:rsid w:val="00BC0886"/>
    <w:rsid w:val="00BE4047"/>
    <w:rsid w:val="00C062AB"/>
    <w:rsid w:val="00C66B59"/>
    <w:rsid w:val="00CE6B7A"/>
    <w:rsid w:val="00D05D6C"/>
    <w:rsid w:val="00D3630F"/>
    <w:rsid w:val="00D65438"/>
    <w:rsid w:val="00D77F4A"/>
    <w:rsid w:val="00DA51C5"/>
    <w:rsid w:val="00DB379A"/>
    <w:rsid w:val="00E279B5"/>
    <w:rsid w:val="00EC336F"/>
    <w:rsid w:val="00EF45DF"/>
    <w:rsid w:val="00F56F47"/>
    <w:rsid w:val="00F77917"/>
    <w:rsid w:val="00FD0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B59"/>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C66B59"/>
    <w:pPr>
      <w:keepNext/>
      <w:spacing w:after="60"/>
      <w:outlineLvl w:val="0"/>
    </w:pPr>
    <w:rPr>
      <w:rFonts w:eastAsiaTheme="majorEastAsia" w:cstheme="majorBidi"/>
      <w:b/>
      <w:bCs/>
      <w:kern w:val="32"/>
      <w:sz w:val="28"/>
      <w:szCs w:val="32"/>
    </w:rPr>
  </w:style>
  <w:style w:type="paragraph" w:styleId="Heading2">
    <w:name w:val="heading 2"/>
    <w:basedOn w:val="Normal"/>
    <w:next w:val="Normal"/>
    <w:link w:val="Heading2Char"/>
    <w:uiPriority w:val="9"/>
    <w:unhideWhenUsed/>
    <w:qFormat/>
    <w:rsid w:val="00C66B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6B5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B59"/>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C66B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66B59"/>
    <w:rPr>
      <w:rFonts w:asciiTheme="majorHAnsi" w:eastAsiaTheme="majorEastAsia" w:hAnsiTheme="majorHAnsi" w:cstheme="majorBidi"/>
      <w:b/>
      <w:bCs/>
      <w:color w:val="4F81BD" w:themeColor="accent1"/>
      <w:sz w:val="20"/>
      <w:szCs w:val="20"/>
    </w:rPr>
  </w:style>
  <w:style w:type="paragraph" w:styleId="Header">
    <w:name w:val="header"/>
    <w:basedOn w:val="Normal"/>
    <w:link w:val="HeaderChar"/>
    <w:unhideWhenUsed/>
    <w:rsid w:val="00C66B59"/>
    <w:pPr>
      <w:tabs>
        <w:tab w:val="center" w:pos="4320"/>
        <w:tab w:val="right" w:pos="8640"/>
      </w:tabs>
    </w:pPr>
  </w:style>
  <w:style w:type="character" w:customStyle="1" w:styleId="HeaderChar">
    <w:name w:val="Header Char"/>
    <w:basedOn w:val="DefaultParagraphFont"/>
    <w:link w:val="Header"/>
    <w:rsid w:val="00C66B5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C66B59"/>
    <w:pPr>
      <w:tabs>
        <w:tab w:val="center" w:pos="4320"/>
        <w:tab w:val="right" w:pos="8640"/>
      </w:tabs>
    </w:pPr>
  </w:style>
  <w:style w:type="character" w:customStyle="1" w:styleId="FooterChar">
    <w:name w:val="Footer Char"/>
    <w:basedOn w:val="DefaultParagraphFont"/>
    <w:link w:val="Footer"/>
    <w:uiPriority w:val="99"/>
    <w:rsid w:val="00C66B59"/>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C66B59"/>
    <w:pPr>
      <w:spacing w:after="60" w:line="360" w:lineRule="auto"/>
      <w:outlineLvl w:val="0"/>
    </w:pPr>
    <w:rPr>
      <w:rFonts w:eastAsiaTheme="majorEastAsia" w:cstheme="majorBidi"/>
      <w:b/>
      <w:bCs/>
      <w:kern w:val="28"/>
      <w:sz w:val="28"/>
      <w:szCs w:val="32"/>
    </w:rPr>
  </w:style>
  <w:style w:type="character" w:customStyle="1" w:styleId="TitleChar">
    <w:name w:val="Title Char"/>
    <w:basedOn w:val="DefaultParagraphFont"/>
    <w:link w:val="Title"/>
    <w:uiPriority w:val="10"/>
    <w:rsid w:val="00C66B59"/>
    <w:rPr>
      <w:rFonts w:ascii="Times New Roman" w:eastAsiaTheme="majorEastAsia" w:hAnsi="Times New Roman" w:cstheme="majorBidi"/>
      <w:b/>
      <w:bCs/>
      <w:kern w:val="28"/>
      <w:sz w:val="28"/>
      <w:szCs w:val="32"/>
    </w:rPr>
  </w:style>
  <w:style w:type="character" w:styleId="Hyperlink">
    <w:name w:val="Hyperlink"/>
    <w:uiPriority w:val="99"/>
    <w:rsid w:val="00C66B59"/>
    <w:rPr>
      <w:color w:val="0000FF"/>
      <w:u w:val="single"/>
    </w:rPr>
  </w:style>
  <w:style w:type="paragraph" w:styleId="TOC1">
    <w:name w:val="toc 1"/>
    <w:basedOn w:val="Normal"/>
    <w:next w:val="Normal"/>
    <w:autoRedefine/>
    <w:uiPriority w:val="39"/>
    <w:rsid w:val="00C66B59"/>
    <w:pPr>
      <w:tabs>
        <w:tab w:val="left" w:pos="660"/>
        <w:tab w:val="right" w:leader="dot" w:pos="9053"/>
      </w:tabs>
      <w:spacing w:after="200" w:line="276" w:lineRule="auto"/>
    </w:pPr>
    <w:rPr>
      <w:sz w:val="24"/>
    </w:rPr>
  </w:style>
  <w:style w:type="paragraph" w:styleId="ListParagraph">
    <w:name w:val="List Paragraph"/>
    <w:basedOn w:val="Normal"/>
    <w:uiPriority w:val="34"/>
    <w:qFormat/>
    <w:rsid w:val="00C66B59"/>
    <w:pPr>
      <w:spacing w:after="200" w:line="276" w:lineRule="auto"/>
      <w:ind w:left="720"/>
      <w:contextualSpacing/>
    </w:pPr>
    <w:rPr>
      <w:rFonts w:ascii="Calibri" w:eastAsia="Calibri" w:hAnsi="Calibri"/>
      <w:sz w:val="22"/>
      <w:szCs w:val="22"/>
      <w:lang w:val="en-IN"/>
    </w:rPr>
  </w:style>
  <w:style w:type="paragraph" w:styleId="TOCHeading">
    <w:name w:val="TOC Heading"/>
    <w:basedOn w:val="Heading1"/>
    <w:next w:val="Normal"/>
    <w:uiPriority w:val="39"/>
    <w:unhideWhenUsed/>
    <w:qFormat/>
    <w:rsid w:val="00C66B59"/>
    <w:pPr>
      <w:keepLines/>
      <w:spacing w:before="480" w:after="0" w:line="276" w:lineRule="auto"/>
      <w:outlineLvl w:val="9"/>
    </w:pPr>
    <w:rPr>
      <w:rFonts w:asciiTheme="majorHAnsi" w:hAnsiTheme="majorHAnsi"/>
      <w:color w:val="365F91" w:themeColor="accent1" w:themeShade="BF"/>
      <w:kern w:val="0"/>
      <w:szCs w:val="28"/>
      <w:lang w:eastAsia="ja-JP"/>
    </w:rPr>
  </w:style>
  <w:style w:type="paragraph" w:styleId="NoSpacing">
    <w:name w:val="No Spacing"/>
    <w:link w:val="NoSpacingChar"/>
    <w:uiPriority w:val="1"/>
    <w:qFormat/>
    <w:rsid w:val="00C66B59"/>
    <w:rPr>
      <w:rFonts w:eastAsiaTheme="minorEastAsia"/>
      <w:lang w:eastAsia="ja-JP"/>
    </w:rPr>
  </w:style>
  <w:style w:type="character" w:customStyle="1" w:styleId="NoSpacingChar">
    <w:name w:val="No Spacing Char"/>
    <w:basedOn w:val="DefaultParagraphFont"/>
    <w:link w:val="NoSpacing"/>
    <w:uiPriority w:val="1"/>
    <w:rsid w:val="00C66B59"/>
    <w:rPr>
      <w:rFonts w:eastAsiaTheme="minorEastAsia"/>
      <w:lang w:eastAsia="ja-JP"/>
    </w:rPr>
  </w:style>
  <w:style w:type="paragraph" w:styleId="BalloonText">
    <w:name w:val="Balloon Text"/>
    <w:basedOn w:val="Normal"/>
    <w:link w:val="BalloonTextChar"/>
    <w:uiPriority w:val="99"/>
    <w:semiHidden/>
    <w:unhideWhenUsed/>
    <w:rsid w:val="00C66B59"/>
    <w:rPr>
      <w:rFonts w:ascii="Tahoma" w:hAnsi="Tahoma" w:cs="Tahoma"/>
      <w:sz w:val="16"/>
      <w:szCs w:val="16"/>
    </w:rPr>
  </w:style>
  <w:style w:type="character" w:customStyle="1" w:styleId="BalloonTextChar">
    <w:name w:val="Balloon Text Char"/>
    <w:basedOn w:val="DefaultParagraphFont"/>
    <w:link w:val="BalloonText"/>
    <w:uiPriority w:val="99"/>
    <w:semiHidden/>
    <w:rsid w:val="00C66B59"/>
    <w:rPr>
      <w:rFonts w:ascii="Tahoma" w:eastAsia="Times New Roman" w:hAnsi="Tahoma" w:cs="Tahoma"/>
      <w:sz w:val="16"/>
      <w:szCs w:val="16"/>
    </w:rPr>
  </w:style>
  <w:style w:type="paragraph" w:styleId="TOC2">
    <w:name w:val="toc 2"/>
    <w:basedOn w:val="Normal"/>
    <w:next w:val="Normal"/>
    <w:autoRedefine/>
    <w:uiPriority w:val="39"/>
    <w:unhideWhenUsed/>
    <w:rsid w:val="00C66B59"/>
    <w:pPr>
      <w:spacing w:after="100"/>
      <w:ind w:left="200"/>
    </w:pPr>
  </w:style>
  <w:style w:type="paragraph" w:styleId="TOC3">
    <w:name w:val="toc 3"/>
    <w:basedOn w:val="Normal"/>
    <w:next w:val="Normal"/>
    <w:autoRedefine/>
    <w:uiPriority w:val="39"/>
    <w:unhideWhenUsed/>
    <w:rsid w:val="00C66B59"/>
    <w:pPr>
      <w:spacing w:after="100"/>
      <w:ind w:left="400"/>
    </w:pPr>
  </w:style>
  <w:style w:type="table" w:styleId="TableGrid">
    <w:name w:val="Table Grid"/>
    <w:basedOn w:val="TableNormal"/>
    <w:uiPriority w:val="59"/>
    <w:rsid w:val="00C6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B59"/>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C66B59"/>
    <w:pPr>
      <w:keepNext/>
      <w:spacing w:after="60"/>
      <w:outlineLvl w:val="0"/>
    </w:pPr>
    <w:rPr>
      <w:rFonts w:eastAsiaTheme="majorEastAsia" w:cstheme="majorBidi"/>
      <w:b/>
      <w:bCs/>
      <w:kern w:val="32"/>
      <w:sz w:val="28"/>
      <w:szCs w:val="32"/>
    </w:rPr>
  </w:style>
  <w:style w:type="paragraph" w:styleId="Heading2">
    <w:name w:val="heading 2"/>
    <w:basedOn w:val="Normal"/>
    <w:next w:val="Normal"/>
    <w:link w:val="Heading2Char"/>
    <w:uiPriority w:val="9"/>
    <w:unhideWhenUsed/>
    <w:qFormat/>
    <w:rsid w:val="00C66B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6B5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B59"/>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C66B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66B59"/>
    <w:rPr>
      <w:rFonts w:asciiTheme="majorHAnsi" w:eastAsiaTheme="majorEastAsia" w:hAnsiTheme="majorHAnsi" w:cstheme="majorBidi"/>
      <w:b/>
      <w:bCs/>
      <w:color w:val="4F81BD" w:themeColor="accent1"/>
      <w:sz w:val="20"/>
      <w:szCs w:val="20"/>
    </w:rPr>
  </w:style>
  <w:style w:type="paragraph" w:styleId="Header">
    <w:name w:val="header"/>
    <w:basedOn w:val="Normal"/>
    <w:link w:val="HeaderChar"/>
    <w:unhideWhenUsed/>
    <w:rsid w:val="00C66B59"/>
    <w:pPr>
      <w:tabs>
        <w:tab w:val="center" w:pos="4320"/>
        <w:tab w:val="right" w:pos="8640"/>
      </w:tabs>
    </w:pPr>
  </w:style>
  <w:style w:type="character" w:customStyle="1" w:styleId="HeaderChar">
    <w:name w:val="Header Char"/>
    <w:basedOn w:val="DefaultParagraphFont"/>
    <w:link w:val="Header"/>
    <w:rsid w:val="00C66B5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C66B59"/>
    <w:pPr>
      <w:tabs>
        <w:tab w:val="center" w:pos="4320"/>
        <w:tab w:val="right" w:pos="8640"/>
      </w:tabs>
    </w:pPr>
  </w:style>
  <w:style w:type="character" w:customStyle="1" w:styleId="FooterChar">
    <w:name w:val="Footer Char"/>
    <w:basedOn w:val="DefaultParagraphFont"/>
    <w:link w:val="Footer"/>
    <w:uiPriority w:val="99"/>
    <w:rsid w:val="00C66B59"/>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C66B59"/>
    <w:pPr>
      <w:spacing w:after="60" w:line="360" w:lineRule="auto"/>
      <w:outlineLvl w:val="0"/>
    </w:pPr>
    <w:rPr>
      <w:rFonts w:eastAsiaTheme="majorEastAsia" w:cstheme="majorBidi"/>
      <w:b/>
      <w:bCs/>
      <w:kern w:val="28"/>
      <w:sz w:val="28"/>
      <w:szCs w:val="32"/>
    </w:rPr>
  </w:style>
  <w:style w:type="character" w:customStyle="1" w:styleId="TitleChar">
    <w:name w:val="Title Char"/>
    <w:basedOn w:val="DefaultParagraphFont"/>
    <w:link w:val="Title"/>
    <w:uiPriority w:val="10"/>
    <w:rsid w:val="00C66B59"/>
    <w:rPr>
      <w:rFonts w:ascii="Times New Roman" w:eastAsiaTheme="majorEastAsia" w:hAnsi="Times New Roman" w:cstheme="majorBidi"/>
      <w:b/>
      <w:bCs/>
      <w:kern w:val="28"/>
      <w:sz w:val="28"/>
      <w:szCs w:val="32"/>
    </w:rPr>
  </w:style>
  <w:style w:type="character" w:styleId="Hyperlink">
    <w:name w:val="Hyperlink"/>
    <w:uiPriority w:val="99"/>
    <w:rsid w:val="00C66B59"/>
    <w:rPr>
      <w:color w:val="0000FF"/>
      <w:u w:val="single"/>
    </w:rPr>
  </w:style>
  <w:style w:type="paragraph" w:styleId="TOC1">
    <w:name w:val="toc 1"/>
    <w:basedOn w:val="Normal"/>
    <w:next w:val="Normal"/>
    <w:autoRedefine/>
    <w:uiPriority w:val="39"/>
    <w:rsid w:val="00C66B59"/>
    <w:pPr>
      <w:tabs>
        <w:tab w:val="left" w:pos="660"/>
        <w:tab w:val="right" w:leader="dot" w:pos="9053"/>
      </w:tabs>
      <w:spacing w:after="200" w:line="276" w:lineRule="auto"/>
    </w:pPr>
    <w:rPr>
      <w:sz w:val="24"/>
    </w:rPr>
  </w:style>
  <w:style w:type="paragraph" w:styleId="ListParagraph">
    <w:name w:val="List Paragraph"/>
    <w:basedOn w:val="Normal"/>
    <w:uiPriority w:val="34"/>
    <w:qFormat/>
    <w:rsid w:val="00C66B59"/>
    <w:pPr>
      <w:spacing w:after="200" w:line="276" w:lineRule="auto"/>
      <w:ind w:left="720"/>
      <w:contextualSpacing/>
    </w:pPr>
    <w:rPr>
      <w:rFonts w:ascii="Calibri" w:eastAsia="Calibri" w:hAnsi="Calibri"/>
      <w:sz w:val="22"/>
      <w:szCs w:val="22"/>
      <w:lang w:val="en-IN"/>
    </w:rPr>
  </w:style>
  <w:style w:type="paragraph" w:styleId="TOCHeading">
    <w:name w:val="TOC Heading"/>
    <w:basedOn w:val="Heading1"/>
    <w:next w:val="Normal"/>
    <w:uiPriority w:val="39"/>
    <w:unhideWhenUsed/>
    <w:qFormat/>
    <w:rsid w:val="00C66B59"/>
    <w:pPr>
      <w:keepLines/>
      <w:spacing w:before="480" w:after="0" w:line="276" w:lineRule="auto"/>
      <w:outlineLvl w:val="9"/>
    </w:pPr>
    <w:rPr>
      <w:rFonts w:asciiTheme="majorHAnsi" w:hAnsiTheme="majorHAnsi"/>
      <w:color w:val="365F91" w:themeColor="accent1" w:themeShade="BF"/>
      <w:kern w:val="0"/>
      <w:szCs w:val="28"/>
      <w:lang w:eastAsia="ja-JP"/>
    </w:rPr>
  </w:style>
  <w:style w:type="paragraph" w:styleId="NoSpacing">
    <w:name w:val="No Spacing"/>
    <w:link w:val="NoSpacingChar"/>
    <w:uiPriority w:val="1"/>
    <w:qFormat/>
    <w:rsid w:val="00C66B59"/>
    <w:rPr>
      <w:rFonts w:eastAsiaTheme="minorEastAsia"/>
      <w:lang w:eastAsia="ja-JP"/>
    </w:rPr>
  </w:style>
  <w:style w:type="character" w:customStyle="1" w:styleId="NoSpacingChar">
    <w:name w:val="No Spacing Char"/>
    <w:basedOn w:val="DefaultParagraphFont"/>
    <w:link w:val="NoSpacing"/>
    <w:uiPriority w:val="1"/>
    <w:rsid w:val="00C66B59"/>
    <w:rPr>
      <w:rFonts w:eastAsiaTheme="minorEastAsia"/>
      <w:lang w:eastAsia="ja-JP"/>
    </w:rPr>
  </w:style>
  <w:style w:type="paragraph" w:styleId="BalloonText">
    <w:name w:val="Balloon Text"/>
    <w:basedOn w:val="Normal"/>
    <w:link w:val="BalloonTextChar"/>
    <w:uiPriority w:val="99"/>
    <w:semiHidden/>
    <w:unhideWhenUsed/>
    <w:rsid w:val="00C66B59"/>
    <w:rPr>
      <w:rFonts w:ascii="Tahoma" w:hAnsi="Tahoma" w:cs="Tahoma"/>
      <w:sz w:val="16"/>
      <w:szCs w:val="16"/>
    </w:rPr>
  </w:style>
  <w:style w:type="character" w:customStyle="1" w:styleId="BalloonTextChar">
    <w:name w:val="Balloon Text Char"/>
    <w:basedOn w:val="DefaultParagraphFont"/>
    <w:link w:val="BalloonText"/>
    <w:uiPriority w:val="99"/>
    <w:semiHidden/>
    <w:rsid w:val="00C66B59"/>
    <w:rPr>
      <w:rFonts w:ascii="Tahoma" w:eastAsia="Times New Roman" w:hAnsi="Tahoma" w:cs="Tahoma"/>
      <w:sz w:val="16"/>
      <w:szCs w:val="16"/>
    </w:rPr>
  </w:style>
  <w:style w:type="paragraph" w:styleId="TOC2">
    <w:name w:val="toc 2"/>
    <w:basedOn w:val="Normal"/>
    <w:next w:val="Normal"/>
    <w:autoRedefine/>
    <w:uiPriority w:val="39"/>
    <w:unhideWhenUsed/>
    <w:rsid w:val="00C66B59"/>
    <w:pPr>
      <w:spacing w:after="100"/>
      <w:ind w:left="200"/>
    </w:pPr>
  </w:style>
  <w:style w:type="paragraph" w:styleId="TOC3">
    <w:name w:val="toc 3"/>
    <w:basedOn w:val="Normal"/>
    <w:next w:val="Normal"/>
    <w:autoRedefine/>
    <w:uiPriority w:val="39"/>
    <w:unhideWhenUsed/>
    <w:rsid w:val="00C66B59"/>
    <w:pPr>
      <w:spacing w:after="100"/>
      <w:ind w:left="400"/>
    </w:pPr>
  </w:style>
  <w:style w:type="table" w:styleId="TableGrid">
    <w:name w:val="Table Grid"/>
    <w:basedOn w:val="TableNormal"/>
    <w:uiPriority w:val="59"/>
    <w:rsid w:val="00C6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975665">
      <w:bodyDiv w:val="1"/>
      <w:marLeft w:val="0"/>
      <w:marRight w:val="0"/>
      <w:marTop w:val="0"/>
      <w:marBottom w:val="0"/>
      <w:divBdr>
        <w:top w:val="none" w:sz="0" w:space="0" w:color="auto"/>
        <w:left w:val="none" w:sz="0" w:space="0" w:color="auto"/>
        <w:bottom w:val="none" w:sz="0" w:space="0" w:color="auto"/>
        <w:right w:val="none" w:sz="0" w:space="0" w:color="auto"/>
      </w:divBdr>
    </w:div>
    <w:div w:id="98867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08F436-D4D9-45D4-BC9F-51C44C6EA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60</Pages>
  <Words>6429</Words>
  <Characters>36646</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SCREENING </vt:lpstr>
    </vt:vector>
  </TitlesOfParts>
  <Company>IFMR RURAL FINANCE</Company>
  <LinksUpToDate>false</LinksUpToDate>
  <CharactersWithSpaces>42990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SCREENING</dc:title>
  <dc:creator>Namita Sivasankaran</dc:creator>
  <cp:lastModifiedBy>Namita Sivasankaran</cp:lastModifiedBy>
  <cp:revision>3</cp:revision>
  <dcterms:created xsi:type="dcterms:W3CDTF">2016-11-22T12:26:00Z</dcterms:created>
  <dcterms:modified xsi:type="dcterms:W3CDTF">2016-11-23T10:11:00Z</dcterms:modified>
</cp:coreProperties>
</file>
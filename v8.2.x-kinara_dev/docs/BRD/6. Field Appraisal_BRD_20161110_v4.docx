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eastAsiaTheme="majorEastAsia" w:hAnsi="Times New Roman" w:cs="Times New Roman"/>
          <w:caps/>
          <w:sz w:val="36"/>
          <w:szCs w:val="28"/>
          <w:lang w:eastAsia="en-US"/>
        </w:rPr>
        <w:id w:val="1160422172"/>
        <w:docPartObj>
          <w:docPartGallery w:val="Cover Pages"/>
          <w:docPartUnique/>
        </w:docPartObj>
      </w:sdtPr>
      <w:sdtEndPr>
        <w:rPr>
          <w:rFonts w:eastAsia="Times New Roman"/>
          <w:caps w:val="0"/>
          <w:sz w:val="28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0675"/>
          </w:tblGrid>
          <w:tr w:rsidR="00602154" w:rsidRPr="00C8540F" w:rsidTr="0037061C">
            <w:trPr>
              <w:trHeight w:val="288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caps/>
                  <w:sz w:val="36"/>
                  <w:szCs w:val="28"/>
                  <w:lang w:eastAsia="en-US"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ja-JP"/>
                </w:rPr>
              </w:sdtEndPr>
              <w:sdtContent>
                <w:tc>
                  <w:tcPr>
                    <w:tcW w:w="5000" w:type="pct"/>
                  </w:tcPr>
                  <w:p w:rsidR="00602154" w:rsidRPr="00C8540F" w:rsidRDefault="007225C5" w:rsidP="00602154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caps/>
                        <w:sz w:val="36"/>
                        <w:szCs w:val="28"/>
                      </w:rPr>
                    </w:pPr>
                    <w:r>
                      <w:rPr>
                        <w:rFonts w:ascii="Times New Roman" w:eastAsiaTheme="majorEastAsia" w:hAnsi="Times New Roman" w:cs="Times New Roman"/>
                        <w:caps/>
                        <w:sz w:val="36"/>
                        <w:szCs w:val="28"/>
                        <w:lang w:val="en-IN" w:eastAsia="en-US"/>
                      </w:rPr>
                      <w:t>IFMR RURAL FINANCE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144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sz w:val="36"/>
                  <w:szCs w:val="28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602154" w:rsidRPr="00C8540F" w:rsidRDefault="007225C5" w:rsidP="00942461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28"/>
                        <w:szCs w:val="28"/>
                      </w:rPr>
                    </w:pPr>
                    <w:r>
                      <w:rPr>
                        <w:rFonts w:ascii="Times New Roman" w:eastAsiaTheme="majorEastAsia" w:hAnsi="Times New Roman" w:cs="Times New Roman"/>
                        <w:sz w:val="36"/>
                        <w:szCs w:val="28"/>
                        <w:lang w:val="en-IN"/>
                      </w:rPr>
                      <w:t>Field Appraisal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602154" w:rsidRPr="00C8540F" w:rsidRDefault="00602154" w:rsidP="0037061C">
                <w:pPr>
                  <w:pStyle w:val="NoSpacing"/>
                  <w:jc w:val="center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602154" w:rsidRPr="00C8540F" w:rsidTr="0037061C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:rsidR="00602154" w:rsidRPr="00C8540F" w:rsidRDefault="007225C5" w:rsidP="001013E2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  <w:lang w:val="en-IN"/>
                      </w:rPr>
                      <w:t>IFMR Rural Finance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alias w:val="Date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6-10-23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5000" w:type="pct"/>
                    <w:vAlign w:val="center"/>
                  </w:tcPr>
                  <w:p w:rsidR="00602154" w:rsidRPr="00C8540F" w:rsidRDefault="007225C5" w:rsidP="00645805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  <w:t>10/23/2016</w:t>
                    </w:r>
                  </w:p>
                </w:tc>
              </w:sdtContent>
            </w:sdt>
          </w:tr>
        </w:tbl>
        <w:p w:rsidR="00602154" w:rsidRPr="00C8540F" w:rsidRDefault="00602154" w:rsidP="00602154">
          <w:pPr>
            <w:rPr>
              <w:sz w:val="28"/>
              <w:szCs w:val="28"/>
            </w:rPr>
          </w:pPr>
        </w:p>
        <w:p w:rsidR="00602154" w:rsidRPr="00C8540F" w:rsidRDefault="00602154" w:rsidP="00602154">
          <w:pPr>
            <w:rPr>
              <w:sz w:val="28"/>
              <w:szCs w:val="28"/>
            </w:rPr>
          </w:pP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10675"/>
          </w:tblGrid>
          <w:tr w:rsidR="00602154" w:rsidRPr="00C8540F" w:rsidTr="0037061C">
            <w:tc>
              <w:tcPr>
                <w:tcW w:w="5000" w:type="pct"/>
              </w:tcPr>
              <w:p w:rsidR="00602154" w:rsidRPr="00C8540F" w:rsidRDefault="00602154" w:rsidP="0037061C">
                <w:pPr>
                  <w:pStyle w:val="NoSpacing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</w:tbl>
        <w:p w:rsidR="00602154" w:rsidRPr="00C8540F" w:rsidRDefault="00602154" w:rsidP="00602154">
          <w:pPr>
            <w:rPr>
              <w:sz w:val="28"/>
              <w:szCs w:val="28"/>
            </w:rPr>
          </w:pPr>
        </w:p>
        <w:p w:rsidR="00602154" w:rsidRPr="00C8540F" w:rsidRDefault="00602154" w:rsidP="00602154">
          <w:pPr>
            <w:rPr>
              <w:sz w:val="28"/>
              <w:szCs w:val="28"/>
            </w:rPr>
          </w:pPr>
          <w:r w:rsidRPr="00C8540F">
            <w:rPr>
              <w:sz w:val="28"/>
              <w:szCs w:val="28"/>
            </w:rPr>
            <w:br w:type="page"/>
          </w:r>
        </w:p>
      </w:sdtContent>
    </w:sdt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en-US"/>
        </w:rPr>
        <w:id w:val="-53588247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42412" w:rsidRPr="00C8540F" w:rsidRDefault="00B42412" w:rsidP="00B42412">
          <w:pPr>
            <w:pStyle w:val="TOCHeading"/>
            <w:rPr>
              <w:rFonts w:ascii="Times New Roman" w:hAnsi="Times New Roman" w:cs="Times New Roman"/>
            </w:rPr>
          </w:pPr>
          <w:r w:rsidRPr="00C8540F">
            <w:rPr>
              <w:rFonts w:ascii="Times New Roman" w:hAnsi="Times New Roman" w:cs="Times New Roman"/>
              <w:b w:val="0"/>
              <w:color w:val="auto"/>
              <w:sz w:val="32"/>
            </w:rPr>
            <w:t>Contents</w:t>
          </w:r>
        </w:p>
        <w:p w:rsidR="00F3228C" w:rsidRDefault="00B4241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r w:rsidRPr="00C8540F">
            <w:fldChar w:fldCharType="begin"/>
          </w:r>
          <w:r w:rsidRPr="00C8540F">
            <w:instrText xml:space="preserve"> TOC \o "1-3" \h \z \u </w:instrText>
          </w:r>
          <w:r w:rsidRPr="00C8540F">
            <w:fldChar w:fldCharType="separate"/>
          </w:r>
          <w:hyperlink w:anchor="_Toc464953110" w:history="1">
            <w:r w:rsidR="00F3228C" w:rsidRPr="00C95D2F">
              <w:rPr>
                <w:rStyle w:val="Hyperlink"/>
                <w:smallCaps/>
                <w:noProof/>
                <w:spacing w:val="5"/>
              </w:rPr>
              <w:t>Process Diagram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_Toc464953110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0718D3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1" w:history="1">
            <w:r w:rsidR="00F3228C" w:rsidRPr="00C95D2F">
              <w:rPr>
                <w:rStyle w:val="Hyperlink"/>
                <w:smallCaps/>
                <w:noProof/>
                <w:spacing w:val="5"/>
              </w:rPr>
              <w:t>1.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  <w:spacing w:val="5"/>
              </w:rPr>
              <w:t>Stage definition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_Toc464953111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4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0718D3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2" w:history="1">
            <w:r w:rsidR="00F3228C" w:rsidRPr="00C95D2F">
              <w:rPr>
                <w:rStyle w:val="Hyperlink"/>
                <w:smallCaps/>
                <w:noProof/>
                <w:spacing w:val="5"/>
              </w:rPr>
              <w:t>2.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  <w:spacing w:val="5"/>
              </w:rPr>
              <w:t>Stage-role access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_Toc464953112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4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0718D3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3" w:history="1">
            <w:r w:rsidR="00F3228C" w:rsidRPr="00C95D2F">
              <w:rPr>
                <w:rStyle w:val="Hyperlink"/>
                <w:smallCaps/>
                <w:noProof/>
                <w:spacing w:val="5"/>
              </w:rPr>
              <w:t>3.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  <w:spacing w:val="5"/>
              </w:rPr>
              <w:t>Field Appraisal Queue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_Toc464953113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4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0718D3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4" w:history="1">
            <w:r w:rsidR="00F3228C" w:rsidRPr="00C95D2F">
              <w:rPr>
                <w:rStyle w:val="Hyperlink"/>
                <w:smallCaps/>
                <w:noProof/>
              </w:rPr>
              <w:t>3.1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UI specification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_Toc464953114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4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0718D3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5" w:history="1">
            <w:r w:rsidR="00F3228C" w:rsidRPr="00C95D2F">
              <w:rPr>
                <w:rStyle w:val="Hyperlink"/>
                <w:smallCaps/>
                <w:noProof/>
              </w:rPr>
              <w:t>3.2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Screenshot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_Toc464953115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5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0718D3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6" w:history="1">
            <w:r w:rsidR="00F3228C" w:rsidRPr="00C95D2F">
              <w:rPr>
                <w:rStyle w:val="Hyperlink"/>
                <w:smallCaps/>
                <w:noProof/>
              </w:rPr>
              <w:t>3.3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Functional requirements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_Toc464953116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6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0718D3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7" w:history="1">
            <w:r w:rsidR="00F3228C" w:rsidRPr="00C95D2F">
              <w:rPr>
                <w:rStyle w:val="Hyperlink"/>
                <w:smallCaps/>
                <w:noProof/>
              </w:rPr>
              <w:t>3.4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Upload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_Toc464953117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6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0718D3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8" w:history="1">
            <w:r w:rsidR="00F3228C" w:rsidRPr="00C95D2F">
              <w:rPr>
                <w:rStyle w:val="Hyperlink"/>
                <w:smallCaps/>
                <w:noProof/>
              </w:rPr>
              <w:t>3.5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Download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_Toc464953118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6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0718D3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9" w:history="1">
            <w:r w:rsidR="00F3228C" w:rsidRPr="00C95D2F">
              <w:rPr>
                <w:rStyle w:val="Hyperlink"/>
                <w:smallCaps/>
                <w:noProof/>
              </w:rPr>
              <w:t>3.6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Reports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_Toc464953119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6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0718D3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0" w:history="1">
            <w:r w:rsidR="00F3228C" w:rsidRPr="00C95D2F">
              <w:rPr>
                <w:rStyle w:val="Hyperlink"/>
                <w:smallCaps/>
                <w:noProof/>
                <w:spacing w:val="5"/>
              </w:rPr>
              <w:t>4.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  <w:spacing w:val="5"/>
              </w:rPr>
              <w:t>Capturing Field Appraisal data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_Toc464953120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0718D3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1" w:history="1">
            <w:r w:rsidR="00F3228C" w:rsidRPr="00C95D2F">
              <w:rPr>
                <w:rStyle w:val="Hyperlink"/>
                <w:smallCaps/>
                <w:noProof/>
              </w:rPr>
              <w:t>4.1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UI requirements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_Toc464953121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0718D3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2" w:history="1">
            <w:r w:rsidR="00F3228C" w:rsidRPr="00C95D2F">
              <w:rPr>
                <w:rStyle w:val="Hyperlink"/>
                <w:smallCaps/>
                <w:noProof/>
              </w:rPr>
              <w:t>4.2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Screenshots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_Toc464953122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46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0718D3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3" w:history="1">
            <w:r w:rsidR="00F3228C" w:rsidRPr="00C95D2F">
              <w:rPr>
                <w:rStyle w:val="Hyperlink"/>
                <w:smallCaps/>
                <w:noProof/>
              </w:rPr>
              <w:t>4.3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Functional requirements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_Toc464953123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0718D3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4" w:history="1">
            <w:r w:rsidR="00F3228C" w:rsidRPr="00C95D2F">
              <w:rPr>
                <w:rStyle w:val="Hyperlink"/>
                <w:smallCaps/>
                <w:noProof/>
              </w:rPr>
              <w:t>4.4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Uploads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_Toc464953124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0718D3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5" w:history="1">
            <w:r w:rsidR="00F3228C" w:rsidRPr="00C95D2F">
              <w:rPr>
                <w:rStyle w:val="Hyperlink"/>
                <w:smallCaps/>
                <w:noProof/>
              </w:rPr>
              <w:t>4.5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Downloads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_Toc464953125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0718D3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6" w:history="1">
            <w:r w:rsidR="00F3228C" w:rsidRPr="00C95D2F">
              <w:rPr>
                <w:rStyle w:val="Hyperlink"/>
                <w:smallCaps/>
                <w:noProof/>
              </w:rPr>
              <w:t>4.6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Reports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_Toc464953126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0718D3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7" w:history="1">
            <w:r w:rsidR="00F3228C" w:rsidRPr="00C95D2F">
              <w:rPr>
                <w:rStyle w:val="Hyperlink"/>
                <w:smallCaps/>
                <w:noProof/>
                <w:spacing w:val="5"/>
              </w:rPr>
              <w:t>5.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  <w:spacing w:val="5"/>
              </w:rPr>
              <w:t>Risk Score 2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_Toc464953127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0718D3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8" w:history="1">
            <w:r w:rsidR="00F3228C" w:rsidRPr="00C95D2F">
              <w:rPr>
                <w:rStyle w:val="Hyperlink"/>
                <w:smallCaps/>
                <w:noProof/>
              </w:rPr>
              <w:t>5.1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UI specification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_Toc464953128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0718D3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9" w:history="1">
            <w:r w:rsidR="00F3228C" w:rsidRPr="00C95D2F">
              <w:rPr>
                <w:rStyle w:val="Hyperlink"/>
                <w:smallCaps/>
                <w:noProof/>
              </w:rPr>
              <w:t>5.2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Screenshot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_Toc464953129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0718D3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30" w:history="1">
            <w:r w:rsidR="00F3228C" w:rsidRPr="00C95D2F">
              <w:rPr>
                <w:rStyle w:val="Hyperlink"/>
                <w:smallCaps/>
                <w:noProof/>
              </w:rPr>
              <w:t>5.3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Functional requirements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_Toc464953130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0718D3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31" w:history="1">
            <w:r w:rsidR="00F3228C" w:rsidRPr="00C95D2F">
              <w:rPr>
                <w:rStyle w:val="Hyperlink"/>
                <w:smallCaps/>
                <w:noProof/>
              </w:rPr>
              <w:t>5.4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Upload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_Toc464953131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0718D3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32" w:history="1">
            <w:r w:rsidR="00F3228C" w:rsidRPr="00C95D2F">
              <w:rPr>
                <w:rStyle w:val="Hyperlink"/>
                <w:smallCaps/>
                <w:noProof/>
              </w:rPr>
              <w:t>5.5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Download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_Toc464953132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0718D3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33" w:history="1">
            <w:r w:rsidR="00F3228C" w:rsidRPr="00C95D2F">
              <w:rPr>
                <w:rStyle w:val="Hyperlink"/>
                <w:smallCaps/>
                <w:noProof/>
              </w:rPr>
              <w:t>5.6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Reports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_Toc464953133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B42412" w:rsidRPr="00C8540F" w:rsidRDefault="00B42412" w:rsidP="00B42412">
          <w:r w:rsidRPr="00C8540F">
            <w:rPr>
              <w:b/>
              <w:bCs/>
              <w:noProof/>
            </w:rPr>
            <w:fldChar w:fldCharType="end"/>
          </w:r>
        </w:p>
      </w:sdtContent>
    </w:sdt>
    <w:p w:rsidR="00B42412" w:rsidRPr="00C8540F" w:rsidRDefault="00B42412" w:rsidP="00B42412">
      <w:pPr>
        <w:pStyle w:val="Heading1"/>
        <w:rPr>
          <w:rFonts w:cs="Times New Roman"/>
        </w:rPr>
      </w:pPr>
    </w:p>
    <w:p w:rsidR="00B42412" w:rsidRPr="00C8540F" w:rsidRDefault="00B42412" w:rsidP="00B42412"/>
    <w:p w:rsidR="00B42412" w:rsidRPr="00C8540F" w:rsidRDefault="00B42412" w:rsidP="00B42412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Del="001376F5" w:rsidRDefault="00645805">
      <w:pPr>
        <w:rPr>
          <w:del w:id="0" w:author="Sarthak Shah | IFMR Rural Finance" w:date="2016-11-10T11:35:00Z"/>
        </w:rPr>
      </w:pPr>
    </w:p>
    <w:p w:rsidR="0055603C" w:rsidRPr="00C8540F" w:rsidRDefault="0055603C">
      <w:pPr>
        <w:sectPr w:rsidR="0055603C" w:rsidRPr="00C8540F" w:rsidSect="0055603C">
          <w:headerReference w:type="default" r:id="rId10"/>
          <w:footerReference w:type="default" r:id="rId11"/>
          <w:pgSz w:w="11899" w:h="16838"/>
          <w:pgMar w:top="720" w:right="720" w:bottom="720" w:left="720" w:header="1560" w:footer="567" w:gutter="0"/>
          <w:cols w:space="720"/>
          <w:docGrid w:linePitch="360"/>
        </w:sectPr>
      </w:pPr>
    </w:p>
    <w:p w:rsidR="00E34C47" w:rsidRDefault="001376F5">
      <w:pPr>
        <w:pStyle w:val="Heading1"/>
        <w:keepNext w:val="0"/>
        <w:numPr>
          <w:ilvl w:val="0"/>
          <w:numId w:val="41"/>
        </w:numPr>
        <w:spacing w:before="480" w:after="0" w:line="276" w:lineRule="auto"/>
        <w:contextualSpacing/>
        <w:rPr>
          <w:ins w:id="1" w:author="Sarthak Shah | IFMR Rural Finance" w:date="2016-11-10T11:50:00Z"/>
          <w:rFonts w:cs="Times New Roman"/>
          <w:b w:val="0"/>
          <w:bCs w:val="0"/>
          <w:smallCaps/>
          <w:spacing w:val="5"/>
          <w:kern w:val="0"/>
          <w:sz w:val="36"/>
          <w:szCs w:val="36"/>
        </w:rPr>
        <w:pPrChange w:id="2" w:author="Sarthak Shah | IFMR Rural Finance" w:date="2016-11-10T11:38:00Z">
          <w:pPr>
            <w:pStyle w:val="Heading1"/>
            <w:keepNext w:val="0"/>
            <w:spacing w:before="480" w:after="0" w:line="276" w:lineRule="auto"/>
            <w:contextualSpacing/>
          </w:pPr>
        </w:pPrChange>
      </w:pPr>
      <w:bookmarkStart w:id="3" w:name="_Toc464953110"/>
      <w:ins w:id="4" w:author="Sarthak Shah | IFMR Rural Finance" w:date="2016-11-10T11:38:00Z">
        <w:r>
          <w:rPr>
            <w:rFonts w:cs="Times New Roman"/>
            <w:b w:val="0"/>
            <w:bCs w:val="0"/>
            <w:smallCaps/>
            <w:spacing w:val="5"/>
            <w:kern w:val="0"/>
            <w:sz w:val="36"/>
            <w:szCs w:val="36"/>
          </w:rPr>
          <w:lastRenderedPageBreak/>
          <w:t>Process</w:t>
        </w:r>
      </w:ins>
    </w:p>
    <w:p w:rsidR="00B42412" w:rsidRPr="00E34C47" w:rsidRDefault="00E34C47">
      <w:pPr>
        <w:pStyle w:val="Heading2"/>
        <w:ind w:firstLine="720"/>
        <w:rPr>
          <w:rFonts w:cs="Times New Roman"/>
          <w:b w:val="0"/>
          <w:color w:val="000000" w:themeColor="text1"/>
          <w:sz w:val="32"/>
          <w:rPrChange w:id="5" w:author="Sarthak Shah | IFMR Rural Finance" w:date="2016-11-10T11:52:00Z">
            <w:rPr/>
          </w:rPrChange>
        </w:rPr>
        <w:pPrChange w:id="6" w:author="Sarthak Shah | IFMR Rural Finance" w:date="2016-11-10T11:52:00Z">
          <w:pPr>
            <w:pStyle w:val="Heading1"/>
            <w:keepNext w:val="0"/>
            <w:spacing w:before="480" w:after="0" w:line="276" w:lineRule="auto"/>
            <w:contextualSpacing/>
          </w:pPr>
        </w:pPrChange>
      </w:pPr>
      <w:ins w:id="7" w:author="Sarthak Shah | IFMR Rural Finance" w:date="2016-11-10T11:50:00Z">
        <w:r w:rsidRPr="00E34C47">
          <w:rPr>
            <w:rFonts w:ascii="Times New Roman" w:hAnsi="Times New Roman" w:cs="Times New Roman"/>
            <w:b w:val="0"/>
            <w:color w:val="000000" w:themeColor="text1"/>
            <w:sz w:val="32"/>
          </w:rPr>
          <w:t>1.1 PROCESS DIAGRAM</w:t>
        </w:r>
      </w:ins>
      <w:del w:id="8" w:author="Sarthak Shah | IFMR Rural Finance" w:date="2016-11-10T11:38:00Z">
        <w:r w:rsidR="00B42412" w:rsidRPr="00E34C47" w:rsidDel="001376F5">
          <w:rPr>
            <w:rFonts w:ascii="Times New Roman" w:hAnsi="Times New Roman" w:cs="Times New Roman"/>
            <w:b w:val="0"/>
            <w:color w:val="000000" w:themeColor="text1"/>
            <w:sz w:val="32"/>
            <w:rPrChange w:id="9" w:author="Sarthak Shah | IFMR Rural Finance" w:date="2016-11-10T11:52:00Z">
              <w:rPr/>
            </w:rPrChange>
          </w:rPr>
          <w:delText>Process Diagram</w:delText>
        </w:r>
      </w:del>
      <w:bookmarkEnd w:id="3"/>
    </w:p>
    <w:p w:rsidR="00C8540F" w:rsidRPr="00C8540F" w:rsidRDefault="00C8540F" w:rsidP="00C8540F"/>
    <w:p w:rsidR="00645805" w:rsidRPr="00C8540F" w:rsidRDefault="00D73F58" w:rsidP="00645805">
      <w:del w:id="10" w:author="Sarthak Shah | IFMR Rural Finance" w:date="2016-11-10T11:33:00Z">
        <w:r w:rsidDel="001376F5">
          <w:rPr>
            <w:noProof/>
            <w:lang w:val="en-IN" w:eastAsia="en-IN"/>
          </w:rPr>
          <w:drawing>
            <wp:inline distT="0" distB="0" distL="0" distR="0" wp14:anchorId="73E30ED6" wp14:editId="68BD2C23">
              <wp:extent cx="9777730" cy="3687445"/>
              <wp:effectExtent l="0" t="0" r="0" b="8255"/>
              <wp:docPr id="10" name="Picture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Field Appraisal v2.png"/>
                      <pic:cNvPicPr/>
                    </pic:nvPicPr>
                    <pic:blipFill>
                      <a:blip r:embed="rId1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9777730" cy="36874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11" w:author="Sarthak Shah | IFMR Rural Finance" w:date="2016-11-10T11:33:00Z">
        <w:r w:rsidR="001376F5">
          <w:rPr>
            <w:noProof/>
            <w:lang w:val="en-IN" w:eastAsia="en-IN"/>
          </w:rPr>
          <w:drawing>
            <wp:inline distT="0" distB="0" distL="0" distR="0">
              <wp:extent cx="9777730" cy="3689961"/>
              <wp:effectExtent l="0" t="0" r="0" b="6350"/>
              <wp:docPr id="21" name="Picture 21" descr="E:\sarthak.shah\Desktop\Field Appraisal V3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E:\sarthak.shah\Desktop\Field Appraisal V3.png"/>
                      <pic:cNvPicPr>
                        <a:picLocks noChangeAspect="1" noChangeArrowheads="1"/>
                      </pic:cNvPicPr>
                    </pic:nvPicPr>
                    <pic:blipFill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9777730" cy="368996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2C2ABC" w:rsidRPr="00C8540F" w:rsidRDefault="002C2ABC" w:rsidP="002C2ABC"/>
    <w:p w:rsidR="002C2ABC" w:rsidRDefault="002C2ABC" w:rsidP="002C2ABC">
      <w:pPr>
        <w:rPr>
          <w:ins w:id="12" w:author="Sarthak Shah | IFMR Rural Finance" w:date="2016-11-10T11:53:00Z"/>
        </w:rPr>
      </w:pPr>
    </w:p>
    <w:p w:rsidR="00E34C47" w:rsidRDefault="00E34C47" w:rsidP="002C2ABC">
      <w:pPr>
        <w:rPr>
          <w:ins w:id="13" w:author="Sarthak Shah | IFMR Rural Finance" w:date="2016-11-10T11:53:00Z"/>
        </w:rPr>
      </w:pPr>
    </w:p>
    <w:p w:rsidR="00E34C47" w:rsidRPr="00C8540F" w:rsidRDefault="00E34C47" w:rsidP="002C2ABC"/>
    <w:p w:rsidR="001D6C0B" w:rsidRDefault="001D6C0B">
      <w:pPr>
        <w:pStyle w:val="Heading2"/>
        <w:numPr>
          <w:ilvl w:val="1"/>
          <w:numId w:val="43"/>
        </w:numPr>
        <w:rPr>
          <w:ins w:id="14" w:author="Namita Sivasankaran" w:date="2016-11-23T18:21:00Z"/>
          <w:rFonts w:ascii="Times New Roman" w:hAnsi="Times New Roman" w:cs="Times New Roman"/>
          <w:b w:val="0"/>
          <w:color w:val="000000" w:themeColor="text1"/>
          <w:sz w:val="32"/>
        </w:rPr>
        <w:sectPr w:rsidR="001D6C0B" w:rsidSect="0055603C">
          <w:pgSz w:w="16838" w:h="11899" w:orient="landscape"/>
          <w:pgMar w:top="720" w:right="720" w:bottom="720" w:left="720" w:header="1560" w:footer="567" w:gutter="0"/>
          <w:cols w:space="720"/>
          <w:docGrid w:linePitch="360"/>
        </w:sectPr>
      </w:pPr>
    </w:p>
    <w:p w:rsidR="0051397D" w:rsidRDefault="00E34C47">
      <w:pPr>
        <w:pStyle w:val="Heading2"/>
        <w:numPr>
          <w:ilvl w:val="1"/>
          <w:numId w:val="43"/>
        </w:numPr>
        <w:rPr>
          <w:ins w:id="15" w:author="Sarthak Shah | IFMR Rural Finance" w:date="2016-11-10T11:52:00Z"/>
          <w:color w:val="000000" w:themeColor="text1"/>
          <w:sz w:val="32"/>
        </w:rPr>
        <w:pPrChange w:id="16" w:author="Sarthak Shah | IFMR Rural Finance" w:date="2016-11-10T11:50:00Z">
          <w:pPr/>
        </w:pPrChange>
      </w:pPr>
      <w:ins w:id="17" w:author="Sarthak Shah | IFMR Rural Finance" w:date="2016-11-10T11:36:00Z">
        <w:r w:rsidRPr="00E34C47">
          <w:rPr>
            <w:rFonts w:ascii="Times New Roman" w:hAnsi="Times New Roman" w:cs="Times New Roman"/>
            <w:b w:val="0"/>
            <w:color w:val="000000" w:themeColor="text1"/>
            <w:sz w:val="32"/>
            <w:rPrChange w:id="18" w:author="Sarthak Shah | IFMR Rural Finance" w:date="2016-11-10T11:50:00Z">
              <w:rPr>
                <w:b/>
                <w:bCs/>
                <w:sz w:val="32"/>
              </w:rPr>
            </w:rPrChange>
          </w:rPr>
          <w:lastRenderedPageBreak/>
          <w:t>PROCESS STEPS</w:t>
        </w:r>
      </w:ins>
    </w:p>
    <w:p w:rsidR="00E34C47" w:rsidRDefault="00E34C47" w:rsidP="00E34C47">
      <w:pPr>
        <w:rPr>
          <w:ins w:id="19" w:author="Sarthak Shah | IFMR Rural Finance" w:date="2016-11-10T11:53:00Z"/>
        </w:rPr>
      </w:pPr>
    </w:p>
    <w:p w:rsidR="00E34C47" w:rsidRDefault="00E34C47" w:rsidP="00E34C47">
      <w:pPr>
        <w:pStyle w:val="ListParagraph"/>
        <w:numPr>
          <w:ilvl w:val="0"/>
          <w:numId w:val="44"/>
        </w:numPr>
        <w:rPr>
          <w:ins w:id="20" w:author="Sarthak Shah | IFMR Rural Finance" w:date="2016-11-10T11:53:00Z"/>
          <w:rFonts w:ascii="Times New Roman" w:hAnsi="Times New Roman"/>
          <w:sz w:val="24"/>
          <w:szCs w:val="24"/>
        </w:rPr>
      </w:pPr>
      <w:ins w:id="21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>Field Risk Officer logs in and is able to view all profiles that completed Application Stage.</w:t>
        </w:r>
      </w:ins>
    </w:p>
    <w:p w:rsidR="00E34C47" w:rsidRDefault="00E34C47" w:rsidP="00E34C47">
      <w:pPr>
        <w:pStyle w:val="ListParagraph"/>
        <w:numPr>
          <w:ilvl w:val="0"/>
          <w:numId w:val="44"/>
        </w:numPr>
        <w:rPr>
          <w:ins w:id="22" w:author="Sarthak Shah | IFMR Rural Finance" w:date="2016-11-10T11:53:00Z"/>
          <w:rFonts w:ascii="Times New Roman" w:hAnsi="Times New Roman"/>
          <w:sz w:val="24"/>
          <w:szCs w:val="24"/>
        </w:rPr>
      </w:pPr>
      <w:ins w:id="23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>FRO can search profiles based on the following criteria</w:t>
        </w:r>
      </w:ins>
    </w:p>
    <w:p w:rsidR="00E34C47" w:rsidRDefault="00E34C47" w:rsidP="00E34C47">
      <w:pPr>
        <w:pStyle w:val="ListParagraph"/>
        <w:numPr>
          <w:ilvl w:val="2"/>
          <w:numId w:val="44"/>
        </w:numPr>
        <w:ind w:hanging="382"/>
        <w:rPr>
          <w:ins w:id="24" w:author="Sarthak Shah | IFMR Rural Finance" w:date="2016-11-10T11:53:00Z"/>
          <w:rFonts w:ascii="Times New Roman" w:hAnsi="Times New Roman"/>
          <w:sz w:val="24"/>
          <w:szCs w:val="24"/>
        </w:rPr>
      </w:pPr>
      <w:ins w:id="25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>Applicant Name</w:t>
        </w:r>
      </w:ins>
    </w:p>
    <w:p w:rsidR="00E34C47" w:rsidRDefault="00E34C47" w:rsidP="00E34C47">
      <w:pPr>
        <w:pStyle w:val="ListParagraph"/>
        <w:numPr>
          <w:ilvl w:val="2"/>
          <w:numId w:val="44"/>
        </w:numPr>
        <w:ind w:hanging="382"/>
        <w:rPr>
          <w:ins w:id="26" w:author="Sarthak Shah | IFMR Rural Finance" w:date="2016-11-10T11:53:00Z"/>
          <w:rFonts w:ascii="Times New Roman" w:hAnsi="Times New Roman"/>
          <w:sz w:val="24"/>
          <w:szCs w:val="24"/>
        </w:rPr>
      </w:pPr>
      <w:ins w:id="27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>Business Name</w:t>
        </w:r>
      </w:ins>
    </w:p>
    <w:p w:rsidR="00E34C47" w:rsidRDefault="00E34C47" w:rsidP="00E34C47">
      <w:pPr>
        <w:pStyle w:val="ListParagraph"/>
        <w:numPr>
          <w:ilvl w:val="2"/>
          <w:numId w:val="44"/>
        </w:numPr>
        <w:ind w:hanging="382"/>
        <w:rPr>
          <w:ins w:id="28" w:author="Sarthak Shah | IFMR Rural Finance" w:date="2016-11-10T11:53:00Z"/>
          <w:rFonts w:ascii="Times New Roman" w:hAnsi="Times New Roman"/>
          <w:sz w:val="24"/>
          <w:szCs w:val="24"/>
        </w:rPr>
      </w:pPr>
      <w:ins w:id="29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>URN Number</w:t>
        </w:r>
      </w:ins>
    </w:p>
    <w:p w:rsidR="00E34C47" w:rsidRDefault="00E34C47" w:rsidP="00E34C47">
      <w:pPr>
        <w:pStyle w:val="ListParagraph"/>
        <w:numPr>
          <w:ilvl w:val="2"/>
          <w:numId w:val="44"/>
        </w:numPr>
        <w:ind w:hanging="382"/>
        <w:rPr>
          <w:ins w:id="30" w:author="Sarthak Shah | IFMR Rural Finance" w:date="2016-11-10T11:53:00Z"/>
          <w:rFonts w:ascii="Times New Roman" w:hAnsi="Times New Roman"/>
          <w:sz w:val="24"/>
          <w:szCs w:val="24"/>
        </w:rPr>
      </w:pPr>
      <w:ins w:id="31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>Area</w:t>
        </w:r>
      </w:ins>
    </w:p>
    <w:p w:rsidR="00E34C47" w:rsidRDefault="00E34C47" w:rsidP="00E34C47">
      <w:pPr>
        <w:pStyle w:val="ListParagraph"/>
        <w:numPr>
          <w:ilvl w:val="2"/>
          <w:numId w:val="44"/>
        </w:numPr>
        <w:ind w:hanging="382"/>
        <w:rPr>
          <w:ins w:id="32" w:author="Sarthak Shah | IFMR Rural Finance" w:date="2016-11-10T11:53:00Z"/>
          <w:rFonts w:ascii="Times New Roman" w:hAnsi="Times New Roman"/>
          <w:sz w:val="24"/>
          <w:szCs w:val="24"/>
        </w:rPr>
      </w:pPr>
      <w:ins w:id="33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>City /Village/Town</w:t>
        </w:r>
      </w:ins>
    </w:p>
    <w:p w:rsidR="00E34C47" w:rsidRDefault="00E34C47" w:rsidP="00E34C47">
      <w:pPr>
        <w:pStyle w:val="ListParagraph"/>
        <w:numPr>
          <w:ilvl w:val="0"/>
          <w:numId w:val="44"/>
        </w:numPr>
        <w:rPr>
          <w:ins w:id="34" w:author="Sarthak Shah | IFMR Rural Finance" w:date="2016-11-10T11:53:00Z"/>
          <w:rFonts w:ascii="Times New Roman" w:hAnsi="Times New Roman"/>
          <w:sz w:val="24"/>
          <w:szCs w:val="24"/>
        </w:rPr>
      </w:pPr>
      <w:ins w:id="35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>All search parameters except pin</w:t>
        </w:r>
      </w:ins>
      <w:ins w:id="36" w:author="Sarthak Shah | IFMR Rural Finance" w:date="2016-11-10T11:54:00Z">
        <w:r>
          <w:rPr>
            <w:rFonts w:ascii="Times New Roman" w:hAnsi="Times New Roman"/>
            <w:sz w:val="24"/>
            <w:szCs w:val="24"/>
          </w:rPr>
          <w:t>-</w:t>
        </w:r>
      </w:ins>
      <w:ins w:id="37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>code will have a sort/arrange facility</w:t>
        </w:r>
      </w:ins>
    </w:p>
    <w:p w:rsidR="00E34C47" w:rsidRDefault="00E34C47" w:rsidP="00E34C47">
      <w:pPr>
        <w:pStyle w:val="ListParagraph"/>
        <w:numPr>
          <w:ilvl w:val="0"/>
          <w:numId w:val="44"/>
        </w:numPr>
        <w:rPr>
          <w:ins w:id="38" w:author="Sarthak Shah | IFMR Rural Finance" w:date="2016-11-10T11:53:00Z"/>
          <w:rFonts w:ascii="Times New Roman" w:hAnsi="Times New Roman"/>
          <w:sz w:val="24"/>
          <w:szCs w:val="24"/>
        </w:rPr>
      </w:pPr>
      <w:ins w:id="39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>FRO will click on the desired profile to select the customer. Data of that customer will be auto-populated and all the fields will be displayed.</w:t>
        </w:r>
      </w:ins>
    </w:p>
    <w:p w:rsidR="00E34C47" w:rsidRDefault="00E34C47" w:rsidP="00E34C47">
      <w:pPr>
        <w:pStyle w:val="ListParagraph"/>
        <w:numPr>
          <w:ilvl w:val="0"/>
          <w:numId w:val="44"/>
        </w:numPr>
        <w:rPr>
          <w:ins w:id="40" w:author="Sarthak Shah | IFMR Rural Finance" w:date="2016-11-10T11:53:00Z"/>
          <w:rFonts w:ascii="Times New Roman" w:hAnsi="Times New Roman"/>
          <w:sz w:val="24"/>
          <w:szCs w:val="24"/>
        </w:rPr>
      </w:pPr>
      <w:ins w:id="41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>FRO is supposed to fill proxy indicators and capture remarks if any.</w:t>
        </w:r>
      </w:ins>
    </w:p>
    <w:p w:rsidR="00E34C47" w:rsidRDefault="00E34C47" w:rsidP="00E34C47">
      <w:pPr>
        <w:pStyle w:val="ListParagraph"/>
        <w:numPr>
          <w:ilvl w:val="0"/>
          <w:numId w:val="44"/>
        </w:numPr>
        <w:rPr>
          <w:ins w:id="42" w:author="Sarthak Shah | IFMR Rural Finance" w:date="2016-11-10T11:53:00Z"/>
          <w:rFonts w:ascii="Times New Roman" w:hAnsi="Times New Roman"/>
          <w:sz w:val="24"/>
          <w:szCs w:val="24"/>
        </w:rPr>
      </w:pPr>
      <w:ins w:id="43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>Then FRO is supposed to take decision on whether to accept/reject/send back/hold.</w:t>
        </w:r>
      </w:ins>
    </w:p>
    <w:p w:rsidR="00E34C47" w:rsidRDefault="00E34C47" w:rsidP="00E34C47">
      <w:pPr>
        <w:pStyle w:val="ListParagraph"/>
        <w:numPr>
          <w:ilvl w:val="0"/>
          <w:numId w:val="44"/>
        </w:numPr>
        <w:rPr>
          <w:ins w:id="44" w:author="Sarthak Shah | IFMR Rural Finance" w:date="2016-11-10T11:53:00Z"/>
          <w:rFonts w:ascii="Times New Roman" w:hAnsi="Times New Roman"/>
          <w:sz w:val="24"/>
          <w:szCs w:val="24"/>
        </w:rPr>
      </w:pPr>
      <w:ins w:id="45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>If accept then Calculate risk score and send the application to Field appraisal review stage.</w:t>
        </w:r>
      </w:ins>
    </w:p>
    <w:p w:rsidR="00E34C47" w:rsidRDefault="00E34C47" w:rsidP="00E34C47">
      <w:pPr>
        <w:pStyle w:val="ListParagraph"/>
        <w:numPr>
          <w:ilvl w:val="0"/>
          <w:numId w:val="44"/>
        </w:numPr>
        <w:rPr>
          <w:ins w:id="46" w:author="Sarthak Shah | IFMR Rural Finance" w:date="2016-11-10T11:53:00Z"/>
          <w:rFonts w:ascii="Times New Roman" w:hAnsi="Times New Roman"/>
          <w:sz w:val="24"/>
          <w:szCs w:val="24"/>
        </w:rPr>
      </w:pPr>
      <w:ins w:id="47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>If Reject then system will reject the application after capturing rejection remarks.</w:t>
        </w:r>
      </w:ins>
    </w:p>
    <w:p w:rsidR="00E34C47" w:rsidRDefault="00E34C47" w:rsidP="00E34C47">
      <w:pPr>
        <w:pStyle w:val="ListParagraph"/>
        <w:numPr>
          <w:ilvl w:val="0"/>
          <w:numId w:val="44"/>
        </w:numPr>
        <w:rPr>
          <w:ins w:id="48" w:author="Sarthak Shah | IFMR Rural Finance" w:date="2016-11-10T11:53:00Z"/>
          <w:rFonts w:ascii="Times New Roman" w:hAnsi="Times New Roman"/>
          <w:sz w:val="24"/>
          <w:szCs w:val="24"/>
        </w:rPr>
      </w:pPr>
      <w:ins w:id="49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>If Hold the applicant will be added back to the Field Appraisal Queue.</w:t>
        </w:r>
      </w:ins>
    </w:p>
    <w:p w:rsidR="00E34C47" w:rsidRDefault="00E34C47" w:rsidP="00E34C47">
      <w:pPr>
        <w:pStyle w:val="ListParagraph"/>
        <w:numPr>
          <w:ilvl w:val="0"/>
          <w:numId w:val="44"/>
        </w:numPr>
        <w:rPr>
          <w:ins w:id="50" w:author="Sarthak Shah | IFMR Rural Finance" w:date="2016-11-10T11:53:00Z"/>
          <w:rFonts w:ascii="Times New Roman" w:hAnsi="Times New Roman"/>
          <w:sz w:val="24"/>
          <w:szCs w:val="24"/>
        </w:rPr>
      </w:pPr>
      <w:ins w:id="51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 xml:space="preserve">If Send back then he is supposed to select screening/application stage where </w:t>
        </w:r>
      </w:ins>
      <w:r w:rsidR="00F80626">
        <w:rPr>
          <w:rFonts w:ascii="Times New Roman" w:hAnsi="Times New Roman"/>
          <w:sz w:val="24"/>
          <w:szCs w:val="24"/>
        </w:rPr>
        <w:t>application</w:t>
      </w:r>
      <w:ins w:id="52" w:author="Sarthak Shah | IFMR Rural Finance" w:date="2016-11-10T11:53:00Z">
        <w:r>
          <w:rPr>
            <w:rFonts w:ascii="Times New Roman" w:hAnsi="Times New Roman"/>
            <w:sz w:val="24"/>
            <w:szCs w:val="24"/>
          </w:rPr>
          <w:t xml:space="preserve"> has to be sent back.</w:t>
        </w:r>
      </w:ins>
    </w:p>
    <w:p w:rsidR="00E34C47" w:rsidRDefault="00E34C47" w:rsidP="00F80626">
      <w:pPr>
        <w:pStyle w:val="ListParagraph"/>
        <w:ind w:left="1440"/>
        <w:rPr>
          <w:ins w:id="53" w:author="Sarthak Shah | IFMR Rural Finance" w:date="2016-11-10T11:53:00Z"/>
          <w:rFonts w:ascii="Times New Roman" w:hAnsi="Times New Roman"/>
          <w:sz w:val="24"/>
          <w:szCs w:val="24"/>
        </w:rPr>
      </w:pPr>
    </w:p>
    <w:p w:rsidR="00E34C47" w:rsidRPr="00E34C47" w:rsidRDefault="00E34C47" w:rsidP="00E34C47">
      <w:pPr>
        <w:rPr>
          <w:ins w:id="54" w:author="Sarthak Shah | IFMR Rural Finance" w:date="2016-11-10T11:37:00Z"/>
        </w:rPr>
      </w:pPr>
    </w:p>
    <w:p w:rsidR="001376F5" w:rsidRDefault="001376F5" w:rsidP="002C2ABC">
      <w:pPr>
        <w:rPr>
          <w:ins w:id="55" w:author="Sarthak Shah | IFMR Rural Finance" w:date="2016-11-10T11:37:00Z"/>
          <w:rFonts w:eastAsiaTheme="majorEastAsia"/>
          <w:smallCaps/>
          <w:spacing w:val="5"/>
          <w:sz w:val="36"/>
          <w:szCs w:val="36"/>
        </w:rPr>
      </w:pPr>
    </w:p>
    <w:p w:rsidR="001376F5" w:rsidRPr="001376F5" w:rsidRDefault="001376F5" w:rsidP="002C2ABC">
      <w:pPr>
        <w:rPr>
          <w:rFonts w:eastAsiaTheme="majorEastAsia"/>
          <w:smallCaps/>
          <w:spacing w:val="5"/>
          <w:sz w:val="36"/>
          <w:szCs w:val="36"/>
          <w:rPrChange w:id="56" w:author="Sarthak Shah | IFMR Rural Finance" w:date="2016-11-10T11:37:00Z">
            <w:rPr/>
          </w:rPrChange>
        </w:rPr>
        <w:sectPr w:rsidR="001376F5" w:rsidRPr="001376F5" w:rsidSect="001D6C0B">
          <w:pgSz w:w="11899" w:h="16838" w:orient="portrait"/>
          <w:pgMar w:top="720" w:right="720" w:bottom="720" w:left="720" w:header="1560" w:footer="567" w:gutter="0"/>
          <w:cols w:space="720"/>
          <w:docGrid w:linePitch="360"/>
          <w:sectPrChange w:id="57" w:author="Namita Sivasankaran" w:date="2016-11-23T18:21:00Z">
            <w:sectPr w:rsidR="001376F5" w:rsidRPr="001376F5" w:rsidSect="001D6C0B">
              <w:pgSz w:w="16838" w:h="11899" w:orient="landscape"/>
              <w:pgMar w:top="720" w:right="720" w:bottom="720" w:left="720" w:header="1560" w:footer="567" w:gutter="0"/>
            </w:sectPr>
          </w:sectPrChange>
        </w:sectPr>
      </w:pPr>
    </w:p>
    <w:p w:rsidR="00B454C8" w:rsidRPr="00C8540F" w:rsidRDefault="0051397D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58" w:name="_Toc464953111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>S</w:t>
      </w:r>
      <w:r w:rsidR="00B454C8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tage definition</w:t>
      </w:r>
      <w:bookmarkEnd w:id="58"/>
    </w:p>
    <w:p w:rsidR="00FA2759" w:rsidRPr="00C8540F" w:rsidRDefault="00FA2759" w:rsidP="00FA2759"/>
    <w:tbl>
      <w:tblPr>
        <w:tblStyle w:val="TableGrid"/>
        <w:tblW w:w="10100" w:type="dxa"/>
        <w:tblLook w:val="04A0" w:firstRow="1" w:lastRow="0" w:firstColumn="1" w:lastColumn="0" w:noHBand="0" w:noVBand="1"/>
      </w:tblPr>
      <w:tblGrid>
        <w:gridCol w:w="2518"/>
        <w:gridCol w:w="7582"/>
      </w:tblGrid>
      <w:tr w:rsidR="00FA2759" w:rsidRPr="00C8540F" w:rsidTr="00942461">
        <w:trPr>
          <w:trHeight w:val="300"/>
        </w:trPr>
        <w:tc>
          <w:tcPr>
            <w:tcW w:w="2518" w:type="dxa"/>
            <w:noWrap/>
            <w:hideMark/>
          </w:tcPr>
          <w:p w:rsidR="00FA2759" w:rsidRPr="00C8540F" w:rsidRDefault="00FA2759" w:rsidP="003257A4">
            <w:pPr>
              <w:rPr>
                <w:b/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b/>
                <w:color w:val="000000"/>
                <w:sz w:val="24"/>
                <w:szCs w:val="18"/>
                <w:lang w:val="en-IN" w:eastAsia="en-IN"/>
              </w:rPr>
              <w:t>Stage</w:t>
            </w:r>
          </w:p>
        </w:tc>
        <w:tc>
          <w:tcPr>
            <w:tcW w:w="7582" w:type="dxa"/>
            <w:hideMark/>
          </w:tcPr>
          <w:p w:rsidR="00FA2759" w:rsidRPr="00C8540F" w:rsidRDefault="00FA2759" w:rsidP="003257A4">
            <w:pPr>
              <w:rPr>
                <w:b/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b/>
                <w:color w:val="000000"/>
                <w:sz w:val="24"/>
                <w:szCs w:val="18"/>
                <w:lang w:val="en-IN" w:eastAsia="en-IN"/>
              </w:rPr>
              <w:t>Description</w:t>
            </w:r>
          </w:p>
        </w:tc>
      </w:tr>
      <w:tr w:rsidR="00FA2759" w:rsidRPr="00C8540F" w:rsidTr="00942461">
        <w:trPr>
          <w:trHeight w:val="589"/>
        </w:trPr>
        <w:tc>
          <w:tcPr>
            <w:tcW w:w="2518" w:type="dxa"/>
            <w:noWrap/>
          </w:tcPr>
          <w:p w:rsidR="00FA2759" w:rsidRPr="00C8540F" w:rsidRDefault="00942461" w:rsidP="003257A4">
            <w:pPr>
              <w:rPr>
                <w:color w:val="000000"/>
                <w:sz w:val="24"/>
                <w:szCs w:val="18"/>
                <w:lang w:val="en-IN" w:eastAsia="en-IN"/>
              </w:rPr>
            </w:pPr>
            <w:r>
              <w:rPr>
                <w:color w:val="000000"/>
                <w:sz w:val="24"/>
                <w:szCs w:val="18"/>
                <w:lang w:val="en-IN" w:eastAsia="en-IN"/>
              </w:rPr>
              <w:t>Field Appraisal</w:t>
            </w:r>
            <w:r w:rsidR="001901C1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Queue</w:t>
            </w:r>
          </w:p>
        </w:tc>
        <w:tc>
          <w:tcPr>
            <w:tcW w:w="7582" w:type="dxa"/>
          </w:tcPr>
          <w:p w:rsidR="00FA2759" w:rsidRPr="00C8540F" w:rsidRDefault="001901C1" w:rsidP="00942461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The </w:t>
            </w:r>
            <w:r w:rsidR="00942461">
              <w:rPr>
                <w:color w:val="000000"/>
                <w:sz w:val="24"/>
                <w:szCs w:val="18"/>
                <w:lang w:val="en-IN" w:eastAsia="en-IN"/>
              </w:rPr>
              <w:t>Field Risk</w:t>
            </w:r>
            <w:r w:rsidR="00A669D8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Officer</w:t>
            </w:r>
            <w:r w:rsidR="007C2423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</w:t>
            </w:r>
            <w:r w:rsidR="00A05C6F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selects a profile from the </w:t>
            </w:r>
            <w:r w:rsidR="00942461">
              <w:rPr>
                <w:color w:val="000000"/>
                <w:sz w:val="24"/>
                <w:szCs w:val="18"/>
                <w:lang w:val="en-IN" w:eastAsia="en-IN"/>
              </w:rPr>
              <w:t xml:space="preserve">application review </w:t>
            </w:r>
            <w:r w:rsidR="00A05C6F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completed list</w:t>
            </w:r>
          </w:p>
        </w:tc>
      </w:tr>
      <w:tr w:rsidR="00FA2759" w:rsidRPr="00C8540F" w:rsidTr="00942461">
        <w:trPr>
          <w:trHeight w:val="555"/>
        </w:trPr>
        <w:tc>
          <w:tcPr>
            <w:tcW w:w="2518" w:type="dxa"/>
            <w:noWrap/>
          </w:tcPr>
          <w:p w:rsidR="00FA2759" w:rsidRPr="00C8540F" w:rsidRDefault="001901C1" w:rsidP="00A05C6F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Capture </w:t>
            </w:r>
            <w:r w:rsidR="00645805" w:rsidRPr="00C8540F">
              <w:rPr>
                <w:color w:val="000000"/>
                <w:sz w:val="24"/>
                <w:szCs w:val="18"/>
                <w:lang w:val="en-IN" w:eastAsia="en-IN"/>
              </w:rPr>
              <w:t>D</w:t>
            </w:r>
            <w:r w:rsidRPr="00C8540F">
              <w:rPr>
                <w:color w:val="000000"/>
                <w:sz w:val="24"/>
                <w:szCs w:val="18"/>
                <w:lang w:val="en-IN" w:eastAsia="en-IN"/>
              </w:rPr>
              <w:t>etails</w:t>
            </w:r>
          </w:p>
        </w:tc>
        <w:tc>
          <w:tcPr>
            <w:tcW w:w="7582" w:type="dxa"/>
          </w:tcPr>
          <w:p w:rsidR="00FA2759" w:rsidRPr="00C8540F" w:rsidRDefault="001901C1" w:rsidP="00942461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The </w:t>
            </w:r>
            <w:r w:rsidR="00942461">
              <w:rPr>
                <w:color w:val="000000"/>
                <w:sz w:val="24"/>
                <w:szCs w:val="18"/>
                <w:lang w:val="en-IN" w:eastAsia="en-IN"/>
              </w:rPr>
              <w:t>Field Risk Officer</w:t>
            </w:r>
            <w:r w:rsidR="001013E2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</w:t>
            </w: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captures data and </w:t>
            </w:r>
            <w:r w:rsidR="001013E2" w:rsidRPr="00C8540F">
              <w:rPr>
                <w:color w:val="000000"/>
                <w:sz w:val="24"/>
                <w:szCs w:val="18"/>
                <w:lang w:val="en-IN" w:eastAsia="en-IN"/>
              </w:rPr>
              <w:t>submits the same for risk score calculation</w:t>
            </w:r>
            <w:r w:rsidR="00942461">
              <w:rPr>
                <w:color w:val="000000"/>
                <w:sz w:val="24"/>
                <w:szCs w:val="18"/>
                <w:lang w:val="en-IN" w:eastAsia="en-IN"/>
              </w:rPr>
              <w:t xml:space="preserve"> </w:t>
            </w:r>
          </w:p>
        </w:tc>
      </w:tr>
      <w:tr w:rsidR="00942461" w:rsidRPr="00C8540F" w:rsidTr="00942461">
        <w:trPr>
          <w:trHeight w:val="555"/>
        </w:trPr>
        <w:tc>
          <w:tcPr>
            <w:tcW w:w="2518" w:type="dxa"/>
            <w:noWrap/>
          </w:tcPr>
          <w:p w:rsidR="00942461" w:rsidRPr="00C8540F" w:rsidRDefault="00942461" w:rsidP="00A05C6F">
            <w:pPr>
              <w:rPr>
                <w:color w:val="000000"/>
                <w:sz w:val="24"/>
                <w:szCs w:val="18"/>
                <w:lang w:val="en-IN" w:eastAsia="en-IN"/>
              </w:rPr>
            </w:pPr>
            <w:r>
              <w:rPr>
                <w:color w:val="000000"/>
                <w:sz w:val="24"/>
                <w:szCs w:val="18"/>
                <w:lang w:val="en-IN" w:eastAsia="en-IN"/>
              </w:rPr>
              <w:t>Risk Score</w:t>
            </w:r>
          </w:p>
        </w:tc>
        <w:tc>
          <w:tcPr>
            <w:tcW w:w="7582" w:type="dxa"/>
          </w:tcPr>
          <w:p w:rsidR="00942461" w:rsidRPr="00C8540F" w:rsidRDefault="00942461" w:rsidP="00942461">
            <w:pPr>
              <w:rPr>
                <w:color w:val="000000"/>
                <w:sz w:val="24"/>
                <w:szCs w:val="18"/>
                <w:lang w:val="en-IN" w:eastAsia="en-IN"/>
              </w:rPr>
            </w:pPr>
            <w:r>
              <w:rPr>
                <w:color w:val="000000"/>
                <w:sz w:val="24"/>
                <w:szCs w:val="18"/>
                <w:lang w:val="en-IN" w:eastAsia="en-IN"/>
              </w:rPr>
              <w:t>System to calculate risk score based on logic and send loan for central credit review</w:t>
            </w:r>
          </w:p>
        </w:tc>
      </w:tr>
    </w:tbl>
    <w:p w:rsidR="00B454C8" w:rsidRPr="00C8540F" w:rsidRDefault="00B454C8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59" w:name="_Toc464953112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Stage-role access</w:t>
      </w:r>
      <w:bookmarkEnd w:id="59"/>
    </w:p>
    <w:p w:rsidR="00B454C8" w:rsidRPr="00C8540F" w:rsidRDefault="00B454C8" w:rsidP="00B454C8"/>
    <w:tbl>
      <w:tblPr>
        <w:tblW w:w="6961" w:type="dxa"/>
        <w:tblInd w:w="93" w:type="dxa"/>
        <w:tblLook w:val="04A0" w:firstRow="1" w:lastRow="0" w:firstColumn="1" w:lastColumn="0" w:noHBand="0" w:noVBand="1"/>
      </w:tblPr>
      <w:tblGrid>
        <w:gridCol w:w="3417"/>
        <w:gridCol w:w="3544"/>
      </w:tblGrid>
      <w:tr w:rsidR="00FA2759" w:rsidRPr="00C8540F" w:rsidTr="003257A4">
        <w:trPr>
          <w:trHeight w:val="300"/>
        </w:trPr>
        <w:tc>
          <w:tcPr>
            <w:tcW w:w="3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A2759" w:rsidRPr="00C8540F" w:rsidRDefault="00FA2759" w:rsidP="003257A4">
            <w:pPr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Stage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FA2759" w:rsidRPr="00C8540F" w:rsidRDefault="00FA2759" w:rsidP="003257A4">
            <w:pPr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Applicable Role</w:t>
            </w:r>
          </w:p>
        </w:tc>
      </w:tr>
      <w:tr w:rsidR="00FA2759" w:rsidRPr="00C8540F" w:rsidTr="00942461">
        <w:trPr>
          <w:trHeight w:val="300"/>
        </w:trPr>
        <w:tc>
          <w:tcPr>
            <w:tcW w:w="3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A2759" w:rsidRPr="00C8540F" w:rsidRDefault="009C4769" w:rsidP="009C4769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Field Appraisal Queue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FA2759" w:rsidRPr="00C8540F" w:rsidRDefault="009C4769" w:rsidP="009C4769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Field Risk Officer</w:t>
            </w:r>
          </w:p>
        </w:tc>
      </w:tr>
      <w:tr w:rsidR="000B5C2D" w:rsidRPr="00C8540F" w:rsidTr="00942461">
        <w:trPr>
          <w:trHeight w:val="300"/>
        </w:trPr>
        <w:tc>
          <w:tcPr>
            <w:tcW w:w="3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0B5C2D" w:rsidRPr="00C8540F" w:rsidRDefault="00A05C6F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color w:val="000000"/>
                <w:sz w:val="24"/>
                <w:szCs w:val="24"/>
                <w:lang w:val="en-IN" w:eastAsia="en-IN"/>
              </w:rPr>
              <w:t xml:space="preserve">Capture </w:t>
            </w:r>
            <w:r w:rsidR="001901C1" w:rsidRPr="00C8540F">
              <w:rPr>
                <w:color w:val="000000"/>
                <w:sz w:val="24"/>
                <w:szCs w:val="24"/>
                <w:lang w:val="en-IN" w:eastAsia="en-IN"/>
              </w:rPr>
              <w:t>Details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0B5C2D" w:rsidRPr="00C8540F" w:rsidRDefault="009C4769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Field Risk</w:t>
            </w:r>
            <w:r w:rsidR="00A669D8" w:rsidRPr="00C8540F">
              <w:rPr>
                <w:color w:val="000000"/>
                <w:sz w:val="24"/>
                <w:szCs w:val="24"/>
                <w:lang w:val="en-IN" w:eastAsia="en-IN"/>
              </w:rPr>
              <w:t xml:space="preserve"> Officer</w:t>
            </w:r>
          </w:p>
        </w:tc>
      </w:tr>
      <w:tr w:rsidR="00942461" w:rsidRPr="00C8540F" w:rsidTr="00942461">
        <w:trPr>
          <w:trHeight w:val="300"/>
        </w:trPr>
        <w:tc>
          <w:tcPr>
            <w:tcW w:w="3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942461" w:rsidRPr="00C8540F" w:rsidRDefault="00942461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Risk Score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942461" w:rsidRPr="00C8540F" w:rsidRDefault="00942461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-NA-</w:t>
            </w:r>
          </w:p>
        </w:tc>
      </w:tr>
    </w:tbl>
    <w:p w:rsidR="00B42412" w:rsidRPr="00C8540F" w:rsidRDefault="00942461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60" w:name="_Toc464953113"/>
      <w:r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Field Appraisal</w:t>
      </w:r>
      <w:r w:rsidR="001901C1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 xml:space="preserve"> Queue</w:t>
      </w:r>
      <w:bookmarkEnd w:id="60"/>
    </w:p>
    <w:p w:rsidR="00B42412" w:rsidRPr="00C8540F" w:rsidRDefault="00B42412" w:rsidP="009118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61" w:name="_Toc464953114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UI specification</w:t>
      </w:r>
      <w:bookmarkEnd w:id="61"/>
    </w:p>
    <w:p w:rsidR="0084566F" w:rsidRPr="00C8540F" w:rsidRDefault="0084566F" w:rsidP="0084566F"/>
    <w:tbl>
      <w:tblPr>
        <w:tblStyle w:val="TableGrid"/>
        <w:tblW w:w="10173" w:type="dxa"/>
        <w:tblLayout w:type="fixed"/>
        <w:tblLook w:val="04A0" w:firstRow="1" w:lastRow="0" w:firstColumn="1" w:lastColumn="0" w:noHBand="0" w:noVBand="1"/>
      </w:tblPr>
      <w:tblGrid>
        <w:gridCol w:w="1809"/>
        <w:gridCol w:w="2694"/>
        <w:gridCol w:w="1701"/>
        <w:gridCol w:w="1417"/>
        <w:gridCol w:w="2552"/>
      </w:tblGrid>
      <w:tr w:rsidR="004061F7" w:rsidRPr="00C8540F" w:rsidTr="00942461">
        <w:tc>
          <w:tcPr>
            <w:tcW w:w="1809" w:type="dxa"/>
          </w:tcPr>
          <w:p w:rsidR="004061F7" w:rsidRPr="00C8540F" w:rsidRDefault="004061F7" w:rsidP="00942461">
            <w:pPr>
              <w:spacing w:after="200" w:line="276" w:lineRule="auto"/>
              <w:jc w:val="center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Field name</w:t>
            </w:r>
          </w:p>
        </w:tc>
        <w:tc>
          <w:tcPr>
            <w:tcW w:w="2694" w:type="dxa"/>
          </w:tcPr>
          <w:p w:rsidR="004061F7" w:rsidRPr="00C8540F" w:rsidRDefault="004061F7" w:rsidP="00942461">
            <w:pPr>
              <w:spacing w:after="200" w:line="276" w:lineRule="auto"/>
              <w:jc w:val="center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Section</w:t>
            </w:r>
          </w:p>
        </w:tc>
        <w:tc>
          <w:tcPr>
            <w:tcW w:w="1701" w:type="dxa"/>
          </w:tcPr>
          <w:p w:rsidR="004061F7" w:rsidRPr="00C8540F" w:rsidRDefault="004061F7" w:rsidP="00942461">
            <w:pPr>
              <w:spacing w:after="200" w:line="276" w:lineRule="auto"/>
              <w:jc w:val="center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Data Type</w:t>
            </w:r>
          </w:p>
        </w:tc>
        <w:tc>
          <w:tcPr>
            <w:tcW w:w="1417" w:type="dxa"/>
          </w:tcPr>
          <w:p w:rsidR="004061F7" w:rsidRPr="00C8540F" w:rsidRDefault="004061F7" w:rsidP="00942461">
            <w:pPr>
              <w:spacing w:after="200" w:line="276" w:lineRule="auto"/>
              <w:jc w:val="center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Attribute</w:t>
            </w:r>
          </w:p>
        </w:tc>
        <w:tc>
          <w:tcPr>
            <w:tcW w:w="2552" w:type="dxa"/>
          </w:tcPr>
          <w:p w:rsidR="004061F7" w:rsidRPr="00C8540F" w:rsidRDefault="004061F7" w:rsidP="00942461">
            <w:pPr>
              <w:spacing w:after="200" w:line="276" w:lineRule="auto"/>
              <w:jc w:val="center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Population logic</w:t>
            </w:r>
          </w:p>
        </w:tc>
      </w:tr>
      <w:tr w:rsidR="004061F7" w:rsidRPr="00C8540F" w:rsidDel="001376F5" w:rsidTr="00942461">
        <w:trPr>
          <w:del w:id="62" w:author="Sarthak Shah | IFMR Rural Finance" w:date="2016-11-10T11:34:00Z"/>
        </w:trPr>
        <w:tc>
          <w:tcPr>
            <w:tcW w:w="1809" w:type="dxa"/>
          </w:tcPr>
          <w:p w:rsidR="004061F7" w:rsidRPr="00C8540F" w:rsidDel="001376F5" w:rsidRDefault="004061F7" w:rsidP="00A741CD">
            <w:pPr>
              <w:spacing w:after="200" w:line="276" w:lineRule="auto"/>
              <w:rPr>
                <w:del w:id="63" w:author="Sarthak Shah | IFMR Rural Finance" w:date="2016-11-10T11:34:00Z"/>
                <w:rFonts w:eastAsiaTheme="majorEastAsia"/>
                <w:color w:val="000000" w:themeColor="text1"/>
                <w:sz w:val="24"/>
                <w:szCs w:val="18"/>
              </w:rPr>
            </w:pPr>
            <w:del w:id="64" w:author="Sarthak Shah | IFMR Rural Finance" w:date="2016-11-10T11:34:00Z">
              <w:r w:rsidRPr="00C8540F" w:rsidDel="001376F5">
                <w:rPr>
                  <w:rFonts w:eastAsiaTheme="majorEastAsia"/>
                  <w:color w:val="000000" w:themeColor="text1"/>
                  <w:sz w:val="24"/>
                  <w:szCs w:val="18"/>
                </w:rPr>
                <w:delText>S. No.</w:delText>
              </w:r>
            </w:del>
          </w:p>
        </w:tc>
        <w:tc>
          <w:tcPr>
            <w:tcW w:w="2694" w:type="dxa"/>
          </w:tcPr>
          <w:p w:rsidR="004061F7" w:rsidRPr="00C8540F" w:rsidDel="001376F5" w:rsidRDefault="00942461" w:rsidP="00A741CD">
            <w:pPr>
              <w:spacing w:after="200" w:line="276" w:lineRule="auto"/>
              <w:rPr>
                <w:del w:id="65" w:author="Sarthak Shah | IFMR Rural Finance" w:date="2016-11-10T11:34:00Z"/>
                <w:rFonts w:eastAsiaTheme="majorEastAsia"/>
                <w:color w:val="000000" w:themeColor="text1"/>
                <w:sz w:val="24"/>
                <w:szCs w:val="18"/>
              </w:rPr>
            </w:pPr>
            <w:del w:id="66" w:author="Sarthak Shah | IFMR Rural Finance" w:date="2016-11-10T11:34:00Z">
              <w:r w:rsidDel="001376F5">
                <w:rPr>
                  <w:rFonts w:eastAsiaTheme="majorEastAsia"/>
                  <w:color w:val="000000" w:themeColor="text1"/>
                  <w:sz w:val="24"/>
                  <w:szCs w:val="18"/>
                </w:rPr>
                <w:delText>Field Appraisal</w:delText>
              </w:r>
              <w:r w:rsidR="00410927" w:rsidRPr="00C8540F" w:rsidDel="001376F5">
                <w:rPr>
                  <w:rFonts w:eastAsiaTheme="majorEastAsia"/>
                  <w:color w:val="000000" w:themeColor="text1"/>
                  <w:sz w:val="24"/>
                  <w:szCs w:val="18"/>
                </w:rPr>
                <w:delText xml:space="preserve"> Queue</w:delText>
              </w:r>
            </w:del>
          </w:p>
        </w:tc>
        <w:tc>
          <w:tcPr>
            <w:tcW w:w="1701" w:type="dxa"/>
          </w:tcPr>
          <w:p w:rsidR="004061F7" w:rsidRPr="00C8540F" w:rsidDel="001376F5" w:rsidRDefault="004061F7" w:rsidP="00A741CD">
            <w:pPr>
              <w:spacing w:after="200" w:line="276" w:lineRule="auto"/>
              <w:rPr>
                <w:del w:id="67" w:author="Sarthak Shah | IFMR Rural Finance" w:date="2016-11-10T11:34:00Z"/>
                <w:rFonts w:eastAsiaTheme="majorEastAsia"/>
                <w:color w:val="000000" w:themeColor="text1"/>
                <w:sz w:val="24"/>
                <w:szCs w:val="18"/>
              </w:rPr>
            </w:pPr>
            <w:del w:id="68" w:author="Sarthak Shah | IFMR Rural Finance" w:date="2016-11-10T11:34:00Z">
              <w:r w:rsidRPr="00C8540F" w:rsidDel="001376F5">
                <w:rPr>
                  <w:rFonts w:eastAsiaTheme="majorEastAsia"/>
                  <w:color w:val="000000" w:themeColor="text1"/>
                  <w:sz w:val="24"/>
                  <w:szCs w:val="18"/>
                </w:rPr>
                <w:delText>Numeric</w:delText>
              </w:r>
            </w:del>
          </w:p>
        </w:tc>
        <w:tc>
          <w:tcPr>
            <w:tcW w:w="1417" w:type="dxa"/>
          </w:tcPr>
          <w:p w:rsidR="004061F7" w:rsidRPr="00C8540F" w:rsidDel="001376F5" w:rsidRDefault="004061F7" w:rsidP="00A741CD">
            <w:pPr>
              <w:spacing w:after="200" w:line="276" w:lineRule="auto"/>
              <w:rPr>
                <w:del w:id="69" w:author="Sarthak Shah | IFMR Rural Finance" w:date="2016-11-10T11:34:00Z"/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  <w:tc>
          <w:tcPr>
            <w:tcW w:w="2552" w:type="dxa"/>
          </w:tcPr>
          <w:p w:rsidR="004061F7" w:rsidRPr="00C8540F" w:rsidDel="001376F5" w:rsidRDefault="004061F7" w:rsidP="00A741CD">
            <w:pPr>
              <w:spacing w:after="200" w:line="276" w:lineRule="auto"/>
              <w:rPr>
                <w:del w:id="70" w:author="Sarthak Shah | IFMR Rural Finance" w:date="2016-11-10T11:34:00Z"/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</w:tr>
      <w:tr w:rsidR="004061F7" w:rsidRPr="00C8540F" w:rsidTr="00942461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Applicant Name</w:t>
            </w:r>
          </w:p>
        </w:tc>
        <w:tc>
          <w:tcPr>
            <w:tcW w:w="2694" w:type="dxa"/>
          </w:tcPr>
          <w:p w:rsidR="004061F7" w:rsidRPr="00C8540F" w:rsidRDefault="00942461">
            <w:pPr>
              <w:rPr>
                <w:color w:val="000000" w:themeColor="text1"/>
                <w:sz w:val="24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Field Appraisal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Queue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7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552" w:type="dxa"/>
          </w:tcPr>
          <w:p w:rsidR="004061F7" w:rsidRPr="00C8540F" w:rsidRDefault="004061F7" w:rsidP="00942461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 w:rsidR="00942461">
              <w:rPr>
                <w:rFonts w:eastAsiaTheme="majorEastAsia"/>
                <w:color w:val="000000" w:themeColor="text1"/>
                <w:sz w:val="24"/>
                <w:szCs w:val="18"/>
              </w:rPr>
              <w:t>application</w:t>
            </w:r>
            <w:r w:rsidR="00410927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  <w:tr w:rsidR="004061F7" w:rsidRPr="00C8540F" w:rsidTr="00942461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Business Name</w:t>
            </w:r>
          </w:p>
        </w:tc>
        <w:tc>
          <w:tcPr>
            <w:tcW w:w="2694" w:type="dxa"/>
          </w:tcPr>
          <w:p w:rsidR="004061F7" w:rsidRPr="00C8540F" w:rsidRDefault="00942461">
            <w:pPr>
              <w:rPr>
                <w:color w:val="000000" w:themeColor="text1"/>
                <w:sz w:val="24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Field Appraisal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Queue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Alphanumeric</w:t>
            </w:r>
          </w:p>
        </w:tc>
        <w:tc>
          <w:tcPr>
            <w:tcW w:w="1417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552" w:type="dxa"/>
          </w:tcPr>
          <w:p w:rsidR="004061F7" w:rsidRPr="00C8540F" w:rsidRDefault="0041092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 w:rsidR="00942461">
              <w:rPr>
                <w:rFonts w:eastAsiaTheme="majorEastAsia"/>
                <w:color w:val="000000" w:themeColor="text1"/>
                <w:sz w:val="24"/>
                <w:szCs w:val="18"/>
              </w:rPr>
              <w:t>application</w:t>
            </w:r>
            <w:r w:rsidR="00942461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stage</w:t>
            </w:r>
          </w:p>
        </w:tc>
      </w:tr>
      <w:tr w:rsidR="00942461" w:rsidRPr="00C8540F" w:rsidTr="00942461">
        <w:tc>
          <w:tcPr>
            <w:tcW w:w="1809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URN No </w:t>
            </w:r>
          </w:p>
        </w:tc>
        <w:tc>
          <w:tcPr>
            <w:tcW w:w="2694" w:type="dxa"/>
          </w:tcPr>
          <w:p w:rsidR="00942461" w:rsidRDefault="00942461">
            <w:r w:rsidRPr="00E551AA">
              <w:rPr>
                <w:rFonts w:eastAsiaTheme="majorEastAsia"/>
                <w:color w:val="000000" w:themeColor="text1"/>
                <w:sz w:val="24"/>
                <w:szCs w:val="18"/>
              </w:rPr>
              <w:t>Field Appraisal Queue</w:t>
            </w:r>
          </w:p>
        </w:tc>
        <w:tc>
          <w:tcPr>
            <w:tcW w:w="1701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Alphanumeric</w:t>
            </w:r>
          </w:p>
        </w:tc>
        <w:tc>
          <w:tcPr>
            <w:tcW w:w="1417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552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application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  <w:tr w:rsidR="00942461" w:rsidRPr="00C8540F" w:rsidTr="00942461">
        <w:tc>
          <w:tcPr>
            <w:tcW w:w="1809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Area</w:t>
            </w:r>
          </w:p>
        </w:tc>
        <w:tc>
          <w:tcPr>
            <w:tcW w:w="2694" w:type="dxa"/>
          </w:tcPr>
          <w:p w:rsidR="00942461" w:rsidRDefault="00942461">
            <w:r w:rsidRPr="00E551AA">
              <w:rPr>
                <w:rFonts w:eastAsiaTheme="majorEastAsia"/>
                <w:color w:val="000000" w:themeColor="text1"/>
                <w:sz w:val="24"/>
                <w:szCs w:val="18"/>
              </w:rPr>
              <w:t>Field Appraisal Queue</w:t>
            </w:r>
          </w:p>
        </w:tc>
        <w:tc>
          <w:tcPr>
            <w:tcW w:w="1701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7" w:type="dxa"/>
          </w:tcPr>
          <w:p w:rsidR="00942461" w:rsidRPr="00C8540F" w:rsidRDefault="00942461" w:rsidP="00BD7D8A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552" w:type="dxa"/>
          </w:tcPr>
          <w:p w:rsidR="00942461" w:rsidRPr="00C8540F" w:rsidRDefault="00942461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application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  <w:tr w:rsidR="00942461" w:rsidRPr="00C8540F" w:rsidTr="00942461">
        <w:tc>
          <w:tcPr>
            <w:tcW w:w="1809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City/Village/ Town</w:t>
            </w:r>
          </w:p>
        </w:tc>
        <w:tc>
          <w:tcPr>
            <w:tcW w:w="2694" w:type="dxa"/>
          </w:tcPr>
          <w:p w:rsidR="00942461" w:rsidRDefault="00942461">
            <w:r w:rsidRPr="00E551AA">
              <w:rPr>
                <w:rFonts w:eastAsiaTheme="majorEastAsia"/>
                <w:color w:val="000000" w:themeColor="text1"/>
                <w:sz w:val="24"/>
                <w:szCs w:val="18"/>
              </w:rPr>
              <w:t>Field Appraisal Queue</w:t>
            </w:r>
          </w:p>
        </w:tc>
        <w:tc>
          <w:tcPr>
            <w:tcW w:w="1701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7" w:type="dxa"/>
          </w:tcPr>
          <w:p w:rsidR="00942461" w:rsidRPr="00C8540F" w:rsidRDefault="00942461" w:rsidP="00BD7D8A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552" w:type="dxa"/>
          </w:tcPr>
          <w:p w:rsidR="00942461" w:rsidRPr="00C8540F" w:rsidRDefault="00942461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application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  <w:tr w:rsidR="00942461" w:rsidRPr="00C8540F" w:rsidTr="00942461">
        <w:tc>
          <w:tcPr>
            <w:tcW w:w="1809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Pincode</w:t>
            </w:r>
          </w:p>
        </w:tc>
        <w:tc>
          <w:tcPr>
            <w:tcW w:w="2694" w:type="dxa"/>
          </w:tcPr>
          <w:p w:rsidR="00942461" w:rsidRDefault="00942461">
            <w:r w:rsidRPr="00E551AA">
              <w:rPr>
                <w:rFonts w:eastAsiaTheme="majorEastAsia"/>
                <w:color w:val="000000" w:themeColor="text1"/>
                <w:sz w:val="24"/>
                <w:szCs w:val="18"/>
              </w:rPr>
              <w:t>Field Appraisal Queue</w:t>
            </w:r>
          </w:p>
        </w:tc>
        <w:tc>
          <w:tcPr>
            <w:tcW w:w="1701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Numeric</w:t>
            </w:r>
          </w:p>
        </w:tc>
        <w:tc>
          <w:tcPr>
            <w:tcW w:w="1417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  <w:tc>
          <w:tcPr>
            <w:tcW w:w="2552" w:type="dxa"/>
          </w:tcPr>
          <w:p w:rsidR="00942461" w:rsidRPr="00C8540F" w:rsidRDefault="00942461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application 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stage</w:t>
            </w:r>
          </w:p>
        </w:tc>
      </w:tr>
    </w:tbl>
    <w:p w:rsidR="0084566F" w:rsidRPr="00C8540F" w:rsidRDefault="0084566F" w:rsidP="0084566F"/>
    <w:p w:rsidR="00F5161D" w:rsidRPr="00C8540F" w:rsidRDefault="00F5161D" w:rsidP="0084566F"/>
    <w:p w:rsidR="00F5161D" w:rsidRPr="00C8540F" w:rsidRDefault="00F5161D" w:rsidP="0084566F"/>
    <w:p w:rsidR="00F5161D" w:rsidRPr="00C8540F" w:rsidRDefault="00F5161D" w:rsidP="0084566F"/>
    <w:p w:rsidR="00F5161D" w:rsidRDefault="00F5161D" w:rsidP="0084566F"/>
    <w:p w:rsidR="0047703A" w:rsidRPr="00C8540F" w:rsidRDefault="0047703A" w:rsidP="0084566F"/>
    <w:p w:rsidR="00F5161D" w:rsidRPr="00C8540F" w:rsidRDefault="00F5161D" w:rsidP="0084566F"/>
    <w:p w:rsidR="00F5161D" w:rsidRPr="00C8540F" w:rsidRDefault="00F5161D" w:rsidP="0084566F"/>
    <w:p w:rsidR="00F5161D" w:rsidRPr="00C8540F" w:rsidRDefault="00F5161D" w:rsidP="0084566F"/>
    <w:p w:rsidR="00B42412" w:rsidRPr="00C8540F" w:rsidRDefault="00B42412" w:rsidP="009118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71" w:name="_Toc464953115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Screenshot</w:t>
      </w:r>
      <w:bookmarkEnd w:id="71"/>
    </w:p>
    <w:p w:rsidR="00A741CD" w:rsidRPr="00C8540F" w:rsidRDefault="00A741CD" w:rsidP="00A741CD"/>
    <w:p w:rsidR="00A741CD" w:rsidRPr="00C8540F" w:rsidRDefault="00A741CD" w:rsidP="00840BBA">
      <w:pPr>
        <w:pStyle w:val="ListParagraph"/>
        <w:numPr>
          <w:ilvl w:val="2"/>
          <w:numId w:val="10"/>
        </w:numPr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>Search Page</w:t>
      </w:r>
    </w:p>
    <w:p w:rsidR="00A741CD" w:rsidRPr="00C8540F" w:rsidRDefault="00A741CD" w:rsidP="00A741CD">
      <w:pPr>
        <w:ind w:left="1080"/>
      </w:pPr>
    </w:p>
    <w:p w:rsidR="00A741CD" w:rsidRPr="00C8540F" w:rsidRDefault="003F3C68" w:rsidP="00A741CD">
      <w:pPr>
        <w:ind w:left="1080"/>
      </w:pPr>
      <w:r>
        <w:rPr>
          <w:noProof/>
          <w:lang w:val="en-IN" w:eastAsia="en-IN"/>
        </w:rPr>
        <w:drawing>
          <wp:inline distT="0" distB="0" distL="0" distR="0">
            <wp:extent cx="2000250" cy="35623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5" r="24848"/>
                    <a:stretch/>
                  </pic:blipFill>
                  <pic:spPr bwMode="auto">
                    <a:xfrm>
                      <a:off x="0" y="0"/>
                      <a:ext cx="20002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BBA" w:rsidRPr="00C8540F" w:rsidRDefault="003F3C68" w:rsidP="00840BBA">
      <w:pPr>
        <w:pStyle w:val="ListParagraph"/>
        <w:numPr>
          <w:ilvl w:val="2"/>
          <w:numId w:val="10"/>
        </w:numPr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>Field Appraisal</w:t>
      </w:r>
      <w:r w:rsidR="00840BBA" w:rsidRPr="00C8540F">
        <w:rPr>
          <w:rFonts w:ascii="Times New Roman" w:hAnsi="Times New Roman"/>
          <w:sz w:val="24"/>
          <w:szCs w:val="28"/>
        </w:rPr>
        <w:t xml:space="preserve"> Queue</w:t>
      </w:r>
    </w:p>
    <w:p w:rsidR="00A741CD" w:rsidRPr="00C8540F" w:rsidRDefault="00051FAB" w:rsidP="00A741CD">
      <w:pPr>
        <w:ind w:left="1080"/>
        <w:rPr>
          <w:rFonts w:eastAsia="Calibri"/>
          <w:sz w:val="24"/>
          <w:szCs w:val="28"/>
          <w:lang w:val="en-IN"/>
        </w:rPr>
      </w:pPr>
      <w:r>
        <w:rPr>
          <w:rFonts w:eastAsia="Calibri"/>
          <w:noProof/>
          <w:sz w:val="24"/>
          <w:szCs w:val="28"/>
          <w:lang w:val="en-IN" w:eastAsia="en-IN"/>
        </w:rPr>
        <w:drawing>
          <wp:inline distT="0" distB="0" distL="0" distR="0">
            <wp:extent cx="1933575" cy="346710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7" r="17173"/>
                    <a:stretch/>
                  </pic:blipFill>
                  <pic:spPr bwMode="auto">
                    <a:xfrm>
                      <a:off x="0" y="0"/>
                      <a:ext cx="19335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61D" w:rsidRPr="00C8540F" w:rsidRDefault="00F5161D" w:rsidP="00A741CD">
      <w:pPr>
        <w:ind w:left="1080"/>
        <w:rPr>
          <w:rFonts w:eastAsia="Calibri"/>
          <w:sz w:val="24"/>
          <w:szCs w:val="28"/>
          <w:lang w:val="en-IN"/>
        </w:rPr>
      </w:pPr>
    </w:p>
    <w:p w:rsidR="001901C1" w:rsidRPr="00C8540F" w:rsidRDefault="001901C1" w:rsidP="001901C1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72" w:name="_Toc464953116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Functional requirements</w:t>
      </w:r>
      <w:bookmarkEnd w:id="72"/>
    </w:p>
    <w:p w:rsidR="000B5C2D" w:rsidRPr="00C8540F" w:rsidRDefault="000B5C2D" w:rsidP="000B5C2D"/>
    <w:p w:rsidR="00B62F8C" w:rsidRPr="00C8540F" w:rsidRDefault="00051FAB" w:rsidP="00867B90">
      <w:pPr>
        <w:pStyle w:val="ListParagraph"/>
        <w:spacing w:line="360" w:lineRule="auto"/>
        <w:ind w:left="644"/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b/>
          <w:sz w:val="24"/>
          <w:szCs w:val="28"/>
        </w:rPr>
        <w:lastRenderedPageBreak/>
        <w:t>Field Risk</w:t>
      </w:r>
      <w:r w:rsidR="00A669D8" w:rsidRPr="00C8540F">
        <w:rPr>
          <w:rFonts w:ascii="Times New Roman" w:hAnsi="Times New Roman"/>
          <w:b/>
          <w:sz w:val="24"/>
          <w:szCs w:val="28"/>
        </w:rPr>
        <w:t xml:space="preserve"> Officer</w:t>
      </w:r>
      <w:r>
        <w:rPr>
          <w:rFonts w:ascii="Times New Roman" w:hAnsi="Times New Roman"/>
          <w:b/>
          <w:sz w:val="24"/>
          <w:szCs w:val="28"/>
        </w:rPr>
        <w:t xml:space="preserve"> (FRO)</w:t>
      </w:r>
      <w:r w:rsidR="00C02487" w:rsidRPr="00C8540F">
        <w:rPr>
          <w:rFonts w:ascii="Times New Roman" w:hAnsi="Times New Roman"/>
          <w:sz w:val="24"/>
          <w:szCs w:val="28"/>
        </w:rPr>
        <w:t xml:space="preserve"> l</w:t>
      </w:r>
      <w:r w:rsidR="00B62F8C" w:rsidRPr="00C8540F">
        <w:rPr>
          <w:rFonts w:ascii="Times New Roman" w:hAnsi="Times New Roman"/>
          <w:sz w:val="24"/>
          <w:szCs w:val="28"/>
        </w:rPr>
        <w:t>ogs in</w:t>
      </w:r>
    </w:p>
    <w:p w:rsidR="00A61445" w:rsidRPr="00C8540F" w:rsidRDefault="00A61445" w:rsidP="00867B90">
      <w:pPr>
        <w:pStyle w:val="ListParagraph"/>
        <w:spacing w:line="360" w:lineRule="auto"/>
        <w:ind w:left="644"/>
        <w:rPr>
          <w:rFonts w:ascii="Times New Roman" w:hAnsi="Times New Roman"/>
          <w:sz w:val="24"/>
          <w:szCs w:val="28"/>
        </w:rPr>
      </w:pPr>
    </w:p>
    <w:p w:rsidR="00867B90" w:rsidRPr="00C8540F" w:rsidRDefault="00B62F8C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6E4472">
        <w:rPr>
          <w:rFonts w:ascii="Times New Roman" w:hAnsi="Times New Roman"/>
          <w:sz w:val="24"/>
          <w:szCs w:val="28"/>
        </w:rPr>
        <w:t>FRO</w:t>
      </w:r>
      <w:r w:rsidRPr="00C8540F">
        <w:rPr>
          <w:rFonts w:ascii="Times New Roman" w:hAnsi="Times New Roman"/>
          <w:sz w:val="24"/>
          <w:szCs w:val="28"/>
        </w:rPr>
        <w:t xml:space="preserve"> </w:t>
      </w:r>
      <w:r w:rsidR="00F973C5" w:rsidRPr="00C8540F">
        <w:rPr>
          <w:rFonts w:ascii="Times New Roman" w:hAnsi="Times New Roman"/>
          <w:sz w:val="24"/>
          <w:szCs w:val="28"/>
        </w:rPr>
        <w:t xml:space="preserve">opens the process dash board, </w:t>
      </w:r>
      <w:r w:rsidR="00786B50" w:rsidRPr="00C8540F">
        <w:rPr>
          <w:rFonts w:ascii="Times New Roman" w:hAnsi="Times New Roman"/>
          <w:sz w:val="24"/>
          <w:szCs w:val="28"/>
        </w:rPr>
        <w:t xml:space="preserve">and </w:t>
      </w:r>
      <w:r w:rsidR="00867B90" w:rsidRPr="00C8540F">
        <w:rPr>
          <w:rFonts w:ascii="Times New Roman" w:hAnsi="Times New Roman"/>
          <w:sz w:val="24"/>
          <w:szCs w:val="28"/>
        </w:rPr>
        <w:t xml:space="preserve">clicks on </w:t>
      </w:r>
      <w:r w:rsidR="006E4472">
        <w:rPr>
          <w:rFonts w:ascii="Times New Roman" w:hAnsi="Times New Roman"/>
          <w:sz w:val="24"/>
          <w:szCs w:val="28"/>
        </w:rPr>
        <w:t>Field Appraisal</w:t>
      </w:r>
      <w:r w:rsidR="00867B90" w:rsidRPr="00C8540F">
        <w:rPr>
          <w:rFonts w:ascii="Times New Roman" w:hAnsi="Times New Roman"/>
          <w:sz w:val="24"/>
          <w:szCs w:val="28"/>
        </w:rPr>
        <w:t xml:space="preserve"> queue</w:t>
      </w:r>
      <w:r w:rsidR="00786B50" w:rsidRPr="00C8540F">
        <w:rPr>
          <w:rFonts w:ascii="Times New Roman" w:hAnsi="Times New Roman"/>
          <w:sz w:val="24"/>
          <w:szCs w:val="28"/>
        </w:rPr>
        <w:t xml:space="preserve"> 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If the </w:t>
      </w:r>
      <w:r w:rsidR="006E4472">
        <w:rPr>
          <w:rFonts w:ascii="Times New Roman" w:hAnsi="Times New Roman"/>
          <w:sz w:val="24"/>
          <w:szCs w:val="28"/>
        </w:rPr>
        <w:t>FRO</w:t>
      </w:r>
      <w:r w:rsidRPr="00C8540F">
        <w:rPr>
          <w:rFonts w:ascii="Times New Roman" w:hAnsi="Times New Roman"/>
          <w:sz w:val="24"/>
          <w:szCs w:val="28"/>
        </w:rPr>
        <w:t xml:space="preserve"> performs a search without selecting any parameter, then all cases with status ‘Pending for </w:t>
      </w:r>
      <w:r w:rsidR="006E4472">
        <w:rPr>
          <w:rFonts w:ascii="Times New Roman" w:hAnsi="Times New Roman"/>
          <w:sz w:val="24"/>
          <w:szCs w:val="28"/>
        </w:rPr>
        <w:t>Field Appraisal’</w:t>
      </w:r>
      <w:r w:rsidRPr="00C8540F">
        <w:rPr>
          <w:rFonts w:ascii="Times New Roman" w:hAnsi="Times New Roman"/>
          <w:sz w:val="24"/>
          <w:szCs w:val="28"/>
        </w:rPr>
        <w:t xml:space="preserve"> to be displayed </w:t>
      </w:r>
      <w:r w:rsidR="00867B90" w:rsidRPr="00C8540F">
        <w:rPr>
          <w:rFonts w:ascii="Times New Roman" w:hAnsi="Times New Roman"/>
          <w:sz w:val="24"/>
          <w:szCs w:val="28"/>
        </w:rPr>
        <w:t>in a tabular format</w:t>
      </w:r>
      <w:r w:rsidRPr="00C8540F">
        <w:rPr>
          <w:rFonts w:ascii="Times New Roman" w:hAnsi="Times New Roman"/>
          <w:sz w:val="24"/>
          <w:szCs w:val="28"/>
        </w:rPr>
        <w:t>.</w:t>
      </w:r>
      <w:r w:rsidR="00D34EF0" w:rsidRPr="00C8540F">
        <w:rPr>
          <w:rFonts w:ascii="Times New Roman" w:hAnsi="Times New Roman"/>
          <w:sz w:val="24"/>
          <w:szCs w:val="28"/>
        </w:rPr>
        <w:t xml:space="preserve"> 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If </w:t>
      </w:r>
      <w:r w:rsidR="00DD0A1F" w:rsidRPr="00C8540F">
        <w:rPr>
          <w:rFonts w:ascii="Times New Roman" w:hAnsi="Times New Roman"/>
          <w:sz w:val="24"/>
          <w:szCs w:val="28"/>
        </w:rPr>
        <w:t>t</w:t>
      </w:r>
      <w:r w:rsidR="00F973C5" w:rsidRPr="00C8540F">
        <w:rPr>
          <w:rFonts w:ascii="Times New Roman" w:hAnsi="Times New Roman"/>
          <w:sz w:val="24"/>
          <w:szCs w:val="28"/>
        </w:rPr>
        <w:t xml:space="preserve">he </w:t>
      </w:r>
      <w:r w:rsidR="006E4472">
        <w:rPr>
          <w:rFonts w:ascii="Times New Roman" w:hAnsi="Times New Roman"/>
          <w:sz w:val="24"/>
          <w:szCs w:val="28"/>
        </w:rPr>
        <w:t>FRO</w:t>
      </w:r>
      <w:r w:rsidR="00525496" w:rsidRPr="00C8540F">
        <w:rPr>
          <w:rFonts w:ascii="Times New Roman" w:hAnsi="Times New Roman"/>
          <w:sz w:val="24"/>
          <w:szCs w:val="28"/>
        </w:rPr>
        <w:t xml:space="preserve"> </w:t>
      </w:r>
      <w:r w:rsidRPr="00C8540F">
        <w:rPr>
          <w:rFonts w:ascii="Times New Roman" w:hAnsi="Times New Roman"/>
          <w:sz w:val="24"/>
          <w:szCs w:val="28"/>
        </w:rPr>
        <w:t xml:space="preserve">searches with ‘Applicant name’, ‘Business name’ or ‘URN no’, then all matching records </w:t>
      </w:r>
      <w:r w:rsidR="00562FC9" w:rsidRPr="00C8540F">
        <w:rPr>
          <w:rFonts w:ascii="Times New Roman" w:hAnsi="Times New Roman"/>
          <w:sz w:val="24"/>
          <w:szCs w:val="28"/>
        </w:rPr>
        <w:t xml:space="preserve">that are ‘Pending </w:t>
      </w:r>
      <w:r w:rsidR="006E4472" w:rsidRPr="00C8540F">
        <w:rPr>
          <w:rFonts w:ascii="Times New Roman" w:hAnsi="Times New Roman"/>
          <w:sz w:val="24"/>
          <w:szCs w:val="28"/>
        </w:rPr>
        <w:t xml:space="preserve">for </w:t>
      </w:r>
      <w:r w:rsidR="006E4472">
        <w:rPr>
          <w:rFonts w:ascii="Times New Roman" w:hAnsi="Times New Roman"/>
          <w:sz w:val="24"/>
          <w:szCs w:val="28"/>
        </w:rPr>
        <w:t>Field Appraisal’</w:t>
      </w:r>
      <w:r w:rsidR="006E4472" w:rsidRPr="00C8540F">
        <w:rPr>
          <w:rFonts w:ascii="Times New Roman" w:hAnsi="Times New Roman"/>
          <w:sz w:val="24"/>
          <w:szCs w:val="28"/>
        </w:rPr>
        <w:t xml:space="preserve"> </w:t>
      </w:r>
      <w:r w:rsidRPr="00C8540F">
        <w:rPr>
          <w:rFonts w:ascii="Times New Roman" w:hAnsi="Times New Roman"/>
          <w:sz w:val="24"/>
          <w:szCs w:val="28"/>
        </w:rPr>
        <w:t xml:space="preserve">(including existing customers) to be displayed </w:t>
      </w:r>
      <w:r w:rsidR="00867B90" w:rsidRPr="00C8540F">
        <w:rPr>
          <w:rFonts w:ascii="Times New Roman" w:hAnsi="Times New Roman"/>
          <w:sz w:val="24"/>
          <w:szCs w:val="28"/>
        </w:rPr>
        <w:t>in a tabular format</w:t>
      </w:r>
      <w:r w:rsidRPr="00C8540F">
        <w:rPr>
          <w:rFonts w:ascii="Times New Roman" w:hAnsi="Times New Roman"/>
          <w:sz w:val="24"/>
          <w:szCs w:val="28"/>
        </w:rPr>
        <w:t>.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4A5B63">
        <w:rPr>
          <w:rFonts w:ascii="Times New Roman" w:hAnsi="Times New Roman"/>
          <w:sz w:val="24"/>
          <w:szCs w:val="28"/>
        </w:rPr>
        <w:t xml:space="preserve">FRO </w:t>
      </w:r>
      <w:r w:rsidR="00CD6FB2" w:rsidRPr="00C8540F">
        <w:rPr>
          <w:rFonts w:ascii="Times New Roman" w:hAnsi="Times New Roman"/>
          <w:sz w:val="24"/>
          <w:szCs w:val="28"/>
        </w:rPr>
        <w:t xml:space="preserve">can </w:t>
      </w:r>
      <w:r w:rsidR="00CD6FB2" w:rsidRPr="00C8540F">
        <w:rPr>
          <w:rFonts w:ascii="Times New Roman" w:hAnsi="Times New Roman"/>
          <w:b/>
          <w:sz w:val="24"/>
          <w:szCs w:val="28"/>
        </w:rPr>
        <w:t xml:space="preserve">search and </w:t>
      </w:r>
      <w:r w:rsidR="005D3FC5" w:rsidRPr="00C8540F">
        <w:rPr>
          <w:rFonts w:ascii="Times New Roman" w:hAnsi="Times New Roman"/>
          <w:b/>
          <w:sz w:val="24"/>
          <w:szCs w:val="28"/>
        </w:rPr>
        <w:t>sort</w:t>
      </w:r>
      <w:r w:rsidR="005D3FC5" w:rsidRPr="00C8540F">
        <w:rPr>
          <w:rFonts w:ascii="Times New Roman" w:hAnsi="Times New Roman"/>
          <w:sz w:val="24"/>
          <w:szCs w:val="28"/>
        </w:rPr>
        <w:t xml:space="preserve"> the profiles </w:t>
      </w:r>
      <w:r w:rsidR="00866D3C" w:rsidRPr="00C8540F">
        <w:rPr>
          <w:rFonts w:ascii="Times New Roman" w:hAnsi="Times New Roman"/>
          <w:sz w:val="24"/>
          <w:szCs w:val="28"/>
        </w:rPr>
        <w:t xml:space="preserve">based on the following parameters:  </w:t>
      </w:r>
      <w:r w:rsidR="00BD7D8A" w:rsidRPr="00C8540F">
        <w:rPr>
          <w:rFonts w:ascii="Times New Roman" w:hAnsi="Times New Roman"/>
          <w:sz w:val="24"/>
          <w:szCs w:val="28"/>
        </w:rPr>
        <w:t>U</w:t>
      </w:r>
      <w:r w:rsidR="00A65E15" w:rsidRPr="00C8540F">
        <w:rPr>
          <w:rFonts w:ascii="Times New Roman" w:hAnsi="Times New Roman"/>
          <w:sz w:val="24"/>
          <w:szCs w:val="28"/>
        </w:rPr>
        <w:t>RN</w:t>
      </w:r>
      <w:r w:rsidR="00BD7D8A" w:rsidRPr="00C8540F">
        <w:rPr>
          <w:rFonts w:ascii="Times New Roman" w:hAnsi="Times New Roman"/>
          <w:sz w:val="24"/>
          <w:szCs w:val="28"/>
        </w:rPr>
        <w:t xml:space="preserve"> no, Applicant Name, Business Name</w:t>
      </w:r>
      <w:r w:rsidR="00A65E15" w:rsidRPr="00C8540F">
        <w:rPr>
          <w:rFonts w:ascii="Times New Roman" w:hAnsi="Times New Roman"/>
          <w:sz w:val="24"/>
          <w:szCs w:val="28"/>
        </w:rPr>
        <w:t>, Area, City/Village/Town</w:t>
      </w:r>
      <w:r w:rsidR="00866D3C" w:rsidRPr="00C8540F">
        <w:rPr>
          <w:rFonts w:ascii="Times New Roman" w:hAnsi="Times New Roman"/>
          <w:sz w:val="24"/>
          <w:szCs w:val="28"/>
        </w:rPr>
        <w:t xml:space="preserve">. </w:t>
      </w:r>
    </w:p>
    <w:p w:rsidR="00E25392" w:rsidRPr="00C8540F" w:rsidRDefault="00866D3C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4A5B63">
        <w:rPr>
          <w:rFonts w:ascii="Times New Roman" w:hAnsi="Times New Roman"/>
          <w:sz w:val="24"/>
          <w:szCs w:val="28"/>
        </w:rPr>
        <w:t xml:space="preserve">FRO </w:t>
      </w:r>
      <w:r w:rsidRPr="00C8540F">
        <w:rPr>
          <w:rFonts w:ascii="Times New Roman" w:hAnsi="Times New Roman"/>
          <w:sz w:val="24"/>
          <w:szCs w:val="28"/>
        </w:rPr>
        <w:t xml:space="preserve">then </w:t>
      </w:r>
      <w:r w:rsidR="00525496" w:rsidRPr="00C8540F">
        <w:rPr>
          <w:rFonts w:ascii="Times New Roman" w:hAnsi="Times New Roman"/>
          <w:sz w:val="24"/>
          <w:szCs w:val="28"/>
        </w:rPr>
        <w:t xml:space="preserve">selects a </w:t>
      </w:r>
      <w:r w:rsidR="005D3FC5" w:rsidRPr="00C8540F">
        <w:rPr>
          <w:rFonts w:ascii="Times New Roman" w:hAnsi="Times New Roman"/>
          <w:sz w:val="24"/>
          <w:szCs w:val="28"/>
        </w:rPr>
        <w:t>profile</w:t>
      </w:r>
      <w:r w:rsidR="00525496" w:rsidRPr="00C8540F">
        <w:rPr>
          <w:rFonts w:ascii="Times New Roman" w:hAnsi="Times New Roman"/>
          <w:sz w:val="24"/>
          <w:szCs w:val="28"/>
        </w:rPr>
        <w:t xml:space="preserve"> from the </w:t>
      </w:r>
      <w:r w:rsidR="004A5B63">
        <w:rPr>
          <w:rFonts w:ascii="Times New Roman" w:hAnsi="Times New Roman"/>
          <w:sz w:val="24"/>
          <w:szCs w:val="28"/>
        </w:rPr>
        <w:t>field appraisal</w:t>
      </w:r>
      <w:r w:rsidR="00F973C5" w:rsidRPr="00C8540F">
        <w:rPr>
          <w:rFonts w:ascii="Times New Roman" w:hAnsi="Times New Roman"/>
          <w:sz w:val="24"/>
          <w:szCs w:val="28"/>
        </w:rPr>
        <w:t xml:space="preserve"> queue</w:t>
      </w:r>
      <w:r w:rsidR="005D3FC5" w:rsidRPr="00C8540F">
        <w:rPr>
          <w:rFonts w:ascii="Times New Roman" w:hAnsi="Times New Roman"/>
          <w:sz w:val="24"/>
          <w:szCs w:val="28"/>
        </w:rPr>
        <w:t>.</w:t>
      </w:r>
      <w:r w:rsidR="00BE7F80" w:rsidRPr="00C8540F">
        <w:rPr>
          <w:rFonts w:ascii="Times New Roman" w:hAnsi="Times New Roman"/>
          <w:sz w:val="24"/>
          <w:szCs w:val="28"/>
        </w:rPr>
        <w:t xml:space="preserve"> The queue table should have applicant name, business name, URN </w:t>
      </w:r>
      <w:r w:rsidR="00E25392" w:rsidRPr="00C8540F">
        <w:rPr>
          <w:rFonts w:ascii="Times New Roman" w:hAnsi="Times New Roman"/>
          <w:sz w:val="24"/>
          <w:szCs w:val="28"/>
        </w:rPr>
        <w:t xml:space="preserve">No, Area, City/Town/Village </w:t>
      </w:r>
      <w:r w:rsidR="00BE7F80" w:rsidRPr="00C8540F">
        <w:rPr>
          <w:rFonts w:ascii="Times New Roman" w:hAnsi="Times New Roman"/>
          <w:sz w:val="24"/>
          <w:szCs w:val="28"/>
        </w:rPr>
        <w:t xml:space="preserve">as column names. </w:t>
      </w:r>
    </w:p>
    <w:p w:rsidR="00A61445" w:rsidRPr="00C8540F" w:rsidRDefault="00BE7F8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All the columns will have </w:t>
      </w:r>
      <w:r w:rsidRPr="00C8540F">
        <w:rPr>
          <w:rFonts w:ascii="Times New Roman" w:hAnsi="Times New Roman"/>
          <w:b/>
          <w:sz w:val="24"/>
          <w:szCs w:val="28"/>
        </w:rPr>
        <w:t>sorting</w:t>
      </w:r>
      <w:r w:rsidRPr="00C8540F">
        <w:rPr>
          <w:rFonts w:ascii="Times New Roman" w:hAnsi="Times New Roman"/>
          <w:sz w:val="24"/>
          <w:szCs w:val="28"/>
        </w:rPr>
        <w:t xml:space="preserve"> facility.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73" w:name="_Toc464953117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Upload</w:t>
      </w:r>
      <w:bookmarkEnd w:id="73"/>
    </w:p>
    <w:p w:rsidR="00867B90" w:rsidRPr="00C8540F" w:rsidRDefault="00867B90" w:rsidP="00867B90">
      <w:pPr>
        <w:ind w:left="1080"/>
      </w:pPr>
      <w:r w:rsidRPr="00C8540F">
        <w:t>-NA-</w:t>
      </w:r>
    </w:p>
    <w:p w:rsidR="00867B90" w:rsidRPr="00C8540F" w:rsidRDefault="00867B90" w:rsidP="00867B90">
      <w:pPr>
        <w:ind w:left="360"/>
      </w:pP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74" w:name="_Toc464953118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Download</w:t>
      </w:r>
      <w:bookmarkEnd w:id="74"/>
    </w:p>
    <w:p w:rsidR="00867B90" w:rsidRPr="00C8540F" w:rsidRDefault="00867B90" w:rsidP="00867B90">
      <w:pPr>
        <w:ind w:left="1080"/>
      </w:pPr>
      <w:r w:rsidRPr="00C8540F">
        <w:t>-NA-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75" w:name="_Toc464953119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Reports</w:t>
      </w:r>
      <w:bookmarkEnd w:id="75"/>
    </w:p>
    <w:p w:rsidR="00C02487" w:rsidRPr="00C8540F" w:rsidRDefault="00C02487" w:rsidP="00C02487">
      <w:pPr>
        <w:pStyle w:val="ListParagraph"/>
        <w:ind w:firstLine="360"/>
        <w:rPr>
          <w:rFonts w:ascii="Times New Roman" w:hAnsi="Times New Roman"/>
        </w:rPr>
      </w:pPr>
      <w:r w:rsidRPr="00C8540F">
        <w:rPr>
          <w:rFonts w:ascii="Times New Roman" w:hAnsi="Times New Roman"/>
          <w:sz w:val="20"/>
        </w:rPr>
        <w:t>-NA-</w:t>
      </w:r>
    </w:p>
    <w:p w:rsidR="002523C6" w:rsidRPr="00C8540F" w:rsidRDefault="002523C6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853D6" w:rsidRPr="00C8540F" w:rsidRDefault="00A853D6" w:rsidP="00F973C5">
      <w:pPr>
        <w:ind w:left="360" w:firstLine="720"/>
        <w:rPr>
          <w:rFonts w:eastAsia="Calibri"/>
          <w:sz w:val="28"/>
          <w:szCs w:val="28"/>
          <w:lang w:val="en-IN"/>
        </w:rPr>
        <w:sectPr w:rsidR="00A853D6" w:rsidRPr="00C8540F" w:rsidSect="00645805">
          <w:pgSz w:w="11899" w:h="16838"/>
          <w:pgMar w:top="720" w:right="720" w:bottom="720" w:left="720" w:header="1560" w:footer="567" w:gutter="0"/>
          <w:cols w:space="720"/>
          <w:docGrid w:linePitch="360"/>
        </w:sectPr>
      </w:pPr>
    </w:p>
    <w:p w:rsidR="00B42412" w:rsidRPr="00C8540F" w:rsidRDefault="005D3FC5" w:rsidP="00506974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76" w:name="_Toc464953120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 xml:space="preserve">Capturing </w:t>
      </w:r>
      <w:r w:rsidR="007057E3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Field Appraisal</w:t>
      </w:r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 xml:space="preserve"> data</w:t>
      </w:r>
      <w:bookmarkEnd w:id="76"/>
    </w:p>
    <w:p w:rsidR="002523C6" w:rsidRPr="00C8540F" w:rsidRDefault="00B42412" w:rsidP="0054313B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77" w:name="_Toc464953121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UI requirements</w:t>
      </w:r>
      <w:bookmarkEnd w:id="77"/>
      <w:r w:rsidR="005D3FC5"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 xml:space="preserve"> </w:t>
      </w:r>
    </w:p>
    <w:p w:rsidR="00A853D6" w:rsidRPr="00C8540F" w:rsidRDefault="00A853D6" w:rsidP="00A853D6"/>
    <w:tbl>
      <w:tblPr>
        <w:tblW w:w="14280" w:type="dxa"/>
        <w:tblInd w:w="93" w:type="dxa"/>
        <w:tblLook w:val="04A0" w:firstRow="1" w:lastRow="0" w:firstColumn="1" w:lastColumn="0" w:noHBand="0" w:noVBand="1"/>
      </w:tblPr>
      <w:tblGrid>
        <w:gridCol w:w="917"/>
        <w:gridCol w:w="892"/>
        <w:gridCol w:w="1072"/>
        <w:gridCol w:w="1243"/>
        <w:gridCol w:w="2478"/>
        <w:gridCol w:w="2120"/>
        <w:gridCol w:w="1280"/>
        <w:gridCol w:w="1386"/>
        <w:gridCol w:w="2892"/>
        <w:tblGridChange w:id="78">
          <w:tblGrid>
            <w:gridCol w:w="917"/>
            <w:gridCol w:w="892"/>
            <w:gridCol w:w="1072"/>
            <w:gridCol w:w="1243"/>
            <w:gridCol w:w="2478"/>
            <w:gridCol w:w="2120"/>
            <w:gridCol w:w="11"/>
            <w:gridCol w:w="1269"/>
            <w:gridCol w:w="11"/>
            <w:gridCol w:w="1375"/>
            <w:gridCol w:w="11"/>
            <w:gridCol w:w="2881"/>
          </w:tblGrid>
        </w:tblGridChange>
      </w:tblGrid>
      <w:tr w:rsidR="00147A46" w:rsidRPr="00147A46" w:rsidTr="00F71240">
        <w:trPr>
          <w:trHeight w:val="585"/>
        </w:trPr>
        <w:tc>
          <w:tcPr>
            <w:tcW w:w="9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Entity</w:t>
            </w:r>
          </w:p>
        </w:tc>
        <w:tc>
          <w:tcPr>
            <w:tcW w:w="89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Tab</w:t>
            </w:r>
          </w:p>
        </w:tc>
        <w:tc>
          <w:tcPr>
            <w:tcW w:w="107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Sub tab</w:t>
            </w:r>
          </w:p>
        </w:tc>
        <w:tc>
          <w:tcPr>
            <w:tcW w:w="124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Section</w:t>
            </w: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Fields</w:t>
            </w:r>
          </w:p>
        </w:tc>
        <w:tc>
          <w:tcPr>
            <w:tcW w:w="21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Field Value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Mandatory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Conditional Mandatory</w:t>
            </w:r>
          </w:p>
        </w:tc>
        <w:tc>
          <w:tcPr>
            <w:tcW w:w="289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Remarks</w:t>
            </w:r>
          </w:p>
        </w:tc>
      </w:tr>
      <w:tr w:rsidR="00147A46" w:rsidRPr="00147A46" w:rsidTr="00F71240">
        <w:trPr>
          <w:trHeight w:val="915"/>
        </w:trPr>
        <w:tc>
          <w:tcPr>
            <w:tcW w:w="91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147A46">
              <w:rPr>
                <w:color w:val="000000"/>
                <w:sz w:val="40"/>
                <w:szCs w:val="40"/>
                <w:lang w:val="en-IN" w:eastAsia="en-IN"/>
              </w:rPr>
              <w:t>APPLICANT</w:t>
            </w: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  <w:pPrChange w:id="79" w:author="Namita Sivasankaran" w:date="2016-11-23T18:22:00Z">
                <w:pPr>
                  <w:spacing w:line="360" w:lineRule="auto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No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80" w:author="Namita Sivasankaran" w:date="2016-11-23T18:2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81" w:author="Namita Sivasankaran" w:date="2016-11-23T18:2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82" w:author="Namita Sivasankaran" w:date="2016-11-23T18:2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  <w:pPrChange w:id="83" w:author="Namita Sivasankaran" w:date="2016-11-23T18:22:00Z">
                <w:pPr>
                  <w:spacing w:line="360" w:lineRule="auto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-QR Code Scan (Auto fill Profile &amp; Address data)- from application</w:t>
            </w:r>
          </w:p>
        </w:tc>
      </w:tr>
      <w:tr w:rsidR="00147A46" w:rsidRPr="00147A46" w:rsidTr="00F71240">
        <w:trPr>
          <w:trHeight w:val="63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  <w:pPrChange w:id="84" w:author="Namita Sivasankaran" w:date="2016-11-23T18:22:00Z">
                <w:pPr>
                  <w:spacing w:line="360" w:lineRule="auto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85" w:author="Namita Sivasankaran" w:date="2016-11-23T18:2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86" w:author="Namita Sivasankaran" w:date="2016-11-23T18:2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87" w:author="Namita Sivasankaran" w:date="2016-11-23T18:2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  <w:pPrChange w:id="88" w:author="Namita Sivasankaran" w:date="2016-11-23T18:22:00Z">
                <w:pPr>
                  <w:spacing w:line="360" w:lineRule="auto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F71240">
        <w:trPr>
          <w:trHeight w:val="4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  <w:pPrChange w:id="89" w:author="Namita Sivasankaran" w:date="2016-11-23T18:22:00Z">
                <w:pPr>
                  <w:spacing w:line="360" w:lineRule="auto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90" w:author="Namita Sivasankaran" w:date="2016-11-23T18:2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91" w:author="Namita Sivasankaran" w:date="2016-11-23T18:2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92" w:author="Namita Sivasankaran" w:date="2016-11-23T18:2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  <w:pPrChange w:id="93" w:author="Namita Sivasankaran" w:date="2016-11-23T18:22:00Z">
                <w:pPr>
                  <w:spacing w:line="360" w:lineRule="auto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F71240">
        <w:trPr>
          <w:trHeight w:val="40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  <w:pPrChange w:id="94" w:author="Namita Sivasankaran" w:date="2016-11-23T18:22:00Z">
                <w:pPr>
                  <w:spacing w:line="360" w:lineRule="auto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95" w:author="Namita Sivasankaran" w:date="2016-11-23T18:2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96" w:author="Namita Sivasankaran" w:date="2016-11-23T18:2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97" w:author="Namita Sivasankaran" w:date="2016-11-23T18:2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  <w:pPrChange w:id="98" w:author="Namita Sivasankaran" w:date="2016-11-23T18:22:00Z">
                <w:pPr>
                  <w:spacing w:line="360" w:lineRule="auto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F71240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  <w:pPrChange w:id="99" w:author="Namita Sivasankaran" w:date="2016-11-23T18:22:00Z">
                <w:pPr>
                  <w:spacing w:line="360" w:lineRule="auto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100" w:author="Namita Sivasankaran" w:date="2016-11-23T18:2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101" w:author="Namita Sivasankaran" w:date="2016-11-23T18:2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102" w:author="Namita Sivasankaran" w:date="2016-11-23T18:2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  <w:pPrChange w:id="103" w:author="Namita Sivasankaran" w:date="2016-11-23T18:22:00Z">
                <w:pPr>
                  <w:spacing w:line="360" w:lineRule="auto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Ration Card, Voter Card, Passport, Pan Card, Aadhar card, Driving License</w:t>
            </w:r>
          </w:p>
        </w:tc>
      </w:tr>
      <w:tr w:rsidR="00147A46" w:rsidRPr="00147A46" w:rsidTr="00F71240">
        <w:trPr>
          <w:trHeight w:val="54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  <w:pPrChange w:id="104" w:author="Namita Sivasankaran" w:date="2016-11-23T18:21:00Z">
                <w:pPr>
                  <w:spacing w:line="360" w:lineRule="auto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105" w:author="Namita Sivasankaran" w:date="2016-11-23T18:21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106" w:author="Namita Sivasankaran" w:date="2016-11-23T18:21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107" w:author="Namita Sivasankaran" w:date="2016-11-23T18:21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  <w:pPrChange w:id="108" w:author="Namita Sivasankaran" w:date="2016-11-23T18:21:00Z">
                <w:pPr>
                  <w:spacing w:line="360" w:lineRule="auto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147A46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  <w:pPrChange w:id="109" w:author="Namita Sivasankaran" w:date="2016-11-23T18:21:00Z">
                <w:pPr>
                  <w:spacing w:line="360" w:lineRule="auto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110" w:author="Namita Sivasankaran" w:date="2016-11-23T18:21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111" w:author="Namita Sivasankaran" w:date="2016-11-23T18:21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112" w:author="Namita Sivasankaran" w:date="2016-11-23T18:21:00Z">
                <w:pPr>
                  <w:spacing w:line="360" w:lineRule="auto"/>
                  <w:jc w:val="center"/>
                </w:pPr>
              </w:pPrChange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  <w:pPrChange w:id="113" w:author="Namita Sivasankaran" w:date="2016-11-23T18:21:00Z">
                <w:pPr>
                  <w:spacing w:line="360" w:lineRule="auto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147A46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  <w:pPrChange w:id="114" w:author="Namita Sivasankaran" w:date="2016-11-23T18:21:00Z">
                <w:pPr>
                  <w:spacing w:line="360" w:lineRule="auto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115" w:author="Namita Sivasankaran" w:date="2016-11-23T18:21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center"/>
            <w:hideMark/>
          </w:tcPr>
          <w:p w:rsidR="00147A46" w:rsidRPr="00147A46" w:rsidRDefault="00147A46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116" w:author="Namita Sivasankaran" w:date="2016-11-23T18:21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117" w:author="Namita Sivasankaran" w:date="2016-11-23T18:21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  <w:pPrChange w:id="118" w:author="Namita Sivasankaran" w:date="2016-11-23T18:21:00Z">
                <w:pPr>
                  <w:spacing w:line="360" w:lineRule="auto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147A46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D6C0B" w:rsidRPr="00147A46" w:rsidTr="00F71240">
        <w:tblPrEx>
          <w:tblW w:w="14280" w:type="dxa"/>
          <w:tblInd w:w="93" w:type="dxa"/>
          <w:tblPrExChange w:id="119" w:author="Namita Sivasankaran" w:date="2016-11-23T18:22:00Z">
            <w:tblPrEx>
              <w:tblW w:w="14280" w:type="dxa"/>
              <w:tblInd w:w="93" w:type="dxa"/>
            </w:tblPrEx>
          </w:tblPrExChange>
        </w:tblPrEx>
        <w:trPr>
          <w:trHeight w:val="315"/>
          <w:ins w:id="120" w:author="Namita Sivasankaran" w:date="2016-11-23T18:21:00Z"/>
          <w:trPrChange w:id="121" w:author="Namita Sivasankaran" w:date="2016-11-23T18:22:00Z">
            <w:trPr>
              <w:trHeight w:val="31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22" w:author="Namita Sivasankaran" w:date="2016-11-23T18:22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1D6C0B" w:rsidRPr="00147A46" w:rsidRDefault="001D6C0B" w:rsidP="00147A46">
            <w:pPr>
              <w:rPr>
                <w:ins w:id="123" w:author="Namita Sivasankaran" w:date="2016-11-23T18:21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124" w:author="Namita Sivasankaran" w:date="2016-11-23T18:22:00Z">
              <w:tcPr>
                <w:tcW w:w="892" w:type="dxa"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1D6C0B" w:rsidRPr="00147A46" w:rsidRDefault="001D6C0B" w:rsidP="00147A46">
            <w:pPr>
              <w:rPr>
                <w:ins w:id="125" w:author="Namita Sivasankaran" w:date="2016-11-23T18:21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126" w:author="Namita Sivasankaran" w:date="2016-11-23T18:22:00Z">
              <w:tcPr>
                <w:tcW w:w="1072" w:type="dxa"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1D6C0B" w:rsidRPr="00147A46" w:rsidRDefault="001D6C0B" w:rsidP="00147A46">
            <w:pPr>
              <w:rPr>
                <w:ins w:id="127" w:author="Namita Sivasankaran" w:date="2016-11-23T18:21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128" w:author="Namita Sivasankaran" w:date="2016-11-23T18:22:00Z">
              <w:tcPr>
                <w:tcW w:w="1243" w:type="dxa"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1D6C0B" w:rsidRPr="00147A46" w:rsidRDefault="001D6C0B" w:rsidP="00147A46">
            <w:pPr>
              <w:rPr>
                <w:ins w:id="129" w:author="Namita Sivasankaran" w:date="2016-11-23T18:21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130" w:author="Namita Sivasankaran" w:date="2016-11-23T18:22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000000" w:fill="B8CCE4"/>
                <w:vAlign w:val="center"/>
              </w:tcPr>
            </w:tcPrChange>
          </w:tcPr>
          <w:p w:rsidR="001D6C0B" w:rsidRPr="00147A46" w:rsidRDefault="001D6C0B" w:rsidP="00147A46">
            <w:pPr>
              <w:spacing w:line="360" w:lineRule="auto"/>
              <w:rPr>
                <w:ins w:id="131" w:author="Namita Sivasankaran" w:date="2016-11-23T18:21:00Z"/>
                <w:color w:val="000000"/>
                <w:sz w:val="22"/>
                <w:szCs w:val="22"/>
                <w:lang w:val="en-IN" w:eastAsia="en-IN"/>
              </w:rPr>
            </w:pPr>
            <w:ins w:id="132" w:author="Namita Sivasankaran" w:date="2016-11-23T18:22:00Z">
              <w:r w:rsidRPr="00865AC9">
                <w:rPr>
                  <w:sz w:val="22"/>
                  <w:szCs w:val="22"/>
                  <w:highlight w:val="green"/>
                </w:rPr>
                <w:t>Have you ever taken a loan from Kinara?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133" w:author="Namita Sivasankaran" w:date="2016-11-23T18:22:00Z">
              <w:tcPr>
                <w:tcW w:w="2131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1D6C0B" w:rsidRPr="00147A46" w:rsidRDefault="001D6C0B" w:rsidP="00147A46">
            <w:pPr>
              <w:spacing w:line="360" w:lineRule="auto"/>
              <w:jc w:val="center"/>
              <w:rPr>
                <w:ins w:id="134" w:author="Namita Sivasankaran" w:date="2016-11-23T18:21:00Z"/>
                <w:color w:val="000000"/>
                <w:sz w:val="22"/>
                <w:szCs w:val="22"/>
                <w:lang w:val="en-IN" w:eastAsia="en-IN"/>
              </w:rPr>
            </w:pPr>
            <w:ins w:id="135" w:author="Namita Sivasankaran" w:date="2016-11-23T18:22:00Z">
              <w:r w:rsidRPr="00865AC9">
                <w:rPr>
                  <w:sz w:val="22"/>
                  <w:szCs w:val="22"/>
                  <w:highlight w:val="green"/>
                </w:rPr>
                <w:t>Radio Buttons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136" w:author="Namita Sivasankaran" w:date="2016-11-23T18:22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1D6C0B" w:rsidRPr="00147A46" w:rsidRDefault="001D6C0B" w:rsidP="00147A46">
            <w:pPr>
              <w:spacing w:line="360" w:lineRule="auto"/>
              <w:jc w:val="center"/>
              <w:rPr>
                <w:ins w:id="137" w:author="Namita Sivasankaran" w:date="2016-11-23T18:21:00Z"/>
                <w:color w:val="000000"/>
                <w:sz w:val="22"/>
                <w:szCs w:val="22"/>
                <w:lang w:val="en-IN" w:eastAsia="en-IN"/>
              </w:rPr>
            </w:pPr>
            <w:ins w:id="138" w:author="Namita Sivasankaran" w:date="2016-11-23T18:22:00Z">
              <w:r w:rsidRPr="00865AC9">
                <w:rPr>
                  <w:sz w:val="22"/>
                  <w:szCs w:val="22"/>
                  <w:highlight w:val="green"/>
                </w:rPr>
                <w:t>Yes</w:t>
              </w:r>
            </w:ins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139" w:author="Namita Sivasankaran" w:date="2016-11-23T18:22:00Z">
              <w:tcPr>
                <w:tcW w:w="138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1D6C0B" w:rsidRPr="00147A46" w:rsidRDefault="001D6C0B" w:rsidP="00147A46">
            <w:pPr>
              <w:spacing w:line="360" w:lineRule="auto"/>
              <w:jc w:val="center"/>
              <w:rPr>
                <w:ins w:id="140" w:author="Namita Sivasankaran" w:date="2016-11-23T18:21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141" w:author="Namita Sivasankaran" w:date="2016-11-23T18:22:00Z">
              <w:tcPr>
                <w:tcW w:w="2881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1D6C0B" w:rsidRPr="00147A46" w:rsidRDefault="001D6C0B" w:rsidP="00147A46">
            <w:pPr>
              <w:spacing w:line="360" w:lineRule="auto"/>
              <w:rPr>
                <w:ins w:id="142" w:author="Namita Sivasankaran" w:date="2016-11-23T18:21:00Z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1D6C0B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Title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1D6C0B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1D6C0B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Gender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1D6C0B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 Of birth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1D6C0B" w:rsidRPr="00147A46" w:rsidTr="00F71240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age&lt;25 years, then co-app/Guarantor is required- - from application</w:t>
            </w:r>
          </w:p>
        </w:tc>
      </w:tr>
      <w:tr w:rsidR="001D6C0B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Father's Name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D6C0B" w:rsidRPr="00147A46" w:rsidTr="00F71240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Educational Level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Below SSLC, SSLC, HSC, Graduate/Diploma/ITI, Professional Degree, Others</w:t>
            </w:r>
          </w:p>
        </w:tc>
      </w:tr>
      <w:tr w:rsidR="001D6C0B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Religion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Hindu, Muslim, Christian, Jain, Buddhist, Others</w:t>
            </w:r>
          </w:p>
        </w:tc>
      </w:tr>
      <w:tr w:rsidR="001D6C0B" w:rsidRPr="00147A46" w:rsidTr="00F71240">
        <w:trPr>
          <w:trHeight w:val="62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Mobile No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D6C0B" w:rsidRPr="00147A46" w:rsidTr="00F71240">
        <w:trPr>
          <w:trHeight w:val="67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Alternative Mobile No.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D6C0B" w:rsidRPr="00147A46" w:rsidTr="00F71240">
        <w:trPr>
          <w:trHeight w:val="7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Whatsapp Mobile No.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ins w:id="143" w:author="Sarthak Shah | IFMR Rural Finance" w:date="2016-11-10T12:01:00Z">
              <w:r>
                <w:rPr>
                  <w:color w:val="000000"/>
                  <w:sz w:val="22"/>
                  <w:szCs w:val="22"/>
                  <w:lang w:val="en-IN" w:eastAsia="en-IN"/>
                </w:rPr>
                <w:t xml:space="preserve">Radio Buttons </w:t>
              </w:r>
            </w:ins>
            <w:del w:id="144" w:author="Sarthak Shah | IFMR Rural Finance" w:date="2016-11-10T12:01:00Z">
              <w:r w:rsidRPr="00147A46" w:rsidDel="008D4CCF">
                <w:rPr>
                  <w:color w:val="000000"/>
                  <w:sz w:val="22"/>
                  <w:szCs w:val="22"/>
                  <w:lang w:val="en-IN" w:eastAsia="en-IN"/>
                </w:rPr>
                <w:delText>Numeric</w:delText>
              </w:r>
            </w:del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Radio buttons – same as mobile no./same as alternate no./other – free text</w:t>
            </w:r>
          </w:p>
        </w:tc>
      </w:tr>
      <w:tr w:rsidR="001D6C0B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D6C0B" w:rsidRPr="00147A46" w:rsidTr="00F71240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Preferred language of communication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Hindi, English, Kannada, Malayalam, Gujarati, Marathi, Tamil, Bengali, Odia, Punjabi, Marwari</w:t>
            </w:r>
          </w:p>
        </w:tc>
      </w:tr>
      <w:tr w:rsidR="001D6C0B" w:rsidRPr="00147A46" w:rsidTr="00F71240">
        <w:trPr>
          <w:trHeight w:val="58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Mother's Name</w:t>
            </w:r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D6C0B" w:rsidRPr="00147A46" w:rsidTr="00F71240">
        <w:trPr>
          <w:trHeight w:val="6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212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Divorced</w:t>
            </w:r>
            <w:ins w:id="145" w:author="Sarthak Shah | IFMR Rural Finance" w:date="2016-11-10T12:02:00Z">
              <w:r>
                <w:rPr>
                  <w:color w:val="000000"/>
                  <w:sz w:val="22"/>
                  <w:szCs w:val="22"/>
                  <w:lang w:val="en-IN" w:eastAsia="en-IN"/>
                </w:rPr>
                <w:t>,</w:t>
              </w:r>
            </w:ins>
            <w:del w:id="146" w:author="Sarthak Shah | IFMR Rural Finance" w:date="2016-11-10T12:02:00Z">
              <w:r w:rsidRPr="00147A46" w:rsidDel="008D4CCF">
                <w:rPr>
                  <w:color w:val="000000"/>
                  <w:sz w:val="22"/>
                  <w:szCs w:val="22"/>
                  <w:lang w:val="en-IN" w:eastAsia="en-IN"/>
                </w:rPr>
                <w:delText>/</w:delText>
              </w:r>
            </w:del>
            <w:r w:rsidRPr="00147A46">
              <w:rPr>
                <w:color w:val="000000"/>
                <w:sz w:val="22"/>
                <w:szCs w:val="22"/>
                <w:lang w:val="en-IN" w:eastAsia="en-IN"/>
              </w:rPr>
              <w:t>Separated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, Single, Married, Widow</w:t>
            </w:r>
          </w:p>
        </w:tc>
      </w:tr>
      <w:tr w:rsidR="001D6C0B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single, then co-app/Guarantor is required- from application</w:t>
            </w:r>
          </w:p>
        </w:tc>
      </w:tr>
      <w:tr w:rsidR="001D6C0B" w:rsidRPr="00147A46" w:rsidTr="00F71240">
        <w:trPr>
          <w:trHeight w:val="56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D6C0B" w:rsidRPr="00147A46" w:rsidTr="00F71240">
        <w:trPr>
          <w:trHeight w:val="83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Relationship with Business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Proprietor, Partner, Director, Others - from application</w:t>
            </w:r>
          </w:p>
        </w:tc>
      </w:tr>
      <w:tr w:rsidR="001D6C0B" w:rsidRPr="00147A46" w:rsidTr="00F71240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Involvement</w:t>
            </w:r>
          </w:p>
        </w:tc>
        <w:tc>
          <w:tcPr>
            <w:tcW w:w="21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Full Time, Part Time, None                if biz involvement is not fulltime, then co-app required- from application</w:t>
            </w:r>
          </w:p>
        </w:tc>
      </w:tr>
      <w:tr w:rsidR="001D6C0B" w:rsidRPr="00147A46" w:rsidTr="00F71240">
        <w:trPr>
          <w:trHeight w:val="120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212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Yes/NO-from application</w:t>
            </w:r>
          </w:p>
        </w:tc>
      </w:tr>
      <w:tr w:rsidR="001D6C0B" w:rsidRPr="00147A46" w:rsidTr="00F71240">
        <w:trPr>
          <w:trHeight w:val="74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212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Yes/NO-from application</w:t>
            </w:r>
          </w:p>
        </w:tc>
      </w:tr>
      <w:tr w:rsidR="001D6C0B" w:rsidRPr="00147A46" w:rsidTr="00F71240">
        <w:trPr>
          <w:trHeight w:val="107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212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MM/YYYY Format- from application</w:t>
            </w:r>
          </w:p>
        </w:tc>
      </w:tr>
      <w:tr w:rsidR="001D6C0B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Permanent, Communication, As per Aadhar card-from application</w:t>
            </w:r>
          </w:p>
        </w:tc>
      </w:tr>
      <w:tr w:rsidR="001D6C0B" w:rsidRPr="00147A46" w:rsidTr="00F71240">
        <w:trPr>
          <w:trHeight w:val="12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D6C0B" w:rsidRPr="00147A46" w:rsidTr="00F71240">
        <w:trPr>
          <w:trHeight w:val="41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Building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D6C0B" w:rsidRPr="00147A46" w:rsidTr="00F71240">
        <w:trPr>
          <w:trHeight w:val="42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D6C0B" w:rsidRPr="00147A46" w:rsidTr="00F71240">
        <w:trPr>
          <w:trHeight w:val="36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D6C0B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D6C0B" w:rsidRPr="00147A46" w:rsidTr="00F71240">
        <w:trPr>
          <w:trHeight w:val="17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47703A" w:rsidRDefault="001D6C0B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47703A" w:rsidRDefault="001D6C0B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47703A" w:rsidRDefault="001D6C0B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47703A" w:rsidRDefault="001D6C0B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47703A" w:rsidRDefault="001D6C0B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Pincode search</w:t>
            </w:r>
          </w:p>
        </w:tc>
      </w:tr>
      <w:tr w:rsidR="001D6C0B" w:rsidRPr="00147A46" w:rsidTr="00F71240">
        <w:trPr>
          <w:trHeight w:val="19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47703A" w:rsidRDefault="001D6C0B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Village/Town/City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47703A" w:rsidRDefault="001D6C0B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47703A" w:rsidRDefault="001D6C0B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47703A" w:rsidRDefault="001D6C0B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1D6C0B" w:rsidRDefault="001D6C0B" w:rsidP="001376F5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1D6C0B" w:rsidRPr="00147A46" w:rsidTr="00F71240">
        <w:trPr>
          <w:trHeight w:val="21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47703A" w:rsidRDefault="001D6C0B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47703A" w:rsidRDefault="001D6C0B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47703A" w:rsidRDefault="001D6C0B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47703A" w:rsidRDefault="001D6C0B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1D6C0B" w:rsidRDefault="001D6C0B" w:rsidP="001376F5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1D6C0B" w:rsidRPr="00147A46" w:rsidTr="00F71240">
        <w:trPr>
          <w:trHeight w:val="20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47703A" w:rsidRDefault="001D6C0B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47703A" w:rsidRDefault="001D6C0B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47703A" w:rsidRDefault="001D6C0B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47703A" w:rsidRDefault="001D6C0B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1D6C0B" w:rsidRDefault="001D6C0B" w:rsidP="001376F5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1D6C0B" w:rsidRPr="00147A46" w:rsidTr="00F71240">
        <w:trPr>
          <w:trHeight w:val="16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Country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D6C0B" w:rsidRPr="00147A46" w:rsidTr="00F71240">
        <w:trPr>
          <w:trHeight w:val="23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Location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del w:id="147" w:author="Sarthak Shah | IFMR Rural Finance" w:date="2016-11-11T13:02:00Z">
              <w:r w:rsidRPr="00147A46" w:rsidDel="00811EBB">
                <w:rPr>
                  <w:color w:val="000000"/>
                  <w:sz w:val="22"/>
                  <w:szCs w:val="22"/>
                  <w:lang w:val="en-IN" w:eastAsia="en-IN"/>
                </w:rPr>
                <w:delText>Yes </w:delText>
              </w:r>
            </w:del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D6C0B" w:rsidRPr="00147A46" w:rsidTr="00F71240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Is the Communication Address same as the Aadhar Card address?</w:t>
            </w:r>
          </w:p>
        </w:tc>
        <w:tc>
          <w:tcPr>
            <w:tcW w:w="212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D6C0B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D6C0B" w:rsidRPr="00147A46" w:rsidTr="00F71240">
        <w:trPr>
          <w:trHeight w:val="90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1D6C0B" w:rsidRPr="00147A46" w:rsidTr="00F71240">
        <w:trPr>
          <w:trHeight w:val="86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1D6C0B" w:rsidRPr="00147A46" w:rsidTr="00F71240">
        <w:trPr>
          <w:trHeight w:val="83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1D6C0B" w:rsidRPr="00147A46" w:rsidTr="00F71240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497BFC" w:rsidRDefault="001D6C0B" w:rsidP="00147A46">
            <w:pPr>
              <w:rPr>
                <w:color w:val="000000"/>
                <w:szCs w:val="22"/>
                <w:lang w:val="en-IN" w:eastAsia="en-IN"/>
              </w:rPr>
            </w:pPr>
            <w:r w:rsidRPr="00497BFC">
              <w:rPr>
                <w:color w:val="000000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1D6C0B" w:rsidRPr="00147A46" w:rsidTr="00F71240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497BFC" w:rsidRDefault="001D6C0B" w:rsidP="00147A46">
            <w:pPr>
              <w:rPr>
                <w:color w:val="000000"/>
                <w:szCs w:val="22"/>
                <w:lang w:val="en-IN" w:eastAsia="en-IN"/>
              </w:rPr>
            </w:pPr>
            <w:r w:rsidRPr="00497BFC">
              <w:rPr>
                <w:color w:val="000000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1D6C0B" w:rsidRPr="00147A46" w:rsidTr="00F71240">
        <w:trPr>
          <w:trHeight w:val="12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497BFC" w:rsidRDefault="001D6C0B" w:rsidP="00147A46">
            <w:pPr>
              <w:rPr>
                <w:color w:val="000000"/>
                <w:szCs w:val="22"/>
                <w:lang w:val="en-IN" w:eastAsia="en-IN"/>
              </w:rPr>
            </w:pPr>
            <w:r w:rsidRPr="00497BFC">
              <w:rPr>
                <w:color w:val="000000"/>
                <w:szCs w:val="22"/>
                <w:lang w:val="en-IN" w:eastAsia="en-IN"/>
              </w:rPr>
              <w:t>Auto populated based on Pincode; Populate if communication address is different from Aadhar card-- from application</w:t>
            </w:r>
          </w:p>
        </w:tc>
      </w:tr>
      <w:tr w:rsidR="001D6C0B" w:rsidRPr="00147A46" w:rsidTr="00F71240">
        <w:trPr>
          <w:trHeight w:val="12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497BFC" w:rsidRDefault="001D6C0B" w:rsidP="00147A46">
            <w:pPr>
              <w:rPr>
                <w:color w:val="000000"/>
                <w:szCs w:val="22"/>
                <w:lang w:val="en-IN" w:eastAsia="en-IN"/>
              </w:rPr>
            </w:pPr>
            <w:r w:rsidRPr="00497BFC">
              <w:rPr>
                <w:color w:val="000000"/>
                <w:szCs w:val="22"/>
                <w:lang w:val="en-IN" w:eastAsia="en-IN"/>
              </w:rPr>
              <w:t>Auto populated based on Pincode; Populate if communication address is different from Aadhar card-- from application</w:t>
            </w:r>
          </w:p>
        </w:tc>
      </w:tr>
      <w:tr w:rsidR="001D6C0B" w:rsidRPr="00147A46" w:rsidTr="00F71240">
        <w:trPr>
          <w:trHeight w:val="104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City/Town/Village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497BFC" w:rsidRDefault="001D6C0B" w:rsidP="00147A46">
            <w:pPr>
              <w:rPr>
                <w:color w:val="000000"/>
                <w:szCs w:val="22"/>
                <w:lang w:val="en-IN" w:eastAsia="en-IN"/>
              </w:rPr>
            </w:pPr>
            <w:r w:rsidRPr="00497BFC">
              <w:rPr>
                <w:color w:val="000000"/>
                <w:szCs w:val="22"/>
                <w:lang w:val="en-IN" w:eastAsia="en-IN"/>
              </w:rPr>
              <w:t>Auto populated based on Pincode; Populate if communication address is different from Aadhar card-- from application</w:t>
            </w:r>
          </w:p>
        </w:tc>
      </w:tr>
      <w:tr w:rsidR="001D6C0B" w:rsidRPr="00147A46" w:rsidTr="00F71240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212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Own, Rent, Lease</w:t>
            </w:r>
          </w:p>
        </w:tc>
      </w:tr>
      <w:tr w:rsidR="001D6C0B" w:rsidRPr="00147A46" w:rsidTr="00F71240">
        <w:trPr>
          <w:trHeight w:val="23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-from application</w:t>
            </w:r>
          </w:p>
        </w:tc>
      </w:tr>
      <w:tr w:rsidR="001D6C0B" w:rsidRPr="00147A46" w:rsidTr="00F71240">
        <w:trPr>
          <w:trHeight w:val="80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Cs w:val="22"/>
                <w:lang w:val="en-IN" w:eastAsia="en-IN"/>
              </w:rPr>
              <w:t>Less than 1 year, 1 to 3 years, 4 to 6 years, 6 to 10 years, greater than 10 years-from application</w:t>
            </w:r>
          </w:p>
        </w:tc>
      </w:tr>
      <w:tr w:rsidR="001D6C0B" w:rsidRPr="00147A46" w:rsidTr="00F71240">
        <w:tblPrEx>
          <w:tblW w:w="14280" w:type="dxa"/>
          <w:tblInd w:w="93" w:type="dxa"/>
          <w:tblPrExChange w:id="148" w:author="Namita Sivasankaran" w:date="2016-11-23T18:27:00Z">
            <w:tblPrEx>
              <w:tblW w:w="14280" w:type="dxa"/>
              <w:tblInd w:w="93" w:type="dxa"/>
            </w:tblPrEx>
          </w:tblPrExChange>
        </w:tblPrEx>
        <w:trPr>
          <w:trHeight w:val="930"/>
          <w:trPrChange w:id="149" w:author="Namita Sivasankaran" w:date="2016-11-23T18:27:00Z">
            <w:trPr>
              <w:trHeight w:val="596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50" w:author="Namita Sivasankaran" w:date="2016-11-23T18:27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51" w:author="Namita Sivasankaran" w:date="2016-11-23T18:27:00Z">
              <w:tcPr>
                <w:tcW w:w="892" w:type="dxa"/>
                <w:vMerge/>
                <w:tcBorders>
                  <w:top w:val="single" w:sz="8" w:space="0" w:color="auto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52" w:author="Namita Sivasankaran" w:date="2016-11-23T18:27:00Z">
              <w:tcPr>
                <w:tcW w:w="1072" w:type="dxa"/>
                <w:vMerge/>
                <w:tcBorders>
                  <w:top w:val="single" w:sz="8" w:space="0" w:color="auto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53" w:author="Namita Sivasankaran" w:date="2016-11-23T18:27:00Z">
              <w:tcPr>
                <w:tcW w:w="1243" w:type="dxa"/>
                <w:vMerge/>
                <w:tcBorders>
                  <w:top w:val="single" w:sz="8" w:space="0" w:color="auto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4" w:author="Namita Sivasankaran" w:date="2016-11-23T18:27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are you living in current Address?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5" w:author="Namita Sivasankaran" w:date="2016-11-23T18:27:00Z">
              <w:tcPr>
                <w:tcW w:w="2131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6" w:author="Namita Sivasankaran" w:date="2016-11-23T18:27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7" w:author="Namita Sivasankaran" w:date="2016-11-23T18:27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8" w:author="Namita Sivasankaran" w:date="2016-11-23T18:27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Cs w:val="22"/>
                <w:lang w:val="en-IN" w:eastAsia="en-IN"/>
              </w:rPr>
              <w:t>Less than 1 year, 1 to 3 years, 4 to 6 years, 6 to 10 years, greater than 10 years-from application</w:t>
            </w:r>
          </w:p>
        </w:tc>
      </w:tr>
      <w:tr w:rsidR="001D6C0B" w:rsidRPr="00147A46" w:rsidTr="00F71240">
        <w:tblPrEx>
          <w:tblW w:w="14280" w:type="dxa"/>
          <w:tblInd w:w="93" w:type="dxa"/>
          <w:tblPrExChange w:id="159" w:author="Namita Sivasankaran" w:date="2016-11-23T18:27:00Z">
            <w:tblPrEx>
              <w:tblW w:w="14280" w:type="dxa"/>
              <w:tblInd w:w="93" w:type="dxa"/>
            </w:tblPrEx>
          </w:tblPrExChange>
        </w:tblPrEx>
        <w:trPr>
          <w:trHeight w:val="998"/>
          <w:trPrChange w:id="160" w:author="Namita Sivasankaran" w:date="2016-11-23T18:27:00Z">
            <w:trPr>
              <w:trHeight w:val="470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61" w:author="Namita Sivasankaran" w:date="2016-11-23T18:27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62" w:author="Namita Sivasankaran" w:date="2016-11-23T18:27:00Z">
              <w:tcPr>
                <w:tcW w:w="892" w:type="dxa"/>
                <w:vMerge/>
                <w:tcBorders>
                  <w:top w:val="single" w:sz="8" w:space="0" w:color="auto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63" w:author="Namita Sivasankaran" w:date="2016-11-23T18:27:00Z">
              <w:tcPr>
                <w:tcW w:w="1072" w:type="dxa"/>
                <w:vMerge/>
                <w:tcBorders>
                  <w:top w:val="single" w:sz="8" w:space="0" w:color="auto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64" w:author="Namita Sivasankaran" w:date="2016-11-23T18:27:00Z">
              <w:tcPr>
                <w:tcW w:w="1243" w:type="dxa"/>
                <w:vMerge/>
                <w:tcBorders>
                  <w:top w:val="single" w:sz="8" w:space="0" w:color="auto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5" w:author="Namita Sivasankaran" w:date="2016-11-23T18:27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</w:t>
            </w:r>
            <w:proofErr w:type="gram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</w:t>
            </w:r>
            <w:proofErr w:type="gram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same as Permanent Address?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6" w:author="Namita Sivasankaran" w:date="2016-11-23T18:27:00Z">
              <w:tcPr>
                <w:tcW w:w="2131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7" w:author="Namita Sivasankaran" w:date="2016-11-23T18:27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8" w:author="Namita Sivasankaran" w:date="2016-11-23T18:27:00Z">
              <w:tcPr>
                <w:tcW w:w="138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69" w:author="Namita Sivasankaran" w:date="2016-11-23T18:27:00Z">
              <w:tcPr>
                <w:tcW w:w="2881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97BFC">
              <w:rPr>
                <w:color w:val="000000"/>
                <w:szCs w:val="22"/>
                <w:lang w:val="en-IN" w:eastAsia="en-IN"/>
              </w:rPr>
              <w:t>Yes/No- If no, populate same fields to capture permanent Address-from application</w:t>
            </w:r>
          </w:p>
        </w:tc>
      </w:tr>
      <w:tr w:rsidR="001D6C0B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Family Member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D6C0B" w:rsidRPr="00147A46" w:rsidTr="00F71240">
        <w:trPr>
          <w:trHeight w:val="43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1D6C0B" w:rsidRPr="00147A46" w:rsidTr="00F71240">
        <w:trPr>
          <w:trHeight w:val="22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Profession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1D6C0B" w:rsidRPr="00147A46" w:rsidTr="00F71240">
        <w:trPr>
          <w:trHeight w:val="16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Salary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D6C0B" w:rsidRPr="00147A46" w:rsidTr="00F71240">
        <w:trPr>
          <w:trHeight w:val="11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Education fee (annual)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D6C0B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Is a Co-applicant?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D6C0B" w:rsidRPr="00147A46" w:rsidTr="00F71240">
        <w:trPr>
          <w:trHeight w:val="87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D6C0B" w:rsidRPr="00147A46" w:rsidRDefault="001D6C0B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Button to add additional family members 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D6C0B" w:rsidRPr="00147A46" w:rsidTr="00F71240">
        <w:trPr>
          <w:trHeight w:val="31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Household Financials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Other Income Source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1D6C0B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D6C0B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D6C0B" w:rsidRPr="00147A46" w:rsidRDefault="001D6C0B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D6C0B" w:rsidRPr="00147A46" w:rsidTr="00F71240">
        <w:trPr>
          <w:trHeight w:val="16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Expense Type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1D6C0B" w:rsidRPr="00147A46" w:rsidTr="00F71240">
        <w:trPr>
          <w:trHeight w:val="25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D6C0B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D6C0B" w:rsidRPr="00147A46" w:rsidRDefault="001D6C0B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D6C0B" w:rsidRPr="00147A46" w:rsidTr="00F71240">
        <w:trPr>
          <w:trHeight w:val="65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Monthly Education Expenses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Based on education fees captured in family member details</w:t>
            </w:r>
          </w:p>
        </w:tc>
      </w:tr>
      <w:tr w:rsidR="001D6C0B" w:rsidRPr="00147A46" w:rsidTr="00F71240">
        <w:trPr>
          <w:trHeight w:val="57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Family Exp. Based on Education expense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Multiply the education fees with 20/3</w:t>
            </w:r>
          </w:p>
        </w:tc>
      </w:tr>
      <w:tr w:rsidR="001D6C0B" w:rsidRPr="00147A46" w:rsidTr="00F71240">
        <w:trPr>
          <w:trHeight w:val="54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Asset Type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House, Land, Two wheeler, Four wheeler</w:t>
            </w:r>
          </w:p>
        </w:tc>
      </w:tr>
      <w:tr w:rsidR="001D6C0B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Vehicle make &amp; model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two or four wheeler selected then display this field</w:t>
            </w:r>
          </w:p>
        </w:tc>
      </w:tr>
      <w:tr w:rsidR="001D6C0B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Registered Owner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Display only If Asset type is selected</w:t>
            </w:r>
          </w:p>
        </w:tc>
      </w:tr>
      <w:tr w:rsidR="001D6C0B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Value of the asset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Display only If Asset type is selected</w:t>
            </w:r>
          </w:p>
        </w:tc>
      </w:tr>
      <w:tr w:rsidR="001D6C0B" w:rsidRPr="00147A46" w:rsidTr="00F71240">
        <w:trPr>
          <w:trHeight w:val="42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D6C0B" w:rsidRPr="00147A46" w:rsidRDefault="001D6C0B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D6C0B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Liabilities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Debt Source 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1D6C0B" w:rsidRPr="00147A46" w:rsidTr="00F71240">
        <w:trPr>
          <w:trHeight w:val="14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Creditor's Name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D6C0B" w:rsidRPr="00147A46" w:rsidTr="00F71240">
        <w:trPr>
          <w:trHeight w:val="15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Amount</w:t>
            </w:r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D6C0B" w:rsidRPr="00147A46" w:rsidTr="00F71240">
        <w:trPr>
          <w:trHeight w:val="17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Outstanding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D6C0B" w:rsidRPr="00147A46" w:rsidTr="00F71240">
        <w:trPr>
          <w:trHeight w:val="17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term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D6C0B" w:rsidRPr="00147A46" w:rsidTr="00F71240">
        <w:trPr>
          <w:trHeight w:val="17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Monthly Instalment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D6C0B" w:rsidRPr="00147A46" w:rsidTr="00F71240">
        <w:trPr>
          <w:trHeight w:val="19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No. of instalment Paid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D6C0B" w:rsidRPr="00147A46" w:rsidTr="00F71240">
        <w:trPr>
          <w:trHeight w:val="106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Purpose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1D6C0B" w:rsidRPr="00147A46" w:rsidRDefault="001D6C0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Refinance, Asset Purchase, Debt Consolidation, Working Capital, Line Of Credit, Business Development</w:t>
            </w:r>
          </w:p>
        </w:tc>
      </w:tr>
      <w:tr w:rsidR="00F71240" w:rsidRPr="00147A46" w:rsidTr="00F71240">
        <w:tblPrEx>
          <w:tblW w:w="14280" w:type="dxa"/>
          <w:tblInd w:w="93" w:type="dxa"/>
          <w:tblPrExChange w:id="170" w:author="Namita Sivasankaran" w:date="2016-11-23T18:31:00Z">
            <w:tblPrEx>
              <w:tblW w:w="14280" w:type="dxa"/>
              <w:tblInd w:w="93" w:type="dxa"/>
            </w:tblPrEx>
          </w:tblPrExChange>
        </w:tblPrEx>
        <w:trPr>
          <w:trHeight w:val="332"/>
          <w:ins w:id="171" w:author="Namita Sivasankaran" w:date="2016-11-23T18:30:00Z"/>
          <w:trPrChange w:id="172" w:author="Namita Sivasankaran" w:date="2016-11-23T18:31:00Z">
            <w:trPr>
              <w:trHeight w:val="332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73" w:author="Namita Sivasankaran" w:date="2016-11-23T18:31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174" w:author="Namita Sivasankaran" w:date="2016-11-23T18:30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75" w:author="Namita Sivasankaran" w:date="2016-11-23T18:31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176" w:author="Namita Sivasankaran" w:date="2016-11-23T18:3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77" w:author="Namita Sivasankaran" w:date="2016-11-23T18:3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178" w:author="Namita Sivasankaran" w:date="2016-11-23T18:3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79" w:author="Namita Sivasankaran" w:date="2016-11-23T18:3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180" w:author="Namita Sivasankaran" w:date="2016-11-23T18:3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tcPrChange w:id="181" w:author="Namita Sivasankaran" w:date="2016-11-23T18:3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B8CCE4"/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182" w:author="Namita Sivasankaran" w:date="2016-11-23T18:30:00Z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ins w:id="183" w:author="Namita Sivasankaran" w:date="2016-11-23T18:31:00Z">
              <w:r w:rsidRPr="00152D0D">
                <w:rPr>
                  <w:sz w:val="22"/>
                  <w:szCs w:val="22"/>
                  <w:highlight w:val="green"/>
                </w:rPr>
                <w:t>Interest Only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84" w:author="Namita Sivasankaran" w:date="2016-11-23T18:31:00Z">
              <w:tcPr>
                <w:tcW w:w="2131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147A46">
            <w:pPr>
              <w:jc w:val="center"/>
              <w:rPr>
                <w:ins w:id="185" w:author="Namita Sivasankaran" w:date="2016-11-23T18:3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86" w:author="Namita Sivasankaran" w:date="2016-11-23T18:31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147A46">
            <w:pPr>
              <w:jc w:val="center"/>
              <w:rPr>
                <w:ins w:id="187" w:author="Namita Sivasankaran" w:date="2016-11-23T18:3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88" w:author="Namita Sivasankaran" w:date="2016-11-23T18:31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147A46">
            <w:pPr>
              <w:jc w:val="center"/>
              <w:rPr>
                <w:ins w:id="189" w:author="Namita Sivasankaran" w:date="2016-11-23T18:3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90" w:author="Namita Sivasankaran" w:date="2016-11-23T18:31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191" w:author="Namita Sivasankaran" w:date="2016-11-23T18:30:00Z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F71240" w:rsidRPr="00147A46" w:rsidTr="00F71240">
        <w:tblPrEx>
          <w:tblW w:w="14280" w:type="dxa"/>
          <w:tblInd w:w="93" w:type="dxa"/>
          <w:tblPrExChange w:id="192" w:author="Namita Sivasankaran" w:date="2016-11-23T18:31:00Z">
            <w:tblPrEx>
              <w:tblW w:w="14280" w:type="dxa"/>
              <w:tblInd w:w="93" w:type="dxa"/>
            </w:tblPrEx>
          </w:tblPrExChange>
        </w:tblPrEx>
        <w:trPr>
          <w:trHeight w:val="332"/>
          <w:ins w:id="193" w:author="Namita Sivasankaran" w:date="2016-11-23T18:30:00Z"/>
          <w:trPrChange w:id="194" w:author="Namita Sivasankaran" w:date="2016-11-23T18:31:00Z">
            <w:trPr>
              <w:trHeight w:val="332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95" w:author="Namita Sivasankaran" w:date="2016-11-23T18:31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196" w:author="Namita Sivasankaran" w:date="2016-11-23T18:30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97" w:author="Namita Sivasankaran" w:date="2016-11-23T18:31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198" w:author="Namita Sivasankaran" w:date="2016-11-23T18:3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99" w:author="Namita Sivasankaran" w:date="2016-11-23T18:3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200" w:author="Namita Sivasankaran" w:date="2016-11-23T18:3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201" w:author="Namita Sivasankaran" w:date="2016-11-23T18:3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202" w:author="Namita Sivasankaran" w:date="2016-11-23T18:3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tcPrChange w:id="203" w:author="Namita Sivasankaran" w:date="2016-11-23T18:3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B8CCE4"/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204" w:author="Namita Sivasankaran" w:date="2016-11-23T18:30:00Z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ins w:id="205" w:author="Namita Sivasankaran" w:date="2016-11-23T18:31:00Z">
              <w:r w:rsidRPr="00152D0D">
                <w:rPr>
                  <w:sz w:val="22"/>
                  <w:szCs w:val="22"/>
                  <w:highlight w:val="green"/>
                </w:rPr>
                <w:t>Interest Expense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206" w:author="Namita Sivasankaran" w:date="2016-11-23T18:31:00Z">
              <w:tcPr>
                <w:tcW w:w="2131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147A46">
            <w:pPr>
              <w:jc w:val="center"/>
              <w:rPr>
                <w:ins w:id="207" w:author="Namita Sivasankaran" w:date="2016-11-23T18:30:00Z"/>
                <w:color w:val="000000"/>
                <w:sz w:val="22"/>
                <w:szCs w:val="22"/>
                <w:lang w:val="en-IN" w:eastAsia="en-IN"/>
              </w:rPr>
            </w:pPr>
            <w:ins w:id="208" w:author="Namita Sivasankaran" w:date="2016-11-23T18:31:00Z">
              <w:r w:rsidRPr="00152D0D">
                <w:rPr>
                  <w:sz w:val="22"/>
                  <w:szCs w:val="22"/>
                  <w:highlight w:val="green"/>
                </w:rPr>
                <w:t>Numeric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209" w:author="Namita Sivasankaran" w:date="2016-11-23T18:31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147A46">
            <w:pPr>
              <w:jc w:val="center"/>
              <w:rPr>
                <w:ins w:id="210" w:author="Namita Sivasankaran" w:date="2016-11-23T18:3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211" w:author="Namita Sivasankaran" w:date="2016-11-23T18:31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147A46">
            <w:pPr>
              <w:jc w:val="center"/>
              <w:rPr>
                <w:ins w:id="212" w:author="Namita Sivasankaran" w:date="2016-11-23T18:3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213" w:author="Namita Sivasankaran" w:date="2016-11-23T18:31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214" w:author="Namita Sivasankaran" w:date="2016-11-23T18:30:00Z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F71240" w:rsidRPr="00147A46" w:rsidTr="00F71240">
        <w:tblPrEx>
          <w:tblW w:w="14280" w:type="dxa"/>
          <w:tblInd w:w="93" w:type="dxa"/>
          <w:tblPrExChange w:id="215" w:author="Namita Sivasankaran" w:date="2016-11-23T18:31:00Z">
            <w:tblPrEx>
              <w:tblW w:w="14280" w:type="dxa"/>
              <w:tblInd w:w="93" w:type="dxa"/>
            </w:tblPrEx>
          </w:tblPrExChange>
        </w:tblPrEx>
        <w:trPr>
          <w:trHeight w:val="332"/>
          <w:ins w:id="216" w:author="Namita Sivasankaran" w:date="2016-11-23T18:30:00Z"/>
          <w:trPrChange w:id="217" w:author="Namita Sivasankaran" w:date="2016-11-23T18:31:00Z">
            <w:trPr>
              <w:trHeight w:val="332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218" w:author="Namita Sivasankaran" w:date="2016-11-23T18:31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219" w:author="Namita Sivasankaran" w:date="2016-11-23T18:30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220" w:author="Namita Sivasankaran" w:date="2016-11-23T18:31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221" w:author="Namita Sivasankaran" w:date="2016-11-23T18:3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222" w:author="Namita Sivasankaran" w:date="2016-11-23T18:31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223" w:author="Namita Sivasankaran" w:date="2016-11-23T18:3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224" w:author="Namita Sivasankaran" w:date="2016-11-23T18:31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225" w:author="Namita Sivasankaran" w:date="2016-11-23T18:3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tcPrChange w:id="226" w:author="Namita Sivasankaran" w:date="2016-11-23T18:31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B8CCE4"/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227" w:author="Namita Sivasankaran" w:date="2016-11-23T18:30:00Z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ins w:id="228" w:author="Namita Sivasankaran" w:date="2016-11-23T18:31:00Z">
              <w:r w:rsidRPr="00152D0D">
                <w:rPr>
                  <w:sz w:val="22"/>
                  <w:szCs w:val="22"/>
                  <w:highlight w:val="green"/>
                </w:rPr>
                <w:t>Principle Expense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229" w:author="Namita Sivasankaran" w:date="2016-11-23T18:31:00Z">
              <w:tcPr>
                <w:tcW w:w="2131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147A46">
            <w:pPr>
              <w:jc w:val="center"/>
              <w:rPr>
                <w:ins w:id="230" w:author="Namita Sivasankaran" w:date="2016-11-23T18:30:00Z"/>
                <w:color w:val="000000"/>
                <w:sz w:val="22"/>
                <w:szCs w:val="22"/>
                <w:lang w:val="en-IN" w:eastAsia="en-IN"/>
              </w:rPr>
            </w:pPr>
            <w:ins w:id="231" w:author="Namita Sivasankaran" w:date="2016-11-23T18:31:00Z">
              <w:r w:rsidRPr="00152D0D">
                <w:rPr>
                  <w:sz w:val="22"/>
                  <w:szCs w:val="22"/>
                  <w:highlight w:val="green"/>
                </w:rPr>
                <w:t>Numeric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232" w:author="Namita Sivasankaran" w:date="2016-11-23T18:31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147A46">
            <w:pPr>
              <w:jc w:val="center"/>
              <w:rPr>
                <w:ins w:id="233" w:author="Namita Sivasankaran" w:date="2016-11-23T18:3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234" w:author="Namita Sivasankaran" w:date="2016-11-23T18:31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147A46">
            <w:pPr>
              <w:jc w:val="center"/>
              <w:rPr>
                <w:ins w:id="235" w:author="Namita Sivasankaran" w:date="2016-11-23T18:3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236" w:author="Namita Sivasankaran" w:date="2016-11-23T18:31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237" w:author="Namita Sivasankaran" w:date="2016-11-23T18:30:00Z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F71240" w:rsidRPr="00147A46" w:rsidTr="00F71240">
        <w:trPr>
          <w:trHeight w:val="33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F71240" w:rsidRPr="00147A46" w:rsidRDefault="00F71240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Button to add liabilities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71240" w:rsidRPr="00147A46" w:rsidTr="00F71240">
        <w:trPr>
          <w:trHeight w:val="13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A2591F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IFSC Code 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IFSC code search</w:t>
            </w:r>
          </w:p>
        </w:tc>
      </w:tr>
      <w:tr w:rsidR="00F71240" w:rsidRPr="00147A46" w:rsidTr="00F71240">
        <w:trPr>
          <w:trHeight w:val="27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Alphanumeric 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A2591F" w:rsidRDefault="00F71240" w:rsidP="00A2591F">
            <w:pPr>
              <w:rPr>
                <w:color w:val="000000"/>
                <w:szCs w:val="22"/>
                <w:lang w:val="en-IN" w:eastAsia="en-IN"/>
              </w:rPr>
            </w:pPr>
            <w:r w:rsidRPr="00A2591F">
              <w:rPr>
                <w:color w:val="000000"/>
                <w:szCs w:val="22"/>
                <w:lang w:val="en-IN" w:eastAsia="en-IN"/>
              </w:rPr>
              <w:t>Auto fill from IFSC code search</w:t>
            </w:r>
          </w:p>
        </w:tc>
      </w:tr>
      <w:tr w:rsidR="00F71240" w:rsidRPr="00147A46" w:rsidTr="00F71240">
        <w:trPr>
          <w:trHeight w:val="36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A2591F" w:rsidRDefault="00F71240" w:rsidP="00A2591F">
            <w:pPr>
              <w:rPr>
                <w:color w:val="000000"/>
                <w:szCs w:val="22"/>
                <w:lang w:val="en-IN" w:eastAsia="en-IN"/>
              </w:rPr>
            </w:pPr>
            <w:r w:rsidRPr="00A2591F">
              <w:rPr>
                <w:color w:val="000000"/>
                <w:szCs w:val="22"/>
                <w:lang w:val="en-IN" w:eastAsia="en-IN"/>
              </w:rPr>
              <w:t>Auto fill from IFSC code search</w:t>
            </w:r>
          </w:p>
        </w:tc>
      </w:tr>
      <w:tr w:rsidR="00F71240" w:rsidRPr="00147A46" w:rsidTr="00F71240">
        <w:trPr>
          <w:trHeight w:val="17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71240" w:rsidRPr="00147A46" w:rsidTr="00F71240">
        <w:trPr>
          <w:trHeight w:val="17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71240" w:rsidRPr="00147A46" w:rsidTr="00F71240">
        <w:trPr>
          <w:trHeight w:val="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71240" w:rsidRPr="00147A46" w:rsidTr="00F71240">
        <w:trPr>
          <w:trHeight w:val="33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212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700F0A" w:rsidRDefault="00F71240" w:rsidP="00497BFC">
            <w:pPr>
              <w:rPr>
                <w:color w:val="000000"/>
                <w:szCs w:val="22"/>
                <w:lang w:val="en-IN" w:eastAsia="en-IN"/>
              </w:rPr>
            </w:pPr>
            <w:r w:rsidRPr="00700F0A">
              <w:rPr>
                <w:color w:val="000000"/>
                <w:szCs w:val="22"/>
                <w:lang w:val="en-IN" w:eastAsia="en-IN"/>
              </w:rPr>
              <w:t>MM/YYYY Format</w:t>
            </w:r>
          </w:p>
          <w:p w:rsidR="00F71240" w:rsidRPr="00700F0A" w:rsidRDefault="00F71240" w:rsidP="00497BFC">
            <w:pPr>
              <w:rPr>
                <w:color w:val="000000"/>
                <w:szCs w:val="22"/>
                <w:lang w:val="en-IN" w:eastAsia="en-IN"/>
              </w:rPr>
            </w:pPr>
            <w:r w:rsidRPr="00700F0A">
              <w:rPr>
                <w:color w:val="000000"/>
                <w:szCs w:val="22"/>
                <w:lang w:val="en-IN" w:eastAsia="en-IN"/>
              </w:rPr>
              <w:t>from application</w:t>
            </w:r>
          </w:p>
        </w:tc>
      </w:tr>
      <w:tr w:rsidR="00F71240" w:rsidRPr="00147A46" w:rsidTr="00F71240">
        <w:trPr>
          <w:trHeight w:val="12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212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700F0A" w:rsidRDefault="00F71240" w:rsidP="00497BFC">
            <w:pPr>
              <w:rPr>
                <w:color w:val="000000"/>
                <w:szCs w:val="22"/>
                <w:lang w:val="en-IN" w:eastAsia="en-IN"/>
              </w:rPr>
            </w:pPr>
            <w:r w:rsidRPr="00700F0A">
              <w:rPr>
                <w:color w:val="000000"/>
                <w:szCs w:val="22"/>
                <w:lang w:val="en-IN" w:eastAsia="en-IN"/>
              </w:rPr>
              <w:t>Yes/No (from application)</w:t>
            </w:r>
          </w:p>
        </w:tc>
      </w:tr>
      <w:tr w:rsidR="00F71240" w:rsidRPr="00147A46" w:rsidTr="00F71240">
        <w:trPr>
          <w:trHeight w:val="38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700F0A" w:rsidRDefault="00F71240" w:rsidP="00147A46">
            <w:pPr>
              <w:rPr>
                <w:color w:val="000000"/>
                <w:szCs w:val="22"/>
                <w:lang w:val="en-IN" w:eastAsia="en-IN"/>
              </w:rPr>
            </w:pPr>
            <w:r w:rsidRPr="00700F0A">
              <w:rPr>
                <w:color w:val="000000"/>
                <w:szCs w:val="22"/>
                <w:lang w:val="en-IN" w:eastAsia="en-IN"/>
              </w:rPr>
              <w:t>(If A/C type is OD, CC)- from application</w:t>
            </w:r>
          </w:p>
        </w:tc>
      </w:tr>
      <w:tr w:rsidR="00F71240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Start Month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71240" w:rsidRPr="00147A46" w:rsidTr="00F71240">
        <w:trPr>
          <w:trHeight w:val="7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Total Deposits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71240" w:rsidRPr="00147A46" w:rsidTr="00F71240">
        <w:trPr>
          <w:trHeight w:val="22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Total Withdrawals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71240" w:rsidRPr="00147A46" w:rsidTr="00F71240">
        <w:trPr>
          <w:trHeight w:val="23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Balance as on 15th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71240" w:rsidRPr="00147A46" w:rsidTr="00F71240">
        <w:trPr>
          <w:trHeight w:val="239"/>
          <w:ins w:id="238" w:author="Sarthak Shah | IFMR Rural Finance" w:date="2016-11-10T12:15:00Z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F71240" w:rsidRPr="00147A46" w:rsidRDefault="00F71240" w:rsidP="00147A46">
            <w:pPr>
              <w:rPr>
                <w:ins w:id="239" w:author="Sarthak Shah | IFMR Rural Finance" w:date="2016-11-10T12:15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F71240" w:rsidRPr="00147A46" w:rsidRDefault="00F71240" w:rsidP="00147A46">
            <w:pPr>
              <w:rPr>
                <w:ins w:id="240" w:author="Sarthak Shah | IFMR Rural Finance" w:date="2016-11-10T12:1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F71240" w:rsidRPr="00147A46" w:rsidRDefault="00F71240" w:rsidP="00147A46">
            <w:pPr>
              <w:rPr>
                <w:ins w:id="241" w:author="Sarthak Shah | IFMR Rural Finance" w:date="2016-11-10T12:1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F71240" w:rsidRPr="00147A46" w:rsidRDefault="00F71240" w:rsidP="00147A46">
            <w:pPr>
              <w:rPr>
                <w:ins w:id="242" w:author="Sarthak Shah | IFMR Rural Finance" w:date="2016-11-10T12:1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71240" w:rsidRPr="00147A46" w:rsidRDefault="00F71240" w:rsidP="00147A46">
            <w:pPr>
              <w:rPr>
                <w:ins w:id="243" w:author="Sarthak Shah | IFMR Rural Finance" w:date="2016-11-10T12:15:00Z"/>
                <w:color w:val="000000"/>
                <w:sz w:val="22"/>
                <w:szCs w:val="22"/>
                <w:lang w:val="en-IN" w:eastAsia="en-IN"/>
              </w:rPr>
            </w:pPr>
            <w:ins w:id="244" w:author="Sarthak Shah | IFMR Rural Finance" w:date="2016-11-10T12:15:00Z">
              <w:r>
                <w:rPr>
                  <w:color w:val="000000"/>
                  <w:sz w:val="22"/>
                  <w:szCs w:val="22"/>
                  <w:lang w:val="en-IN" w:eastAsia="en-IN"/>
                </w:rPr>
                <w:t>Add Button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71240" w:rsidRPr="00147A46" w:rsidRDefault="00F71240" w:rsidP="00147A46">
            <w:pPr>
              <w:jc w:val="center"/>
              <w:rPr>
                <w:ins w:id="245" w:author="Sarthak Shah | IFMR Rural Finance" w:date="2016-11-10T12:1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71240" w:rsidRPr="00147A46" w:rsidRDefault="00F71240" w:rsidP="00147A46">
            <w:pPr>
              <w:jc w:val="center"/>
              <w:rPr>
                <w:ins w:id="246" w:author="Sarthak Shah | IFMR Rural Finance" w:date="2016-11-10T12:1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71240" w:rsidRPr="00147A46" w:rsidRDefault="00F71240" w:rsidP="00147A46">
            <w:pPr>
              <w:jc w:val="center"/>
              <w:rPr>
                <w:ins w:id="247" w:author="Sarthak Shah | IFMR Rural Finance" w:date="2016-11-10T12:1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71240" w:rsidRPr="00147A46" w:rsidRDefault="00F71240" w:rsidP="00147A46">
            <w:pPr>
              <w:rPr>
                <w:ins w:id="248" w:author="Sarthak Shah | IFMR Rural Finance" w:date="2016-11-10T12:15:00Z"/>
                <w:color w:val="000000"/>
                <w:sz w:val="22"/>
                <w:szCs w:val="22"/>
                <w:lang w:val="en-IN" w:eastAsia="en-IN"/>
              </w:rPr>
            </w:pPr>
            <w:ins w:id="249" w:author="Sarthak Shah | IFMR Rural Finance" w:date="2016-11-10T12:15:00Z">
              <w:r>
                <w:rPr>
                  <w:color w:val="000000"/>
                  <w:sz w:val="22"/>
                  <w:szCs w:val="22"/>
                  <w:lang w:val="en-IN" w:eastAsia="en-IN"/>
                </w:rPr>
                <w:t>Provide an option to enter month wise details of start month, Total Deposits, Total Withdrawals, Balance as on 15th</w:t>
              </w:r>
            </w:ins>
          </w:p>
        </w:tc>
      </w:tr>
      <w:tr w:rsidR="00F71240" w:rsidRPr="00147A46" w:rsidTr="00F71240">
        <w:trPr>
          <w:trHeight w:val="11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cheques bounced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del w:id="250" w:author="Sarthak Shah | IFMR Rural Finance" w:date="2016-11-10T12:14:00Z">
              <w:r w:rsidRPr="00147A46" w:rsidDel="000F3EAC">
                <w:rPr>
                  <w:color w:val="000000"/>
                  <w:sz w:val="22"/>
                  <w:szCs w:val="22"/>
                  <w:lang w:val="en-IN" w:eastAsia="en-IN"/>
                </w:rPr>
                <w:delText> </w:delText>
              </w:r>
            </w:del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71240" w:rsidRPr="00147A46" w:rsidTr="00F71240">
        <w:trPr>
          <w:trHeight w:val="39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EMI cheques bounced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71240" w:rsidRPr="00147A46" w:rsidTr="00F71240">
        <w:trPr>
          <w:trHeight w:val="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F71240" w:rsidRPr="00147A46" w:rsidRDefault="00F71240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Button to add account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71240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References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Reference Type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Personal-Neighbour, Personal-Relative/friend</w:t>
            </w:r>
          </w:p>
        </w:tc>
      </w:tr>
      <w:tr w:rsidR="00F71240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4F125D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ull Name</w:t>
            </w:r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71240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Mobile No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71240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Occupation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F71240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Self-reported Income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71240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71240" w:rsidRPr="00147A46" w:rsidTr="00F71240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Proxy Indicators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5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5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Proper &amp; Matching Signboard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5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5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5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5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5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5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5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6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Yes/No</w:t>
            </w:r>
          </w:p>
        </w:tc>
      </w:tr>
      <w:tr w:rsidR="00F71240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6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6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Bribe Offered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6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6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6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6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6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6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6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7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Yes/No</w:t>
            </w:r>
            <w:ins w:id="271" w:author="Namita Sivasankaran" w:date="2016-11-27T13:07:00Z">
              <w:r w:rsidR="000718D3">
                <w:rPr>
                  <w:color w:val="000000"/>
                  <w:sz w:val="22"/>
                  <w:szCs w:val="22"/>
                  <w:highlight w:val="yellow"/>
                  <w:lang w:val="en-IN" w:eastAsia="en-IN"/>
                </w:rPr>
                <w:t xml:space="preserve"> (auto-reject if yes)</w:t>
              </w:r>
            </w:ins>
          </w:p>
        </w:tc>
      </w:tr>
      <w:tr w:rsidR="00F71240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7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7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Shop/Shed Organized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7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7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7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7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27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7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28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28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Ok/Good/Poor</w:t>
            </w:r>
          </w:p>
        </w:tc>
      </w:tr>
      <w:tr w:rsidR="000718D3" w:rsidRPr="00147A46" w:rsidTr="00F71240">
        <w:trPr>
          <w:trHeight w:val="315"/>
          <w:ins w:id="282" w:author="Namita Sivasankaran" w:date="2016-11-27T13:10:00Z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0718D3" w:rsidRPr="00147A46" w:rsidRDefault="000718D3" w:rsidP="00147A46">
            <w:pPr>
              <w:rPr>
                <w:ins w:id="283" w:author="Namita Sivasankaran" w:date="2016-11-27T13:10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</w:tcPr>
          <w:p w:rsidR="000718D3" w:rsidRPr="00147A46" w:rsidRDefault="000718D3" w:rsidP="00147A46">
            <w:pPr>
              <w:rPr>
                <w:ins w:id="284" w:author="Namita Sivasankaran" w:date="2016-11-27T13:1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0718D3" w:rsidRPr="00147A46" w:rsidRDefault="000718D3" w:rsidP="00147A46">
            <w:pPr>
              <w:rPr>
                <w:ins w:id="285" w:author="Namita Sivasankaran" w:date="2016-11-27T13:1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0718D3" w:rsidRPr="00147A46" w:rsidRDefault="000718D3" w:rsidP="00147A46">
            <w:pPr>
              <w:rPr>
                <w:ins w:id="286" w:author="Namita Sivasankaran" w:date="2016-11-27T13:1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718D3" w:rsidRPr="000718D3" w:rsidRDefault="000718D3" w:rsidP="00147A46">
            <w:pPr>
              <w:rPr>
                <w:ins w:id="287" w:author="Namita Sivasankaran" w:date="2016-11-27T13:10:00Z"/>
                <w:color w:val="000000"/>
                <w:sz w:val="22"/>
                <w:szCs w:val="22"/>
                <w:highlight w:val="green"/>
                <w:lang w:val="en-IN" w:eastAsia="en-IN"/>
                <w:rPrChange w:id="288" w:author="Namita Sivasankaran" w:date="2016-11-27T13:11:00Z">
                  <w:rPr>
                    <w:ins w:id="289" w:author="Namita Sivasankaran" w:date="2016-11-27T13:10:00Z"/>
                    <w:color w:val="000000"/>
                    <w:sz w:val="22"/>
                    <w:szCs w:val="22"/>
                    <w:highlight w:val="yellow"/>
                    <w:lang w:val="en-IN" w:eastAsia="en-IN"/>
                  </w:rPr>
                </w:rPrChange>
              </w:rPr>
            </w:pPr>
            <w:ins w:id="290" w:author="Namita Sivasankaran" w:date="2016-11-27T13:11:00Z">
              <w:r w:rsidRPr="000718D3">
                <w:rPr>
                  <w:color w:val="000000"/>
                  <w:sz w:val="22"/>
                  <w:szCs w:val="22"/>
                  <w:highlight w:val="green"/>
                  <w:lang w:val="en-IN" w:eastAsia="en-IN"/>
                  <w:rPrChange w:id="291" w:author="Namita Sivasankaran" w:date="2016-11-27T13:11:00Z">
                    <w:rPr>
                      <w:color w:val="000000"/>
                      <w:sz w:val="22"/>
                      <w:szCs w:val="22"/>
                      <w:lang w:val="en-IN" w:eastAsia="en-IN"/>
                    </w:rPr>
                  </w:rPrChange>
                </w:rPr>
                <w:t>Does this area suits for these kind of business?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718D3" w:rsidRPr="000718D3" w:rsidRDefault="000718D3" w:rsidP="00147A46">
            <w:pPr>
              <w:jc w:val="center"/>
              <w:rPr>
                <w:ins w:id="292" w:author="Namita Sivasankaran" w:date="2016-11-27T13:10:00Z"/>
                <w:color w:val="000000"/>
                <w:sz w:val="22"/>
                <w:szCs w:val="22"/>
                <w:highlight w:val="green"/>
                <w:lang w:val="en-IN" w:eastAsia="en-IN"/>
                <w:rPrChange w:id="293" w:author="Namita Sivasankaran" w:date="2016-11-27T13:11:00Z">
                  <w:rPr>
                    <w:ins w:id="294" w:author="Namita Sivasankaran" w:date="2016-11-27T13:10:00Z"/>
                    <w:color w:val="000000"/>
                    <w:sz w:val="22"/>
                    <w:szCs w:val="22"/>
                    <w:highlight w:val="yellow"/>
                    <w:lang w:val="en-IN" w:eastAsia="en-IN"/>
                  </w:rPr>
                </w:rPrChange>
              </w:rPr>
            </w:pPr>
            <w:ins w:id="295" w:author="Namita Sivasankaran" w:date="2016-11-27T13:11:00Z">
              <w:r w:rsidRPr="000718D3">
                <w:rPr>
                  <w:color w:val="000000"/>
                  <w:sz w:val="22"/>
                  <w:szCs w:val="22"/>
                  <w:highlight w:val="green"/>
                  <w:lang w:val="en-IN" w:eastAsia="en-IN"/>
                  <w:rPrChange w:id="296" w:author="Namita Sivasankaran" w:date="2016-11-27T13:11:00Z">
                    <w:rPr>
                      <w:color w:val="000000"/>
                      <w:sz w:val="22"/>
                      <w:szCs w:val="22"/>
                      <w:highlight w:val="yellow"/>
                      <w:lang w:val="en-IN" w:eastAsia="en-IN"/>
                    </w:rPr>
                  </w:rPrChange>
                </w:rPr>
                <w:t>Radio Buttons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718D3" w:rsidRPr="000718D3" w:rsidRDefault="000718D3" w:rsidP="00147A46">
            <w:pPr>
              <w:jc w:val="center"/>
              <w:rPr>
                <w:ins w:id="297" w:author="Namita Sivasankaran" w:date="2016-11-27T13:10:00Z"/>
                <w:color w:val="000000"/>
                <w:sz w:val="22"/>
                <w:szCs w:val="22"/>
                <w:highlight w:val="green"/>
                <w:lang w:val="en-IN" w:eastAsia="en-IN"/>
                <w:rPrChange w:id="298" w:author="Namita Sivasankaran" w:date="2016-11-27T13:11:00Z">
                  <w:rPr>
                    <w:ins w:id="299" w:author="Namita Sivasankaran" w:date="2016-11-27T13:10:00Z"/>
                    <w:color w:val="000000"/>
                    <w:sz w:val="22"/>
                    <w:szCs w:val="22"/>
                    <w:highlight w:val="yellow"/>
                    <w:lang w:val="en-IN" w:eastAsia="en-IN"/>
                  </w:rPr>
                </w:rPrChange>
              </w:rPr>
            </w:pPr>
            <w:ins w:id="300" w:author="Namita Sivasankaran" w:date="2016-11-27T13:11:00Z">
              <w:r w:rsidRPr="000718D3">
                <w:rPr>
                  <w:color w:val="000000"/>
                  <w:sz w:val="22"/>
                  <w:szCs w:val="22"/>
                  <w:highlight w:val="green"/>
                  <w:lang w:val="en-IN" w:eastAsia="en-IN"/>
                  <w:rPrChange w:id="301" w:author="Namita Sivasankaran" w:date="2016-11-27T13:11:00Z">
                    <w:rPr>
                      <w:color w:val="000000"/>
                      <w:sz w:val="22"/>
                      <w:szCs w:val="22"/>
                      <w:highlight w:val="yellow"/>
                      <w:lang w:val="en-IN" w:eastAsia="en-IN"/>
                    </w:rPr>
                  </w:rPrChange>
                </w:rPr>
                <w:t>Yes</w:t>
              </w:r>
            </w:ins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718D3" w:rsidRPr="000718D3" w:rsidRDefault="000718D3" w:rsidP="00147A46">
            <w:pPr>
              <w:jc w:val="center"/>
              <w:rPr>
                <w:ins w:id="302" w:author="Namita Sivasankaran" w:date="2016-11-27T13:10:00Z"/>
                <w:color w:val="000000"/>
                <w:sz w:val="22"/>
                <w:szCs w:val="22"/>
                <w:highlight w:val="green"/>
                <w:lang w:val="en-IN" w:eastAsia="en-IN"/>
                <w:rPrChange w:id="303" w:author="Namita Sivasankaran" w:date="2016-11-27T13:11:00Z">
                  <w:rPr>
                    <w:ins w:id="304" w:author="Namita Sivasankaran" w:date="2016-11-27T13:10:00Z"/>
                    <w:color w:val="000000"/>
                    <w:sz w:val="22"/>
                    <w:szCs w:val="22"/>
                    <w:highlight w:val="yellow"/>
                    <w:lang w:val="en-IN" w:eastAsia="en-IN"/>
                  </w:rPr>
                </w:rPrChange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718D3" w:rsidRPr="000718D3" w:rsidRDefault="000718D3" w:rsidP="00147A46">
            <w:pPr>
              <w:rPr>
                <w:ins w:id="305" w:author="Namita Sivasankaran" w:date="2016-11-27T13:10:00Z"/>
                <w:color w:val="000000"/>
                <w:sz w:val="22"/>
                <w:szCs w:val="22"/>
                <w:highlight w:val="green"/>
                <w:lang w:val="en-IN" w:eastAsia="en-IN"/>
                <w:rPrChange w:id="306" w:author="Namita Sivasankaran" w:date="2016-11-27T13:11:00Z">
                  <w:rPr>
                    <w:ins w:id="307" w:author="Namita Sivasankaran" w:date="2016-11-27T13:10:00Z"/>
                    <w:color w:val="000000"/>
                    <w:sz w:val="22"/>
                    <w:szCs w:val="22"/>
                    <w:highlight w:val="yellow"/>
                    <w:lang w:val="en-IN" w:eastAsia="en-IN"/>
                  </w:rPr>
                </w:rPrChange>
              </w:rPr>
            </w:pPr>
            <w:ins w:id="308" w:author="Namita Sivasankaran" w:date="2016-11-27T13:11:00Z">
              <w:r w:rsidRPr="000718D3">
                <w:rPr>
                  <w:color w:val="000000"/>
                  <w:sz w:val="22"/>
                  <w:szCs w:val="22"/>
                  <w:highlight w:val="green"/>
                  <w:lang w:val="en-IN" w:eastAsia="en-IN"/>
                  <w:rPrChange w:id="309" w:author="Namita Sivasankaran" w:date="2016-11-27T13:11:00Z">
                    <w:rPr>
                      <w:color w:val="000000"/>
                      <w:sz w:val="22"/>
                      <w:szCs w:val="22"/>
                      <w:highlight w:val="yellow"/>
                      <w:lang w:val="en-IN" w:eastAsia="en-IN"/>
                    </w:rPr>
                  </w:rPrChange>
                </w:rPr>
                <w:t>Yes/No</w:t>
              </w:r>
            </w:ins>
          </w:p>
        </w:tc>
      </w:tr>
      <w:tr w:rsidR="00F71240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31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1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Customer Attitude to Kinara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31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1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31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1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31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1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31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1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Ok/Good/Poor -- (auto -reject if Poor)</w:t>
            </w:r>
          </w:p>
        </w:tc>
      </w:tr>
      <w:tr w:rsidR="00F71240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32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2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Book-keeping Quality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32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2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32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2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32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2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32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2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Ok/Good/Poor</w:t>
            </w:r>
          </w:p>
        </w:tc>
      </w:tr>
      <w:tr w:rsidR="00F71240" w:rsidRPr="00147A46" w:rsidTr="00F71240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33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3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Challenging cheque bounce/fee charge/policies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33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3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33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3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33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3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33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3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Yes/No</w:t>
            </w:r>
          </w:p>
        </w:tc>
      </w:tr>
      <w:tr w:rsidR="00F71240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34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4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All Machines operational?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34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4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34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4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34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4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34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4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Yes/No</w:t>
            </w:r>
          </w:p>
        </w:tc>
      </w:tr>
      <w:tr w:rsidR="00F71240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35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5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Employee Satisfaction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35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5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35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5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35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5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35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5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Ok/Good/Poor</w:t>
            </w:r>
          </w:p>
        </w:tc>
      </w:tr>
      <w:tr w:rsidR="00F71240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36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6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Political/Police Connections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36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6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36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6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36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6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36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6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Yes/No -- (auto-reject if yes)</w:t>
            </w:r>
          </w:p>
        </w:tc>
      </w:tr>
      <w:tr w:rsidR="00F71240" w:rsidRPr="00147A46" w:rsidTr="00F71240">
        <w:trPr>
          <w:trHeight w:val="7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37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7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Multiple Products (more than 3)</w:t>
            </w:r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37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7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37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7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37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7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37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7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Yes/No</w:t>
            </w:r>
          </w:p>
        </w:tc>
      </w:tr>
      <w:tr w:rsidR="00F71240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38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8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Multiple Buyers (more than 3)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38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8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38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del w:id="385" w:author="Namita Sivasankaran" w:date="2016-11-27T13:14:00Z">
              <w:r w:rsidRPr="00811EBB" w:rsidDel="000718D3">
                <w:rPr>
                  <w:color w:val="000000"/>
                  <w:sz w:val="22"/>
                  <w:szCs w:val="22"/>
                  <w:highlight w:val="yellow"/>
                  <w:lang w:val="en-IN" w:eastAsia="en-IN"/>
                  <w:rPrChange w:id="386" w:author="Sarthak Shah | IFMR Rural Finance" w:date="2016-11-11T13:06:00Z">
                    <w:rPr>
                      <w:color w:val="000000"/>
                      <w:sz w:val="22"/>
                      <w:szCs w:val="22"/>
                      <w:lang w:val="en-IN" w:eastAsia="en-IN"/>
                    </w:rPr>
                  </w:rPrChange>
                </w:rPr>
                <w:delText>Yes</w:delText>
              </w:r>
            </w:del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0718D3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38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ins w:id="388" w:author="Namita Sivasankaran" w:date="2016-11-27T13:14:00Z">
              <w:r w:rsidRPr="008874C5">
                <w:rPr>
                  <w:color w:val="000000"/>
                  <w:sz w:val="22"/>
                  <w:szCs w:val="22"/>
                  <w:highlight w:val="yellow"/>
                  <w:lang w:val="en-IN" w:eastAsia="en-IN"/>
                </w:rPr>
                <w:t>Yes</w:t>
              </w:r>
            </w:ins>
            <w:r w:rsidR="00F71240"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8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39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9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Yes/No</w:t>
            </w:r>
            <w:ins w:id="392" w:author="Namita Sivasankaran" w:date="2016-11-27T13:14:00Z">
              <w:r w:rsidR="000718D3">
                <w:rPr>
                  <w:color w:val="000000"/>
                  <w:sz w:val="22"/>
                  <w:szCs w:val="22"/>
                  <w:highlight w:val="yellow"/>
                  <w:lang w:val="en-IN" w:eastAsia="en-IN"/>
                </w:rPr>
                <w:t xml:space="preserve"> </w:t>
              </w:r>
              <w:r w:rsidR="000718D3" w:rsidRPr="000718D3">
                <w:rPr>
                  <w:color w:val="000000"/>
                  <w:sz w:val="22"/>
                  <w:szCs w:val="22"/>
                  <w:highlight w:val="green"/>
                  <w:lang w:val="en-IN" w:eastAsia="en-IN"/>
                  <w:rPrChange w:id="393" w:author="Namita Sivasankaran" w:date="2016-11-27T13:14:00Z">
                    <w:rPr>
                      <w:color w:val="000000"/>
                      <w:sz w:val="22"/>
                      <w:szCs w:val="22"/>
                      <w:highlight w:val="yellow"/>
                      <w:lang w:val="en-IN" w:eastAsia="en-IN"/>
                    </w:rPr>
                  </w:rPrChange>
                </w:rPr>
                <w:t>(only for manufacturing)</w:t>
              </w:r>
            </w:ins>
          </w:p>
        </w:tc>
      </w:tr>
      <w:tr w:rsidR="00F71240" w:rsidRPr="00147A46" w:rsidTr="00F71240">
        <w:trPr>
          <w:trHeight w:val="56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39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9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Seasonal Business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39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9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39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39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40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0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40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0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Yes/No</w:t>
            </w:r>
          </w:p>
        </w:tc>
      </w:tr>
      <w:tr w:rsidR="00F71240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40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0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Income Stability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40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0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40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0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41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1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41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1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Stable/ Decreasing Trend/ Increasing trend/ Fluctuating</w:t>
            </w:r>
          </w:p>
        </w:tc>
      </w:tr>
      <w:tr w:rsidR="00F71240" w:rsidRPr="00147A46" w:rsidTr="00F71240">
        <w:trPr>
          <w:trHeight w:val="86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41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1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 xml:space="preserve">Utilization of business premises 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41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1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41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1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42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2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42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2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Good/Average/Poor</w:t>
            </w:r>
          </w:p>
        </w:tc>
      </w:tr>
      <w:tr w:rsidR="00F71240" w:rsidRPr="00147A46" w:rsidTr="00F71240">
        <w:trPr>
          <w:trHeight w:val="97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42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2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Approach for the business premises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EB36D8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42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2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42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2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43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3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43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3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Good Connectivity, Bad Connectivity</w:t>
            </w:r>
          </w:p>
        </w:tc>
      </w:tr>
      <w:tr w:rsidR="00F71240" w:rsidRPr="00147A46" w:rsidTr="00F71240">
        <w:trPr>
          <w:trHeight w:val="84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43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3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Safety measures for employees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43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3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43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3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44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4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9C4769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44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4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Good/Average/Poor</w:t>
            </w:r>
          </w:p>
        </w:tc>
      </w:tr>
      <w:tr w:rsidR="00F71240" w:rsidRPr="00147A46" w:rsidTr="00F71240">
        <w:trPr>
          <w:trHeight w:val="70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44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4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44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4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Child labourers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44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4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45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5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45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5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45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5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Yes/No</w:t>
            </w:r>
          </w:p>
        </w:tc>
      </w:tr>
      <w:tr w:rsidR="00F71240" w:rsidRPr="00147A46" w:rsidTr="00F71240">
        <w:trPr>
          <w:trHeight w:val="91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45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5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Is the business in effecting environment?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45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5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Radio Buttons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46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6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46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6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464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65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Yes/No</w:t>
            </w:r>
          </w:p>
        </w:tc>
      </w:tr>
      <w:tr w:rsidR="00F71240" w:rsidRPr="00147A46" w:rsidTr="00F71240">
        <w:trPr>
          <w:trHeight w:val="90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rPr>
                <w:color w:val="000000"/>
                <w:sz w:val="22"/>
                <w:szCs w:val="22"/>
                <w:highlight w:val="yellow"/>
                <w:lang w:val="en-IN" w:eastAsia="en-IN"/>
                <w:rPrChange w:id="466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67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Stock/material management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468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69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470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71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811EBB" w:rsidRDefault="00F71240" w:rsidP="00147A46">
            <w:pPr>
              <w:jc w:val="center"/>
              <w:rPr>
                <w:color w:val="000000"/>
                <w:sz w:val="22"/>
                <w:szCs w:val="22"/>
                <w:highlight w:val="yellow"/>
                <w:lang w:val="en-IN" w:eastAsia="en-IN"/>
                <w:rPrChange w:id="472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</w:pPr>
            <w:r w:rsidRPr="00811EBB">
              <w:rPr>
                <w:color w:val="000000"/>
                <w:sz w:val="22"/>
                <w:szCs w:val="22"/>
                <w:highlight w:val="yellow"/>
                <w:lang w:val="en-IN" w:eastAsia="en-IN"/>
                <w:rPrChange w:id="473" w:author="Sarthak Shah | IFMR Rural Finance" w:date="2016-11-11T13:06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0718D3" w:rsidRDefault="00F71240" w:rsidP="000718D3">
            <w:pPr>
              <w:rPr>
                <w:sz w:val="22"/>
                <w:szCs w:val="22"/>
                <w:highlight w:val="yellow"/>
                <w:lang w:val="en-IN" w:eastAsia="en-IN"/>
                <w:rPrChange w:id="474" w:author="Namita Sivasankaran" w:date="2016-11-27T13:15:00Z">
                  <w:rPr>
                    <w:color w:val="000000"/>
                    <w:sz w:val="22"/>
                    <w:szCs w:val="22"/>
                    <w:lang w:val="en-IN" w:eastAsia="en-IN"/>
                  </w:rPr>
                </w:rPrChange>
              </w:rPr>
              <w:pPrChange w:id="475" w:author="Namita Sivasankaran" w:date="2016-11-27T13:16:00Z">
                <w:pPr/>
              </w:pPrChange>
            </w:pPr>
            <w:del w:id="476" w:author="Namita Sivasankaran" w:date="2016-11-27T13:16:00Z">
              <w:r w:rsidRPr="00811EBB" w:rsidDel="000718D3">
                <w:rPr>
                  <w:color w:val="000000"/>
                  <w:sz w:val="22"/>
                  <w:szCs w:val="22"/>
                  <w:highlight w:val="yellow"/>
                  <w:lang w:val="en-IN" w:eastAsia="en-IN"/>
                  <w:rPrChange w:id="477" w:author="Sarthak Shah | IFMR Rural Finance" w:date="2016-11-11T13:06:00Z">
                    <w:rPr>
                      <w:color w:val="000000"/>
                      <w:sz w:val="22"/>
                      <w:szCs w:val="22"/>
                      <w:lang w:val="en-IN" w:eastAsia="en-IN"/>
                    </w:rPr>
                  </w:rPrChange>
                </w:rPr>
                <w:delText>Good/Average/Poor</w:delText>
              </w:r>
            </w:del>
            <w:bookmarkStart w:id="478" w:name="_GoBack"/>
            <w:bookmarkEnd w:id="478"/>
            <w:ins w:id="479" w:author="Namita Sivasankaran" w:date="2016-11-27T13:15:00Z">
              <w:r w:rsidR="000718D3" w:rsidRPr="000718D3">
                <w:rPr>
                  <w:sz w:val="22"/>
                  <w:szCs w:val="22"/>
                  <w:highlight w:val="green"/>
                  <w:lang w:val="en-IN" w:eastAsia="en-IN"/>
                  <w:rPrChange w:id="480" w:author="Namita Sivasankaran" w:date="2016-11-27T13:16:00Z">
                    <w:rPr>
                      <w:sz w:val="22"/>
                      <w:szCs w:val="22"/>
                      <w:highlight w:val="yellow"/>
                      <w:lang w:val="en-IN" w:eastAsia="en-IN"/>
                    </w:rPr>
                  </w:rPrChange>
                </w:rPr>
                <w:t>Ok/ Good/Poor</w:t>
              </w:r>
            </w:ins>
          </w:p>
        </w:tc>
      </w:tr>
      <w:tr w:rsidR="000718D3" w:rsidRPr="00147A46" w:rsidTr="00F71240">
        <w:trPr>
          <w:trHeight w:val="903"/>
          <w:ins w:id="481" w:author="Namita Sivasankaran" w:date="2016-11-27T13:15:00Z"/>
        </w:trPr>
        <w:tc>
          <w:tcPr>
            <w:tcW w:w="917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0718D3" w:rsidRPr="00147A46" w:rsidRDefault="000718D3" w:rsidP="00147A46">
            <w:pPr>
              <w:rPr>
                <w:ins w:id="482" w:author="Namita Sivasankaran" w:date="2016-11-27T13:15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0718D3" w:rsidRPr="00147A46" w:rsidRDefault="000718D3" w:rsidP="00147A46">
            <w:pPr>
              <w:rPr>
                <w:ins w:id="483" w:author="Namita Sivasankaran" w:date="2016-11-27T13:1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0718D3" w:rsidRPr="00147A46" w:rsidRDefault="000718D3" w:rsidP="00147A46">
            <w:pPr>
              <w:rPr>
                <w:ins w:id="484" w:author="Namita Sivasankaran" w:date="2016-11-27T13:1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0718D3" w:rsidRPr="00147A46" w:rsidRDefault="000718D3" w:rsidP="00147A46">
            <w:pPr>
              <w:rPr>
                <w:ins w:id="485" w:author="Namita Sivasankaran" w:date="2016-11-27T13:1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718D3" w:rsidRPr="000718D3" w:rsidRDefault="000718D3" w:rsidP="00147A46">
            <w:pPr>
              <w:rPr>
                <w:ins w:id="486" w:author="Namita Sivasankaran" w:date="2016-11-27T13:15:00Z"/>
                <w:color w:val="000000"/>
                <w:sz w:val="22"/>
                <w:szCs w:val="22"/>
                <w:highlight w:val="green"/>
                <w:lang w:val="en-IN" w:eastAsia="en-IN"/>
                <w:rPrChange w:id="487" w:author="Namita Sivasankaran" w:date="2016-11-27T13:16:00Z">
                  <w:rPr>
                    <w:ins w:id="488" w:author="Namita Sivasankaran" w:date="2016-11-27T13:15:00Z"/>
                    <w:color w:val="000000"/>
                    <w:sz w:val="22"/>
                    <w:szCs w:val="22"/>
                    <w:highlight w:val="yellow"/>
                    <w:lang w:val="en-IN" w:eastAsia="en-IN"/>
                  </w:rPr>
                </w:rPrChange>
              </w:rPr>
            </w:pPr>
            <w:ins w:id="489" w:author="Namita Sivasankaran" w:date="2016-11-27T13:15:00Z">
              <w:r w:rsidRPr="000718D3">
                <w:rPr>
                  <w:color w:val="000000"/>
                  <w:sz w:val="22"/>
                  <w:szCs w:val="22"/>
                  <w:highlight w:val="green"/>
                  <w:lang w:val="en-IN" w:eastAsia="en-IN"/>
                  <w:rPrChange w:id="490" w:author="Namita Sivasankaran" w:date="2016-11-27T13:16:00Z">
                    <w:rPr>
                      <w:color w:val="000000"/>
                      <w:sz w:val="22"/>
                      <w:szCs w:val="22"/>
                      <w:highlight w:val="yellow"/>
                      <w:lang w:val="en-IN" w:eastAsia="en-IN"/>
                    </w:rPr>
                  </w:rPrChange>
                </w:rPr>
                <w:t>Customer walk-in to business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718D3" w:rsidRPr="000718D3" w:rsidRDefault="000718D3" w:rsidP="00147A46">
            <w:pPr>
              <w:jc w:val="center"/>
              <w:rPr>
                <w:ins w:id="491" w:author="Namita Sivasankaran" w:date="2016-11-27T13:15:00Z"/>
                <w:color w:val="000000"/>
                <w:sz w:val="22"/>
                <w:szCs w:val="22"/>
                <w:highlight w:val="green"/>
                <w:lang w:val="en-IN" w:eastAsia="en-IN"/>
                <w:rPrChange w:id="492" w:author="Namita Sivasankaran" w:date="2016-11-27T13:16:00Z">
                  <w:rPr>
                    <w:ins w:id="493" w:author="Namita Sivasankaran" w:date="2016-11-27T13:15:00Z"/>
                    <w:color w:val="000000"/>
                    <w:sz w:val="22"/>
                    <w:szCs w:val="22"/>
                    <w:highlight w:val="yellow"/>
                    <w:lang w:val="en-IN" w:eastAsia="en-IN"/>
                  </w:rPr>
                </w:rPrChange>
              </w:rPr>
            </w:pPr>
            <w:ins w:id="494" w:author="Namita Sivasankaran" w:date="2016-11-27T13:16:00Z">
              <w:r w:rsidRPr="000718D3">
                <w:rPr>
                  <w:color w:val="000000"/>
                  <w:sz w:val="22"/>
                  <w:szCs w:val="22"/>
                  <w:highlight w:val="green"/>
                  <w:lang w:val="en-IN" w:eastAsia="en-IN"/>
                  <w:rPrChange w:id="495" w:author="Namita Sivasankaran" w:date="2016-11-27T13:16:00Z">
                    <w:rPr>
                      <w:color w:val="000000"/>
                      <w:sz w:val="22"/>
                      <w:szCs w:val="22"/>
                      <w:highlight w:val="yellow"/>
                      <w:lang w:val="en-IN" w:eastAsia="en-IN"/>
                    </w:rPr>
                  </w:rPrChange>
                </w:rPr>
                <w:t>Radio Buttons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718D3" w:rsidRPr="000718D3" w:rsidRDefault="000718D3" w:rsidP="00147A46">
            <w:pPr>
              <w:jc w:val="center"/>
              <w:rPr>
                <w:ins w:id="496" w:author="Namita Sivasankaran" w:date="2016-11-27T13:15:00Z"/>
                <w:color w:val="000000"/>
                <w:sz w:val="22"/>
                <w:szCs w:val="22"/>
                <w:highlight w:val="green"/>
                <w:lang w:val="en-IN" w:eastAsia="en-IN"/>
                <w:rPrChange w:id="497" w:author="Namita Sivasankaran" w:date="2016-11-27T13:16:00Z">
                  <w:rPr>
                    <w:ins w:id="498" w:author="Namita Sivasankaran" w:date="2016-11-27T13:15:00Z"/>
                    <w:color w:val="000000"/>
                    <w:sz w:val="22"/>
                    <w:szCs w:val="22"/>
                    <w:highlight w:val="yellow"/>
                    <w:lang w:val="en-IN" w:eastAsia="en-IN"/>
                  </w:rPr>
                </w:rPrChange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718D3" w:rsidRPr="000718D3" w:rsidRDefault="000718D3" w:rsidP="00147A46">
            <w:pPr>
              <w:jc w:val="center"/>
              <w:rPr>
                <w:ins w:id="499" w:author="Namita Sivasankaran" w:date="2016-11-27T13:15:00Z"/>
                <w:color w:val="000000"/>
                <w:sz w:val="22"/>
                <w:szCs w:val="22"/>
                <w:highlight w:val="green"/>
                <w:lang w:val="en-IN" w:eastAsia="en-IN"/>
                <w:rPrChange w:id="500" w:author="Namita Sivasankaran" w:date="2016-11-27T13:16:00Z">
                  <w:rPr>
                    <w:ins w:id="501" w:author="Namita Sivasankaran" w:date="2016-11-27T13:15:00Z"/>
                    <w:color w:val="000000"/>
                    <w:sz w:val="22"/>
                    <w:szCs w:val="22"/>
                    <w:highlight w:val="yellow"/>
                    <w:lang w:val="en-IN" w:eastAsia="en-IN"/>
                  </w:rPr>
                </w:rPrChange>
              </w:rPr>
            </w:pPr>
            <w:ins w:id="502" w:author="Namita Sivasankaran" w:date="2016-11-27T13:16:00Z">
              <w:r w:rsidRPr="000718D3">
                <w:rPr>
                  <w:color w:val="000000"/>
                  <w:sz w:val="22"/>
                  <w:szCs w:val="22"/>
                  <w:highlight w:val="green"/>
                  <w:lang w:val="en-IN" w:eastAsia="en-IN"/>
                  <w:rPrChange w:id="503" w:author="Namita Sivasankaran" w:date="2016-11-27T13:16:00Z">
                    <w:rPr>
                      <w:color w:val="000000"/>
                      <w:sz w:val="22"/>
                      <w:szCs w:val="22"/>
                      <w:highlight w:val="yellow"/>
                      <w:lang w:val="en-IN" w:eastAsia="en-IN"/>
                    </w:rPr>
                  </w:rPrChange>
                </w:rPr>
                <w:t>Yes </w:t>
              </w:r>
            </w:ins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718D3" w:rsidRPr="000718D3" w:rsidRDefault="000718D3" w:rsidP="00147A46">
            <w:pPr>
              <w:rPr>
                <w:ins w:id="504" w:author="Namita Sivasankaran" w:date="2016-11-27T13:15:00Z"/>
                <w:color w:val="000000"/>
                <w:sz w:val="22"/>
                <w:szCs w:val="22"/>
                <w:highlight w:val="green"/>
                <w:lang w:val="en-IN" w:eastAsia="en-IN"/>
                <w:rPrChange w:id="505" w:author="Namita Sivasankaran" w:date="2016-11-27T13:16:00Z">
                  <w:rPr>
                    <w:ins w:id="506" w:author="Namita Sivasankaran" w:date="2016-11-27T13:15:00Z"/>
                    <w:color w:val="000000"/>
                    <w:sz w:val="22"/>
                    <w:szCs w:val="22"/>
                    <w:highlight w:val="yellow"/>
                    <w:lang w:val="en-IN" w:eastAsia="en-IN"/>
                  </w:rPr>
                </w:rPrChange>
              </w:rPr>
            </w:pPr>
            <w:ins w:id="507" w:author="Namita Sivasankaran" w:date="2016-11-27T13:15:00Z">
              <w:r w:rsidRPr="000718D3">
                <w:rPr>
                  <w:color w:val="000000"/>
                  <w:sz w:val="22"/>
                  <w:szCs w:val="22"/>
                  <w:highlight w:val="green"/>
                  <w:lang w:val="en-IN" w:eastAsia="en-IN"/>
                  <w:rPrChange w:id="508" w:author="Namita Sivasankaran" w:date="2016-11-27T13:16:00Z">
                    <w:rPr>
                      <w:color w:val="000000"/>
                      <w:sz w:val="22"/>
                      <w:szCs w:val="22"/>
                      <w:lang w:val="en-IN" w:eastAsia="en-IN"/>
                    </w:rPr>
                  </w:rPrChange>
                </w:rPr>
                <w:t>Customer walk in to the business</w:t>
              </w:r>
            </w:ins>
            <w:ins w:id="509" w:author="Namita Sivasankaran" w:date="2016-11-27T13:16:00Z">
              <w:r w:rsidRPr="000718D3">
                <w:rPr>
                  <w:color w:val="000000"/>
                  <w:sz w:val="22"/>
                  <w:szCs w:val="22"/>
                  <w:highlight w:val="green"/>
                  <w:lang w:val="en-IN" w:eastAsia="en-IN"/>
                  <w:rPrChange w:id="510" w:author="Namita Sivasankaran" w:date="2016-11-27T13:16:00Z">
                    <w:rPr>
                      <w:color w:val="000000"/>
                      <w:sz w:val="22"/>
                      <w:szCs w:val="22"/>
                      <w:lang w:val="en-IN" w:eastAsia="en-IN"/>
                    </w:rPr>
                  </w:rPrChange>
                </w:rPr>
                <w:t xml:space="preserve"> (only for trading)</w:t>
              </w:r>
            </w:ins>
          </w:p>
        </w:tc>
      </w:tr>
      <w:tr w:rsidR="00F71240" w:rsidRPr="00147A46" w:rsidTr="00F71240">
        <w:trPr>
          <w:trHeight w:val="1330"/>
        </w:trPr>
        <w:tc>
          <w:tcPr>
            <w:tcW w:w="9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147A46">
              <w:rPr>
                <w:color w:val="000000"/>
                <w:sz w:val="40"/>
                <w:szCs w:val="40"/>
                <w:lang w:val="en-IN" w:eastAsia="en-IN"/>
              </w:rPr>
              <w:t>CO-APPLICANT</w:t>
            </w: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No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-QR Code Scan (Auto fill Profile &amp; Address data)- from application</w:t>
            </w:r>
          </w:p>
        </w:tc>
      </w:tr>
      <w:tr w:rsidR="00F71240" w:rsidRPr="00147A46" w:rsidTr="00F71240">
        <w:tblPrEx>
          <w:tblW w:w="14280" w:type="dxa"/>
          <w:tblInd w:w="93" w:type="dxa"/>
          <w:tblPrExChange w:id="511" w:author="Namita Sivasankaran" w:date="2016-11-23T18:32:00Z">
            <w:tblPrEx>
              <w:tblW w:w="14280" w:type="dxa"/>
              <w:tblInd w:w="93" w:type="dxa"/>
            </w:tblPrEx>
          </w:tblPrExChange>
        </w:tblPrEx>
        <w:trPr>
          <w:trHeight w:val="433"/>
          <w:trPrChange w:id="512" w:author="Namita Sivasankaran" w:date="2016-11-23T18:32:00Z">
            <w:trPr>
              <w:trHeight w:val="697"/>
            </w:trPr>
          </w:trPrChange>
        </w:trPr>
        <w:tc>
          <w:tcPr>
            <w:tcW w:w="917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13" w:author="Namita Sivasankaran" w:date="2016-11-23T18:32:00Z">
              <w:tcPr>
                <w:tcW w:w="917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14" w:author="Namita Sivasankaran" w:date="2016-11-23T18:32:00Z">
              <w:tcPr>
                <w:tcW w:w="892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15" w:author="Namita Sivasankaran" w:date="2016-11-23T18:32:00Z">
              <w:tcPr>
                <w:tcW w:w="1072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16" w:author="Namita Sivasankaran" w:date="2016-11-23T18:32:00Z">
              <w:tcPr>
                <w:tcW w:w="1243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17" w:author="Namita Sivasankaran" w:date="2016-11-23T18:32:00Z">
              <w:tcPr>
                <w:tcW w:w="2478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rPr>
                <w:color w:val="000000"/>
                <w:sz w:val="22"/>
                <w:szCs w:val="22"/>
                <w:lang w:val="en-IN" w:eastAsia="en-IN"/>
              </w:rPr>
              <w:pPrChange w:id="518" w:author="Namita Sivasankaran" w:date="2016-11-23T18:32:00Z">
                <w:pPr>
                  <w:spacing w:line="360" w:lineRule="auto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19" w:author="Namita Sivasankaran" w:date="2016-11-23T18:32:00Z">
              <w:tcPr>
                <w:tcW w:w="2131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520" w:author="Namita Sivasankaran" w:date="2016-11-23T18:3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21" w:author="Namita Sivasankaran" w:date="2016-11-23T18:32:00Z">
              <w:tcPr>
                <w:tcW w:w="1280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522" w:author="Namita Sivasankaran" w:date="2016-11-23T18:3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23" w:author="Namita Sivasankaran" w:date="2016-11-23T18:32:00Z">
              <w:tcPr>
                <w:tcW w:w="1386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524" w:author="Namita Sivasankaran" w:date="2016-11-23T18:3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25" w:author="Namita Sivasankaran" w:date="2016-11-23T18:32:00Z">
              <w:tcPr>
                <w:tcW w:w="2881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rPr>
                <w:color w:val="000000"/>
                <w:sz w:val="22"/>
                <w:szCs w:val="22"/>
                <w:lang w:val="en-IN" w:eastAsia="en-IN"/>
              </w:rPr>
              <w:pPrChange w:id="526" w:author="Namita Sivasankaran" w:date="2016-11-23T18:32:00Z">
                <w:pPr>
                  <w:spacing w:line="360" w:lineRule="auto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71240" w:rsidRPr="00147A46" w:rsidTr="00F71240">
        <w:tblPrEx>
          <w:tblW w:w="14280" w:type="dxa"/>
          <w:tblInd w:w="93" w:type="dxa"/>
          <w:tblPrExChange w:id="527" w:author="Namita Sivasankaran" w:date="2016-11-23T18:32:00Z">
            <w:tblPrEx>
              <w:tblW w:w="14280" w:type="dxa"/>
              <w:tblInd w:w="93" w:type="dxa"/>
            </w:tblPrEx>
          </w:tblPrExChange>
        </w:tblPrEx>
        <w:trPr>
          <w:trHeight w:val="557"/>
          <w:trPrChange w:id="528" w:author="Namita Sivasankaran" w:date="2016-11-23T18:32:00Z">
            <w:trPr>
              <w:trHeight w:val="826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29" w:author="Namita Sivasankaran" w:date="2016-11-23T18:32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000000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30" w:author="Namita Sivasankaran" w:date="2016-11-23T18:32:00Z">
              <w:tcPr>
                <w:tcW w:w="892" w:type="dxa"/>
                <w:vMerge/>
                <w:tcBorders>
                  <w:top w:val="single" w:sz="8" w:space="0" w:color="000000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31" w:author="Namita Sivasankaran" w:date="2016-11-23T18:32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32" w:author="Namita Sivasankaran" w:date="2016-11-23T18:32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33" w:author="Namita Sivasankaran" w:date="2016-11-23T18:32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rPr>
                <w:color w:val="000000"/>
                <w:sz w:val="22"/>
                <w:szCs w:val="22"/>
                <w:lang w:val="en-IN" w:eastAsia="en-IN"/>
              </w:rPr>
              <w:pPrChange w:id="534" w:author="Namita Sivasankaran" w:date="2016-11-23T18:32:00Z">
                <w:pPr>
                  <w:spacing w:line="360" w:lineRule="auto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35" w:author="Namita Sivasankaran" w:date="2016-11-23T18:32:00Z">
              <w:tcPr>
                <w:tcW w:w="2131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536" w:author="Namita Sivasankaran" w:date="2016-11-23T18:3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37" w:author="Namita Sivasankaran" w:date="2016-11-23T18:32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538" w:author="Namita Sivasankaran" w:date="2016-11-23T18:3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39" w:author="Namita Sivasankaran" w:date="2016-11-23T18:32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540" w:author="Namita Sivasankaran" w:date="2016-11-23T18:3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41" w:author="Namita Sivasankaran" w:date="2016-11-23T18:32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rPr>
                <w:color w:val="000000"/>
                <w:sz w:val="22"/>
                <w:szCs w:val="22"/>
                <w:lang w:val="en-IN" w:eastAsia="en-IN"/>
              </w:rPr>
              <w:pPrChange w:id="542" w:author="Namita Sivasankaran" w:date="2016-11-23T18:32:00Z">
                <w:pPr>
                  <w:spacing w:line="360" w:lineRule="auto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71240" w:rsidRPr="00147A46" w:rsidTr="00F71240">
        <w:tblPrEx>
          <w:tblW w:w="14280" w:type="dxa"/>
          <w:tblInd w:w="93" w:type="dxa"/>
          <w:tblPrExChange w:id="543" w:author="Namita Sivasankaran" w:date="2016-11-23T18:32:00Z">
            <w:tblPrEx>
              <w:tblW w:w="14280" w:type="dxa"/>
              <w:tblInd w:w="93" w:type="dxa"/>
            </w:tblPrEx>
          </w:tblPrExChange>
        </w:tblPrEx>
        <w:trPr>
          <w:trHeight w:val="537"/>
          <w:trPrChange w:id="544" w:author="Namita Sivasankaran" w:date="2016-11-23T18:32:00Z">
            <w:trPr>
              <w:trHeight w:val="837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45" w:author="Namita Sivasankaran" w:date="2016-11-23T18:32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000000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46" w:author="Namita Sivasankaran" w:date="2016-11-23T18:32:00Z">
              <w:tcPr>
                <w:tcW w:w="892" w:type="dxa"/>
                <w:vMerge/>
                <w:tcBorders>
                  <w:top w:val="single" w:sz="8" w:space="0" w:color="000000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47" w:author="Namita Sivasankaran" w:date="2016-11-23T18:32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48" w:author="Namita Sivasankaran" w:date="2016-11-23T18:32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49" w:author="Namita Sivasankaran" w:date="2016-11-23T18:32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rPr>
                <w:color w:val="000000"/>
                <w:sz w:val="22"/>
                <w:szCs w:val="22"/>
                <w:lang w:val="en-IN" w:eastAsia="en-IN"/>
              </w:rPr>
              <w:pPrChange w:id="550" w:author="Namita Sivasankaran" w:date="2016-11-23T18:32:00Z">
                <w:pPr>
                  <w:spacing w:line="360" w:lineRule="auto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51" w:author="Namita Sivasankaran" w:date="2016-11-23T18:32:00Z">
              <w:tcPr>
                <w:tcW w:w="2131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552" w:author="Namita Sivasankaran" w:date="2016-11-23T18:3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53" w:author="Namita Sivasankaran" w:date="2016-11-23T18:32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554" w:author="Namita Sivasankaran" w:date="2016-11-23T18:3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55" w:author="Namita Sivasankaran" w:date="2016-11-23T18:32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556" w:author="Namita Sivasankaran" w:date="2016-11-23T18:3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57" w:author="Namita Sivasankaran" w:date="2016-11-23T18:32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rPr>
                <w:color w:val="000000"/>
                <w:sz w:val="22"/>
                <w:szCs w:val="22"/>
                <w:lang w:val="en-IN" w:eastAsia="en-IN"/>
              </w:rPr>
              <w:pPrChange w:id="558" w:author="Namita Sivasankaran" w:date="2016-11-23T18:32:00Z">
                <w:pPr>
                  <w:spacing w:line="360" w:lineRule="auto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71240" w:rsidRPr="00147A46" w:rsidTr="00F71240">
        <w:tblPrEx>
          <w:tblW w:w="14280" w:type="dxa"/>
          <w:tblInd w:w="93" w:type="dxa"/>
          <w:tblPrExChange w:id="559" w:author="Namita Sivasankaran" w:date="2016-11-23T18:33:00Z">
            <w:tblPrEx>
              <w:tblW w:w="14280" w:type="dxa"/>
              <w:tblInd w:w="93" w:type="dxa"/>
            </w:tblPrEx>
          </w:tblPrExChange>
        </w:tblPrEx>
        <w:trPr>
          <w:trHeight w:val="1112"/>
          <w:trPrChange w:id="560" w:author="Namita Sivasankaran" w:date="2016-11-23T18:33:00Z">
            <w:trPr>
              <w:trHeight w:val="1396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61" w:author="Namita Sivasankaran" w:date="2016-11-23T18:33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000000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62" w:author="Namita Sivasankaran" w:date="2016-11-23T18:33:00Z">
              <w:tcPr>
                <w:tcW w:w="892" w:type="dxa"/>
                <w:vMerge/>
                <w:tcBorders>
                  <w:top w:val="single" w:sz="8" w:space="0" w:color="000000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63" w:author="Namita Sivasankaran" w:date="2016-11-23T18:3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64" w:author="Namita Sivasankaran" w:date="2016-11-23T18:3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65" w:author="Namita Sivasankaran" w:date="2016-11-23T18:33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rPr>
                <w:color w:val="000000"/>
                <w:sz w:val="22"/>
                <w:szCs w:val="22"/>
                <w:lang w:val="en-IN" w:eastAsia="en-IN"/>
              </w:rPr>
              <w:pPrChange w:id="566" w:author="Namita Sivasankaran" w:date="2016-11-23T18:32:00Z">
                <w:pPr>
                  <w:spacing w:line="360" w:lineRule="auto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67" w:author="Namita Sivasankaran" w:date="2016-11-23T18:33:00Z">
              <w:tcPr>
                <w:tcW w:w="2131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568" w:author="Namita Sivasankaran" w:date="2016-11-23T18:3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69" w:author="Namita Sivasankaran" w:date="2016-11-23T18:33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570" w:author="Namita Sivasankaran" w:date="2016-11-23T18:3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71" w:author="Namita Sivasankaran" w:date="2016-11-23T18:33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572" w:author="Namita Sivasankaran" w:date="2016-11-23T18:3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  <w:tcPrChange w:id="573" w:author="Namita Sivasankaran" w:date="2016-11-23T18:33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12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rPr>
                <w:color w:val="000000"/>
                <w:sz w:val="22"/>
                <w:szCs w:val="22"/>
                <w:lang w:val="en-IN" w:eastAsia="en-IN"/>
              </w:rPr>
              <w:pPrChange w:id="574" w:author="Namita Sivasankaran" w:date="2016-11-23T18:32:00Z">
                <w:pPr>
                  <w:spacing w:line="360" w:lineRule="auto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Ration Card, Voter Card, Passport, Pan Card, Aadhar card, Driving License</w:t>
            </w:r>
            <w:ins w:id="575" w:author="Namita Sivasankaran" w:date="2016-11-23T18:32:00Z">
              <w:r>
                <w:rPr>
                  <w:color w:val="000000"/>
                  <w:sz w:val="22"/>
                  <w:szCs w:val="22"/>
                  <w:lang w:val="en-IN" w:eastAsia="en-IN"/>
                </w:rPr>
                <w:t>, Gas bill</w:t>
              </w:r>
            </w:ins>
          </w:p>
        </w:tc>
      </w:tr>
      <w:tr w:rsidR="00F71240" w:rsidRPr="00147A46" w:rsidTr="00F71240">
        <w:tblPrEx>
          <w:tblW w:w="14280" w:type="dxa"/>
          <w:tblInd w:w="93" w:type="dxa"/>
          <w:tblPrExChange w:id="576" w:author="Namita Sivasankaran" w:date="2016-11-23T18:33:00Z">
            <w:tblPrEx>
              <w:tblW w:w="14280" w:type="dxa"/>
              <w:tblInd w:w="93" w:type="dxa"/>
            </w:tblPrEx>
          </w:tblPrExChange>
        </w:tblPrEx>
        <w:trPr>
          <w:trHeight w:val="549"/>
          <w:trPrChange w:id="577" w:author="Namita Sivasankaran" w:date="2016-11-23T18:33:00Z">
            <w:trPr>
              <w:trHeight w:val="1111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78" w:author="Namita Sivasankaran" w:date="2016-11-23T18:33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000000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79" w:author="Namita Sivasankaran" w:date="2016-11-23T18:33:00Z">
              <w:tcPr>
                <w:tcW w:w="892" w:type="dxa"/>
                <w:vMerge/>
                <w:tcBorders>
                  <w:top w:val="single" w:sz="8" w:space="0" w:color="000000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80" w:author="Namita Sivasankaran" w:date="2016-11-23T18:3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81" w:author="Namita Sivasankaran" w:date="2016-11-23T18:3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82" w:author="Namita Sivasankaran" w:date="2016-11-23T18:33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rPr>
                <w:color w:val="000000"/>
                <w:sz w:val="22"/>
                <w:szCs w:val="22"/>
                <w:lang w:val="en-IN" w:eastAsia="en-IN"/>
              </w:rPr>
              <w:pPrChange w:id="583" w:author="Namita Sivasankaran" w:date="2016-11-23T18:32:00Z">
                <w:pPr>
                  <w:spacing w:line="360" w:lineRule="auto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84" w:author="Namita Sivasankaran" w:date="2016-11-23T18:33:00Z">
              <w:tcPr>
                <w:tcW w:w="2131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585" w:author="Namita Sivasankaran" w:date="2016-11-23T18:3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86" w:author="Namita Sivasankaran" w:date="2016-11-23T18:33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587" w:author="Namita Sivasankaran" w:date="2016-11-23T18:3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88" w:author="Namita Sivasankaran" w:date="2016-11-23T18:33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589" w:author="Namita Sivasankaran" w:date="2016-11-23T18:3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90" w:author="Namita Sivasankaran" w:date="2016-11-23T18:33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rPr>
                <w:color w:val="000000"/>
                <w:sz w:val="22"/>
                <w:szCs w:val="22"/>
                <w:lang w:val="en-IN" w:eastAsia="en-IN"/>
              </w:rPr>
              <w:pPrChange w:id="591" w:author="Namita Sivasankaran" w:date="2016-11-23T18:32:00Z">
                <w:pPr>
                  <w:spacing w:line="360" w:lineRule="auto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F71240" w:rsidRPr="00147A46" w:rsidTr="00F71240">
        <w:tblPrEx>
          <w:tblW w:w="14280" w:type="dxa"/>
          <w:tblInd w:w="93" w:type="dxa"/>
          <w:tblPrExChange w:id="592" w:author="Namita Sivasankaran" w:date="2016-11-23T18:33:00Z">
            <w:tblPrEx>
              <w:tblW w:w="14280" w:type="dxa"/>
              <w:tblInd w:w="93" w:type="dxa"/>
            </w:tblPrEx>
          </w:tblPrExChange>
        </w:tblPrEx>
        <w:trPr>
          <w:trHeight w:val="405"/>
          <w:trPrChange w:id="593" w:author="Namita Sivasankaran" w:date="2016-11-23T18:33:00Z">
            <w:trPr>
              <w:trHeight w:val="1013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94" w:author="Namita Sivasankaran" w:date="2016-11-23T18:33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000000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95" w:author="Namita Sivasankaran" w:date="2016-11-23T18:33:00Z">
              <w:tcPr>
                <w:tcW w:w="892" w:type="dxa"/>
                <w:vMerge/>
                <w:tcBorders>
                  <w:top w:val="single" w:sz="8" w:space="0" w:color="000000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96" w:author="Namita Sivasankaran" w:date="2016-11-23T18:3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597" w:author="Namita Sivasankaran" w:date="2016-11-23T18:3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598" w:author="Namita Sivasankaran" w:date="2016-11-23T18:33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rPr>
                <w:color w:val="000000"/>
                <w:sz w:val="22"/>
                <w:szCs w:val="22"/>
                <w:lang w:val="en-IN" w:eastAsia="en-IN"/>
              </w:rPr>
              <w:pPrChange w:id="599" w:author="Namita Sivasankaran" w:date="2016-11-23T18:32:00Z">
                <w:pPr>
                  <w:spacing w:line="360" w:lineRule="auto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00" w:author="Namita Sivasankaran" w:date="2016-11-23T18:33:00Z">
              <w:tcPr>
                <w:tcW w:w="2131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601" w:author="Namita Sivasankaran" w:date="2016-11-23T18:3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02" w:author="Namita Sivasankaran" w:date="2016-11-23T18:33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603" w:author="Namita Sivasankaran" w:date="2016-11-23T18:3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04" w:author="Namita Sivasankaran" w:date="2016-11-23T18:33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605" w:author="Namita Sivasankaran" w:date="2016-11-23T18:32:00Z">
                <w:pPr>
                  <w:spacing w:line="360" w:lineRule="auto"/>
                  <w:jc w:val="center"/>
                </w:pPr>
              </w:pPrChange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06" w:author="Namita Sivasankaran" w:date="2016-11-23T18:33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rPr>
                <w:color w:val="000000"/>
                <w:sz w:val="22"/>
                <w:szCs w:val="22"/>
                <w:lang w:val="en-IN" w:eastAsia="en-IN"/>
              </w:rPr>
              <w:pPrChange w:id="607" w:author="Namita Sivasankaran" w:date="2016-11-23T18:32:00Z">
                <w:pPr>
                  <w:spacing w:line="360" w:lineRule="auto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F71240" w:rsidRPr="00147A46" w:rsidTr="00F71240">
        <w:tblPrEx>
          <w:tblW w:w="14280" w:type="dxa"/>
          <w:tblInd w:w="93" w:type="dxa"/>
          <w:tblPrExChange w:id="608" w:author="Namita Sivasankaran" w:date="2016-11-23T18:33:00Z">
            <w:tblPrEx>
              <w:tblW w:w="14280" w:type="dxa"/>
              <w:tblInd w:w="93" w:type="dxa"/>
            </w:tblPrEx>
          </w:tblPrExChange>
        </w:tblPrEx>
        <w:trPr>
          <w:trHeight w:val="557"/>
          <w:trPrChange w:id="609" w:author="Namita Sivasankaran" w:date="2016-11-23T18:33:00Z">
            <w:trPr>
              <w:trHeight w:val="953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10" w:author="Namita Sivasankaran" w:date="2016-11-23T18:33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000000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611" w:author="Namita Sivasankaran" w:date="2016-11-23T18:33:00Z">
              <w:tcPr>
                <w:tcW w:w="892" w:type="dxa"/>
                <w:vMerge/>
                <w:tcBorders>
                  <w:top w:val="single" w:sz="8" w:space="0" w:color="000000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612" w:author="Namita Sivasankaran" w:date="2016-11-23T18:3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613" w:author="Namita Sivasankaran" w:date="2016-11-23T18:3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14" w:author="Namita Sivasankaran" w:date="2016-11-23T18:33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rPr>
                <w:color w:val="000000"/>
                <w:sz w:val="22"/>
                <w:szCs w:val="22"/>
                <w:lang w:val="en-IN" w:eastAsia="en-IN"/>
              </w:rPr>
              <w:pPrChange w:id="615" w:author="Namita Sivasankaran" w:date="2016-11-23T18:32:00Z">
                <w:pPr>
                  <w:spacing w:line="360" w:lineRule="auto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16" w:author="Namita Sivasankaran" w:date="2016-11-23T18:33:00Z">
              <w:tcPr>
                <w:tcW w:w="2131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617" w:author="Namita Sivasankaran" w:date="2016-11-23T18:3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18" w:author="Namita Sivasankaran" w:date="2016-11-23T18:33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619" w:author="Namita Sivasankaran" w:date="2016-11-23T18:3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20" w:author="Namita Sivasankaran" w:date="2016-11-23T18:33:00Z">
              <w:tcPr>
                <w:tcW w:w="138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  <w:pPrChange w:id="621" w:author="Namita Sivasankaran" w:date="2016-11-23T18:32:00Z">
                <w:pPr>
                  <w:spacing w:line="360" w:lineRule="auto"/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22" w:author="Namita Sivasankaran" w:date="2016-11-23T18:33:00Z">
              <w:tcPr>
                <w:tcW w:w="2881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rPr>
                <w:color w:val="000000"/>
                <w:sz w:val="22"/>
                <w:szCs w:val="22"/>
                <w:lang w:val="en-IN" w:eastAsia="en-IN"/>
              </w:rPr>
              <w:pPrChange w:id="623" w:author="Namita Sivasankaran" w:date="2016-11-23T18:32:00Z">
                <w:pPr>
                  <w:spacing w:line="360" w:lineRule="auto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F71240" w:rsidRPr="00147A46" w:rsidTr="00F71240">
        <w:tblPrEx>
          <w:tblW w:w="14280" w:type="dxa"/>
          <w:tblInd w:w="93" w:type="dxa"/>
          <w:tblPrExChange w:id="624" w:author="Namita Sivasankaran" w:date="2016-11-23T18:33:00Z">
            <w:tblPrEx>
              <w:tblW w:w="14280" w:type="dxa"/>
              <w:tblInd w:w="93" w:type="dxa"/>
            </w:tblPrEx>
          </w:tblPrExChange>
        </w:tblPrEx>
        <w:trPr>
          <w:trHeight w:val="1342"/>
          <w:ins w:id="625" w:author="Sarthak Shah | IFMR Rural Finance" w:date="2016-11-10T12:32:00Z"/>
          <w:trPrChange w:id="626" w:author="Namita Sivasankaran" w:date="2016-11-23T18:33:00Z">
            <w:trPr>
              <w:trHeight w:val="953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627" w:author="Namita Sivasankaran" w:date="2016-11-23T18:33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628" w:author="Sarthak Shah | IFMR Rural Finance" w:date="2016-11-10T12:32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tcBorders>
              <w:top w:val="single" w:sz="8" w:space="0" w:color="000000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629" w:author="Namita Sivasankaran" w:date="2016-11-23T18:33:00Z">
              <w:tcPr>
                <w:tcW w:w="892" w:type="dxa"/>
                <w:tcBorders>
                  <w:top w:val="single" w:sz="8" w:space="0" w:color="000000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630" w:author="Sarthak Shah | IFMR Rural Finance" w:date="2016-11-10T12:32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631" w:author="Namita Sivasankaran" w:date="2016-11-23T18:33:00Z">
              <w:tcPr>
                <w:tcW w:w="1072" w:type="dxa"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632" w:author="Sarthak Shah | IFMR Rural Finance" w:date="2016-11-10T12:32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633" w:author="Namita Sivasankaran" w:date="2016-11-23T18:33:00Z">
              <w:tcPr>
                <w:tcW w:w="1243" w:type="dxa"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634" w:author="Sarthak Shah | IFMR Rural Finance" w:date="2016-11-10T12:32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BE5F1" w:themeFill="accent1" w:themeFillTint="33"/>
            <w:vAlign w:val="center"/>
            <w:tcPrChange w:id="635" w:author="Namita Sivasankaran" w:date="2016-11-23T18:33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AD2A73">
            <w:pPr>
              <w:spacing w:line="360" w:lineRule="auto"/>
              <w:rPr>
                <w:ins w:id="636" w:author="Sarthak Shah | IFMR Rural Finance" w:date="2016-11-10T12:32:00Z"/>
                <w:color w:val="000000"/>
                <w:sz w:val="22"/>
                <w:szCs w:val="22"/>
                <w:lang w:val="en-IN" w:eastAsia="en-IN"/>
              </w:rPr>
            </w:pPr>
            <w:ins w:id="637" w:author="Sarthak Shah | IFMR Rural Finance" w:date="2016-11-10T12:32:00Z">
              <w:r>
                <w:rPr>
                  <w:color w:val="000000"/>
                  <w:sz w:val="22"/>
                  <w:szCs w:val="22"/>
                  <w:lang w:val="en-IN" w:eastAsia="en-IN"/>
                </w:rPr>
                <w:t>Add Button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638" w:author="Namita Sivasankaran" w:date="2016-11-23T18:33:00Z">
              <w:tcPr>
                <w:tcW w:w="2131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AD2A73">
            <w:pPr>
              <w:spacing w:line="360" w:lineRule="auto"/>
              <w:jc w:val="center"/>
              <w:rPr>
                <w:ins w:id="639" w:author="Sarthak Shah | IFMR Rural Finance" w:date="2016-11-10T12:32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640" w:author="Namita Sivasankaran" w:date="2016-11-23T18:33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AD2A73">
            <w:pPr>
              <w:spacing w:line="360" w:lineRule="auto"/>
              <w:jc w:val="center"/>
              <w:rPr>
                <w:ins w:id="641" w:author="Sarthak Shah | IFMR Rural Finance" w:date="2016-11-10T12:32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642" w:author="Namita Sivasankaran" w:date="2016-11-23T18:33:00Z">
              <w:tcPr>
                <w:tcW w:w="138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AD2A73">
            <w:pPr>
              <w:spacing w:line="360" w:lineRule="auto"/>
              <w:jc w:val="center"/>
              <w:rPr>
                <w:ins w:id="643" w:author="Sarthak Shah | IFMR Rural Finance" w:date="2016-11-10T12:32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644" w:author="Namita Sivasankaran" w:date="2016-11-23T18:33:00Z">
              <w:tcPr>
                <w:tcW w:w="2881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>
            <w:pPr>
              <w:spacing w:line="276" w:lineRule="auto"/>
              <w:rPr>
                <w:ins w:id="645" w:author="Sarthak Shah | IFMR Rural Finance" w:date="2016-11-10T12:32:00Z"/>
                <w:color w:val="000000"/>
                <w:sz w:val="22"/>
                <w:szCs w:val="22"/>
                <w:lang w:val="en-IN" w:eastAsia="en-IN"/>
              </w:rPr>
              <w:pPrChange w:id="646" w:author="Namita Sivasankaran" w:date="2016-11-23T18:33:00Z">
                <w:pPr>
                  <w:spacing w:line="360" w:lineRule="auto"/>
                </w:pPr>
              </w:pPrChange>
            </w:pPr>
            <w:ins w:id="647" w:author="Sarthak Shah | IFMR Rural Finance" w:date="2016-11-10T12:32:00Z">
              <w:r>
                <w:rPr>
                  <w:color w:val="000000"/>
                  <w:sz w:val="22"/>
                  <w:szCs w:val="22"/>
                  <w:lang w:val="en-IN" w:eastAsia="en-IN"/>
                </w:rPr>
                <w:t xml:space="preserve">In Case more than one ID card then </w:t>
              </w:r>
              <w:proofErr w:type="gramStart"/>
              <w:r>
                <w:rPr>
                  <w:color w:val="000000"/>
                  <w:sz w:val="22"/>
                  <w:szCs w:val="22"/>
                  <w:lang w:val="en-IN" w:eastAsia="en-IN"/>
                </w:rPr>
                <w:t>use</w:t>
              </w:r>
              <w:proofErr w:type="gramEnd"/>
              <w:r>
                <w:rPr>
                  <w:color w:val="000000"/>
                  <w:sz w:val="22"/>
                  <w:szCs w:val="22"/>
                  <w:lang w:val="en-IN" w:eastAsia="en-IN"/>
                </w:rPr>
                <w:t xml:space="preserve"> this button. Populate ID Type, ID No, Valid Up to and Document Capture again</w:t>
              </w:r>
            </w:ins>
          </w:p>
        </w:tc>
      </w:tr>
      <w:tr w:rsidR="00F71240" w:rsidRPr="00147A46" w:rsidTr="00F71240">
        <w:trPr>
          <w:trHeight w:val="84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Co-Applicant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Title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F71240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F71240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Gender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F71240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 Of birth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F71240" w:rsidRPr="00147A46" w:rsidTr="00F71240">
        <w:trPr>
          <w:trHeight w:val="6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212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Calculate based on Date Of Birth entered</w:t>
            </w:r>
          </w:p>
        </w:tc>
      </w:tr>
      <w:tr w:rsidR="00F71240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if age&lt;25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yrs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, then co-app/Guarantor is required- - from application</w:t>
            </w:r>
          </w:p>
        </w:tc>
      </w:tr>
      <w:tr w:rsidR="00F71240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Father's Name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71240" w:rsidRPr="00147A46" w:rsidTr="00F71240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Educational Level</w:t>
            </w:r>
          </w:p>
        </w:tc>
        <w:tc>
          <w:tcPr>
            <w:tcW w:w="21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Below SSLC, SSLC, HSC, Graduate/Diploma/ITI, Professional Degree, Others- -- from application</w:t>
            </w:r>
          </w:p>
        </w:tc>
      </w:tr>
      <w:tr w:rsidR="00F71240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Religion</w:t>
            </w:r>
          </w:p>
        </w:tc>
        <w:tc>
          <w:tcPr>
            <w:tcW w:w="21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Hindu, Muslim, Christian, Jain, Buddhism, Others-- - from application</w:t>
            </w:r>
          </w:p>
        </w:tc>
      </w:tr>
      <w:tr w:rsidR="00F71240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Mobile No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 Screening</w:t>
            </w:r>
          </w:p>
        </w:tc>
      </w:tr>
      <w:tr w:rsidR="00F71240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Alternative Mobile No.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71240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Whatsapp Mobile No.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ins w:id="648" w:author="Sarthak Shah | IFMR Rural Finance" w:date="2016-11-10T12:34:00Z">
              <w:r>
                <w:rPr>
                  <w:color w:val="000000"/>
                  <w:sz w:val="22"/>
                  <w:szCs w:val="22"/>
                  <w:lang w:val="en-IN" w:eastAsia="en-IN"/>
                </w:rPr>
                <w:t>Radio Buttons</w:t>
              </w:r>
            </w:ins>
            <w:del w:id="649" w:author="Sarthak Shah | IFMR Rural Finance" w:date="2016-11-10T12:34:00Z">
              <w:r w:rsidRPr="00147A46" w:rsidDel="00175646">
                <w:rPr>
                  <w:color w:val="000000"/>
                  <w:sz w:val="22"/>
                  <w:szCs w:val="22"/>
                  <w:lang w:val="en-IN" w:eastAsia="en-IN"/>
                </w:rPr>
                <w:delText>Numeric</w:delText>
              </w:r>
            </w:del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Radio buttons – same as mobile no./same as alternate no./other – free text</w:t>
            </w:r>
          </w:p>
        </w:tc>
      </w:tr>
      <w:tr w:rsidR="00F71240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71240" w:rsidRPr="00147A46" w:rsidTr="00F71240">
        <w:trPr>
          <w:trHeight w:val="9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Preferred language of communication</w:t>
            </w:r>
          </w:p>
        </w:tc>
        <w:tc>
          <w:tcPr>
            <w:tcW w:w="21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Hindi, English, Kannada, Malayalam, Gujarati,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Marathi, Tamil, Bengali, O</w:t>
            </w: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dia, Punjabi, Marwari</w:t>
            </w:r>
          </w:p>
        </w:tc>
      </w:tr>
      <w:tr w:rsidR="00F71240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20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71240" w:rsidRPr="00147A46" w:rsidTr="00F71240">
        <w:trPr>
          <w:trHeight w:val="54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Mothers Name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71240" w:rsidRPr="00147A46" w:rsidTr="00F71240">
        <w:trPr>
          <w:trHeight w:val="6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212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F71240" w:rsidRPr="00147A46" w:rsidRDefault="00F71240" w:rsidP="00175646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650" w:author="Namita Sivasankaran" w:date="2016-11-23T18:34:00Z">
              <w:r w:rsidRPr="00147A46" w:rsidDel="00F71240">
                <w:rPr>
                  <w:color w:val="000000"/>
                  <w:sz w:val="22"/>
                  <w:szCs w:val="22"/>
                  <w:lang w:val="en-IN" w:eastAsia="en-IN"/>
                </w:rPr>
                <w:delText>Divorced/</w:delText>
              </w:r>
            </w:del>
            <w:ins w:id="651" w:author="Sarthak Shah | IFMR Rural Finance" w:date="2016-11-10T12:35:00Z">
              <w:del w:id="652" w:author="Namita Sivasankaran" w:date="2016-11-23T18:34:00Z">
                <w:r w:rsidDel="00F71240">
                  <w:rPr>
                    <w:color w:val="000000"/>
                    <w:sz w:val="22"/>
                    <w:szCs w:val="22"/>
                    <w:lang w:val="en-IN" w:eastAsia="en-IN"/>
                  </w:rPr>
                  <w:delText>,</w:delText>
                </w:r>
              </w:del>
            </w:ins>
            <w:del w:id="653" w:author="Namita Sivasankaran" w:date="2016-11-23T18:34:00Z">
              <w:r w:rsidRPr="00147A46" w:rsidDel="00F71240">
                <w:rPr>
                  <w:color w:val="000000"/>
                  <w:sz w:val="22"/>
                  <w:szCs w:val="22"/>
                  <w:lang w:val="en-IN" w:eastAsia="en-IN"/>
                </w:rPr>
                <w:delText>Separated</w:delText>
              </w:r>
            </w:del>
            <w:ins w:id="654" w:author="Namita Sivasankaran" w:date="2016-11-23T18:34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Divorced</w:t>
              </w:r>
              <w:r>
                <w:rPr>
                  <w:color w:val="000000"/>
                  <w:sz w:val="22"/>
                  <w:szCs w:val="22"/>
                  <w:lang w:val="en-IN" w:eastAsia="en-IN"/>
                </w:rPr>
                <w:t>,</w:t>
              </w:r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 xml:space="preserve"> Separated</w:t>
              </w:r>
            </w:ins>
            <w:r w:rsidRPr="00147A46">
              <w:rPr>
                <w:color w:val="000000"/>
                <w:sz w:val="22"/>
                <w:szCs w:val="22"/>
                <w:lang w:val="en-IN" w:eastAsia="en-IN"/>
              </w:rPr>
              <w:t>, Single, Married, Widow</w:t>
            </w:r>
          </w:p>
        </w:tc>
      </w:tr>
      <w:tr w:rsidR="00F71240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single, then co-app/Guarantor is required- from application</w:t>
            </w:r>
          </w:p>
        </w:tc>
      </w:tr>
      <w:tr w:rsidR="00F71240" w:rsidRPr="00147A46" w:rsidTr="00F71240">
        <w:trPr>
          <w:trHeight w:val="6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212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married selected then display this field too.</w:t>
            </w:r>
          </w:p>
        </w:tc>
      </w:tr>
      <w:tr w:rsidR="00F71240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71240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ins w:id="655" w:author="Sarthak Shah | IFMR Rural Finance" w:date="2016-11-10T17:42:00Z">
              <w:r>
                <w:rPr>
                  <w:color w:val="000000"/>
                  <w:sz w:val="22"/>
                  <w:szCs w:val="22"/>
                  <w:lang w:val="en-IN" w:eastAsia="en-IN"/>
                </w:rPr>
                <w:t>Dropdown</w:t>
              </w:r>
            </w:ins>
            <w:del w:id="656" w:author="Sarthak Shah | IFMR Rural Finance" w:date="2016-11-10T17:42:00Z">
              <w:r w:rsidRPr="00147A46" w:rsidDel="00CA0444">
                <w:rPr>
                  <w:color w:val="000000"/>
                  <w:sz w:val="22"/>
                  <w:szCs w:val="22"/>
                  <w:lang w:val="en-IN" w:eastAsia="en-IN"/>
                </w:rPr>
                <w:delText>Text</w:delText>
              </w:r>
            </w:del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Spouse, Sibling, Parent, Child, Friend, Others-from application</w:t>
            </w:r>
          </w:p>
        </w:tc>
      </w:tr>
      <w:tr w:rsidR="00F71240" w:rsidRPr="00147A46" w:rsidTr="00F71240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Relationship with Business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Proprietor, Partner, Director, Others (not to be populated for guarantor)- from application</w:t>
            </w:r>
          </w:p>
        </w:tc>
      </w:tr>
      <w:tr w:rsidR="00F71240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Involvement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Full Time, Part Time, None</w:t>
            </w:r>
          </w:p>
        </w:tc>
      </w:tr>
      <w:tr w:rsidR="00F71240" w:rsidRPr="00147A46" w:rsidTr="00F71240">
        <w:trPr>
          <w:trHeight w:val="97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 (from application)</w:t>
            </w:r>
          </w:p>
        </w:tc>
      </w:tr>
      <w:tr w:rsidR="00F71240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71240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MM/YYYY format (from application)</w:t>
            </w:r>
          </w:p>
        </w:tc>
      </w:tr>
      <w:tr w:rsidR="00F71240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Permanent, Communication, As per Aadhar card-from application</w:t>
            </w:r>
          </w:p>
        </w:tc>
      </w:tr>
      <w:tr w:rsidR="00F71240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71240" w:rsidRPr="00147A46" w:rsidTr="00F71240">
        <w:trPr>
          <w:trHeight w:val="48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Building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71240" w:rsidRPr="00147A46" w:rsidTr="00F71240">
        <w:trPr>
          <w:trHeight w:val="52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71240" w:rsidRPr="00147A46" w:rsidTr="00F71240">
        <w:trPr>
          <w:trHeight w:val="41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71240" w:rsidRPr="00147A46" w:rsidTr="00F71240">
        <w:trPr>
          <w:trHeight w:val="45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71240" w:rsidRPr="00147A46" w:rsidTr="00F71240">
        <w:trPr>
          <w:trHeight w:val="20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47703A" w:rsidRDefault="00F71240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47703A" w:rsidRDefault="00F71240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47703A" w:rsidRDefault="00F71240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47703A" w:rsidRDefault="00F71240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47703A" w:rsidRDefault="00F71240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Pincode search</w:t>
            </w:r>
          </w:p>
        </w:tc>
      </w:tr>
      <w:tr w:rsidR="00F71240" w:rsidRPr="00147A46" w:rsidTr="00F71240">
        <w:trPr>
          <w:trHeight w:val="22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47703A" w:rsidRDefault="00F71240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Village/Town/City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47703A" w:rsidRDefault="00F71240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47703A" w:rsidRDefault="00F71240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47703A" w:rsidRDefault="00F71240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71240" w:rsidRDefault="00F71240" w:rsidP="001376F5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F71240" w:rsidRPr="00147A46" w:rsidTr="00F71240">
        <w:trPr>
          <w:trHeight w:val="9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47703A" w:rsidRDefault="00F71240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47703A" w:rsidRDefault="00F71240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47703A" w:rsidRDefault="00F71240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47703A" w:rsidRDefault="00F71240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71240" w:rsidRDefault="00F71240" w:rsidP="001376F5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F71240" w:rsidRPr="00147A46" w:rsidTr="00F71240">
        <w:trPr>
          <w:trHeight w:val="8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47703A" w:rsidRDefault="00F71240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47703A" w:rsidRDefault="00F71240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47703A" w:rsidRDefault="00F71240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47703A" w:rsidRDefault="00F71240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71240" w:rsidRDefault="00F71240" w:rsidP="001376F5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F71240" w:rsidRPr="00147A46" w:rsidTr="00F71240">
        <w:trPr>
          <w:trHeight w:val="10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Country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71240" w:rsidRPr="00147A46" w:rsidTr="00F71240">
        <w:trPr>
          <w:trHeight w:val="26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Location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71240" w:rsidRPr="00147A46" w:rsidTr="00F71240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Is the Communication Address same as the Aadhar Card address?</w:t>
            </w:r>
          </w:p>
        </w:tc>
        <w:tc>
          <w:tcPr>
            <w:tcW w:w="212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F71240" w:rsidRPr="00147A46" w:rsidTr="00F71240">
        <w:trPr>
          <w:trHeight w:val="37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71240" w:rsidRPr="00147A46" w:rsidTr="00F71240">
        <w:trPr>
          <w:trHeight w:val="76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 aadhar card--from application</w:t>
            </w:r>
          </w:p>
        </w:tc>
      </w:tr>
      <w:tr w:rsidR="00F71240" w:rsidRPr="00147A46" w:rsidTr="00F71240">
        <w:trPr>
          <w:trHeight w:val="68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 aadhar card--from application</w:t>
            </w:r>
          </w:p>
        </w:tc>
      </w:tr>
      <w:tr w:rsidR="00F71240" w:rsidRPr="00147A46" w:rsidTr="00F71240">
        <w:trPr>
          <w:trHeight w:val="61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 aadhar card--from application</w:t>
            </w:r>
          </w:p>
        </w:tc>
      </w:tr>
      <w:tr w:rsidR="00F71240" w:rsidRPr="00147A46" w:rsidTr="00F71240">
        <w:trPr>
          <w:trHeight w:val="82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 aadhar card--from application</w:t>
            </w:r>
          </w:p>
        </w:tc>
      </w:tr>
      <w:tr w:rsidR="00F71240" w:rsidRPr="00147A46" w:rsidTr="00F71240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ins w:id="657" w:author="Sarthak Shah | IFMR Rural Finance" w:date="2016-11-10T12:45:00Z">
              <w:r>
                <w:rPr>
                  <w:color w:val="000000"/>
                  <w:sz w:val="22"/>
                  <w:szCs w:val="22"/>
                  <w:lang w:val="en-IN" w:eastAsia="en-IN"/>
                </w:rPr>
                <w:t>Y</w:t>
              </w:r>
            </w:ins>
            <w:del w:id="658" w:author="Sarthak Shah | IFMR Rural Finance" w:date="2016-11-10T12:45:00Z">
              <w:r w:rsidRPr="00147A46" w:rsidDel="0077092A">
                <w:rPr>
                  <w:color w:val="000000"/>
                  <w:sz w:val="22"/>
                  <w:szCs w:val="22"/>
                  <w:lang w:val="en-IN" w:eastAsia="en-IN"/>
                </w:rPr>
                <w:delText>y</w:delText>
              </w:r>
            </w:del>
            <w:r w:rsidRPr="00147A46">
              <w:rPr>
                <w:color w:val="000000"/>
                <w:sz w:val="22"/>
                <w:szCs w:val="22"/>
                <w:lang w:val="en-IN" w:eastAsia="en-IN"/>
              </w:rPr>
              <w:t>es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 aadhar card--from application</w:t>
            </w:r>
          </w:p>
        </w:tc>
      </w:tr>
      <w:tr w:rsidR="00F71240" w:rsidRPr="00147A46" w:rsidTr="00F71240">
        <w:trPr>
          <w:trHeight w:val="12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based on Pincode; Populate if communication address is different from aadhar card--from application</w:t>
            </w:r>
          </w:p>
        </w:tc>
      </w:tr>
      <w:tr w:rsidR="00F71240" w:rsidRPr="00147A46" w:rsidTr="00F71240">
        <w:trPr>
          <w:trHeight w:val="108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based on Pincode; Populate if communication address is different from aadhar card--from application</w:t>
            </w:r>
          </w:p>
        </w:tc>
      </w:tr>
      <w:tr w:rsidR="00F71240" w:rsidRPr="00147A46" w:rsidTr="00F71240">
        <w:trPr>
          <w:trHeight w:val="12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City/Town/Village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based on Pincode; Populate if communication address is different from aadhar card--from application</w:t>
            </w:r>
          </w:p>
        </w:tc>
      </w:tr>
      <w:tr w:rsidR="00F71240" w:rsidRPr="00147A46" w:rsidTr="00F71240">
        <w:trPr>
          <w:trHeight w:val="21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77621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del w:id="659" w:author="Sarthak Shah | IFMR Rural Finance" w:date="2016-11-10T12:45:00Z">
              <w:r w:rsidDel="0077092A">
                <w:rPr>
                  <w:color w:val="000000"/>
                  <w:sz w:val="22"/>
                  <w:szCs w:val="22"/>
                  <w:lang w:val="en-IN" w:eastAsia="en-IN"/>
                </w:rPr>
                <w:delText>Yes</w:delText>
              </w:r>
            </w:del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71240" w:rsidRPr="00147A46" w:rsidTr="00F71240">
        <w:tblPrEx>
          <w:tblW w:w="14280" w:type="dxa"/>
          <w:tblInd w:w="93" w:type="dxa"/>
          <w:tblPrExChange w:id="660" w:author="Namita Sivasankaran" w:date="2016-11-23T18:37:00Z">
            <w:tblPrEx>
              <w:tblW w:w="14280" w:type="dxa"/>
              <w:tblInd w:w="93" w:type="dxa"/>
            </w:tblPrEx>
          </w:tblPrExChange>
        </w:tblPrEx>
        <w:trPr>
          <w:trHeight w:val="60"/>
          <w:trPrChange w:id="661" w:author="Namita Sivasankaran" w:date="2016-11-23T18:37:00Z">
            <w:trPr>
              <w:trHeight w:val="300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62" w:author="Namita Sivasankaran" w:date="2016-11-23T18:37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63" w:author="Namita Sivasankaran" w:date="2016-11-23T18:37:00Z">
              <w:tcPr>
                <w:tcW w:w="892" w:type="dxa"/>
                <w:vMerge/>
                <w:tcBorders>
                  <w:top w:val="single" w:sz="8" w:space="0" w:color="auto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64" w:author="Namita Sivasankaran" w:date="2016-11-23T18:37:00Z">
              <w:tcPr>
                <w:tcW w:w="1072" w:type="dxa"/>
                <w:vMerge/>
                <w:tcBorders>
                  <w:top w:val="single" w:sz="8" w:space="0" w:color="auto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65" w:author="Namita Sivasankaran" w:date="2016-11-23T18:37:00Z">
              <w:tcPr>
                <w:tcW w:w="1243" w:type="dxa"/>
                <w:vMerge/>
                <w:tcBorders>
                  <w:top w:val="single" w:sz="8" w:space="0" w:color="auto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666" w:author="Namita Sivasankaran" w:date="2016-11-23T18:37:00Z">
              <w:tcPr>
                <w:tcW w:w="2478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212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  <w:tcPrChange w:id="667" w:author="Namita Sivasankaran" w:date="2016-11-23T18:37:00Z">
              <w:tcPr>
                <w:tcW w:w="2120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668" w:author="Namita Sivasankaran" w:date="2016-11-23T18:37:00Z">
              <w:tcPr>
                <w:tcW w:w="1280" w:type="dxa"/>
                <w:gridSpan w:val="2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  <w:tcPrChange w:id="669" w:author="Namita Sivasankaran" w:date="2016-11-23T18:37:00Z">
              <w:tcPr>
                <w:tcW w:w="1386" w:type="dxa"/>
                <w:gridSpan w:val="2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F71240" w:rsidRPr="00147A46" w:rsidRDefault="00F71240">
            <w:pPr>
              <w:rPr>
                <w:color w:val="000000"/>
                <w:sz w:val="22"/>
                <w:szCs w:val="22"/>
                <w:lang w:val="en-IN" w:eastAsia="en-IN"/>
              </w:rPr>
              <w:pPrChange w:id="670" w:author="Namita Sivasankaran" w:date="2016-11-23T18:38:00Z">
                <w:pPr>
                  <w:jc w:val="center"/>
                </w:pPr>
              </w:pPrChange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  <w:tcPrChange w:id="671" w:author="Namita Sivasankaran" w:date="2016-11-23T18:37:00Z">
              <w:tcPr>
                <w:tcW w:w="2892" w:type="dxa"/>
                <w:gridSpan w:val="2"/>
                <w:tcBorders>
                  <w:top w:val="nil"/>
                  <w:left w:val="nil"/>
                  <w:bottom w:val="nil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672" w:author="Namita Sivasankaran" w:date="2016-11-23T18:38:00Z">
              <w:r w:rsidRPr="00147A46" w:rsidDel="00F71240">
                <w:rPr>
                  <w:color w:val="000000"/>
                  <w:sz w:val="22"/>
                  <w:szCs w:val="22"/>
                  <w:lang w:val="en-IN" w:eastAsia="en-IN"/>
                </w:rPr>
                <w:delText>Own, Rent, Lease</w:delText>
              </w:r>
            </w:del>
            <w:ins w:id="673" w:author="Namita Sivasankaran" w:date="2016-11-23T18:38:00Z">
              <w:r>
                <w:rPr>
                  <w:color w:val="000000"/>
                  <w:sz w:val="22"/>
                  <w:szCs w:val="22"/>
                  <w:lang w:val="en-IN" w:eastAsia="en-IN"/>
                </w:rPr>
                <w:t>From Application</w:t>
              </w:r>
            </w:ins>
          </w:p>
        </w:tc>
      </w:tr>
      <w:tr w:rsidR="00F71240" w:rsidRPr="00147A46" w:rsidTr="00F71240">
        <w:tblPrEx>
          <w:tblW w:w="14280" w:type="dxa"/>
          <w:tblInd w:w="93" w:type="dxa"/>
          <w:tblPrExChange w:id="674" w:author="Namita Sivasankaran" w:date="2016-11-23T18:38:00Z">
            <w:tblPrEx>
              <w:tblW w:w="14280" w:type="dxa"/>
              <w:tblInd w:w="93" w:type="dxa"/>
            </w:tblPrEx>
          </w:tblPrExChange>
        </w:tblPrEx>
        <w:trPr>
          <w:trHeight w:val="60"/>
          <w:trPrChange w:id="675" w:author="Namita Sivasankaran" w:date="2016-11-23T18:38:00Z">
            <w:trPr>
              <w:trHeight w:val="68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76" w:author="Namita Sivasankaran" w:date="2016-11-23T18:38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77" w:author="Namita Sivasankaran" w:date="2016-11-23T18:38:00Z">
              <w:tcPr>
                <w:tcW w:w="892" w:type="dxa"/>
                <w:vMerge/>
                <w:tcBorders>
                  <w:top w:val="single" w:sz="8" w:space="0" w:color="auto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78" w:author="Namita Sivasankaran" w:date="2016-11-23T18:38:00Z">
              <w:tcPr>
                <w:tcW w:w="1072" w:type="dxa"/>
                <w:vMerge/>
                <w:tcBorders>
                  <w:top w:val="single" w:sz="8" w:space="0" w:color="auto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79" w:author="Namita Sivasankaran" w:date="2016-11-23T18:38:00Z">
              <w:tcPr>
                <w:tcW w:w="1243" w:type="dxa"/>
                <w:vMerge/>
                <w:tcBorders>
                  <w:top w:val="single" w:sz="8" w:space="0" w:color="auto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80" w:author="Namita Sivasankaran" w:date="2016-11-23T18:38:00Z">
              <w:tcPr>
                <w:tcW w:w="2478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81" w:author="Namita Sivasankaran" w:date="2016-11-23T18:38:00Z">
              <w:tcPr>
                <w:tcW w:w="2120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82" w:author="Namita Sivasankaran" w:date="2016-11-23T18:38:00Z">
              <w:tcPr>
                <w:tcW w:w="1280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683" w:author="Namita Sivasankaran" w:date="2016-11-23T18:38:00Z">
              <w:tcPr>
                <w:tcW w:w="1386" w:type="dxa"/>
                <w:gridSpan w:val="2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684" w:author="Namita Sivasankaran" w:date="2016-11-23T18:38:00Z">
              <w:tcPr>
                <w:tcW w:w="2892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71240" w:rsidRPr="00147A46" w:rsidRDefault="00F71240">
            <w:pPr>
              <w:rPr>
                <w:color w:val="000000"/>
                <w:sz w:val="22"/>
                <w:szCs w:val="22"/>
                <w:lang w:val="en-IN" w:eastAsia="en-IN"/>
              </w:rPr>
            </w:pPr>
            <w:del w:id="685" w:author="Namita Sivasankaran" w:date="2016-11-23T18:38:00Z">
              <w:r w:rsidRPr="00147A46" w:rsidDel="00F71240">
                <w:rPr>
                  <w:color w:val="000000"/>
                  <w:sz w:val="22"/>
                  <w:szCs w:val="22"/>
                  <w:lang w:val="en-IN" w:eastAsia="en-IN"/>
                </w:rPr>
                <w:delText>-from application</w:delText>
              </w:r>
            </w:del>
          </w:p>
        </w:tc>
      </w:tr>
      <w:tr w:rsidR="00F71240" w:rsidRPr="00147A46" w:rsidTr="00F71240">
        <w:trPr>
          <w:trHeight w:val="62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Less than 1 year, 1 to 3 years, 4 to 6 years, 6 to 10 years, greater than 10 years-from application</w:t>
            </w:r>
          </w:p>
        </w:tc>
      </w:tr>
      <w:tr w:rsidR="00F71240" w:rsidRPr="00147A46" w:rsidTr="00F71240">
        <w:trPr>
          <w:trHeight w:val="73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are you living in current Address?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Less than 1 year, 1 to 3 years, 4 to 6 years, 6 to 10 years, greater than 10 years-from application</w:t>
            </w:r>
          </w:p>
        </w:tc>
      </w:tr>
      <w:tr w:rsidR="00F71240" w:rsidRPr="00147A46" w:rsidTr="00F71240">
        <w:trPr>
          <w:trHeight w:val="89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</w:t>
            </w:r>
            <w:proofErr w:type="gram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</w:t>
            </w:r>
            <w:proofErr w:type="gram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same as Permanent Address?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71240" w:rsidRPr="00147A46" w:rsidRDefault="00F7124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71240" w:rsidRPr="00147A46" w:rsidRDefault="00F7124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Yes/No- If no, populate same fields to capture permanent Address-from application</w:t>
            </w:r>
          </w:p>
        </w:tc>
      </w:tr>
      <w:tr w:rsidR="00F71240" w:rsidRPr="00147A46" w:rsidTr="00F71240">
        <w:trPr>
          <w:trHeight w:val="895"/>
          <w:ins w:id="686" w:author="Sarthak Shah | IFMR Rural Finance" w:date="2016-11-11T14:29:00Z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F71240" w:rsidRPr="00147A46" w:rsidRDefault="00F71240" w:rsidP="00147A46">
            <w:pPr>
              <w:rPr>
                <w:ins w:id="687" w:author="Sarthak Shah | IFMR Rural Finance" w:date="2016-11-11T14:29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F71240" w:rsidRPr="00147A46" w:rsidRDefault="00F71240" w:rsidP="00147A46">
            <w:pPr>
              <w:rPr>
                <w:ins w:id="688" w:author="Sarthak Shah | IFMR Rural Finance" w:date="2016-11-11T14:2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F71240" w:rsidRPr="00147A46" w:rsidRDefault="00F71240" w:rsidP="00147A46">
            <w:pPr>
              <w:rPr>
                <w:ins w:id="689" w:author="Sarthak Shah | IFMR Rural Finance" w:date="2016-11-11T14:2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F71240" w:rsidRPr="00147A46" w:rsidRDefault="00F71240" w:rsidP="00147A46">
            <w:pPr>
              <w:rPr>
                <w:ins w:id="690" w:author="Sarthak Shah | IFMR Rural Finance" w:date="2016-11-11T14:2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71240" w:rsidRPr="00147A46" w:rsidRDefault="00F71240" w:rsidP="00147A46">
            <w:pPr>
              <w:rPr>
                <w:ins w:id="691" w:author="Sarthak Shah | IFMR Rural Finance" w:date="2016-11-11T14:29:00Z"/>
                <w:color w:val="000000"/>
                <w:sz w:val="22"/>
                <w:szCs w:val="22"/>
                <w:lang w:val="en-IN" w:eastAsia="en-IN"/>
              </w:rPr>
            </w:pPr>
            <w:ins w:id="692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 xml:space="preserve">Debt Source 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71240" w:rsidRPr="00147A46" w:rsidRDefault="00F71240" w:rsidP="00147A46">
            <w:pPr>
              <w:jc w:val="center"/>
              <w:rPr>
                <w:ins w:id="693" w:author="Sarthak Shah | IFMR Rural Finance" w:date="2016-11-11T14:29:00Z"/>
                <w:color w:val="000000"/>
                <w:sz w:val="22"/>
                <w:szCs w:val="22"/>
                <w:lang w:val="en-IN" w:eastAsia="en-IN"/>
              </w:rPr>
            </w:pPr>
            <w:ins w:id="694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Dropdown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F71240" w:rsidRPr="00147A46" w:rsidRDefault="00F71240" w:rsidP="00147A46">
            <w:pPr>
              <w:jc w:val="center"/>
              <w:rPr>
                <w:ins w:id="695" w:author="Sarthak Shah | IFMR Rural Finance" w:date="2016-11-11T14:29:00Z"/>
                <w:color w:val="000000"/>
                <w:sz w:val="22"/>
                <w:szCs w:val="22"/>
                <w:lang w:val="en-IN" w:eastAsia="en-IN"/>
              </w:rPr>
            </w:pPr>
            <w:ins w:id="696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F71240" w:rsidRPr="00147A46" w:rsidRDefault="00F71240" w:rsidP="00147A46">
            <w:pPr>
              <w:jc w:val="center"/>
              <w:rPr>
                <w:ins w:id="697" w:author="Sarthak Shah | IFMR Rural Finance" w:date="2016-11-11T14:29:00Z"/>
                <w:color w:val="000000"/>
                <w:sz w:val="22"/>
                <w:szCs w:val="22"/>
                <w:lang w:val="en-IN" w:eastAsia="en-IN"/>
              </w:rPr>
            </w:pPr>
            <w:ins w:id="698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71240" w:rsidRPr="00147A46" w:rsidRDefault="00F71240" w:rsidP="00147A46">
            <w:pPr>
              <w:rPr>
                <w:ins w:id="699" w:author="Sarthak Shah | IFMR Rural Finance" w:date="2016-11-11T14:29:00Z"/>
                <w:color w:val="000000"/>
                <w:sz w:val="22"/>
                <w:szCs w:val="22"/>
                <w:lang w:val="en-IN" w:eastAsia="en-IN"/>
              </w:rPr>
            </w:pPr>
            <w:ins w:id="700" w:author="Sarthak Shah | IFMR Rural Finance" w:date="2016-11-11T14:35:00Z">
              <w:r w:rsidRPr="00147A46">
                <w:rPr>
                  <w:color w:val="FF0000"/>
                  <w:sz w:val="22"/>
                  <w:szCs w:val="22"/>
                  <w:lang w:val="en-IN" w:eastAsia="en-IN"/>
                </w:rPr>
                <w:t>Kinara to provide</w:t>
              </w:r>
            </w:ins>
          </w:p>
        </w:tc>
      </w:tr>
      <w:tr w:rsidR="00F71240" w:rsidRPr="00147A46" w:rsidTr="00F71240">
        <w:trPr>
          <w:trHeight w:val="895"/>
          <w:ins w:id="701" w:author="Sarthak Shah | IFMR Rural Finance" w:date="2016-11-11T14:30:00Z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F71240" w:rsidRPr="00147A46" w:rsidRDefault="00F71240" w:rsidP="00147A46">
            <w:pPr>
              <w:rPr>
                <w:ins w:id="702" w:author="Sarthak Shah | IFMR Rural Finance" w:date="2016-11-11T14:30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textDirection w:val="btLr"/>
            <w:vAlign w:val="center"/>
          </w:tcPr>
          <w:p w:rsidR="00F71240" w:rsidRPr="00147A46" w:rsidRDefault="00F71240" w:rsidP="000614BD">
            <w:pPr>
              <w:ind w:left="113" w:right="113"/>
              <w:rPr>
                <w:ins w:id="703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Liabilities</w:t>
            </w:r>
          </w:p>
        </w:tc>
        <w:tc>
          <w:tcPr>
            <w:tcW w:w="107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F71240" w:rsidRPr="00147A46" w:rsidRDefault="00F71240" w:rsidP="00147A46">
            <w:pPr>
              <w:rPr>
                <w:ins w:id="704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F71240" w:rsidRPr="00147A46" w:rsidRDefault="00F71240" w:rsidP="00147A46">
            <w:pPr>
              <w:rPr>
                <w:ins w:id="705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71240" w:rsidRPr="00147A46" w:rsidRDefault="00F71240" w:rsidP="00147A46">
            <w:pPr>
              <w:rPr>
                <w:ins w:id="706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  <w:ins w:id="707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Creditor's Name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71240" w:rsidRPr="00147A46" w:rsidRDefault="00F71240" w:rsidP="00147A46">
            <w:pPr>
              <w:jc w:val="center"/>
              <w:rPr>
                <w:ins w:id="708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  <w:ins w:id="709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Alphanumeric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F71240" w:rsidRPr="00147A46" w:rsidRDefault="00F71240" w:rsidP="00147A46">
            <w:pPr>
              <w:jc w:val="center"/>
              <w:rPr>
                <w:ins w:id="710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  <w:ins w:id="711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F71240" w:rsidRPr="00147A46" w:rsidRDefault="00F71240" w:rsidP="00147A46">
            <w:pPr>
              <w:jc w:val="center"/>
              <w:rPr>
                <w:ins w:id="712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  <w:ins w:id="713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71240" w:rsidRPr="00147A46" w:rsidRDefault="00F71240" w:rsidP="00147A46">
            <w:pPr>
              <w:rPr>
                <w:ins w:id="714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  <w:ins w:id="715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</w:tr>
      <w:tr w:rsidR="00F71240" w:rsidRPr="00147A46" w:rsidTr="00F71240">
        <w:tblPrEx>
          <w:tblW w:w="14280" w:type="dxa"/>
          <w:tblInd w:w="93" w:type="dxa"/>
          <w:tblPrExChange w:id="716" w:author="Namita Sivasankaran" w:date="2016-11-23T18:39:00Z">
            <w:tblPrEx>
              <w:tblW w:w="14280" w:type="dxa"/>
              <w:tblInd w:w="93" w:type="dxa"/>
            </w:tblPrEx>
          </w:tblPrExChange>
        </w:tblPrEx>
        <w:trPr>
          <w:trHeight w:val="645"/>
          <w:ins w:id="717" w:author="Sarthak Shah | IFMR Rural Finance" w:date="2016-11-11T14:30:00Z"/>
          <w:trPrChange w:id="718" w:author="Namita Sivasankaran" w:date="2016-11-23T18:39:00Z">
            <w:trPr>
              <w:trHeight w:val="89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719" w:author="Namita Sivasankaran" w:date="2016-11-23T18:39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720" w:author="Sarthak Shah | IFMR Rural Finance" w:date="2016-11-11T14:30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  <w:tcPrChange w:id="721" w:author="Namita Sivasankaran" w:date="2016-11-23T18:39:00Z">
              <w:tcPr>
                <w:tcW w:w="892" w:type="dxa"/>
                <w:vMerge/>
                <w:tcBorders>
                  <w:left w:val="single" w:sz="8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722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723" w:author="Namita Sivasankaran" w:date="2016-11-23T18:39:00Z">
              <w:tcPr>
                <w:tcW w:w="1072" w:type="dxa"/>
                <w:tcBorders>
                  <w:top w:val="single" w:sz="8" w:space="0" w:color="auto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724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725" w:author="Namita Sivasankaran" w:date="2016-11-23T18:39:00Z">
              <w:tcPr>
                <w:tcW w:w="1243" w:type="dxa"/>
                <w:tcBorders>
                  <w:top w:val="single" w:sz="8" w:space="0" w:color="auto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726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727" w:author="Namita Sivasankaran" w:date="2016-11-23T18:39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728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  <w:ins w:id="729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Loan Amount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730" w:author="Namita Sivasankaran" w:date="2016-11-23T18:39:00Z">
              <w:tcPr>
                <w:tcW w:w="2120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147A46">
            <w:pPr>
              <w:jc w:val="center"/>
              <w:rPr>
                <w:ins w:id="731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  <w:ins w:id="732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Numeric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tcPrChange w:id="733" w:author="Namita Sivasankaran" w:date="2016-11-23T18:39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:rsidR="00F71240" w:rsidRPr="00147A46" w:rsidRDefault="00F71240" w:rsidP="00147A46">
            <w:pPr>
              <w:jc w:val="center"/>
              <w:rPr>
                <w:ins w:id="734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  <w:ins w:id="735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tcPrChange w:id="736" w:author="Namita Sivasankaran" w:date="2016-11-23T18:39:00Z">
              <w:tcPr>
                <w:tcW w:w="138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:rsidR="00F71240" w:rsidRPr="00147A46" w:rsidRDefault="00F71240" w:rsidP="00147A46">
            <w:pPr>
              <w:jc w:val="center"/>
              <w:rPr>
                <w:ins w:id="737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  <w:ins w:id="738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739" w:author="Namita Sivasankaran" w:date="2016-11-23T18:39:00Z">
              <w:tcPr>
                <w:tcW w:w="28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740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  <w:ins w:id="741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</w:tr>
      <w:tr w:rsidR="00F71240" w:rsidRPr="00147A46" w:rsidTr="00F71240">
        <w:tblPrEx>
          <w:tblW w:w="14280" w:type="dxa"/>
          <w:tblInd w:w="93" w:type="dxa"/>
          <w:tblPrExChange w:id="742" w:author="Namita Sivasankaran" w:date="2016-11-23T18:39:00Z">
            <w:tblPrEx>
              <w:tblW w:w="14280" w:type="dxa"/>
              <w:tblInd w:w="93" w:type="dxa"/>
            </w:tblPrEx>
          </w:tblPrExChange>
        </w:tblPrEx>
        <w:trPr>
          <w:trHeight w:val="527"/>
          <w:ins w:id="743" w:author="Sarthak Shah | IFMR Rural Finance" w:date="2016-11-11T14:30:00Z"/>
          <w:trPrChange w:id="744" w:author="Namita Sivasankaran" w:date="2016-11-23T18:39:00Z">
            <w:trPr>
              <w:trHeight w:val="89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745" w:author="Namita Sivasankaran" w:date="2016-11-23T18:39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746" w:author="Sarthak Shah | IFMR Rural Finance" w:date="2016-11-11T14:30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  <w:tcPrChange w:id="747" w:author="Namita Sivasankaran" w:date="2016-11-23T18:39:00Z">
              <w:tcPr>
                <w:tcW w:w="892" w:type="dxa"/>
                <w:vMerge/>
                <w:tcBorders>
                  <w:left w:val="single" w:sz="8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748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749" w:author="Namita Sivasankaran" w:date="2016-11-23T18:39:00Z">
              <w:tcPr>
                <w:tcW w:w="1072" w:type="dxa"/>
                <w:tcBorders>
                  <w:top w:val="single" w:sz="8" w:space="0" w:color="auto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750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751" w:author="Namita Sivasankaran" w:date="2016-11-23T18:39:00Z">
              <w:tcPr>
                <w:tcW w:w="1243" w:type="dxa"/>
                <w:tcBorders>
                  <w:top w:val="single" w:sz="8" w:space="0" w:color="auto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752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753" w:author="Namita Sivasankaran" w:date="2016-11-23T18:39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754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  <w:ins w:id="755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Loan Outstanding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756" w:author="Namita Sivasankaran" w:date="2016-11-23T18:39:00Z">
              <w:tcPr>
                <w:tcW w:w="2120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147A46">
            <w:pPr>
              <w:jc w:val="center"/>
              <w:rPr>
                <w:ins w:id="757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  <w:ins w:id="758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Numeric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tcPrChange w:id="759" w:author="Namita Sivasankaran" w:date="2016-11-23T18:39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:rsidR="00F71240" w:rsidRPr="00147A46" w:rsidRDefault="00F71240" w:rsidP="00147A46">
            <w:pPr>
              <w:jc w:val="center"/>
              <w:rPr>
                <w:ins w:id="760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  <w:ins w:id="761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tcPrChange w:id="762" w:author="Namita Sivasankaran" w:date="2016-11-23T18:39:00Z">
              <w:tcPr>
                <w:tcW w:w="138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:rsidR="00F71240" w:rsidRPr="00147A46" w:rsidRDefault="00F71240" w:rsidP="00147A46">
            <w:pPr>
              <w:jc w:val="center"/>
              <w:rPr>
                <w:ins w:id="763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  <w:ins w:id="764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765" w:author="Namita Sivasankaran" w:date="2016-11-23T18:39:00Z">
              <w:tcPr>
                <w:tcW w:w="28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766" w:author="Sarthak Shah | IFMR Rural Finance" w:date="2016-11-11T14:30:00Z"/>
                <w:color w:val="000000"/>
                <w:sz w:val="22"/>
                <w:szCs w:val="22"/>
                <w:lang w:val="en-IN" w:eastAsia="en-IN"/>
              </w:rPr>
            </w:pPr>
            <w:ins w:id="767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</w:tr>
      <w:tr w:rsidR="00F71240" w:rsidRPr="00147A46" w:rsidTr="00F71240">
        <w:tblPrEx>
          <w:tblW w:w="14280" w:type="dxa"/>
          <w:tblInd w:w="93" w:type="dxa"/>
          <w:tblPrExChange w:id="768" w:author="Namita Sivasankaran" w:date="2016-11-23T18:39:00Z">
            <w:tblPrEx>
              <w:tblW w:w="14280" w:type="dxa"/>
              <w:tblInd w:w="93" w:type="dxa"/>
            </w:tblPrEx>
          </w:tblPrExChange>
        </w:tblPrEx>
        <w:trPr>
          <w:trHeight w:val="563"/>
          <w:ins w:id="769" w:author="Sarthak Shah | IFMR Rural Finance" w:date="2016-11-11T14:34:00Z"/>
          <w:trPrChange w:id="770" w:author="Namita Sivasankaran" w:date="2016-11-23T18:39:00Z">
            <w:trPr>
              <w:trHeight w:val="89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771" w:author="Namita Sivasankaran" w:date="2016-11-23T18:39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772" w:author="Sarthak Shah | IFMR Rural Finance" w:date="2016-11-11T14:34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  <w:tcPrChange w:id="773" w:author="Namita Sivasankaran" w:date="2016-11-23T18:39:00Z">
              <w:tcPr>
                <w:tcW w:w="892" w:type="dxa"/>
                <w:vMerge/>
                <w:tcBorders>
                  <w:left w:val="single" w:sz="8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774" w:author="Sarthak Shah | IFMR Rural Finance" w:date="2016-11-11T14:34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775" w:author="Namita Sivasankaran" w:date="2016-11-23T18:39:00Z">
              <w:tcPr>
                <w:tcW w:w="1072" w:type="dxa"/>
                <w:tcBorders>
                  <w:top w:val="single" w:sz="8" w:space="0" w:color="auto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776" w:author="Sarthak Shah | IFMR Rural Finance" w:date="2016-11-11T14:34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777" w:author="Namita Sivasankaran" w:date="2016-11-23T18:39:00Z">
              <w:tcPr>
                <w:tcW w:w="1243" w:type="dxa"/>
                <w:tcBorders>
                  <w:top w:val="single" w:sz="8" w:space="0" w:color="auto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778" w:author="Sarthak Shah | IFMR Rural Finance" w:date="2016-11-11T14:34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779" w:author="Namita Sivasankaran" w:date="2016-11-23T18:39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780" w:author="Sarthak Shah | IFMR Rural Finance" w:date="2016-11-11T14:34:00Z"/>
                <w:color w:val="000000"/>
                <w:sz w:val="22"/>
                <w:szCs w:val="22"/>
                <w:lang w:val="en-IN" w:eastAsia="en-IN"/>
              </w:rPr>
            </w:pPr>
            <w:ins w:id="781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Loan term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782" w:author="Namita Sivasankaran" w:date="2016-11-23T18:39:00Z">
              <w:tcPr>
                <w:tcW w:w="2120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147A46">
            <w:pPr>
              <w:jc w:val="center"/>
              <w:rPr>
                <w:ins w:id="783" w:author="Sarthak Shah | IFMR Rural Finance" w:date="2016-11-11T14:34:00Z"/>
                <w:color w:val="000000"/>
                <w:sz w:val="22"/>
                <w:szCs w:val="22"/>
                <w:lang w:val="en-IN" w:eastAsia="en-IN"/>
              </w:rPr>
            </w:pPr>
            <w:ins w:id="784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Alphanumeric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tcPrChange w:id="785" w:author="Namita Sivasankaran" w:date="2016-11-23T18:39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:rsidR="00F71240" w:rsidRPr="00147A46" w:rsidRDefault="00F71240" w:rsidP="00147A46">
            <w:pPr>
              <w:jc w:val="center"/>
              <w:rPr>
                <w:ins w:id="786" w:author="Sarthak Shah | IFMR Rural Finance" w:date="2016-11-11T14:34:00Z"/>
                <w:color w:val="000000"/>
                <w:sz w:val="22"/>
                <w:szCs w:val="22"/>
                <w:lang w:val="en-IN" w:eastAsia="en-IN"/>
              </w:rPr>
            </w:pPr>
            <w:ins w:id="787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tcPrChange w:id="788" w:author="Namita Sivasankaran" w:date="2016-11-23T18:39:00Z">
              <w:tcPr>
                <w:tcW w:w="138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:rsidR="00F71240" w:rsidRPr="00147A46" w:rsidRDefault="00F71240" w:rsidP="00147A46">
            <w:pPr>
              <w:jc w:val="center"/>
              <w:rPr>
                <w:ins w:id="789" w:author="Sarthak Shah | IFMR Rural Finance" w:date="2016-11-11T14:34:00Z"/>
                <w:color w:val="000000"/>
                <w:sz w:val="22"/>
                <w:szCs w:val="22"/>
                <w:lang w:val="en-IN" w:eastAsia="en-IN"/>
              </w:rPr>
            </w:pPr>
            <w:ins w:id="790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791" w:author="Namita Sivasankaran" w:date="2016-11-23T18:39:00Z">
              <w:tcPr>
                <w:tcW w:w="28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792" w:author="Sarthak Shah | IFMR Rural Finance" w:date="2016-11-11T14:34:00Z"/>
                <w:color w:val="000000"/>
                <w:sz w:val="22"/>
                <w:szCs w:val="22"/>
                <w:lang w:val="en-IN" w:eastAsia="en-IN"/>
              </w:rPr>
            </w:pPr>
            <w:ins w:id="793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</w:tr>
      <w:tr w:rsidR="00F71240" w:rsidRPr="00147A46" w:rsidTr="00F71240">
        <w:tblPrEx>
          <w:tblW w:w="14280" w:type="dxa"/>
          <w:tblInd w:w="93" w:type="dxa"/>
          <w:tblPrExChange w:id="794" w:author="Namita Sivasankaran" w:date="2016-11-23T18:39:00Z">
            <w:tblPrEx>
              <w:tblW w:w="14280" w:type="dxa"/>
              <w:tblInd w:w="93" w:type="dxa"/>
            </w:tblPrEx>
          </w:tblPrExChange>
        </w:tblPrEx>
        <w:trPr>
          <w:trHeight w:val="543"/>
          <w:ins w:id="795" w:author="Sarthak Shah | IFMR Rural Finance" w:date="2016-11-11T14:35:00Z"/>
          <w:trPrChange w:id="796" w:author="Namita Sivasankaran" w:date="2016-11-23T18:39:00Z">
            <w:trPr>
              <w:trHeight w:val="89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797" w:author="Namita Sivasankaran" w:date="2016-11-23T18:39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798" w:author="Sarthak Shah | IFMR Rural Finance" w:date="2016-11-11T14:35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  <w:tcPrChange w:id="799" w:author="Namita Sivasankaran" w:date="2016-11-23T18:39:00Z">
              <w:tcPr>
                <w:tcW w:w="892" w:type="dxa"/>
                <w:vMerge/>
                <w:tcBorders>
                  <w:left w:val="single" w:sz="8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800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801" w:author="Namita Sivasankaran" w:date="2016-11-23T18:39:00Z">
              <w:tcPr>
                <w:tcW w:w="1072" w:type="dxa"/>
                <w:tcBorders>
                  <w:top w:val="single" w:sz="8" w:space="0" w:color="auto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802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803" w:author="Namita Sivasankaran" w:date="2016-11-23T18:39:00Z">
              <w:tcPr>
                <w:tcW w:w="1243" w:type="dxa"/>
                <w:tcBorders>
                  <w:top w:val="single" w:sz="8" w:space="0" w:color="auto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804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805" w:author="Namita Sivasankaran" w:date="2016-11-23T18:39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806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  <w:ins w:id="807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Monthly Instalment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808" w:author="Namita Sivasankaran" w:date="2016-11-23T18:39:00Z">
              <w:tcPr>
                <w:tcW w:w="2120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147A46">
            <w:pPr>
              <w:jc w:val="center"/>
              <w:rPr>
                <w:ins w:id="809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  <w:ins w:id="810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Numeric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tcPrChange w:id="811" w:author="Namita Sivasankaran" w:date="2016-11-23T18:39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:rsidR="00F71240" w:rsidRPr="00147A46" w:rsidRDefault="00F71240" w:rsidP="00147A46">
            <w:pPr>
              <w:jc w:val="center"/>
              <w:rPr>
                <w:ins w:id="812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  <w:ins w:id="813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tcPrChange w:id="814" w:author="Namita Sivasankaran" w:date="2016-11-23T18:39:00Z">
              <w:tcPr>
                <w:tcW w:w="138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:rsidR="00F71240" w:rsidRPr="00147A46" w:rsidRDefault="00F71240" w:rsidP="00147A46">
            <w:pPr>
              <w:jc w:val="center"/>
              <w:rPr>
                <w:ins w:id="815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  <w:ins w:id="816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817" w:author="Namita Sivasankaran" w:date="2016-11-23T18:39:00Z">
              <w:tcPr>
                <w:tcW w:w="28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818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  <w:ins w:id="819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</w:tr>
      <w:tr w:rsidR="00F71240" w:rsidRPr="00147A46" w:rsidTr="00F71240">
        <w:tblPrEx>
          <w:tblW w:w="14280" w:type="dxa"/>
          <w:tblInd w:w="93" w:type="dxa"/>
          <w:tblPrExChange w:id="820" w:author="Namita Sivasankaran" w:date="2016-11-23T18:39:00Z">
            <w:tblPrEx>
              <w:tblW w:w="14280" w:type="dxa"/>
              <w:tblInd w:w="93" w:type="dxa"/>
            </w:tblPrEx>
          </w:tblPrExChange>
        </w:tblPrEx>
        <w:trPr>
          <w:trHeight w:val="537"/>
          <w:ins w:id="821" w:author="Sarthak Shah | IFMR Rural Finance" w:date="2016-11-11T14:35:00Z"/>
          <w:trPrChange w:id="822" w:author="Namita Sivasankaran" w:date="2016-11-23T18:39:00Z">
            <w:trPr>
              <w:trHeight w:val="89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823" w:author="Namita Sivasankaran" w:date="2016-11-23T18:39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824" w:author="Sarthak Shah | IFMR Rural Finance" w:date="2016-11-11T14:35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  <w:tcPrChange w:id="825" w:author="Namita Sivasankaran" w:date="2016-11-23T18:39:00Z">
              <w:tcPr>
                <w:tcW w:w="892" w:type="dxa"/>
                <w:vMerge/>
                <w:tcBorders>
                  <w:left w:val="single" w:sz="8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826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827" w:author="Namita Sivasankaran" w:date="2016-11-23T18:39:00Z">
              <w:tcPr>
                <w:tcW w:w="1072" w:type="dxa"/>
                <w:tcBorders>
                  <w:top w:val="single" w:sz="8" w:space="0" w:color="auto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828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829" w:author="Namita Sivasankaran" w:date="2016-11-23T18:39:00Z">
              <w:tcPr>
                <w:tcW w:w="1243" w:type="dxa"/>
                <w:tcBorders>
                  <w:top w:val="single" w:sz="8" w:space="0" w:color="auto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830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831" w:author="Namita Sivasankaran" w:date="2016-11-23T18:39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832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  <w:ins w:id="833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No. of instalment Paid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834" w:author="Namita Sivasankaran" w:date="2016-11-23T18:39:00Z">
              <w:tcPr>
                <w:tcW w:w="2120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147A46">
            <w:pPr>
              <w:jc w:val="center"/>
              <w:rPr>
                <w:ins w:id="835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  <w:ins w:id="836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Numeric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tcPrChange w:id="837" w:author="Namita Sivasankaran" w:date="2016-11-23T18:39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:rsidR="00F71240" w:rsidRPr="00147A46" w:rsidRDefault="00F71240" w:rsidP="00147A46">
            <w:pPr>
              <w:jc w:val="center"/>
              <w:rPr>
                <w:ins w:id="838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  <w:ins w:id="839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tcPrChange w:id="840" w:author="Namita Sivasankaran" w:date="2016-11-23T18:39:00Z">
              <w:tcPr>
                <w:tcW w:w="138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:rsidR="00F71240" w:rsidRPr="00147A46" w:rsidRDefault="00F71240" w:rsidP="00147A46">
            <w:pPr>
              <w:jc w:val="center"/>
              <w:rPr>
                <w:ins w:id="841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  <w:ins w:id="842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843" w:author="Namita Sivasankaran" w:date="2016-11-23T18:39:00Z">
              <w:tcPr>
                <w:tcW w:w="28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844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  <w:ins w:id="845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</w:tr>
      <w:tr w:rsidR="00F71240" w:rsidRPr="00147A46" w:rsidTr="00F71240">
        <w:tblPrEx>
          <w:tblW w:w="14280" w:type="dxa"/>
          <w:tblInd w:w="93" w:type="dxa"/>
          <w:tblPrExChange w:id="846" w:author="Namita Sivasankaran" w:date="2016-11-23T18:39:00Z">
            <w:tblPrEx>
              <w:tblW w:w="14280" w:type="dxa"/>
              <w:tblInd w:w="93" w:type="dxa"/>
            </w:tblPrEx>
          </w:tblPrExChange>
        </w:tblPrEx>
        <w:trPr>
          <w:trHeight w:val="970"/>
          <w:ins w:id="847" w:author="Sarthak Shah | IFMR Rural Finance" w:date="2016-11-11T14:35:00Z"/>
          <w:trPrChange w:id="848" w:author="Namita Sivasankaran" w:date="2016-11-23T18:39:00Z">
            <w:trPr>
              <w:trHeight w:val="89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849" w:author="Namita Sivasankaran" w:date="2016-11-23T18:39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850" w:author="Sarthak Shah | IFMR Rural Finance" w:date="2016-11-11T14:35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  <w:tcPrChange w:id="851" w:author="Namita Sivasankaran" w:date="2016-11-23T18:39:00Z">
              <w:tcPr>
                <w:tcW w:w="892" w:type="dxa"/>
                <w:vMerge/>
                <w:tcBorders>
                  <w:left w:val="single" w:sz="8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852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853" w:author="Namita Sivasankaran" w:date="2016-11-23T18:39:00Z">
              <w:tcPr>
                <w:tcW w:w="1072" w:type="dxa"/>
                <w:tcBorders>
                  <w:top w:val="single" w:sz="8" w:space="0" w:color="auto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854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855" w:author="Namita Sivasankaran" w:date="2016-11-23T18:39:00Z">
              <w:tcPr>
                <w:tcW w:w="1243" w:type="dxa"/>
                <w:tcBorders>
                  <w:top w:val="single" w:sz="8" w:space="0" w:color="auto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856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857" w:author="Namita Sivasankaran" w:date="2016-11-23T18:39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858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  <w:ins w:id="859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Purpose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860" w:author="Namita Sivasankaran" w:date="2016-11-23T18:39:00Z">
              <w:tcPr>
                <w:tcW w:w="2120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147A46">
            <w:pPr>
              <w:jc w:val="center"/>
              <w:rPr>
                <w:ins w:id="861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  <w:ins w:id="862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Dropdown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tcPrChange w:id="863" w:author="Namita Sivasankaran" w:date="2016-11-23T18:39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:rsidR="00F71240" w:rsidRPr="00147A46" w:rsidRDefault="00F71240" w:rsidP="00147A46">
            <w:pPr>
              <w:jc w:val="center"/>
              <w:rPr>
                <w:ins w:id="864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  <w:ins w:id="865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tcPrChange w:id="866" w:author="Namita Sivasankaran" w:date="2016-11-23T18:39:00Z">
              <w:tcPr>
                <w:tcW w:w="138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:rsidR="00F71240" w:rsidRPr="00147A46" w:rsidRDefault="00F71240" w:rsidP="00147A46">
            <w:pPr>
              <w:jc w:val="center"/>
              <w:rPr>
                <w:ins w:id="867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  <w:ins w:id="868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869" w:author="Namita Sivasankaran" w:date="2016-11-23T18:39:00Z">
              <w:tcPr>
                <w:tcW w:w="28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71240" w:rsidRPr="00147A46" w:rsidRDefault="00F71240" w:rsidP="00147A46">
            <w:pPr>
              <w:rPr>
                <w:ins w:id="870" w:author="Sarthak Shah | IFMR Rural Finance" w:date="2016-11-11T14:35:00Z"/>
                <w:color w:val="000000"/>
                <w:sz w:val="22"/>
                <w:szCs w:val="22"/>
                <w:lang w:val="en-IN" w:eastAsia="en-IN"/>
              </w:rPr>
            </w:pPr>
            <w:ins w:id="871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Machine Refinance, Asset Purchase, Debt Consolidation, Working Capital, Line Of Credit, Business Development</w:t>
              </w:r>
            </w:ins>
          </w:p>
        </w:tc>
      </w:tr>
      <w:tr w:rsidR="00FB7698" w:rsidRPr="00147A46" w:rsidTr="00FB7698">
        <w:tblPrEx>
          <w:tblW w:w="14280" w:type="dxa"/>
          <w:tblInd w:w="93" w:type="dxa"/>
          <w:tblPrExChange w:id="872" w:author="Namita Sivasankaran" w:date="2016-11-23T18:41:00Z">
            <w:tblPrEx>
              <w:tblW w:w="14280" w:type="dxa"/>
              <w:tblInd w:w="93" w:type="dxa"/>
            </w:tblPrEx>
          </w:tblPrExChange>
        </w:tblPrEx>
        <w:trPr>
          <w:trHeight w:val="691"/>
          <w:ins w:id="873" w:author="Namita Sivasankaran" w:date="2016-11-23T18:39:00Z"/>
          <w:trPrChange w:id="874" w:author="Namita Sivasankaran" w:date="2016-11-23T18:41:00Z">
            <w:trPr>
              <w:trHeight w:val="89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875" w:author="Namita Sivasankaran" w:date="2016-11-23T18:41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876" w:author="Namita Sivasankaran" w:date="2016-11-23T18:39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877" w:author="Namita Sivasankaran" w:date="2016-11-23T18:41:00Z">
              <w:tcPr>
                <w:tcW w:w="892" w:type="dxa"/>
                <w:vMerge/>
                <w:tcBorders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878" w:author="Namita Sivasankaran" w:date="2016-11-23T18:3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879" w:author="Namita Sivasankaran" w:date="2016-11-23T18:41:00Z">
              <w:tcPr>
                <w:tcW w:w="1072" w:type="dxa"/>
                <w:tcBorders>
                  <w:top w:val="single" w:sz="8" w:space="0" w:color="auto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880" w:author="Namita Sivasankaran" w:date="2016-11-23T18:3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881" w:author="Namita Sivasankaran" w:date="2016-11-23T18:41:00Z">
              <w:tcPr>
                <w:tcW w:w="1243" w:type="dxa"/>
                <w:tcBorders>
                  <w:top w:val="single" w:sz="8" w:space="0" w:color="auto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882" w:author="Namita Sivasankaran" w:date="2016-11-23T18:3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tcPrChange w:id="883" w:author="Namita Sivasankaran" w:date="2016-11-23T18:41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884" w:author="Namita Sivasankaran" w:date="2016-11-23T18:39:00Z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ins w:id="885" w:author="Namita Sivasankaran" w:date="2016-11-23T18:40:00Z">
              <w:r w:rsidRPr="00152D0D">
                <w:rPr>
                  <w:sz w:val="22"/>
                  <w:szCs w:val="22"/>
                  <w:highlight w:val="green"/>
                </w:rPr>
                <w:t>Interest Only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886" w:author="Namita Sivasankaran" w:date="2016-11-23T18:41:00Z">
              <w:tcPr>
                <w:tcW w:w="2120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887" w:author="Namita Sivasankaran" w:date="2016-11-23T18:3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tcPrChange w:id="888" w:author="Namita Sivasankaran" w:date="2016-11-23T18:4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889" w:author="Namita Sivasankaran" w:date="2016-11-23T18:3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tcPrChange w:id="890" w:author="Namita Sivasankaran" w:date="2016-11-23T18:41:00Z">
              <w:tcPr>
                <w:tcW w:w="138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891" w:author="Namita Sivasankaran" w:date="2016-11-23T18:3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892" w:author="Namita Sivasankaran" w:date="2016-11-23T18:41:00Z">
              <w:tcPr>
                <w:tcW w:w="28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893" w:author="Namita Sivasankaran" w:date="2016-11-23T18:39:00Z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FB7698" w:rsidRPr="00147A46" w:rsidTr="00FB7698">
        <w:tblPrEx>
          <w:tblW w:w="14280" w:type="dxa"/>
          <w:tblInd w:w="93" w:type="dxa"/>
          <w:tblPrExChange w:id="894" w:author="Namita Sivasankaran" w:date="2016-11-23T18:40:00Z">
            <w:tblPrEx>
              <w:tblW w:w="14280" w:type="dxa"/>
              <w:tblInd w:w="93" w:type="dxa"/>
            </w:tblPrEx>
          </w:tblPrExChange>
        </w:tblPrEx>
        <w:trPr>
          <w:trHeight w:val="411"/>
          <w:ins w:id="895" w:author="Namita Sivasankaran" w:date="2016-11-23T18:39:00Z"/>
          <w:trPrChange w:id="896" w:author="Namita Sivasankaran" w:date="2016-11-23T18:40:00Z">
            <w:trPr>
              <w:trHeight w:val="89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897" w:author="Namita Sivasankaran" w:date="2016-11-23T18:40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898" w:author="Namita Sivasankaran" w:date="2016-11-23T18:39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899" w:author="Namita Sivasankaran" w:date="2016-11-23T18:40:00Z">
              <w:tcPr>
                <w:tcW w:w="892" w:type="dxa"/>
                <w:vMerge/>
                <w:tcBorders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900" w:author="Namita Sivasankaran" w:date="2016-11-23T18:3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901" w:author="Namita Sivasankaran" w:date="2016-11-23T18:40:00Z">
              <w:tcPr>
                <w:tcW w:w="1072" w:type="dxa"/>
                <w:tcBorders>
                  <w:top w:val="single" w:sz="8" w:space="0" w:color="auto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902" w:author="Namita Sivasankaran" w:date="2016-11-23T18:3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903" w:author="Namita Sivasankaran" w:date="2016-11-23T18:40:00Z">
              <w:tcPr>
                <w:tcW w:w="1243" w:type="dxa"/>
                <w:tcBorders>
                  <w:top w:val="single" w:sz="8" w:space="0" w:color="auto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904" w:author="Namita Sivasankaran" w:date="2016-11-23T18:3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tcPrChange w:id="905" w:author="Namita Sivasankaran" w:date="2016-11-23T18:40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906" w:author="Namita Sivasankaran" w:date="2016-11-23T18:39:00Z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ins w:id="907" w:author="Namita Sivasankaran" w:date="2016-11-23T18:40:00Z">
              <w:r w:rsidRPr="00152D0D">
                <w:rPr>
                  <w:sz w:val="22"/>
                  <w:szCs w:val="22"/>
                  <w:highlight w:val="green"/>
                </w:rPr>
                <w:t>Interest Expense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908" w:author="Namita Sivasankaran" w:date="2016-11-23T18:40:00Z">
              <w:tcPr>
                <w:tcW w:w="2120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909" w:author="Namita Sivasankaran" w:date="2016-11-23T18:39:00Z"/>
                <w:color w:val="000000"/>
                <w:sz w:val="22"/>
                <w:szCs w:val="22"/>
                <w:lang w:val="en-IN" w:eastAsia="en-IN"/>
              </w:rPr>
            </w:pPr>
            <w:ins w:id="910" w:author="Namita Sivasankaran" w:date="2016-11-23T18:40:00Z">
              <w:r w:rsidRPr="00152D0D">
                <w:rPr>
                  <w:sz w:val="22"/>
                  <w:szCs w:val="22"/>
                  <w:highlight w:val="green"/>
                </w:rPr>
                <w:t>Numeric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tcPrChange w:id="911" w:author="Namita Sivasankaran" w:date="2016-11-23T18:40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912" w:author="Namita Sivasankaran" w:date="2016-11-23T18:3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tcPrChange w:id="913" w:author="Namita Sivasankaran" w:date="2016-11-23T18:40:00Z">
              <w:tcPr>
                <w:tcW w:w="138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914" w:author="Namita Sivasankaran" w:date="2016-11-23T18:3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915" w:author="Namita Sivasankaran" w:date="2016-11-23T18:40:00Z">
              <w:tcPr>
                <w:tcW w:w="28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916" w:author="Namita Sivasankaran" w:date="2016-11-23T18:39:00Z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FB7698" w:rsidRPr="00147A46" w:rsidTr="00FB7698">
        <w:tblPrEx>
          <w:tblW w:w="14280" w:type="dxa"/>
          <w:tblInd w:w="93" w:type="dxa"/>
          <w:tblPrExChange w:id="917" w:author="Namita Sivasankaran" w:date="2016-11-23T18:41:00Z">
            <w:tblPrEx>
              <w:tblW w:w="14280" w:type="dxa"/>
              <w:tblInd w:w="93" w:type="dxa"/>
            </w:tblPrEx>
          </w:tblPrExChange>
        </w:tblPrEx>
        <w:trPr>
          <w:trHeight w:val="545"/>
          <w:ins w:id="918" w:author="Namita Sivasankaran" w:date="2016-11-23T18:39:00Z"/>
          <w:trPrChange w:id="919" w:author="Namita Sivasankaran" w:date="2016-11-23T18:41:00Z">
            <w:trPr>
              <w:trHeight w:val="89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920" w:author="Namita Sivasankaran" w:date="2016-11-23T18:41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921" w:author="Namita Sivasankaran" w:date="2016-11-23T18:39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922" w:author="Namita Sivasankaran" w:date="2016-11-23T18:41:00Z">
              <w:tcPr>
                <w:tcW w:w="892" w:type="dxa"/>
                <w:vMerge/>
                <w:tcBorders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923" w:author="Namita Sivasankaran" w:date="2016-11-23T18:3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924" w:author="Namita Sivasankaran" w:date="2016-11-23T18:41:00Z">
              <w:tcPr>
                <w:tcW w:w="1072" w:type="dxa"/>
                <w:tcBorders>
                  <w:top w:val="single" w:sz="8" w:space="0" w:color="auto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925" w:author="Namita Sivasankaran" w:date="2016-11-23T18:3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926" w:author="Namita Sivasankaran" w:date="2016-11-23T18:41:00Z">
              <w:tcPr>
                <w:tcW w:w="1243" w:type="dxa"/>
                <w:tcBorders>
                  <w:top w:val="single" w:sz="8" w:space="0" w:color="auto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927" w:author="Namita Sivasankaran" w:date="2016-11-23T18:3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tcPrChange w:id="928" w:author="Namita Sivasankaran" w:date="2016-11-23T18:41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929" w:author="Namita Sivasankaran" w:date="2016-11-23T18:39:00Z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ins w:id="930" w:author="Namita Sivasankaran" w:date="2016-11-23T18:40:00Z">
              <w:r w:rsidRPr="00152D0D">
                <w:rPr>
                  <w:sz w:val="22"/>
                  <w:szCs w:val="22"/>
                  <w:highlight w:val="green"/>
                </w:rPr>
                <w:t>Principle Expense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931" w:author="Namita Sivasankaran" w:date="2016-11-23T18:41:00Z">
              <w:tcPr>
                <w:tcW w:w="2120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932" w:author="Namita Sivasankaran" w:date="2016-11-23T18:39:00Z"/>
                <w:color w:val="000000"/>
                <w:sz w:val="22"/>
                <w:szCs w:val="22"/>
                <w:lang w:val="en-IN" w:eastAsia="en-IN"/>
              </w:rPr>
            </w:pPr>
            <w:ins w:id="933" w:author="Namita Sivasankaran" w:date="2016-11-23T18:40:00Z">
              <w:r w:rsidRPr="00152D0D">
                <w:rPr>
                  <w:sz w:val="22"/>
                  <w:szCs w:val="22"/>
                  <w:highlight w:val="green"/>
                </w:rPr>
                <w:t>Numeric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tcPrChange w:id="934" w:author="Namita Sivasankaran" w:date="2016-11-23T18:4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935" w:author="Namita Sivasankaran" w:date="2016-11-23T18:3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tcPrChange w:id="936" w:author="Namita Sivasankaran" w:date="2016-11-23T18:41:00Z">
              <w:tcPr>
                <w:tcW w:w="138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937" w:author="Namita Sivasankaran" w:date="2016-11-23T18:3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938" w:author="Namita Sivasankaran" w:date="2016-11-23T18:41:00Z">
              <w:tcPr>
                <w:tcW w:w="28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939" w:author="Namita Sivasankaran" w:date="2016-11-23T18:39:00Z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FB7698" w:rsidRPr="00147A46" w:rsidTr="00FB7698">
        <w:tblPrEx>
          <w:tblW w:w="14280" w:type="dxa"/>
          <w:tblInd w:w="93" w:type="dxa"/>
          <w:tblPrExChange w:id="940" w:author="Namita Sivasankaran" w:date="2016-11-23T18:41:00Z">
            <w:tblPrEx>
              <w:tblW w:w="14280" w:type="dxa"/>
              <w:tblInd w:w="93" w:type="dxa"/>
            </w:tblPrEx>
          </w:tblPrExChange>
        </w:tblPrEx>
        <w:trPr>
          <w:trHeight w:val="1107"/>
          <w:trPrChange w:id="941" w:author="Namita Sivasankaran" w:date="2016-11-23T18:41:00Z">
            <w:trPr>
              <w:trHeight w:val="89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942" w:author="Namita Sivasankaran" w:date="2016-11-23T18:41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943" w:author="Namita Sivasankaran" w:date="2016-11-23T18:41:00Z">
              <w:tcPr>
                <w:tcW w:w="892" w:type="dxa"/>
                <w:vMerge/>
                <w:tcBorders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944" w:author="Namita Sivasankaran" w:date="2016-11-23T18:41:00Z">
              <w:tcPr>
                <w:tcW w:w="1072" w:type="dxa"/>
                <w:tcBorders>
                  <w:top w:val="single" w:sz="8" w:space="0" w:color="auto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tcPrChange w:id="945" w:author="Namita Sivasankaran" w:date="2016-11-23T18:41:00Z">
              <w:tcPr>
                <w:tcW w:w="1243" w:type="dxa"/>
                <w:tcBorders>
                  <w:top w:val="single" w:sz="8" w:space="0" w:color="auto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946" w:author="Namita Sivasankaran" w:date="2016-11-23T18:41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ins w:id="947" w:author="Sarthak Shah | IFMR Rural Finance" w:date="2016-11-11T14:35:00Z">
              <w:r w:rsidRPr="00147A46">
                <w:rPr>
                  <w:b/>
                  <w:bCs/>
                  <w:color w:val="000000"/>
                  <w:sz w:val="22"/>
                  <w:szCs w:val="22"/>
                  <w:lang w:val="en-IN" w:eastAsia="en-IN"/>
                </w:rPr>
                <w:t>Button to add liabilities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948" w:author="Namita Sivasankaran" w:date="2016-11-23T18:41:00Z">
              <w:tcPr>
                <w:tcW w:w="2120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ins w:id="949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tcPrChange w:id="950" w:author="Namita Sivasankaran" w:date="2016-11-23T18:41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ins w:id="951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tcPrChange w:id="952" w:author="Namita Sivasankaran" w:date="2016-11-23T18:41:00Z">
              <w:tcPr>
                <w:tcW w:w="138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ins w:id="953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954" w:author="Namita Sivasankaran" w:date="2016-11-23T18:41:00Z">
              <w:tcPr>
                <w:tcW w:w="28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ins w:id="955" w:author="Sarthak Shah | IFMR Rural Finance" w:date="2016-11-11T14:35:00Z">
              <w:r w:rsidRPr="00147A46">
                <w:rPr>
                  <w:color w:val="000000"/>
                  <w:sz w:val="22"/>
                  <w:szCs w:val="22"/>
                  <w:lang w:val="en-IN" w:eastAsia="en-IN"/>
                </w:rPr>
                <w:t> </w:t>
              </w:r>
            </w:ins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Family Member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Relationship with co-applicant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ins w:id="956" w:author="Sarthak Shah | IFMR Rural Finance" w:date="2016-11-10T12:47:00Z">
              <w:r>
                <w:rPr>
                  <w:color w:val="000000"/>
                  <w:sz w:val="22"/>
                  <w:szCs w:val="22"/>
                  <w:lang w:val="en-IN" w:eastAsia="en-IN"/>
                </w:rPr>
                <w:t>Kinara to provide</w:t>
              </w:r>
            </w:ins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Profession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ins w:id="957" w:author="Sarthak Shah | IFMR Rural Finance" w:date="2016-11-10T12:48:00Z">
              <w:r>
                <w:rPr>
                  <w:color w:val="000000"/>
                  <w:sz w:val="22"/>
                  <w:szCs w:val="22"/>
                  <w:lang w:val="en-IN" w:eastAsia="en-IN"/>
                </w:rPr>
                <w:t>Kinara to provide</w:t>
              </w:r>
            </w:ins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Salary</w:t>
            </w:r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Education fee (annual)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87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FB7698" w:rsidRPr="00147A46" w:rsidRDefault="00FB769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Buttons to add additional family members 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Household Financials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Other Income Source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ins w:id="958" w:author="Sarthak Shah | IFMR Rural Finance" w:date="2016-11-10T12:48:00Z">
              <w:r>
                <w:rPr>
                  <w:color w:val="000000"/>
                  <w:sz w:val="22"/>
                  <w:szCs w:val="22"/>
                  <w:lang w:val="en-IN" w:eastAsia="en-IN"/>
                </w:rPr>
                <w:t>Kinara to provide</w:t>
              </w:r>
            </w:ins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FB7698" w:rsidRPr="00147A46" w:rsidRDefault="00FB769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Expense Type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ins w:id="959" w:author="Sarthak Shah | IFMR Rural Finance" w:date="2016-11-10T12:48:00Z">
              <w:r>
                <w:rPr>
                  <w:color w:val="000000"/>
                  <w:sz w:val="22"/>
                  <w:szCs w:val="22"/>
                  <w:lang w:val="en-IN" w:eastAsia="en-IN"/>
                </w:rPr>
                <w:t>Kinara to provide</w:t>
              </w:r>
            </w:ins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FB7698" w:rsidRPr="00147A46" w:rsidRDefault="00FB769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Monthly Education Expenses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Based on family details captured</w:t>
            </w:r>
          </w:p>
        </w:tc>
      </w:tr>
      <w:tr w:rsidR="00FB7698" w:rsidRPr="00147A46" w:rsidTr="00F71240">
        <w:trPr>
          <w:trHeight w:val="6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Family Exp. Based on Education expense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Multiply monthly education Expenses with (20/3) 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Asset Type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House, Land, Two wheeler, Four wheeler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Vehicle make &amp; model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two or four wheeler is selected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Registered Owner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asset type is selected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Value of the asset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asset type is selected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FB7698" w:rsidRPr="00147A46" w:rsidRDefault="00FB769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IFSC Code 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IFSC code search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Alphanumeric 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A2591F" w:rsidRDefault="00FB7698" w:rsidP="001376F5">
            <w:pPr>
              <w:rPr>
                <w:color w:val="000000"/>
                <w:szCs w:val="22"/>
                <w:lang w:val="en-IN" w:eastAsia="en-IN"/>
              </w:rPr>
            </w:pPr>
            <w:r w:rsidRPr="00A2591F">
              <w:rPr>
                <w:color w:val="000000"/>
                <w:szCs w:val="22"/>
                <w:lang w:val="en-IN" w:eastAsia="en-IN"/>
              </w:rPr>
              <w:t>Auto fill from IFSC code search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A2591F" w:rsidRDefault="00FB7698" w:rsidP="001376F5">
            <w:pPr>
              <w:rPr>
                <w:color w:val="000000"/>
                <w:szCs w:val="22"/>
                <w:lang w:val="en-IN" w:eastAsia="en-IN"/>
              </w:rPr>
            </w:pPr>
            <w:r w:rsidRPr="00A2591F">
              <w:rPr>
                <w:color w:val="000000"/>
                <w:szCs w:val="22"/>
                <w:lang w:val="en-IN" w:eastAsia="en-IN"/>
              </w:rPr>
              <w:t>Auto fill from IFSC code search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4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212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4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FB7698" w:rsidRPr="00147A46" w:rsidTr="00F71240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212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MM/YYYY format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212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(If A/C type is OD, CC)- from application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Start Month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Total Deposits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Total Withdrawals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Balance as on 15th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615"/>
          <w:ins w:id="960" w:author="Sarthak Shah | IFMR Rural Finance" w:date="2016-11-11T13:09:00Z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FB7698" w:rsidRPr="00147A46" w:rsidRDefault="00FB7698" w:rsidP="00147A46">
            <w:pPr>
              <w:rPr>
                <w:ins w:id="961" w:author="Sarthak Shah | IFMR Rural Finance" w:date="2016-11-11T13:09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FB7698" w:rsidRPr="00147A46" w:rsidRDefault="00FB7698" w:rsidP="00147A46">
            <w:pPr>
              <w:rPr>
                <w:ins w:id="962" w:author="Sarthak Shah | IFMR Rural Finance" w:date="2016-11-11T13:0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FB7698" w:rsidRPr="00147A46" w:rsidRDefault="00FB7698" w:rsidP="00147A46">
            <w:pPr>
              <w:rPr>
                <w:ins w:id="963" w:author="Sarthak Shah | IFMR Rural Finance" w:date="2016-11-11T13:0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FB7698" w:rsidRPr="00147A46" w:rsidRDefault="00FB7698" w:rsidP="00147A46">
            <w:pPr>
              <w:rPr>
                <w:ins w:id="964" w:author="Sarthak Shah | IFMR Rural Finance" w:date="2016-11-11T13:0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B7698" w:rsidRPr="00147A46" w:rsidRDefault="00FB7698" w:rsidP="00147A46">
            <w:pPr>
              <w:rPr>
                <w:ins w:id="965" w:author="Sarthak Shah | IFMR Rural Finance" w:date="2016-11-11T13:09:00Z"/>
                <w:color w:val="000000"/>
                <w:sz w:val="22"/>
                <w:szCs w:val="22"/>
                <w:lang w:val="en-IN" w:eastAsia="en-IN"/>
              </w:rPr>
            </w:pPr>
            <w:ins w:id="966" w:author="Sarthak Shah | IFMR Rural Finance" w:date="2016-11-11T13:09:00Z">
              <w:r>
                <w:rPr>
                  <w:color w:val="000000"/>
                  <w:sz w:val="22"/>
                  <w:szCs w:val="22"/>
                  <w:lang w:val="en-IN" w:eastAsia="en-IN"/>
                </w:rPr>
                <w:t>Add Button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B7698" w:rsidRPr="00147A46" w:rsidRDefault="00FB7698" w:rsidP="00147A46">
            <w:pPr>
              <w:jc w:val="center"/>
              <w:rPr>
                <w:ins w:id="967" w:author="Sarthak Shah | IFMR Rural Finance" w:date="2016-11-11T13:0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FB7698" w:rsidRPr="00147A46" w:rsidRDefault="00FB7698" w:rsidP="00147A46">
            <w:pPr>
              <w:jc w:val="center"/>
              <w:rPr>
                <w:ins w:id="968" w:author="Sarthak Shah | IFMR Rural Finance" w:date="2016-11-11T13:0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FB7698" w:rsidRPr="00147A46" w:rsidRDefault="00FB7698" w:rsidP="00147A46">
            <w:pPr>
              <w:jc w:val="center"/>
              <w:rPr>
                <w:ins w:id="969" w:author="Sarthak Shah | IFMR Rural Finance" w:date="2016-11-11T13:0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B7698" w:rsidRPr="00147A46" w:rsidRDefault="00FB7698" w:rsidP="00147A46">
            <w:pPr>
              <w:rPr>
                <w:ins w:id="970" w:author="Sarthak Shah | IFMR Rural Finance" w:date="2016-11-11T13:09:00Z"/>
                <w:color w:val="000000"/>
                <w:sz w:val="22"/>
                <w:szCs w:val="22"/>
                <w:lang w:val="en-IN" w:eastAsia="en-IN"/>
              </w:rPr>
            </w:pPr>
            <w:ins w:id="971" w:author="Sarthak Shah | IFMR Rural Finance" w:date="2016-11-11T13:10:00Z">
              <w:r>
                <w:rPr>
                  <w:color w:val="000000"/>
                  <w:sz w:val="22"/>
                  <w:szCs w:val="22"/>
                  <w:lang w:val="en-IN" w:eastAsia="en-IN"/>
                </w:rPr>
                <w:t>Add monthly details. Populate start month, Total Deposits, Total Withdrawals and balance as on 15</w:t>
              </w:r>
              <w:r w:rsidRPr="00617889">
                <w:rPr>
                  <w:color w:val="000000"/>
                  <w:sz w:val="22"/>
                  <w:szCs w:val="22"/>
                  <w:vertAlign w:val="superscript"/>
                  <w:lang w:val="en-IN" w:eastAsia="en-IN"/>
                  <w:rPrChange w:id="972" w:author="Sarthak Shah | IFMR Rural Finance" w:date="2016-11-11T13:10:00Z">
                    <w:rPr>
                      <w:color w:val="000000"/>
                      <w:sz w:val="22"/>
                      <w:szCs w:val="22"/>
                      <w:lang w:val="en-IN" w:eastAsia="en-IN"/>
                    </w:rPr>
                  </w:rPrChange>
                </w:rPr>
                <w:t>th</w:t>
              </w:r>
              <w:r>
                <w:rPr>
                  <w:color w:val="000000"/>
                  <w:sz w:val="22"/>
                  <w:szCs w:val="22"/>
                  <w:lang w:val="en-IN" w:eastAsia="en-IN"/>
                </w:rPr>
                <w:t xml:space="preserve"> again.</w:t>
              </w:r>
            </w:ins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cheques bounced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EMI cheques bounced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58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FB7698" w:rsidRPr="00147A46" w:rsidRDefault="00FB769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Button to add account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915"/>
        </w:trPr>
        <w:tc>
          <w:tcPr>
            <w:tcW w:w="9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147A46">
              <w:rPr>
                <w:color w:val="000000"/>
                <w:sz w:val="40"/>
                <w:szCs w:val="40"/>
                <w:lang w:val="en-IN" w:eastAsia="en-IN"/>
              </w:rPr>
              <w:t>GUARANTOR</w:t>
            </w: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No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-QR Code Scan (Auto fill Profile &amp; Address data)- from application</w:t>
            </w:r>
          </w:p>
        </w:tc>
      </w:tr>
      <w:tr w:rsidR="00FB7698" w:rsidRPr="00147A46" w:rsidTr="00F71240">
        <w:tblPrEx>
          <w:tblW w:w="14280" w:type="dxa"/>
          <w:tblInd w:w="93" w:type="dxa"/>
          <w:tblPrExChange w:id="973" w:author="Sarthak Shah | IFMR Rural Finance" w:date="2016-11-10T12:53:00Z">
            <w:tblPrEx>
              <w:tblW w:w="14280" w:type="dxa"/>
              <w:tblInd w:w="93" w:type="dxa"/>
            </w:tblPrEx>
          </w:tblPrExChange>
        </w:tblPrEx>
        <w:trPr>
          <w:trHeight w:val="493"/>
          <w:trPrChange w:id="974" w:author="Sarthak Shah | IFMR Rural Finance" w:date="2016-11-10T12:53:00Z">
            <w:trPr>
              <w:trHeight w:val="751"/>
            </w:trPr>
          </w:trPrChange>
        </w:trPr>
        <w:tc>
          <w:tcPr>
            <w:tcW w:w="917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975" w:author="Sarthak Shah | IFMR Rural Finance" w:date="2016-11-10T12:53:00Z">
              <w:tcPr>
                <w:tcW w:w="917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976" w:author="Sarthak Shah | IFMR Rural Finance" w:date="2016-11-10T12:53:00Z">
              <w:tcPr>
                <w:tcW w:w="892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977" w:author="Sarthak Shah | IFMR Rural Finance" w:date="2016-11-10T12:53:00Z">
              <w:tcPr>
                <w:tcW w:w="1072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978" w:author="Sarthak Shah | IFMR Rural Finance" w:date="2016-11-10T12:53:00Z">
              <w:tcPr>
                <w:tcW w:w="1243" w:type="dxa"/>
                <w:vMerge/>
                <w:tcBorders>
                  <w:top w:val="single" w:sz="4" w:space="0" w:color="auto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79" w:author="Sarthak Shah | IFMR Rural Finance" w:date="2016-11-10T12:53:00Z">
              <w:tcPr>
                <w:tcW w:w="2478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80" w:author="Sarthak Shah | IFMR Rural Finance" w:date="2016-11-10T12:53:00Z">
              <w:tcPr>
                <w:tcW w:w="2131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81" w:author="Sarthak Shah | IFMR Rural Finance" w:date="2016-11-10T12:53:00Z">
              <w:tcPr>
                <w:tcW w:w="1280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82" w:author="Sarthak Shah | IFMR Rural Finance" w:date="2016-11-10T12:53:00Z">
              <w:tcPr>
                <w:tcW w:w="1386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83" w:author="Sarthak Shah | IFMR Rural Finance" w:date="2016-11-10T12:53:00Z">
              <w:tcPr>
                <w:tcW w:w="2881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blPrEx>
          <w:tblW w:w="14280" w:type="dxa"/>
          <w:tblInd w:w="93" w:type="dxa"/>
          <w:tblPrExChange w:id="984" w:author="Sarthak Shah | IFMR Rural Finance" w:date="2016-11-10T12:53:00Z">
            <w:tblPrEx>
              <w:tblW w:w="14280" w:type="dxa"/>
              <w:tblInd w:w="93" w:type="dxa"/>
            </w:tblPrEx>
          </w:tblPrExChange>
        </w:tblPrEx>
        <w:trPr>
          <w:trHeight w:val="561"/>
          <w:trPrChange w:id="985" w:author="Sarthak Shah | IFMR Rural Finance" w:date="2016-11-10T12:53:00Z">
            <w:trPr>
              <w:trHeight w:val="634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986" w:author="Sarthak Shah | IFMR Rural Finance" w:date="2016-11-10T12:53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987" w:author="Sarthak Shah | IFMR Rural Finance" w:date="2016-11-10T12:53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988" w:author="Sarthak Shah | IFMR Rural Finance" w:date="2016-11-10T12:5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989" w:author="Sarthak Shah | IFMR Rural Finance" w:date="2016-11-10T12:5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90" w:author="Sarthak Shah | IFMR Rural Finance" w:date="2016-11-10T12:53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91" w:author="Sarthak Shah | IFMR Rural Finance" w:date="2016-11-10T12:53:00Z">
              <w:tcPr>
                <w:tcW w:w="2131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92" w:author="Sarthak Shah | IFMR Rural Finance" w:date="2016-11-10T12:53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93" w:author="Sarthak Shah | IFMR Rural Finance" w:date="2016-11-10T12:53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994" w:author="Sarthak Shah | IFMR Rural Finance" w:date="2016-11-10T12:53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blPrEx>
          <w:tblW w:w="14280" w:type="dxa"/>
          <w:tblInd w:w="93" w:type="dxa"/>
          <w:tblPrExChange w:id="995" w:author="Sarthak Shah | IFMR Rural Finance" w:date="2016-11-10T12:53:00Z">
            <w:tblPrEx>
              <w:tblW w:w="14280" w:type="dxa"/>
              <w:tblInd w:w="93" w:type="dxa"/>
            </w:tblPrEx>
          </w:tblPrExChange>
        </w:tblPrEx>
        <w:trPr>
          <w:trHeight w:val="399"/>
          <w:trPrChange w:id="996" w:author="Sarthak Shah | IFMR Rural Finance" w:date="2016-11-10T12:53:00Z">
            <w:trPr>
              <w:trHeight w:val="1093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997" w:author="Sarthak Shah | IFMR Rural Finance" w:date="2016-11-10T12:53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998" w:author="Sarthak Shah | IFMR Rural Finance" w:date="2016-11-10T12:53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999" w:author="Sarthak Shah | IFMR Rural Finance" w:date="2016-11-10T12:5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000" w:author="Sarthak Shah | IFMR Rural Finance" w:date="2016-11-10T12:5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01" w:author="Sarthak Shah | IFMR Rural Finance" w:date="2016-11-10T12:53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02" w:author="Sarthak Shah | IFMR Rural Finance" w:date="2016-11-10T12:53:00Z">
              <w:tcPr>
                <w:tcW w:w="2131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populate/Upload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03" w:author="Sarthak Shah | IFMR Rural Finance" w:date="2016-11-10T12:53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04" w:author="Sarthak Shah | IFMR Rural Finance" w:date="2016-11-10T12:53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05" w:author="Sarthak Shah | IFMR Rural Finance" w:date="2016-11-10T12:53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blPrEx>
          <w:tblW w:w="14280" w:type="dxa"/>
          <w:tblInd w:w="93" w:type="dxa"/>
          <w:tblPrExChange w:id="1006" w:author="Sarthak Shah | IFMR Rural Finance" w:date="2016-11-10T12:52:00Z">
            <w:tblPrEx>
              <w:tblW w:w="14280" w:type="dxa"/>
              <w:tblInd w:w="93" w:type="dxa"/>
            </w:tblPrEx>
          </w:tblPrExChange>
        </w:tblPrEx>
        <w:trPr>
          <w:trHeight w:val="617"/>
          <w:trPrChange w:id="1007" w:author="Sarthak Shah | IFMR Rural Finance" w:date="2016-11-10T12:52:00Z">
            <w:trPr>
              <w:trHeight w:val="1019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008" w:author="Sarthak Shah | IFMR Rural Finance" w:date="2016-11-10T12:52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009" w:author="Sarthak Shah | IFMR Rural Finance" w:date="2016-11-10T12:52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010" w:author="Sarthak Shah | IFMR Rural Finance" w:date="2016-11-10T12:52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011" w:author="Sarthak Shah | IFMR Rural Finance" w:date="2016-11-10T12:52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12" w:author="Sarthak Shah | IFMR Rural Finance" w:date="2016-11-10T12:52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13" w:author="Sarthak Shah | IFMR Rural Finance" w:date="2016-11-10T12:52:00Z">
              <w:tcPr>
                <w:tcW w:w="2131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14" w:author="Sarthak Shah | IFMR Rural Finance" w:date="2016-11-10T12:52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15" w:author="Sarthak Shah | IFMR Rural Finance" w:date="2016-11-10T12:52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16" w:author="Sarthak Shah | IFMR Rural Finance" w:date="2016-11-10T12:52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 to screening dropdown sheet- from application</w:t>
            </w:r>
          </w:p>
        </w:tc>
      </w:tr>
      <w:tr w:rsidR="00FB7698" w:rsidRPr="00147A46" w:rsidTr="00F71240">
        <w:tblPrEx>
          <w:tblW w:w="14280" w:type="dxa"/>
          <w:tblInd w:w="93" w:type="dxa"/>
          <w:tblPrExChange w:id="1017" w:author="Sarthak Shah | IFMR Rural Finance" w:date="2016-11-10T12:52:00Z">
            <w:tblPrEx>
              <w:tblW w:w="14280" w:type="dxa"/>
              <w:tblInd w:w="93" w:type="dxa"/>
            </w:tblPrEx>
          </w:tblPrExChange>
        </w:tblPrEx>
        <w:trPr>
          <w:trHeight w:val="633"/>
          <w:trPrChange w:id="1018" w:author="Sarthak Shah | IFMR Rural Finance" w:date="2016-11-10T12:52:00Z">
            <w:trPr>
              <w:trHeight w:val="1086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019" w:author="Sarthak Shah | IFMR Rural Finance" w:date="2016-11-10T12:52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020" w:author="Sarthak Shah | IFMR Rural Finance" w:date="2016-11-10T12:52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021" w:author="Sarthak Shah | IFMR Rural Finance" w:date="2016-11-10T12:52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022" w:author="Sarthak Shah | IFMR Rural Finance" w:date="2016-11-10T12:52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23" w:author="Sarthak Shah | IFMR Rural Finance" w:date="2016-11-10T12:52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24" w:author="Sarthak Shah | IFMR Rural Finance" w:date="2016-11-10T12:52:00Z">
              <w:tcPr>
                <w:tcW w:w="2131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25" w:author="Sarthak Shah | IFMR Rural Finance" w:date="2016-11-10T12:52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26" w:author="Sarthak Shah | IFMR Rural Finance" w:date="2016-11-10T12:52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27" w:author="Sarthak Shah | IFMR Rural Finance" w:date="2016-11-10T12:52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FB7698" w:rsidRPr="00147A46" w:rsidTr="00F71240">
        <w:tblPrEx>
          <w:tblW w:w="14280" w:type="dxa"/>
          <w:tblInd w:w="93" w:type="dxa"/>
          <w:tblPrExChange w:id="1028" w:author="Sarthak Shah | IFMR Rural Finance" w:date="2016-11-10T12:52:00Z">
            <w:tblPrEx>
              <w:tblW w:w="14280" w:type="dxa"/>
              <w:tblInd w:w="93" w:type="dxa"/>
            </w:tblPrEx>
          </w:tblPrExChange>
        </w:tblPrEx>
        <w:trPr>
          <w:trHeight w:val="630"/>
          <w:trPrChange w:id="1029" w:author="Sarthak Shah | IFMR Rural Finance" w:date="2016-11-10T12:52:00Z">
            <w:trPr>
              <w:trHeight w:val="1013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030" w:author="Sarthak Shah | IFMR Rural Finance" w:date="2016-11-10T12:52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031" w:author="Sarthak Shah | IFMR Rural Finance" w:date="2016-11-10T12:52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032" w:author="Sarthak Shah | IFMR Rural Finance" w:date="2016-11-10T12:52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033" w:author="Sarthak Shah | IFMR Rural Finance" w:date="2016-11-10T12:52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34" w:author="Sarthak Shah | IFMR Rural Finance" w:date="2016-11-10T12:52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35" w:author="Sarthak Shah | IFMR Rural Finance" w:date="2016-11-10T12:52:00Z">
              <w:tcPr>
                <w:tcW w:w="2131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36" w:author="Sarthak Shah | IFMR Rural Finance" w:date="2016-11-10T12:52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37" w:author="Sarthak Shah | IFMR Rural Finance" w:date="2016-11-10T12:52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38" w:author="Sarthak Shah | IFMR Rural Finance" w:date="2016-11-10T12:52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FB7698" w:rsidRPr="00147A46" w:rsidTr="00F71240">
        <w:tblPrEx>
          <w:tblW w:w="14280" w:type="dxa"/>
          <w:tblInd w:w="93" w:type="dxa"/>
          <w:tblPrExChange w:id="1039" w:author="Sarthak Shah | IFMR Rural Finance" w:date="2016-11-10T12:53:00Z">
            <w:tblPrEx>
              <w:tblW w:w="14280" w:type="dxa"/>
              <w:tblInd w:w="93" w:type="dxa"/>
            </w:tblPrEx>
          </w:tblPrExChange>
        </w:tblPrEx>
        <w:trPr>
          <w:trHeight w:val="350"/>
          <w:trPrChange w:id="1040" w:author="Sarthak Shah | IFMR Rural Finance" w:date="2016-11-10T12:53:00Z">
            <w:trPr>
              <w:trHeight w:val="737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041" w:author="Sarthak Shah | IFMR Rural Finance" w:date="2016-11-10T12:53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042" w:author="Sarthak Shah | IFMR Rural Finance" w:date="2016-11-10T12:53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043" w:author="Sarthak Shah | IFMR Rural Finance" w:date="2016-11-10T12:5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044" w:author="Sarthak Shah | IFMR Rural Finance" w:date="2016-11-10T12:5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  <w:tcPrChange w:id="1045" w:author="Sarthak Shah | IFMR Rural Finance" w:date="2016-11-10T12:53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000000" w:fill="B8CCE4"/>
                <w:vAlign w:val="center"/>
                <w:hideMark/>
              </w:tcPr>
            </w:tcPrChange>
          </w:tcPr>
          <w:p w:rsidR="00FB7698" w:rsidRPr="00147A46" w:rsidRDefault="00FB7698" w:rsidP="00745BD1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46" w:author="Sarthak Shah | IFMR Rural Finance" w:date="2016-11-10T12:53:00Z">
              <w:tcPr>
                <w:tcW w:w="2131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47" w:author="Sarthak Shah | IFMR Rural Finance" w:date="2016-11-10T12:53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48" w:author="Sarthak Shah | IFMR Rural Finance" w:date="2016-11-10T12:53:00Z">
              <w:tcPr>
                <w:tcW w:w="138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049" w:author="Sarthak Shah | IFMR Rural Finance" w:date="2016-11-10T12:53:00Z">
              <w:tcPr>
                <w:tcW w:w="2881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71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Guarantor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Title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Gender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 Of birth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 QR Code scanning- from application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Calculate based on Date of birth- - from application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Father's Name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Educational Level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</w:t>
            </w: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Below SSLC, SSLC, HSC, Graduate/Diploma/ITI, Professional Degree, Others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Religion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Hindu, Muslim, Christian, Jain, Buddhist, Others</w:t>
            </w:r>
          </w:p>
        </w:tc>
      </w:tr>
      <w:tr w:rsidR="00FB7698" w:rsidRPr="00147A46" w:rsidTr="00F71240">
        <w:trPr>
          <w:trHeight w:val="67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Mobile No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81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Alternative Mobile No.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Whatsapp Mobile No.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ins w:id="1050" w:author="Sarthak Shah | IFMR Rural Finance" w:date="2016-11-10T12:59:00Z">
              <w:r>
                <w:rPr>
                  <w:color w:val="000000"/>
                  <w:sz w:val="22"/>
                  <w:szCs w:val="22"/>
                  <w:lang w:val="en-IN" w:eastAsia="en-IN"/>
                </w:rPr>
                <w:t>Radio Buttons</w:t>
              </w:r>
            </w:ins>
            <w:del w:id="1051" w:author="Sarthak Shah | IFMR Rural Finance" w:date="2016-11-10T12:59:00Z">
              <w:r w:rsidRPr="00147A46" w:rsidDel="002A5DB5">
                <w:rPr>
                  <w:color w:val="000000"/>
                  <w:sz w:val="22"/>
                  <w:szCs w:val="22"/>
                  <w:lang w:val="en-IN" w:eastAsia="en-IN"/>
                </w:rPr>
                <w:delText>Numeric</w:delText>
              </w:r>
            </w:del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Radio buttons – same as mobile no./same as alternate no./other – free text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Preferred language of communication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Hindi, English, Kannada, Malayalam, Gujarati, Marathi, Tamil, Bengali, Odia, Punjabi, Marwari</w:t>
            </w:r>
          </w:p>
        </w:tc>
      </w:tr>
      <w:tr w:rsidR="00FB7698" w:rsidRPr="00147A46" w:rsidTr="00F71240">
        <w:trPr>
          <w:trHeight w:val="61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Mother's Name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98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Divorced</w:t>
            </w:r>
            <w:ins w:id="1052" w:author="Sarthak Shah | IFMR Rural Finance" w:date="2016-11-11T13:11:00Z">
              <w:r>
                <w:rPr>
                  <w:color w:val="000000"/>
                  <w:sz w:val="22"/>
                  <w:szCs w:val="22"/>
                  <w:lang w:val="en-IN" w:eastAsia="en-IN"/>
                </w:rPr>
                <w:t>,</w:t>
              </w:r>
            </w:ins>
            <w:del w:id="1053" w:author="Sarthak Shah | IFMR Rural Finance" w:date="2016-11-11T13:11:00Z">
              <w:r w:rsidRPr="00147A46" w:rsidDel="00617889">
                <w:rPr>
                  <w:color w:val="000000"/>
                  <w:sz w:val="22"/>
                  <w:szCs w:val="22"/>
                  <w:lang w:val="en-IN" w:eastAsia="en-IN"/>
                </w:rPr>
                <w:delText>/</w:delText>
              </w:r>
            </w:del>
            <w:r w:rsidRPr="00147A46">
              <w:rPr>
                <w:color w:val="000000"/>
                <w:sz w:val="22"/>
                <w:szCs w:val="22"/>
                <w:lang w:val="en-IN" w:eastAsia="en-IN"/>
              </w:rPr>
              <w:t>Separated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, Single, Married, Widow- from application</w:t>
            </w:r>
          </w:p>
        </w:tc>
      </w:tr>
      <w:tr w:rsidR="00FB7698" w:rsidRPr="00147A46" w:rsidTr="00F71240">
        <w:trPr>
          <w:trHeight w:val="97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marital status is married -from application</w:t>
            </w:r>
          </w:p>
        </w:tc>
      </w:tr>
      <w:tr w:rsidR="00FB7698" w:rsidRPr="00147A46" w:rsidTr="00F71240">
        <w:trPr>
          <w:trHeight w:val="111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Spouse, Sibling, Parent, Child, Friend, Others</w:t>
            </w:r>
          </w:p>
        </w:tc>
      </w:tr>
      <w:tr w:rsidR="00FB7698" w:rsidRPr="00147A46" w:rsidTr="00F71240">
        <w:trPr>
          <w:trHeight w:val="125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Involvement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 to screening dropdown sheet; if biz involvement is not fulltime, then co-app required- from application</w:t>
            </w:r>
          </w:p>
        </w:tc>
      </w:tr>
      <w:tr w:rsidR="00FB7698" w:rsidRPr="00147A46" w:rsidTr="00F71240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212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FB7698" w:rsidRPr="00147A46" w:rsidTr="00F71240">
        <w:trPr>
          <w:trHeight w:val="78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212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FB7698" w:rsidRPr="00147A46" w:rsidTr="00F71240">
        <w:trPr>
          <w:trHeight w:val="52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212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MM/YYYY</w:t>
            </w:r>
          </w:p>
        </w:tc>
      </w:tr>
      <w:tr w:rsidR="00FB7698" w:rsidRPr="00147A46" w:rsidTr="00F71240">
        <w:trPr>
          <w:trHeight w:val="6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20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Permanent, Communication, As per Aadhar card-from application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Building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47703A" w:rsidRDefault="00FB7698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47703A" w:rsidRDefault="00FB7698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47703A" w:rsidRDefault="00FB7698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47703A" w:rsidRDefault="00FB7698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47703A" w:rsidRDefault="00FB7698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Pincode search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47703A" w:rsidRDefault="00FB7698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Village/Town/City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47703A" w:rsidRDefault="00FB7698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47703A" w:rsidRDefault="00FB7698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47703A" w:rsidRDefault="00FB7698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B7698" w:rsidRDefault="00FB7698" w:rsidP="001376F5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47703A" w:rsidRDefault="00FB7698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47703A" w:rsidRDefault="00FB7698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47703A" w:rsidRDefault="00FB7698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47703A" w:rsidRDefault="00FB7698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B7698" w:rsidRDefault="00FB7698" w:rsidP="001376F5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47703A" w:rsidRDefault="00FB7698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47703A" w:rsidRDefault="00FB7698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47703A" w:rsidRDefault="00FB7698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47703A" w:rsidRDefault="00FB7698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B7698" w:rsidRDefault="00FB7698" w:rsidP="001376F5">
            <w:r w:rsidRPr="00DE5179">
              <w:rPr>
                <w:color w:val="000000"/>
                <w:sz w:val="22"/>
                <w:szCs w:val="22"/>
                <w:lang w:val="en-IN" w:eastAsia="en-IN"/>
              </w:rPr>
              <w:t>Auto-fill from Pincode master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Country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Is the Communication Address same as the Aadhar Card address?</w:t>
            </w:r>
          </w:p>
        </w:tc>
        <w:tc>
          <w:tcPr>
            <w:tcW w:w="212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FB7698" w:rsidRPr="00147A46" w:rsidTr="00F71240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FB7698" w:rsidRPr="00147A46" w:rsidTr="00F71240">
        <w:trPr>
          <w:trHeight w:val="61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745BD1" w:rsidRDefault="00FB769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FB7698" w:rsidRPr="00147A46" w:rsidTr="00F71240">
        <w:trPr>
          <w:trHeight w:val="7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745BD1" w:rsidRDefault="00FB769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FB7698" w:rsidRPr="00147A46" w:rsidTr="00F71240">
        <w:trPr>
          <w:trHeight w:val="55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745BD1" w:rsidRDefault="00FB769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Populate if communication address is different from Aadhar card--from application</w:t>
            </w:r>
          </w:p>
        </w:tc>
      </w:tr>
      <w:tr w:rsidR="00FB7698" w:rsidRPr="00147A46" w:rsidTr="00F71240">
        <w:trPr>
          <w:trHeight w:val="112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745BD1" w:rsidRDefault="00FB769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Auto populated based on Pincode; Populate if communication address is different from Aadhar card--from application</w:t>
            </w:r>
          </w:p>
        </w:tc>
      </w:tr>
      <w:tr w:rsidR="00FB7698" w:rsidRPr="00147A46" w:rsidTr="00F71240">
        <w:trPr>
          <w:trHeight w:val="108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745BD1" w:rsidRDefault="00FB769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Auto populated based on Pincode; Populate if communication address is different from Aadhar card--from application</w:t>
            </w:r>
          </w:p>
        </w:tc>
      </w:tr>
      <w:tr w:rsidR="00FB7698" w:rsidRPr="00147A46" w:rsidTr="00F71240">
        <w:trPr>
          <w:trHeight w:val="106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City/Town/ Village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745BD1" w:rsidRDefault="00FB769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Auto populated based on Pincode; Populate if communication address is different from Aadhar card--from application</w:t>
            </w:r>
          </w:p>
        </w:tc>
      </w:tr>
      <w:tr w:rsidR="00FB7698" w:rsidRPr="00147A46" w:rsidTr="00F71240">
        <w:trPr>
          <w:trHeight w:val="17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del w:id="1054" w:author="Sarthak Shah | IFMR Rural Finance" w:date="2016-11-10T12:59:00Z">
              <w:r w:rsidRPr="00147A46" w:rsidDel="002A5DB5">
                <w:rPr>
                  <w:color w:val="000000"/>
                  <w:sz w:val="22"/>
                  <w:szCs w:val="22"/>
                  <w:lang w:val="en-IN" w:eastAsia="en-IN"/>
                </w:rPr>
                <w:delText> </w:delText>
              </w:r>
              <w:r w:rsidDel="002A5DB5">
                <w:rPr>
                  <w:color w:val="000000"/>
                  <w:sz w:val="22"/>
                  <w:szCs w:val="22"/>
                  <w:lang w:val="en-IN" w:eastAsia="en-IN"/>
                </w:rPr>
                <w:delText>Yes</w:delText>
              </w:r>
            </w:del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212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Own, Rent, Lease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(</w:t>
            </w: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)</w:t>
            </w:r>
          </w:p>
        </w:tc>
      </w:tr>
      <w:tr w:rsidR="00FB7698" w:rsidRPr="00147A46" w:rsidTr="00F71240">
        <w:trPr>
          <w:trHeight w:val="18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745BD1" w:rsidRDefault="00FB769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Less than 1 year, 1 to 3 years, 4 to 6 years, 6 to 10 years, greater than 10 years-from application</w:t>
            </w:r>
          </w:p>
        </w:tc>
      </w:tr>
      <w:tr w:rsidR="00FB7698" w:rsidRPr="00147A46" w:rsidTr="00F71240">
        <w:trPr>
          <w:trHeight w:val="72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are you living in current Address?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745BD1" w:rsidRDefault="00FB769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Less than 1 year, 1 to 3 years, 4 to 6 years, 6 to 10 years, greater than 10 years-from application</w:t>
            </w:r>
          </w:p>
        </w:tc>
      </w:tr>
      <w:tr w:rsidR="00FB7698" w:rsidRPr="00147A46" w:rsidTr="00F71240">
        <w:trPr>
          <w:trHeight w:val="82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</w:t>
            </w:r>
            <w:proofErr w:type="gram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</w:t>
            </w:r>
            <w:proofErr w:type="gram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same as Permanent Address?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745BD1" w:rsidRDefault="00FB769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Yes/No- If no, populate same fields to capture permanent Address-from application</w:t>
            </w:r>
          </w:p>
        </w:tc>
      </w:tr>
      <w:tr w:rsidR="00FB7698" w:rsidRPr="00147A46" w:rsidTr="007F0C78">
        <w:trPr>
          <w:trHeight w:val="330"/>
        </w:trPr>
        <w:tc>
          <w:tcPr>
            <w:tcW w:w="14280" w:type="dxa"/>
            <w:gridSpan w:val="9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Add Button to add another guarantor</w:t>
            </w:r>
          </w:p>
        </w:tc>
      </w:tr>
      <w:tr w:rsidR="00FB7698" w:rsidRPr="00147A46" w:rsidTr="00F71240">
        <w:trPr>
          <w:trHeight w:val="915"/>
        </w:trPr>
        <w:tc>
          <w:tcPr>
            <w:tcW w:w="9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147A46">
              <w:rPr>
                <w:color w:val="000000"/>
                <w:sz w:val="40"/>
                <w:szCs w:val="40"/>
                <w:lang w:val="en-IN" w:eastAsia="en-IN"/>
              </w:rPr>
              <w:lastRenderedPageBreak/>
              <w:t>BUSINESS</w:t>
            </w: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Detail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Referred by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Cold Call, Existing customer Reference, Referral Partner - from application</w:t>
            </w:r>
          </w:p>
        </w:tc>
      </w:tr>
      <w:tr w:rsidR="00FB7698" w:rsidRPr="00147A46" w:rsidTr="00F71240">
        <w:trPr>
          <w:trHeight w:val="915"/>
        </w:trPr>
        <w:tc>
          <w:tcPr>
            <w:tcW w:w="91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Referred Name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 (Based on the dropdown)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it is cold call then referred name column should not show-from application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Business Name </w:t>
            </w:r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type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Manufacturing, Trading, Services</w:t>
            </w:r>
          </w:p>
        </w:tc>
      </w:tr>
      <w:tr w:rsidR="00FB7698" w:rsidRPr="00147A46" w:rsidTr="00F71240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Activity</w:t>
            </w:r>
          </w:p>
        </w:tc>
        <w:tc>
          <w:tcPr>
            <w:tcW w:w="212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manufacturing -&gt; Job work, Sales</w:t>
            </w:r>
          </w:p>
        </w:tc>
      </w:tr>
      <w:tr w:rsidR="00FB7698" w:rsidRPr="00147A46" w:rsidTr="00F71240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Trading -&gt;Retail, Wholesale,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Services-&gt;B2B, B2C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FB7698" w:rsidRPr="00147A46" w:rsidRDefault="00FB769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Business Type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 case of more than one business type.</w:t>
            </w:r>
            <w:ins w:id="1055" w:author="Sarthak Shah | IFMR Rural Finance" w:date="2016-11-10T13:09:00Z">
              <w:r>
                <w:rPr>
                  <w:color w:val="000000"/>
                  <w:sz w:val="22"/>
                  <w:szCs w:val="22"/>
                  <w:lang w:val="en-IN" w:eastAsia="en-IN"/>
                </w:rPr>
                <w:t xml:space="preserve"> Populate business type and business activity again</w:t>
              </w:r>
            </w:ins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Sector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Sub sector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FB7698" w:rsidRPr="00147A46" w:rsidTr="00F71240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ITR available?</w:t>
            </w:r>
          </w:p>
        </w:tc>
        <w:tc>
          <w:tcPr>
            <w:tcW w:w="212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Operating since</w:t>
            </w:r>
          </w:p>
        </w:tc>
        <w:tc>
          <w:tcPr>
            <w:tcW w:w="212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MM/YYYY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Is the Business Registered?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Yes/No-from application</w:t>
            </w:r>
          </w:p>
        </w:tc>
      </w:tr>
      <w:tr w:rsidR="00FB7698" w:rsidRPr="00147A46" w:rsidTr="00F71240">
        <w:trPr>
          <w:trHeight w:val="15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Registration Type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Tin, SSL No, VAT No, Business Pan Card No, Service Tax No, DIC, MSME, S&amp;E, PAN (Mandatory if PVT LTD)(If business registered is yes) - from application</w:t>
            </w:r>
          </w:p>
        </w:tc>
      </w:tr>
      <w:tr w:rsidR="00FB7698" w:rsidRPr="00147A46" w:rsidTr="00F71240">
        <w:trPr>
          <w:trHeight w:val="99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Registration Proof No</w:t>
            </w:r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(If business registered is yes)- from application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Registration Date</w:t>
            </w:r>
          </w:p>
        </w:tc>
        <w:tc>
          <w:tcPr>
            <w:tcW w:w="212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(If business registered is yes)- from application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21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(If business registered is yes)- from application</w:t>
            </w:r>
          </w:p>
        </w:tc>
      </w:tr>
      <w:tr w:rsidR="00FB7698" w:rsidRPr="00147A46" w:rsidTr="00F71240">
        <w:trPr>
          <w:trHeight w:val="12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FB7698" w:rsidRPr="00147A46" w:rsidRDefault="00FB769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Business Registration Type button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On click show Business Registration Type, Business registration Proof No, Business Registration Date, Valid up to and Document Capture again</w:t>
            </w:r>
          </w:p>
        </w:tc>
      </w:tr>
      <w:tr w:rsidR="00FB7698" w:rsidRPr="00147A46" w:rsidTr="00F71240">
        <w:trPr>
          <w:trHeight w:val="615"/>
          <w:ins w:id="1056" w:author="Namita Sivasankaran" w:date="2016-11-23T18:42:00Z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FB7698" w:rsidRPr="00147A46" w:rsidRDefault="00FB7698" w:rsidP="00147A46">
            <w:pPr>
              <w:rPr>
                <w:ins w:id="1057" w:author="Namita Sivasankaran" w:date="2016-11-23T18:42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FB7698" w:rsidRPr="00147A46" w:rsidRDefault="00FB7698" w:rsidP="00147A46">
            <w:pPr>
              <w:rPr>
                <w:ins w:id="1058" w:author="Namita Sivasankaran" w:date="2016-11-23T18:42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FB7698" w:rsidRPr="00147A46" w:rsidRDefault="00FB7698" w:rsidP="00147A46">
            <w:pPr>
              <w:rPr>
                <w:ins w:id="1059" w:author="Namita Sivasankaran" w:date="2016-11-23T18:42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FB7698" w:rsidRPr="00147A46" w:rsidRDefault="00FB7698" w:rsidP="00147A46">
            <w:pPr>
              <w:rPr>
                <w:ins w:id="1060" w:author="Namita Sivasankaran" w:date="2016-11-23T18:42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B7698" w:rsidRPr="00147A46" w:rsidRDefault="00FB7698" w:rsidP="00147A46">
            <w:pPr>
              <w:rPr>
                <w:ins w:id="1061" w:author="Namita Sivasankaran" w:date="2016-11-23T18:42:00Z"/>
                <w:color w:val="000000"/>
                <w:sz w:val="22"/>
                <w:szCs w:val="22"/>
                <w:lang w:val="en-IN" w:eastAsia="en-IN"/>
              </w:rPr>
            </w:pPr>
            <w:ins w:id="1062" w:author="Namita Sivasankaran" w:date="2016-11-23T18:42:00Z">
              <w:r w:rsidRPr="00865AC9">
                <w:rPr>
                  <w:sz w:val="22"/>
                  <w:szCs w:val="22"/>
                  <w:highlight w:val="green"/>
                </w:rPr>
                <w:t>Business History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B7698" w:rsidRPr="00147A46" w:rsidRDefault="00FB7698" w:rsidP="00147A46">
            <w:pPr>
              <w:jc w:val="center"/>
              <w:rPr>
                <w:ins w:id="1063" w:author="Namita Sivasankaran" w:date="2016-11-23T18:42:00Z"/>
                <w:color w:val="000000"/>
                <w:sz w:val="22"/>
                <w:szCs w:val="22"/>
                <w:lang w:val="en-IN" w:eastAsia="en-IN"/>
              </w:rPr>
            </w:pPr>
            <w:ins w:id="1064" w:author="Namita Sivasankaran" w:date="2016-11-23T18:42:00Z">
              <w:r w:rsidRPr="00865AC9">
                <w:rPr>
                  <w:sz w:val="22"/>
                  <w:szCs w:val="22"/>
                  <w:highlight w:val="green"/>
                </w:rPr>
                <w:t>Dropdown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B7698" w:rsidRPr="00147A46" w:rsidRDefault="00FB7698" w:rsidP="00147A46">
            <w:pPr>
              <w:jc w:val="center"/>
              <w:rPr>
                <w:ins w:id="1065" w:author="Namita Sivasankaran" w:date="2016-11-23T18:42:00Z"/>
                <w:color w:val="000000"/>
                <w:sz w:val="22"/>
                <w:szCs w:val="22"/>
                <w:lang w:val="en-IN" w:eastAsia="en-IN"/>
              </w:rPr>
            </w:pPr>
            <w:ins w:id="1066" w:author="Namita Sivasankaran" w:date="2016-11-23T18:42:00Z">
              <w:r w:rsidRPr="00865AC9">
                <w:rPr>
                  <w:sz w:val="22"/>
                  <w:szCs w:val="22"/>
                  <w:highlight w:val="green"/>
                </w:rPr>
                <w:t>Yes</w:t>
              </w:r>
            </w:ins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B7698" w:rsidRPr="00147A46" w:rsidRDefault="00FB7698" w:rsidP="00147A46">
            <w:pPr>
              <w:jc w:val="center"/>
              <w:rPr>
                <w:ins w:id="1067" w:author="Namita Sivasankaran" w:date="2016-11-23T18:42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FB7698" w:rsidRPr="00147A46" w:rsidRDefault="00FB7698" w:rsidP="00147A46">
            <w:pPr>
              <w:rPr>
                <w:ins w:id="1068" w:author="Namita Sivasankaran" w:date="2016-11-23T18:42:00Z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Constitution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Proprietorship, Partnership, Private LTD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partnership, how many total partners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2; 3; 4; &gt;4 (populate only for partnership)-from application</w:t>
            </w:r>
          </w:p>
        </w:tc>
      </w:tr>
      <w:tr w:rsidR="00FB7698" w:rsidRPr="00147A46" w:rsidTr="00F71240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Has anyone else been a partner of your present business</w:t>
            </w:r>
          </w:p>
        </w:tc>
        <w:tc>
          <w:tcPr>
            <w:tcW w:w="212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yes, when was that partnership dissolved?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Dissolution Agreement required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FB7698" w:rsidRPr="00147A46" w:rsidTr="00F71240">
        <w:trPr>
          <w:trHeight w:val="91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Pin Code </w:t>
            </w:r>
          </w:p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(Search Option)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based on Pincode- from application</w:t>
            </w:r>
          </w:p>
        </w:tc>
      </w:tr>
      <w:tr w:rsidR="00FB7698" w:rsidRPr="00147A46" w:rsidTr="00F71240">
        <w:trPr>
          <w:trHeight w:val="68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based on Pincode- from application</w:t>
            </w:r>
          </w:p>
        </w:tc>
      </w:tr>
      <w:tr w:rsidR="00FB7698" w:rsidRPr="00147A46" w:rsidTr="00F71240">
        <w:trPr>
          <w:trHeight w:val="83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State (Auto populate)</w:t>
            </w:r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based on Pincode- from application</w:t>
            </w:r>
          </w:p>
        </w:tc>
      </w:tr>
      <w:tr w:rsidR="00FB7698" w:rsidRPr="00147A46" w:rsidTr="00F71240">
        <w:trPr>
          <w:trHeight w:val="82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District(Auto populate)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City/Village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FB7698" w:rsidRPr="00147A46" w:rsidTr="00F71240">
        <w:trPr>
          <w:trHeight w:val="43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del w:id="1069" w:author="Sarthak Shah | IFMR Rural Finance" w:date="2016-11-10T13:13:00Z">
              <w:r w:rsidRPr="00147A46" w:rsidDel="000E2542">
                <w:rPr>
                  <w:color w:val="000000"/>
                  <w:sz w:val="22"/>
                  <w:szCs w:val="22"/>
                  <w:lang w:val="en-IN" w:eastAsia="en-IN"/>
                </w:rPr>
                <w:delText>yes</w:delText>
              </w:r>
            </w:del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39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ins w:id="1070" w:author="Namita Sivasankaran" w:date="2016-11-23T18:42:00Z">
              <w:r w:rsidRPr="00865AC9">
                <w:rPr>
                  <w:sz w:val="22"/>
                  <w:szCs w:val="22"/>
                  <w:highlight w:val="green"/>
                </w:rPr>
                <w:t>Distance from Branch Office</w:t>
              </w:r>
            </w:ins>
            <w:del w:id="1071" w:author="Namita Sivasankaran" w:date="2016-11-23T18:42:00Z">
              <w:r w:rsidRPr="00147A46" w:rsidDel="005378AE">
                <w:rPr>
                  <w:color w:val="000000"/>
                  <w:sz w:val="22"/>
                  <w:szCs w:val="22"/>
                  <w:lang w:val="en-IN" w:eastAsia="en-IN"/>
                </w:rPr>
                <w:delText>Landline Phone</w:delText>
              </w:r>
            </w:del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ins w:id="1072" w:author="Namita Sivasankaran" w:date="2016-11-23T18:42:00Z">
              <w:r w:rsidRPr="00865AC9">
                <w:rPr>
                  <w:sz w:val="22"/>
                  <w:szCs w:val="22"/>
                  <w:highlight w:val="green"/>
                </w:rPr>
                <w:t>Dropdown</w:t>
              </w:r>
            </w:ins>
            <w:del w:id="1073" w:author="Namita Sivasankaran" w:date="2016-11-23T18:42:00Z">
              <w:r w:rsidRPr="00147A46" w:rsidDel="005378AE">
                <w:rPr>
                  <w:color w:val="000000"/>
                  <w:sz w:val="22"/>
                  <w:szCs w:val="22"/>
                  <w:lang w:val="en-IN" w:eastAsia="en-IN"/>
                </w:rPr>
                <w:delText>Numeric</w:delText>
              </w:r>
            </w:del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ins w:id="1074" w:author="Namita Sivasankaran" w:date="2016-11-23T18:42:00Z">
              <w:r w:rsidRPr="00865AC9">
                <w:rPr>
                  <w:sz w:val="22"/>
                  <w:szCs w:val="22"/>
                  <w:highlight w:val="green"/>
                </w:rPr>
                <w:t>Yes</w:t>
              </w:r>
            </w:ins>
            <w:del w:id="1075" w:author="Namita Sivasankaran" w:date="2016-11-23T18:42:00Z">
              <w:r w:rsidRPr="00147A46" w:rsidDel="005378AE">
                <w:rPr>
                  <w:color w:val="000000"/>
                  <w:sz w:val="22"/>
                  <w:szCs w:val="22"/>
                  <w:lang w:val="en-IN" w:eastAsia="en-IN"/>
                </w:rPr>
                <w:delText>yes</w:delText>
              </w:r>
            </w:del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  <w:del w:id="1076" w:author="Namita Sivasankaran" w:date="2016-11-23T18:42:00Z">
              <w:r w:rsidRPr="00147A46" w:rsidDel="00FB7698">
                <w:rPr>
                  <w:color w:val="000000"/>
                  <w:sz w:val="22"/>
                  <w:szCs w:val="22"/>
                  <w:lang w:val="en-IN" w:eastAsia="en-IN"/>
                </w:rPr>
                <w:delText xml:space="preserve"> (Owned/Rent/Lease)</w:delText>
              </w:r>
            </w:del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 to screening dropdown sheet-from application</w:t>
            </w:r>
          </w:p>
        </w:tc>
      </w:tr>
      <w:tr w:rsidR="00FB7698" w:rsidRPr="00147A46" w:rsidTr="00F71240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business in present Area?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 to screening dropdown sheet-from application</w:t>
            </w:r>
          </w:p>
        </w:tc>
      </w:tr>
      <w:tr w:rsidR="00FB7698" w:rsidRPr="00147A46" w:rsidTr="00F71240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business in current address?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 to screening dropdown sheet-from application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Employee Detail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Male Employees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Female Employees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Average Monthly Salary</w:t>
            </w:r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Buyer Detail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Buyer Name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Based on Sector definition buyer registration should be mandatory (Only applicable for manufacturing)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Customer Since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Sector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Sub Sector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Product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Payment terms (days)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Payment date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34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Payment Frequency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ins w:id="1077" w:author="Sarthak Shah | IFMR Rural Finance" w:date="2016-11-10T13:16:00Z">
              <w:r>
                <w:rPr>
                  <w:color w:val="000000"/>
                  <w:sz w:val="22"/>
                  <w:szCs w:val="22"/>
                  <w:lang w:val="en-IN" w:eastAsia="en-IN"/>
                </w:rPr>
                <w:t>Kinara to provide</w:t>
              </w:r>
            </w:ins>
          </w:p>
        </w:tc>
      </w:tr>
      <w:tr w:rsidR="00FB7698" w:rsidRPr="00147A46" w:rsidTr="00F71240">
        <w:trPr>
          <w:trHeight w:val="69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Receivables Outstanding / Customer Credit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FB7698" w:rsidRPr="00147A46" w:rsidRDefault="00FB769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B7698">
        <w:tblPrEx>
          <w:tblW w:w="14280" w:type="dxa"/>
          <w:tblInd w:w="93" w:type="dxa"/>
          <w:tblPrExChange w:id="1078" w:author="Namita Sivasankaran" w:date="2016-11-23T18:43:00Z">
            <w:tblPrEx>
              <w:tblW w:w="14280" w:type="dxa"/>
              <w:tblInd w:w="93" w:type="dxa"/>
            </w:tblPrEx>
          </w:tblPrExChange>
        </w:tblPrEx>
        <w:trPr>
          <w:trHeight w:val="315"/>
          <w:ins w:id="1079" w:author="Namita Sivasankaran" w:date="2016-11-23T18:43:00Z"/>
          <w:trPrChange w:id="1080" w:author="Namita Sivasankaran" w:date="2016-11-23T18:43:00Z">
            <w:trPr>
              <w:trHeight w:val="31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081" w:author="Namita Sivasankaran" w:date="2016-11-23T18:43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082" w:author="Namita Sivasankaran" w:date="2016-11-23T18:43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083" w:author="Namita Sivasankaran" w:date="2016-11-23T18:43:00Z">
              <w:tcPr>
                <w:tcW w:w="892" w:type="dxa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084" w:author="Namita Sivasankaran" w:date="2016-11-23T18:43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085" w:author="Namita Sivasankaran" w:date="2016-11-23T18:43:00Z">
              <w:tcPr>
                <w:tcW w:w="1072" w:type="dxa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086" w:author="Namita Sivasankaran" w:date="2016-11-23T18:43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087" w:author="Namita Sivasankaran" w:date="2016-11-23T18:43:00Z">
              <w:tcPr>
                <w:tcW w:w="1243" w:type="dxa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088" w:author="Namita Sivasankaran" w:date="2016-11-23T18:43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089" w:author="Namita Sivasankaran" w:date="2016-11-23T18:43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B8CCE4"/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090" w:author="Namita Sivasankaran" w:date="2016-11-23T18:43:00Z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ins w:id="1091" w:author="Namita Sivasankaran" w:date="2016-11-23T18:43:00Z">
              <w:r w:rsidRPr="00631D8B">
                <w:rPr>
                  <w:bCs/>
                  <w:color w:val="000000"/>
                  <w:sz w:val="22"/>
                  <w:szCs w:val="22"/>
                  <w:highlight w:val="green"/>
                  <w:lang w:val="en-IN" w:eastAsia="en-IN"/>
                </w:rPr>
                <w:t>Direct/Walk in Customer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092" w:author="Namita Sivasankaran" w:date="2016-11-23T18:43:00Z">
              <w:tcPr>
                <w:tcW w:w="2120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1093" w:author="Namita Sivasankaran" w:date="2016-11-23T18:43:00Z"/>
                <w:color w:val="000000"/>
                <w:sz w:val="22"/>
                <w:szCs w:val="22"/>
                <w:lang w:val="en-IN" w:eastAsia="en-IN"/>
              </w:rPr>
            </w:pPr>
            <w:ins w:id="1094" w:author="Namita Sivasankaran" w:date="2016-11-23T18:43:00Z">
              <w:r w:rsidRPr="00631D8B">
                <w:rPr>
                  <w:color w:val="000000"/>
                  <w:sz w:val="22"/>
                  <w:szCs w:val="22"/>
                  <w:highlight w:val="green"/>
                  <w:lang w:val="en-IN" w:eastAsia="en-IN"/>
                </w:rPr>
                <w:t>Default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095" w:author="Namita Sivasankaran" w:date="2016-11-23T18:43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1096" w:author="Namita Sivasankaran" w:date="2016-11-23T18:43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097" w:author="Namita Sivasankaran" w:date="2016-11-23T18:43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1098" w:author="Namita Sivasankaran" w:date="2016-11-23T18:43:00Z"/>
                <w:color w:val="000000"/>
                <w:sz w:val="22"/>
                <w:szCs w:val="22"/>
                <w:lang w:val="en-IN" w:eastAsia="en-IN"/>
              </w:rPr>
            </w:pPr>
            <w:ins w:id="1099" w:author="Namita Sivasankaran" w:date="2016-11-23T18:43:00Z">
              <w:r w:rsidRPr="00631D8B">
                <w:rPr>
                  <w:color w:val="000000"/>
                  <w:sz w:val="22"/>
                  <w:szCs w:val="22"/>
                  <w:highlight w:val="green"/>
                  <w:lang w:val="en-IN" w:eastAsia="en-IN"/>
                </w:rPr>
                <w:t>Yes</w:t>
              </w:r>
            </w:ins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100" w:author="Namita Sivasankaran" w:date="2016-11-23T18:43:00Z">
              <w:tcPr>
                <w:tcW w:w="2892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101" w:author="Namita Sivasankaran" w:date="2016-11-23T18:43:00Z"/>
                <w:color w:val="000000"/>
                <w:sz w:val="22"/>
                <w:szCs w:val="22"/>
                <w:lang w:val="en-IN" w:eastAsia="en-IN"/>
              </w:rPr>
            </w:pPr>
            <w:ins w:id="1102" w:author="Namita Sivasankaran" w:date="2016-11-23T18:43:00Z">
              <w:r w:rsidRPr="00631D8B">
                <w:rPr>
                  <w:color w:val="000000"/>
                  <w:sz w:val="22"/>
                  <w:szCs w:val="22"/>
                  <w:highlight w:val="green"/>
                  <w:lang w:val="en-IN" w:eastAsia="en-IN"/>
                </w:rPr>
                <w:t>If Business type is trading/Retail – default to ‘direct/walk-in-customer’</w:t>
              </w:r>
            </w:ins>
          </w:p>
        </w:tc>
      </w:tr>
      <w:tr w:rsidR="00FB7698" w:rsidRPr="00147A46" w:rsidTr="00F71240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Financials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Income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Through Sales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Buyer Name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 list Auto populated from buyer details-Add all the buyer's name here as a dropdown list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Income type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Cash/Invoice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FB7698" w:rsidRPr="00147A46" w:rsidRDefault="00FB769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Other Business Income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Income Source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 to provide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CE5EA9">
              <w:rPr>
                <w:color w:val="000000" w:themeColor="text1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FB7698" w:rsidRPr="00147A46" w:rsidRDefault="00FB769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FB7698" w:rsidRPr="00147A46" w:rsidRDefault="00FB769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Expenses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Raw material expense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Vendor Name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Last month "Income details " is manufacturing or Trading the purchase bill is compulsory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Type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Cash/Invoice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CE5EA9">
              <w:rPr>
                <w:color w:val="000000" w:themeColor="text1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50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FB7698" w:rsidRPr="00147A46" w:rsidRDefault="00FB769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45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Salary and Wages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Owner's Salary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Co- Owner's Salary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CE5EA9" w:rsidRDefault="00FB7698" w:rsidP="00147A46">
            <w:pPr>
              <w:rPr>
                <w:color w:val="000000" w:themeColor="text1"/>
                <w:sz w:val="22"/>
                <w:szCs w:val="22"/>
                <w:lang w:val="en-IN" w:eastAsia="en-IN"/>
              </w:rPr>
            </w:pPr>
            <w:r w:rsidRPr="00CE5EA9">
              <w:rPr>
                <w:color w:val="000000" w:themeColor="text1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Employee's Salary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CE5EA9" w:rsidRDefault="00FB7698" w:rsidP="00147A46">
            <w:pPr>
              <w:rPr>
                <w:color w:val="000000" w:themeColor="text1"/>
                <w:sz w:val="22"/>
                <w:szCs w:val="22"/>
                <w:lang w:val="en-IN" w:eastAsia="en-IN"/>
              </w:rPr>
            </w:pPr>
            <w:r w:rsidRPr="00CE5EA9">
              <w:rPr>
                <w:color w:val="000000" w:themeColor="text1"/>
                <w:sz w:val="22"/>
                <w:szCs w:val="22"/>
                <w:lang w:val="en-IN" w:eastAsia="en-IN"/>
              </w:rPr>
              <w:t>validation: average of min/max times # of employees, whichever is higher to be used in calculations</w:t>
            </w:r>
          </w:p>
        </w:tc>
      </w:tr>
      <w:tr w:rsidR="00FB7698" w:rsidRPr="00147A46" w:rsidTr="00F71240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Fixed Obligations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Payment of Debts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fixed liability section- total monthly Instalment amount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Savings/Committee/Chits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Savings section monthly Instalment amount</w:t>
            </w:r>
          </w:p>
        </w:tc>
      </w:tr>
      <w:tr w:rsidR="00FB7698" w:rsidRPr="00147A46" w:rsidTr="00F71240">
        <w:trPr>
          <w:trHeight w:val="87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Insurance Premium amount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Insurance section monthly Premium  amount</w:t>
            </w:r>
          </w:p>
        </w:tc>
      </w:tr>
      <w:tr w:rsidR="00FB7698" w:rsidRPr="00147A46" w:rsidTr="00F71240">
        <w:trPr>
          <w:trHeight w:val="47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Other Expenses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Rent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Sub-Contractor Payment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Tools &amp; Consumables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Electricity  Charges</w:t>
            </w:r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Transportation Costs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Repair and Maintenance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63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General Admin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Calculated @ 10% of revenue</w:t>
            </w:r>
          </w:p>
        </w:tc>
      </w:tr>
      <w:tr w:rsidR="00FB7698" w:rsidRPr="00147A46" w:rsidTr="00F71240">
        <w:trPr>
          <w:trHeight w:val="111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Assets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Current Assets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Cash At Bank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Calculated field-(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Avg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6 months balance)</w:t>
            </w:r>
          </w:p>
        </w:tc>
      </w:tr>
      <w:tr w:rsidR="00FB7698" w:rsidRPr="00147A46" w:rsidTr="00F71240">
        <w:trPr>
          <w:trHeight w:val="112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Inventory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Raw Material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Applicable for Manufacturing only. For trading, only Finished goods applicable</w:t>
            </w:r>
          </w:p>
        </w:tc>
      </w:tr>
      <w:tr w:rsidR="00FB7698" w:rsidRPr="00147A46" w:rsidTr="00F71240">
        <w:trPr>
          <w:trHeight w:val="102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WIP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Applicable for Manufacturing only. For trading, only Finished goods applicable</w:t>
            </w:r>
          </w:p>
        </w:tc>
      </w:tr>
      <w:tr w:rsidR="00FB7698" w:rsidRPr="00147A46" w:rsidTr="00F71240">
        <w:trPr>
          <w:trHeight w:val="81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Finished Goods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Machinery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Description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it is secured Machine details are mandatory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Manufacturer Name</w:t>
            </w:r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48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Type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FB7698" w:rsidRPr="00147A46" w:rsidTr="00F71240">
        <w:trPr>
          <w:trHeight w:val="55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Model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52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Serial Number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54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Purchase Price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Purchased Year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Present Value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Calculate only 75% of the value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Is the Machine New? 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Funding Source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FB7698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Is the Machine Hypothecated?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FB7698" w:rsidRPr="00147A46" w:rsidTr="00FB7698">
        <w:tblPrEx>
          <w:tblW w:w="14280" w:type="dxa"/>
          <w:tblInd w:w="93" w:type="dxa"/>
          <w:tblPrExChange w:id="1103" w:author="Namita Sivasankaran" w:date="2016-11-23T18:46:00Z">
            <w:tblPrEx>
              <w:tblW w:w="14280" w:type="dxa"/>
              <w:tblInd w:w="93" w:type="dxa"/>
            </w:tblPrEx>
          </w:tblPrExChange>
        </w:tblPrEx>
        <w:trPr>
          <w:trHeight w:val="429"/>
          <w:ins w:id="1104" w:author="Namita Sivasankaran" w:date="2016-11-23T18:46:00Z"/>
          <w:trPrChange w:id="1105" w:author="Namita Sivasankaran" w:date="2016-11-23T18:46:00Z">
            <w:trPr>
              <w:trHeight w:val="91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106" w:author="Namita Sivasankaran" w:date="2016-11-23T18:46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107" w:author="Namita Sivasankaran" w:date="2016-11-23T18:46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108" w:author="Namita Sivasankaran" w:date="2016-11-23T18:46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109" w:author="Namita Sivasankaran" w:date="2016-11-23T18:46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110" w:author="Namita Sivasankaran" w:date="2016-11-23T18:4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111" w:author="Namita Sivasankaran" w:date="2016-11-23T18:46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112" w:author="Namita Sivasankaran" w:date="2016-11-23T18:4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113" w:author="Namita Sivasankaran" w:date="2016-11-23T18:46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114" w:author="Namita Sivasankaran" w:date="2016-11-23T18:46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115" w:author="Namita Sivasankaran" w:date="2016-11-23T18:46:00Z"/>
                <w:color w:val="000000"/>
                <w:sz w:val="22"/>
                <w:szCs w:val="22"/>
                <w:lang w:val="en-IN" w:eastAsia="en-IN"/>
              </w:rPr>
            </w:pPr>
            <w:ins w:id="1116" w:author="Namita Sivasankaran" w:date="2016-11-23T18:46:00Z">
              <w:r w:rsidRPr="007E5B45">
                <w:rPr>
                  <w:color w:val="1F497D" w:themeColor="text2"/>
                  <w:sz w:val="22"/>
                  <w:szCs w:val="22"/>
                  <w:highlight w:val="green"/>
                  <w:lang w:val="en-IN" w:eastAsia="en-IN"/>
                </w:rPr>
                <w:t>If it is Yes, Whom it is Hypothecated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117" w:author="Namita Sivasankaran" w:date="2016-11-23T18:46:00Z">
              <w:tcPr>
                <w:tcW w:w="2120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1118" w:author="Namita Sivasankaran" w:date="2016-11-23T18:46:00Z"/>
                <w:color w:val="000000"/>
                <w:sz w:val="22"/>
                <w:szCs w:val="22"/>
                <w:lang w:val="en-IN" w:eastAsia="en-IN"/>
              </w:rPr>
            </w:pPr>
            <w:ins w:id="1119" w:author="Namita Sivasankaran" w:date="2016-11-23T18:46:00Z">
              <w:r w:rsidRPr="007E5B45">
                <w:rPr>
                  <w:color w:val="1F497D" w:themeColor="text2"/>
                  <w:sz w:val="22"/>
                  <w:szCs w:val="22"/>
                  <w:highlight w:val="green"/>
                  <w:lang w:val="en-IN" w:eastAsia="en-IN"/>
                </w:rPr>
                <w:t>Text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120" w:author="Namita Sivasankaran" w:date="2016-11-23T18:46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1121" w:author="Namita Sivasankaran" w:date="2016-11-23T18:46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122" w:author="Namita Sivasankaran" w:date="2016-11-23T18:46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1123" w:author="Namita Sivasankaran" w:date="2016-11-23T18:46:00Z"/>
                <w:color w:val="000000"/>
                <w:sz w:val="22"/>
                <w:szCs w:val="22"/>
                <w:lang w:val="en-IN" w:eastAsia="en-IN"/>
              </w:rPr>
            </w:pPr>
            <w:ins w:id="1124" w:author="Namita Sivasankaran" w:date="2016-11-23T18:46:00Z">
              <w:r w:rsidRPr="007E5B45">
                <w:rPr>
                  <w:color w:val="1F497D" w:themeColor="text2"/>
                  <w:sz w:val="22"/>
                  <w:szCs w:val="22"/>
                  <w:highlight w:val="green"/>
                  <w:lang w:val="en-IN" w:eastAsia="en-IN"/>
                </w:rPr>
                <w:t>Yes</w:t>
              </w:r>
            </w:ins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125" w:author="Namita Sivasankaran" w:date="2016-11-23T18:46:00Z">
              <w:tcPr>
                <w:tcW w:w="2892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126" w:author="Namita Sivasankaran" w:date="2016-11-23T18:46:00Z"/>
                <w:color w:val="000000"/>
                <w:sz w:val="22"/>
                <w:szCs w:val="22"/>
                <w:lang w:val="en-IN" w:eastAsia="en-IN"/>
              </w:rPr>
            </w:pPr>
            <w:ins w:id="1127" w:author="Namita Sivasankaran" w:date="2016-11-23T18:46:00Z">
              <w:r w:rsidRPr="007E5B45">
                <w:rPr>
                  <w:color w:val="1F497D" w:themeColor="text2"/>
                  <w:sz w:val="22"/>
                  <w:szCs w:val="22"/>
                  <w:highlight w:val="green"/>
                  <w:lang w:val="en-IN" w:eastAsia="en-IN"/>
                </w:rPr>
                <w:t>If above answer is Yes, display this field</w:t>
              </w:r>
            </w:ins>
          </w:p>
        </w:tc>
      </w:tr>
      <w:tr w:rsidR="00FB7698" w:rsidRPr="00147A46" w:rsidTr="00FB7698">
        <w:tblPrEx>
          <w:tblW w:w="14280" w:type="dxa"/>
          <w:tblInd w:w="93" w:type="dxa"/>
          <w:tblPrExChange w:id="1128" w:author="Namita Sivasankaran" w:date="2016-11-23T18:46:00Z">
            <w:tblPrEx>
              <w:tblW w:w="14280" w:type="dxa"/>
              <w:tblInd w:w="93" w:type="dxa"/>
            </w:tblPrEx>
          </w:tblPrExChange>
        </w:tblPrEx>
        <w:trPr>
          <w:trHeight w:val="537"/>
          <w:ins w:id="1129" w:author="Namita Sivasankaran" w:date="2016-11-23T18:46:00Z"/>
          <w:trPrChange w:id="1130" w:author="Namita Sivasankaran" w:date="2016-11-23T18:46:00Z">
            <w:trPr>
              <w:trHeight w:val="91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131" w:author="Namita Sivasankaran" w:date="2016-11-23T18:46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132" w:author="Namita Sivasankaran" w:date="2016-11-23T18:46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133" w:author="Namita Sivasankaran" w:date="2016-11-23T18:46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134" w:author="Namita Sivasankaran" w:date="2016-11-23T18:46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135" w:author="Namita Sivasankaran" w:date="2016-11-23T18:46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136" w:author="Namita Sivasankaran" w:date="2016-11-23T18:46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137" w:author="Namita Sivasankaran" w:date="2016-11-23T18:46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138" w:author="Namita Sivasankaran" w:date="2016-11-23T18:46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139" w:author="Namita Sivasankaran" w:date="2016-11-23T18:46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140" w:author="Namita Sivasankaran" w:date="2016-11-23T18:46:00Z"/>
                <w:color w:val="000000"/>
                <w:sz w:val="22"/>
                <w:szCs w:val="22"/>
                <w:lang w:val="en-IN" w:eastAsia="en-IN"/>
              </w:rPr>
            </w:pPr>
            <w:ins w:id="1141" w:author="Namita Sivasankaran" w:date="2016-11-23T18:46:00Z">
              <w:r w:rsidRPr="007E5B45">
                <w:rPr>
                  <w:color w:val="1F497D" w:themeColor="text2"/>
                  <w:sz w:val="22"/>
                  <w:szCs w:val="22"/>
                  <w:highlight w:val="green"/>
                  <w:lang w:val="en-IN" w:eastAsia="en-IN"/>
                </w:rPr>
                <w:t>If is No, Can be Hypothecated to Kinara?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142" w:author="Namita Sivasankaran" w:date="2016-11-23T18:46:00Z">
              <w:tcPr>
                <w:tcW w:w="2120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1143" w:author="Namita Sivasankaran" w:date="2016-11-23T18:46:00Z"/>
                <w:color w:val="000000"/>
                <w:sz w:val="22"/>
                <w:szCs w:val="22"/>
                <w:lang w:val="en-IN" w:eastAsia="en-IN"/>
              </w:rPr>
            </w:pPr>
            <w:ins w:id="1144" w:author="Namita Sivasankaran" w:date="2016-11-23T18:46:00Z">
              <w:r w:rsidRPr="007E5B45">
                <w:rPr>
                  <w:color w:val="1F497D" w:themeColor="text2"/>
                  <w:sz w:val="22"/>
                  <w:szCs w:val="22"/>
                  <w:highlight w:val="green"/>
                  <w:lang w:val="en-IN" w:eastAsia="en-IN"/>
                </w:rPr>
                <w:t>Radio Buttons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145" w:author="Namita Sivasankaran" w:date="2016-11-23T18:46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1146" w:author="Namita Sivasankaran" w:date="2016-11-23T18:46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147" w:author="Namita Sivasankaran" w:date="2016-11-23T18:46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1148" w:author="Namita Sivasankaran" w:date="2016-11-23T18:46:00Z"/>
                <w:color w:val="000000"/>
                <w:sz w:val="22"/>
                <w:szCs w:val="22"/>
                <w:lang w:val="en-IN" w:eastAsia="en-IN"/>
              </w:rPr>
            </w:pPr>
            <w:ins w:id="1149" w:author="Namita Sivasankaran" w:date="2016-11-23T18:46:00Z">
              <w:r w:rsidRPr="007E5B45">
                <w:rPr>
                  <w:color w:val="1F497D" w:themeColor="text2"/>
                  <w:sz w:val="22"/>
                  <w:szCs w:val="22"/>
                  <w:highlight w:val="green"/>
                  <w:lang w:val="en-IN" w:eastAsia="en-IN"/>
                </w:rPr>
                <w:t>Yes</w:t>
              </w:r>
            </w:ins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150" w:author="Namita Sivasankaran" w:date="2016-11-23T18:46:00Z">
              <w:tcPr>
                <w:tcW w:w="2892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151" w:author="Namita Sivasankaran" w:date="2016-11-23T18:46:00Z"/>
                <w:color w:val="000000"/>
                <w:sz w:val="22"/>
                <w:szCs w:val="22"/>
                <w:lang w:val="en-IN" w:eastAsia="en-IN"/>
              </w:rPr>
            </w:pPr>
            <w:ins w:id="1152" w:author="Namita Sivasankaran" w:date="2016-11-23T18:46:00Z">
              <w:r w:rsidRPr="007E5B45">
                <w:rPr>
                  <w:color w:val="1F497D" w:themeColor="text2"/>
                  <w:sz w:val="22"/>
                  <w:szCs w:val="22"/>
                  <w:highlight w:val="green"/>
                  <w:lang w:val="en-IN" w:eastAsia="en-IN"/>
                </w:rPr>
                <w:t>If above answer is No, display this field ; Yes/No</w:t>
              </w:r>
            </w:ins>
          </w:p>
        </w:tc>
      </w:tr>
      <w:tr w:rsidR="00FB7698" w:rsidRPr="00147A46" w:rsidTr="00F71240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Permanently fixed to building?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Bills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machine is new then bill needed</w:t>
            </w:r>
          </w:p>
        </w:tc>
      </w:tr>
      <w:tr w:rsidR="00FB7698" w:rsidRPr="00147A46" w:rsidTr="00F71240">
        <w:trPr>
          <w:trHeight w:val="59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FB7698" w:rsidRPr="00147A46" w:rsidRDefault="00FB769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Other Fixed assets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Asset Type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Land, Building, Vehicle, Furniture &amp; Fixtures (Vehicle, Furniture mandatory for trading)</w:t>
            </w:r>
          </w:p>
        </w:tc>
      </w:tr>
      <w:tr w:rsidR="00FB7698" w:rsidRPr="00147A46" w:rsidTr="00F71240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Vehicle Make &amp; Model (if asset type is vehicle)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asset type is vehicle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Value of Asset</w:t>
            </w:r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FB7698" w:rsidRPr="00147A46" w:rsidRDefault="00FB769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Company Liabilities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Debt Source 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Creditor's Name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Amount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Outstanding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term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Monthly Instalment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B7698">
        <w:tblPrEx>
          <w:tblW w:w="14280" w:type="dxa"/>
          <w:tblInd w:w="93" w:type="dxa"/>
          <w:tblPrExChange w:id="1153" w:author="Namita Sivasankaran" w:date="2016-11-23T18:48:00Z">
            <w:tblPrEx>
              <w:tblW w:w="14280" w:type="dxa"/>
              <w:tblInd w:w="93" w:type="dxa"/>
            </w:tblPrEx>
          </w:tblPrExChange>
        </w:tblPrEx>
        <w:trPr>
          <w:trHeight w:val="373"/>
          <w:trPrChange w:id="1154" w:author="Namita Sivasankaran" w:date="2016-11-23T18:48:00Z">
            <w:trPr>
              <w:trHeight w:val="61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155" w:author="Namita Sivasankaran" w:date="2016-11-23T18:48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156" w:author="Namita Sivasankaran" w:date="2016-11-23T18:48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157" w:author="Namita Sivasankaran" w:date="2016-11-23T18:48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158" w:author="Namita Sivasankaran" w:date="2016-11-23T18:48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  <w:tcPrChange w:id="1159" w:author="Namita Sivasankaran" w:date="2016-11-23T18:48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FFFFFF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No. Of instalment Paid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  <w:tcPrChange w:id="1160" w:author="Namita Sivasankaran" w:date="2016-11-23T18:48:00Z">
              <w:tcPr>
                <w:tcW w:w="2120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FFFFFF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61" w:author="Namita Sivasankaran" w:date="2016-11-23T18:48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62" w:author="Namita Sivasankaran" w:date="2016-11-23T18:48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163" w:author="Namita Sivasankaran" w:date="2016-11-23T18:48:00Z">
              <w:tcPr>
                <w:tcW w:w="2892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112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Purpose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Refinance, Asset Purchase, Debt Consolidation, Working Capital, Line Of Credit, Business Development</w:t>
            </w:r>
          </w:p>
        </w:tc>
      </w:tr>
      <w:tr w:rsidR="00FB7698" w:rsidRPr="00147A46" w:rsidTr="00FB7698">
        <w:tblPrEx>
          <w:tblW w:w="14280" w:type="dxa"/>
          <w:tblInd w:w="93" w:type="dxa"/>
          <w:tblPrExChange w:id="1164" w:author="Namita Sivasankaran" w:date="2016-11-23T18:47:00Z">
            <w:tblPrEx>
              <w:tblW w:w="14280" w:type="dxa"/>
              <w:tblInd w:w="93" w:type="dxa"/>
            </w:tblPrEx>
          </w:tblPrExChange>
        </w:tblPrEx>
        <w:trPr>
          <w:trHeight w:val="315"/>
          <w:ins w:id="1165" w:author="Namita Sivasankaran" w:date="2016-11-23T18:47:00Z"/>
          <w:trPrChange w:id="1166" w:author="Namita Sivasankaran" w:date="2016-11-23T18:47:00Z">
            <w:trPr>
              <w:trHeight w:val="112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167" w:author="Namita Sivasankaran" w:date="2016-11-23T18:47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168" w:author="Namita Sivasankaran" w:date="2016-11-23T18:47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169" w:author="Namita Sivasankaran" w:date="2016-11-23T18:47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170" w:author="Namita Sivasankaran" w:date="2016-11-23T18:47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171" w:author="Namita Sivasankaran" w:date="2016-11-23T18:47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172" w:author="Namita Sivasankaran" w:date="2016-11-23T18:47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173" w:author="Namita Sivasankaran" w:date="2016-11-23T18:47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174" w:author="Namita Sivasankaran" w:date="2016-11-23T18:47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tcPrChange w:id="1175" w:author="Namita Sivasankaran" w:date="2016-11-23T18:47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FFFFFF"/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176" w:author="Namita Sivasankaran" w:date="2016-11-23T18:47:00Z"/>
                <w:color w:val="000000"/>
                <w:sz w:val="22"/>
                <w:szCs w:val="22"/>
                <w:lang w:val="en-IN" w:eastAsia="en-IN"/>
              </w:rPr>
            </w:pPr>
            <w:ins w:id="1177" w:author="Namita Sivasankaran" w:date="2016-11-23T18:47:00Z">
              <w:r w:rsidRPr="00865AC9">
                <w:rPr>
                  <w:sz w:val="22"/>
                  <w:szCs w:val="22"/>
                  <w:highlight w:val="green"/>
                </w:rPr>
                <w:t>Interest Only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tcPrChange w:id="1178" w:author="Namita Sivasankaran" w:date="2016-11-23T18:47:00Z">
              <w:tcPr>
                <w:tcW w:w="2120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FFFFFF"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1179" w:author="Namita Sivasankaran" w:date="2016-11-23T18:47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180" w:author="Namita Sivasankaran" w:date="2016-11-23T18:47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1181" w:author="Namita Sivasankaran" w:date="2016-11-23T18:47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182" w:author="Namita Sivasankaran" w:date="2016-11-23T18:47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1183" w:author="Namita Sivasankaran" w:date="2016-11-23T18:47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tcPrChange w:id="1184" w:author="Namita Sivasankaran" w:date="2016-11-23T18:47:00Z">
              <w:tcPr>
                <w:tcW w:w="2892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12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185" w:author="Namita Sivasankaran" w:date="2016-11-23T18:47:00Z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FB7698" w:rsidRPr="00147A46" w:rsidTr="00FB7698">
        <w:tblPrEx>
          <w:tblW w:w="14280" w:type="dxa"/>
          <w:tblInd w:w="93" w:type="dxa"/>
          <w:tblPrExChange w:id="1186" w:author="Namita Sivasankaran" w:date="2016-11-23T18:48:00Z">
            <w:tblPrEx>
              <w:tblW w:w="14280" w:type="dxa"/>
              <w:tblInd w:w="93" w:type="dxa"/>
            </w:tblPrEx>
          </w:tblPrExChange>
        </w:tblPrEx>
        <w:trPr>
          <w:trHeight w:val="217"/>
          <w:ins w:id="1187" w:author="Namita Sivasankaran" w:date="2016-11-23T18:47:00Z"/>
          <w:trPrChange w:id="1188" w:author="Namita Sivasankaran" w:date="2016-11-23T18:48:00Z">
            <w:trPr>
              <w:trHeight w:val="393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189" w:author="Namita Sivasankaran" w:date="2016-11-23T18:48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190" w:author="Namita Sivasankaran" w:date="2016-11-23T18:47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191" w:author="Namita Sivasankaran" w:date="2016-11-23T18:48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192" w:author="Namita Sivasankaran" w:date="2016-11-23T18:47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193" w:author="Namita Sivasankaran" w:date="2016-11-23T18:48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194" w:author="Namita Sivasankaran" w:date="2016-11-23T18:47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195" w:author="Namita Sivasankaran" w:date="2016-11-23T18:48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196" w:author="Namita Sivasankaran" w:date="2016-11-23T18:47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tcPrChange w:id="1197" w:author="Namita Sivasankaran" w:date="2016-11-23T18:48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FFFFFF"/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198" w:author="Namita Sivasankaran" w:date="2016-11-23T18:47:00Z"/>
                <w:color w:val="000000"/>
                <w:sz w:val="22"/>
                <w:szCs w:val="22"/>
                <w:lang w:val="en-IN" w:eastAsia="en-IN"/>
              </w:rPr>
            </w:pPr>
            <w:ins w:id="1199" w:author="Namita Sivasankaran" w:date="2016-11-23T18:47:00Z">
              <w:r w:rsidRPr="00865AC9">
                <w:rPr>
                  <w:sz w:val="22"/>
                  <w:szCs w:val="22"/>
                  <w:highlight w:val="green"/>
                </w:rPr>
                <w:t>Interest Expense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tcPrChange w:id="1200" w:author="Namita Sivasankaran" w:date="2016-11-23T18:48:00Z">
              <w:tcPr>
                <w:tcW w:w="2120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FFFFFF"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1201" w:author="Namita Sivasankaran" w:date="2016-11-23T18:47:00Z"/>
                <w:color w:val="000000"/>
                <w:sz w:val="22"/>
                <w:szCs w:val="22"/>
                <w:lang w:val="en-IN" w:eastAsia="en-IN"/>
              </w:rPr>
            </w:pPr>
            <w:ins w:id="1202" w:author="Namita Sivasankaran" w:date="2016-11-23T18:47:00Z">
              <w:r w:rsidRPr="00865AC9">
                <w:rPr>
                  <w:sz w:val="22"/>
                  <w:szCs w:val="22"/>
                  <w:highlight w:val="green"/>
                </w:rPr>
                <w:t>Numeric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203" w:author="Namita Sivasankaran" w:date="2016-11-23T18:48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1204" w:author="Namita Sivasankaran" w:date="2016-11-23T18:47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205" w:author="Namita Sivasankaran" w:date="2016-11-23T18:48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1206" w:author="Namita Sivasankaran" w:date="2016-11-23T18:47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tcPrChange w:id="1207" w:author="Namita Sivasankaran" w:date="2016-11-23T18:48:00Z">
              <w:tcPr>
                <w:tcW w:w="2892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12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208" w:author="Namita Sivasankaran" w:date="2016-11-23T18:47:00Z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FB7698" w:rsidRPr="00147A46" w:rsidTr="00FB7698">
        <w:tblPrEx>
          <w:tblW w:w="14280" w:type="dxa"/>
          <w:tblInd w:w="93" w:type="dxa"/>
          <w:tblPrExChange w:id="1209" w:author="Namita Sivasankaran" w:date="2016-11-23T18:48:00Z">
            <w:tblPrEx>
              <w:tblW w:w="14280" w:type="dxa"/>
              <w:tblInd w:w="93" w:type="dxa"/>
            </w:tblPrEx>
          </w:tblPrExChange>
        </w:tblPrEx>
        <w:trPr>
          <w:trHeight w:val="222"/>
          <w:ins w:id="1210" w:author="Namita Sivasankaran" w:date="2016-11-23T18:47:00Z"/>
          <w:trPrChange w:id="1211" w:author="Namita Sivasankaran" w:date="2016-11-23T18:48:00Z">
            <w:trPr>
              <w:trHeight w:val="112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212" w:author="Namita Sivasankaran" w:date="2016-11-23T18:48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213" w:author="Namita Sivasankaran" w:date="2016-11-23T18:47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214" w:author="Namita Sivasankaran" w:date="2016-11-23T18:48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215" w:author="Namita Sivasankaran" w:date="2016-11-23T18:47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216" w:author="Namita Sivasankaran" w:date="2016-11-23T18:48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217" w:author="Namita Sivasankaran" w:date="2016-11-23T18:47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218" w:author="Namita Sivasankaran" w:date="2016-11-23T18:48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219" w:author="Namita Sivasankaran" w:date="2016-11-23T18:47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tcPrChange w:id="1220" w:author="Namita Sivasankaran" w:date="2016-11-23T18:48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FFFFFF"/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221" w:author="Namita Sivasankaran" w:date="2016-11-23T18:47:00Z"/>
                <w:color w:val="000000"/>
                <w:sz w:val="22"/>
                <w:szCs w:val="22"/>
                <w:lang w:val="en-IN" w:eastAsia="en-IN"/>
              </w:rPr>
            </w:pPr>
            <w:ins w:id="1222" w:author="Namita Sivasankaran" w:date="2016-11-23T18:47:00Z">
              <w:r w:rsidRPr="00865AC9">
                <w:rPr>
                  <w:sz w:val="22"/>
                  <w:szCs w:val="22"/>
                  <w:highlight w:val="green"/>
                </w:rPr>
                <w:t>Principle Expense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tcPrChange w:id="1223" w:author="Namita Sivasankaran" w:date="2016-11-23T18:48:00Z">
              <w:tcPr>
                <w:tcW w:w="2120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FFFFFF"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1224" w:author="Namita Sivasankaran" w:date="2016-11-23T18:47:00Z"/>
                <w:color w:val="000000"/>
                <w:sz w:val="22"/>
                <w:szCs w:val="22"/>
                <w:lang w:val="en-IN" w:eastAsia="en-IN"/>
              </w:rPr>
            </w:pPr>
            <w:ins w:id="1225" w:author="Namita Sivasankaran" w:date="2016-11-23T18:47:00Z">
              <w:r w:rsidRPr="00865AC9">
                <w:rPr>
                  <w:sz w:val="22"/>
                  <w:szCs w:val="22"/>
                  <w:highlight w:val="green"/>
                </w:rPr>
                <w:t>Numeric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226" w:author="Namita Sivasankaran" w:date="2016-11-23T18:48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1227" w:author="Namita Sivasankaran" w:date="2016-11-23T18:47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228" w:author="Namita Sivasankaran" w:date="2016-11-23T18:48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1229" w:author="Namita Sivasankaran" w:date="2016-11-23T18:47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tcPrChange w:id="1230" w:author="Namita Sivasankaran" w:date="2016-11-23T18:48:00Z">
              <w:tcPr>
                <w:tcW w:w="2892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12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231" w:author="Namita Sivasankaran" w:date="2016-11-23T18:47:00Z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FB7698" w:rsidRPr="00147A46" w:rsidTr="00FB7698">
        <w:tblPrEx>
          <w:tblW w:w="14280" w:type="dxa"/>
          <w:tblInd w:w="93" w:type="dxa"/>
          <w:tblPrExChange w:id="1232" w:author="Namita Sivasankaran" w:date="2016-11-23T18:48:00Z">
            <w:tblPrEx>
              <w:tblW w:w="14280" w:type="dxa"/>
              <w:tblInd w:w="93" w:type="dxa"/>
            </w:tblPrEx>
          </w:tblPrExChange>
        </w:tblPrEx>
        <w:trPr>
          <w:trHeight w:val="367"/>
          <w:trPrChange w:id="1233" w:author="Namita Sivasankaran" w:date="2016-11-23T18:48:00Z">
            <w:trPr>
              <w:trHeight w:val="578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234" w:author="Namita Sivasankaran" w:date="2016-11-23T18:48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235" w:author="Namita Sivasankaran" w:date="2016-11-23T18:48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236" w:author="Namita Sivasankaran" w:date="2016-11-23T18:48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237" w:author="Namita Sivasankaran" w:date="2016-11-23T18:48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  <w:tcPrChange w:id="1238" w:author="Namita Sivasankaran" w:date="2016-11-23T18:48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B8CCE4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  <w:tcPrChange w:id="1239" w:author="Namita Sivasankaran" w:date="2016-11-23T18:48:00Z">
              <w:tcPr>
                <w:tcW w:w="2120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FFFFFF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40" w:author="Namita Sivasankaran" w:date="2016-11-23T18:48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41" w:author="Namita Sivasankaran" w:date="2016-11-23T18:48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42" w:author="Namita Sivasankaran" w:date="2016-11-23T18:48:00Z">
              <w:tcPr>
                <w:tcW w:w="2892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Supplier's Name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Type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FB7698" w:rsidRPr="00147A46" w:rsidTr="00FB7698">
        <w:tblPrEx>
          <w:tblW w:w="14280" w:type="dxa"/>
          <w:tblInd w:w="93" w:type="dxa"/>
          <w:tblPrExChange w:id="1243" w:author="Namita Sivasankaran" w:date="2016-11-23T18:48:00Z">
            <w:tblPrEx>
              <w:tblW w:w="14280" w:type="dxa"/>
              <w:tblInd w:w="93" w:type="dxa"/>
            </w:tblPrEx>
          </w:tblPrExChange>
        </w:tblPrEx>
        <w:trPr>
          <w:trHeight w:val="453"/>
          <w:trPrChange w:id="1244" w:author="Namita Sivasankaran" w:date="2016-11-23T18:48:00Z">
            <w:trPr>
              <w:trHeight w:val="61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245" w:author="Namita Sivasankaran" w:date="2016-11-23T18:48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246" w:author="Namita Sivasankaran" w:date="2016-11-23T18:48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247" w:author="Namita Sivasankaran" w:date="2016-11-23T18:48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248" w:author="Namita Sivasankaran" w:date="2016-11-23T18:48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49" w:author="Namita Sivasankaran" w:date="2016-11-23T18:48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Payment terms (days)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50" w:author="Namita Sivasankaran" w:date="2016-11-23T18:48:00Z">
              <w:tcPr>
                <w:tcW w:w="2120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51" w:author="Namita Sivasankaran" w:date="2016-11-23T18:48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52" w:author="Namita Sivasankaran" w:date="2016-11-23T18:48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53" w:author="Namita Sivasankaran" w:date="2016-11-23T18:48:00Z">
              <w:tcPr>
                <w:tcW w:w="2892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FB7698" w:rsidRPr="00147A46" w:rsidTr="00FB7698">
        <w:tblPrEx>
          <w:tblW w:w="14280" w:type="dxa"/>
          <w:tblInd w:w="93" w:type="dxa"/>
          <w:tblPrExChange w:id="1254" w:author="Namita Sivasankaran" w:date="2016-11-23T18:48:00Z">
            <w:tblPrEx>
              <w:tblW w:w="14280" w:type="dxa"/>
              <w:tblInd w:w="93" w:type="dxa"/>
            </w:tblPrEx>
          </w:tblPrExChange>
        </w:tblPrEx>
        <w:trPr>
          <w:trHeight w:val="194"/>
          <w:trPrChange w:id="1255" w:author="Namita Sivasankaran" w:date="2016-11-23T18:48:00Z">
            <w:trPr>
              <w:trHeight w:val="488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256" w:author="Namita Sivasankaran" w:date="2016-11-23T18:48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257" w:author="Namita Sivasankaran" w:date="2016-11-23T18:48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258" w:author="Namita Sivasankaran" w:date="2016-11-23T18:48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259" w:author="Namita Sivasankaran" w:date="2016-11-23T18:48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60" w:author="Namita Sivasankaran" w:date="2016-11-23T18:48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61" w:author="Namita Sivasankaran" w:date="2016-11-23T18:48:00Z">
              <w:tcPr>
                <w:tcW w:w="2120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62" w:author="Namita Sivasankaran" w:date="2016-11-23T18:48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63" w:author="Namita Sivasankaran" w:date="2016-11-23T18:48:00Z">
              <w:tcPr>
                <w:tcW w:w="138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264" w:author="Namita Sivasankaran" w:date="2016-11-23T18:48:00Z">
              <w:tcPr>
                <w:tcW w:w="28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8A703E" w:rsidRDefault="00FB769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991D7B" w:rsidRPr="00147A46" w:rsidTr="000718D3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Financial Summary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91D7B" w:rsidRPr="00147A46" w:rsidRDefault="00991D7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Sales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D7B" w:rsidRPr="008A703E" w:rsidRDefault="00991D7B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Calculated field</w:t>
            </w:r>
          </w:p>
        </w:tc>
      </w:tr>
      <w:tr w:rsidR="00991D7B" w:rsidRPr="00147A46" w:rsidTr="000718D3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Purchases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D7B" w:rsidRPr="008A703E" w:rsidRDefault="00991D7B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Calculated field</w:t>
            </w:r>
          </w:p>
        </w:tc>
      </w:tr>
      <w:tr w:rsidR="00991D7B" w:rsidRPr="00147A46" w:rsidTr="000718D3">
        <w:trPr>
          <w:trHeight w:val="38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Operating Expenses</w:t>
            </w:r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8A703E" w:rsidRDefault="00991D7B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Calculated field</w:t>
            </w:r>
          </w:p>
        </w:tc>
      </w:tr>
      <w:tr w:rsidR="00991D7B" w:rsidRPr="00147A46" w:rsidTr="000718D3">
        <w:trPr>
          <w:trHeight w:val="32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Household Expenses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8A703E" w:rsidRDefault="00991D7B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Calculated field</w:t>
            </w:r>
          </w:p>
        </w:tc>
      </w:tr>
      <w:tr w:rsidR="00991D7B" w:rsidRPr="00147A46" w:rsidTr="000718D3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Fixed Obligations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8A703E" w:rsidRDefault="00991D7B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Calculated field</w:t>
            </w:r>
          </w:p>
        </w:tc>
      </w:tr>
      <w:tr w:rsidR="00991D7B" w:rsidRPr="00147A46" w:rsidTr="000718D3">
        <w:trPr>
          <w:trHeight w:val="34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Net Business Income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8A703E" w:rsidRDefault="00991D7B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Calculated field</w:t>
            </w:r>
          </w:p>
        </w:tc>
      </w:tr>
      <w:tr w:rsidR="00991D7B" w:rsidRPr="00147A46" w:rsidTr="000718D3">
        <w:trPr>
          <w:trHeight w:val="420"/>
          <w:ins w:id="1265" w:author="Namita Sivasankaran" w:date="2016-11-23T18:49:00Z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991D7B" w:rsidRPr="00147A46" w:rsidRDefault="00991D7B" w:rsidP="00147A46">
            <w:pPr>
              <w:rPr>
                <w:ins w:id="1266" w:author="Namita Sivasankaran" w:date="2016-11-23T18:49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</w:tcPr>
          <w:p w:rsidR="00991D7B" w:rsidRPr="00147A46" w:rsidRDefault="00991D7B" w:rsidP="00147A46">
            <w:pPr>
              <w:rPr>
                <w:ins w:id="1267" w:author="Namita Sivasankaran" w:date="2016-11-23T18:4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91D7B" w:rsidRPr="00147A46" w:rsidRDefault="00991D7B" w:rsidP="00147A46">
            <w:pPr>
              <w:rPr>
                <w:ins w:id="1268" w:author="Namita Sivasankaran" w:date="2016-11-23T18:4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91D7B" w:rsidRPr="00147A46" w:rsidRDefault="00991D7B" w:rsidP="00147A46">
            <w:pPr>
              <w:rPr>
                <w:ins w:id="1269" w:author="Namita Sivasankaran" w:date="2016-11-23T18:4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991D7B" w:rsidRPr="00147A46" w:rsidRDefault="00991D7B" w:rsidP="00147A46">
            <w:pPr>
              <w:rPr>
                <w:ins w:id="1270" w:author="Namita Sivasankaran" w:date="2016-11-23T18:49:00Z"/>
                <w:color w:val="000000"/>
                <w:sz w:val="22"/>
                <w:szCs w:val="22"/>
                <w:lang w:val="en-IN" w:eastAsia="en-IN"/>
              </w:rPr>
            </w:pPr>
            <w:ins w:id="1271" w:author="Namita Sivasankaran" w:date="2016-11-23T18:49:00Z">
              <w:r w:rsidRPr="00E218C3">
                <w:rPr>
                  <w:color w:val="FF0000"/>
                  <w:sz w:val="22"/>
                  <w:szCs w:val="22"/>
                  <w:highlight w:val="green"/>
                  <w:lang w:val="en-IN" w:eastAsia="en-IN"/>
                </w:rPr>
                <w:t>Other Income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991D7B" w:rsidRPr="00147A46" w:rsidRDefault="00991D7B" w:rsidP="00147A46">
            <w:pPr>
              <w:jc w:val="center"/>
              <w:rPr>
                <w:ins w:id="1272" w:author="Namita Sivasankaran" w:date="2016-11-23T18:49:00Z"/>
                <w:color w:val="000000"/>
                <w:sz w:val="22"/>
                <w:szCs w:val="22"/>
                <w:lang w:val="en-IN" w:eastAsia="en-IN"/>
              </w:rPr>
            </w:pPr>
            <w:ins w:id="1273" w:author="Namita Sivasankaran" w:date="2016-11-23T18:49:00Z">
              <w:r w:rsidRPr="00E218C3">
                <w:rPr>
                  <w:color w:val="FF0000"/>
                  <w:sz w:val="22"/>
                  <w:szCs w:val="22"/>
                  <w:highlight w:val="green"/>
                  <w:lang w:val="en-IN" w:eastAsia="en-IN"/>
                </w:rPr>
                <w:t>Numeric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991D7B" w:rsidRPr="00147A46" w:rsidRDefault="00991D7B" w:rsidP="00147A46">
            <w:pPr>
              <w:jc w:val="center"/>
              <w:rPr>
                <w:ins w:id="1274" w:author="Namita Sivasankaran" w:date="2016-11-23T18:4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991D7B" w:rsidRPr="00147A46" w:rsidRDefault="00991D7B" w:rsidP="00147A46">
            <w:pPr>
              <w:jc w:val="center"/>
              <w:rPr>
                <w:ins w:id="1275" w:author="Namita Sivasankaran" w:date="2016-11-23T18:4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991D7B" w:rsidRPr="008A703E" w:rsidRDefault="00991D7B" w:rsidP="00147A46">
            <w:pPr>
              <w:rPr>
                <w:ins w:id="1276" w:author="Namita Sivasankaran" w:date="2016-11-23T18:49:00Z"/>
                <w:color w:val="000000"/>
                <w:lang w:val="en-IN" w:eastAsia="en-IN"/>
              </w:rPr>
            </w:pPr>
          </w:p>
        </w:tc>
      </w:tr>
      <w:tr w:rsidR="00991D7B" w:rsidRPr="00147A46" w:rsidTr="000718D3">
        <w:trPr>
          <w:trHeight w:val="343"/>
          <w:ins w:id="1277" w:author="Namita Sivasankaran" w:date="2016-11-23T18:48:00Z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991D7B" w:rsidRPr="00147A46" w:rsidRDefault="00991D7B" w:rsidP="00147A46">
            <w:pPr>
              <w:rPr>
                <w:ins w:id="1278" w:author="Namita Sivasankaran" w:date="2016-11-23T18:48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</w:tcPr>
          <w:p w:rsidR="00991D7B" w:rsidRPr="00147A46" w:rsidRDefault="00991D7B" w:rsidP="00147A46">
            <w:pPr>
              <w:rPr>
                <w:ins w:id="1279" w:author="Namita Sivasankaran" w:date="2016-11-23T18:48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91D7B" w:rsidRPr="00147A46" w:rsidRDefault="00991D7B" w:rsidP="00147A46">
            <w:pPr>
              <w:rPr>
                <w:ins w:id="1280" w:author="Namita Sivasankaran" w:date="2016-11-23T18:48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91D7B" w:rsidRPr="00147A46" w:rsidRDefault="00991D7B" w:rsidP="00147A46">
            <w:pPr>
              <w:rPr>
                <w:ins w:id="1281" w:author="Namita Sivasankaran" w:date="2016-11-23T18:48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991D7B" w:rsidRPr="00147A46" w:rsidRDefault="00991D7B" w:rsidP="00147A46">
            <w:pPr>
              <w:rPr>
                <w:ins w:id="1282" w:author="Namita Sivasankaran" w:date="2016-11-23T18:48:00Z"/>
                <w:color w:val="000000"/>
                <w:sz w:val="22"/>
                <w:szCs w:val="22"/>
                <w:lang w:val="en-IN" w:eastAsia="en-IN"/>
              </w:rPr>
            </w:pPr>
            <w:ins w:id="1283" w:author="Namita Sivasankaran" w:date="2016-11-23T18:49:00Z">
              <w:r w:rsidRPr="00E218C3">
                <w:rPr>
                  <w:color w:val="FF0000"/>
                  <w:sz w:val="22"/>
                  <w:szCs w:val="22"/>
                  <w:highlight w:val="green"/>
                  <w:lang w:val="en-IN" w:eastAsia="en-IN"/>
                </w:rPr>
                <w:t>Disposable Income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:rsidR="00991D7B" w:rsidRPr="00147A46" w:rsidRDefault="00991D7B" w:rsidP="00147A46">
            <w:pPr>
              <w:jc w:val="center"/>
              <w:rPr>
                <w:ins w:id="1284" w:author="Namita Sivasankaran" w:date="2016-11-23T18:48:00Z"/>
                <w:color w:val="000000"/>
                <w:sz w:val="22"/>
                <w:szCs w:val="22"/>
                <w:lang w:val="en-IN" w:eastAsia="en-IN"/>
              </w:rPr>
            </w:pPr>
            <w:ins w:id="1285" w:author="Namita Sivasankaran" w:date="2016-11-23T18:49:00Z">
              <w:r w:rsidRPr="00724C92">
                <w:rPr>
                  <w:color w:val="FF0000"/>
                  <w:sz w:val="22"/>
                  <w:szCs w:val="22"/>
                  <w:highlight w:val="green"/>
                  <w:lang w:val="en-IN" w:eastAsia="en-IN"/>
                </w:rPr>
                <w:t>Numeric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991D7B" w:rsidRPr="00147A46" w:rsidRDefault="00991D7B" w:rsidP="00147A46">
            <w:pPr>
              <w:jc w:val="center"/>
              <w:rPr>
                <w:ins w:id="1286" w:author="Namita Sivasankaran" w:date="2016-11-23T18:48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991D7B" w:rsidRPr="00147A46" w:rsidRDefault="00991D7B" w:rsidP="00147A46">
            <w:pPr>
              <w:jc w:val="center"/>
              <w:rPr>
                <w:ins w:id="1287" w:author="Namita Sivasankaran" w:date="2016-11-23T18:48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991D7B" w:rsidRPr="008A703E" w:rsidRDefault="00991D7B" w:rsidP="00147A46">
            <w:pPr>
              <w:rPr>
                <w:ins w:id="1288" w:author="Namita Sivasankaran" w:date="2016-11-23T18:48:00Z"/>
                <w:color w:val="000000"/>
                <w:lang w:val="en-IN" w:eastAsia="en-IN"/>
              </w:rPr>
            </w:pPr>
          </w:p>
        </w:tc>
      </w:tr>
      <w:tr w:rsidR="00991D7B" w:rsidRPr="00147A46" w:rsidTr="000718D3">
        <w:trPr>
          <w:trHeight w:val="281"/>
          <w:ins w:id="1289" w:author="Namita Sivasankaran" w:date="2016-11-23T18:48:00Z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991D7B" w:rsidRPr="00147A46" w:rsidRDefault="00991D7B" w:rsidP="00147A46">
            <w:pPr>
              <w:rPr>
                <w:ins w:id="1290" w:author="Namita Sivasankaran" w:date="2016-11-23T18:48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</w:tcPr>
          <w:p w:rsidR="00991D7B" w:rsidRPr="00147A46" w:rsidRDefault="00991D7B" w:rsidP="00147A46">
            <w:pPr>
              <w:rPr>
                <w:ins w:id="1291" w:author="Namita Sivasankaran" w:date="2016-11-23T18:48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91D7B" w:rsidRPr="00147A46" w:rsidRDefault="00991D7B" w:rsidP="00147A46">
            <w:pPr>
              <w:rPr>
                <w:ins w:id="1292" w:author="Namita Sivasankaran" w:date="2016-11-23T18:48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91D7B" w:rsidRPr="00147A46" w:rsidRDefault="00991D7B" w:rsidP="00147A46">
            <w:pPr>
              <w:rPr>
                <w:ins w:id="1293" w:author="Namita Sivasankaran" w:date="2016-11-23T18:48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991D7B" w:rsidRPr="00147A46" w:rsidRDefault="00991D7B" w:rsidP="00147A46">
            <w:pPr>
              <w:rPr>
                <w:ins w:id="1294" w:author="Namita Sivasankaran" w:date="2016-11-23T18:48:00Z"/>
                <w:color w:val="000000"/>
                <w:sz w:val="22"/>
                <w:szCs w:val="22"/>
                <w:lang w:val="en-IN" w:eastAsia="en-IN"/>
              </w:rPr>
            </w:pPr>
            <w:ins w:id="1295" w:author="Namita Sivasankaran" w:date="2016-11-23T18:49:00Z">
              <w:r>
                <w:rPr>
                  <w:color w:val="FF0000"/>
                  <w:sz w:val="22"/>
                  <w:szCs w:val="22"/>
                  <w:highlight w:val="green"/>
                  <w:lang w:val="en-IN" w:eastAsia="en-IN"/>
                </w:rPr>
                <w:t>Insta</w:t>
              </w:r>
              <w:r w:rsidRPr="00E218C3">
                <w:rPr>
                  <w:color w:val="FF0000"/>
                  <w:sz w:val="22"/>
                  <w:szCs w:val="22"/>
                  <w:highlight w:val="green"/>
                  <w:lang w:val="en-IN" w:eastAsia="en-IN"/>
                </w:rPr>
                <w:t>lment amount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:rsidR="00991D7B" w:rsidRPr="00147A46" w:rsidRDefault="00991D7B" w:rsidP="00147A46">
            <w:pPr>
              <w:jc w:val="center"/>
              <w:rPr>
                <w:ins w:id="1296" w:author="Namita Sivasankaran" w:date="2016-11-23T18:48:00Z"/>
                <w:color w:val="000000"/>
                <w:sz w:val="22"/>
                <w:szCs w:val="22"/>
                <w:lang w:val="en-IN" w:eastAsia="en-IN"/>
              </w:rPr>
            </w:pPr>
            <w:ins w:id="1297" w:author="Namita Sivasankaran" w:date="2016-11-23T18:49:00Z">
              <w:r w:rsidRPr="00724C92">
                <w:rPr>
                  <w:color w:val="FF0000"/>
                  <w:sz w:val="22"/>
                  <w:szCs w:val="22"/>
                  <w:highlight w:val="green"/>
                  <w:lang w:val="en-IN" w:eastAsia="en-IN"/>
                </w:rPr>
                <w:t>Numeric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991D7B" w:rsidRPr="00147A46" w:rsidRDefault="00991D7B" w:rsidP="00147A46">
            <w:pPr>
              <w:jc w:val="center"/>
              <w:rPr>
                <w:ins w:id="1298" w:author="Namita Sivasankaran" w:date="2016-11-23T18:48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991D7B" w:rsidRPr="00147A46" w:rsidRDefault="00991D7B" w:rsidP="00147A46">
            <w:pPr>
              <w:jc w:val="center"/>
              <w:rPr>
                <w:ins w:id="1299" w:author="Namita Sivasankaran" w:date="2016-11-23T18:48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991D7B" w:rsidRPr="008A703E" w:rsidRDefault="00991D7B" w:rsidP="00147A46">
            <w:pPr>
              <w:rPr>
                <w:ins w:id="1300" w:author="Namita Sivasankaran" w:date="2016-11-23T18:48:00Z"/>
                <w:color w:val="000000"/>
                <w:lang w:val="en-IN" w:eastAsia="en-IN"/>
              </w:rPr>
            </w:pPr>
          </w:p>
        </w:tc>
      </w:tr>
      <w:tr w:rsidR="00991D7B" w:rsidRPr="00147A46" w:rsidTr="000718D3">
        <w:trPr>
          <w:trHeight w:val="347"/>
          <w:ins w:id="1301" w:author="Namita Sivasankaran" w:date="2016-11-23T18:48:00Z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991D7B" w:rsidRPr="00147A46" w:rsidRDefault="00991D7B" w:rsidP="00147A46">
            <w:pPr>
              <w:rPr>
                <w:ins w:id="1302" w:author="Namita Sivasankaran" w:date="2016-11-23T18:48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</w:tcPr>
          <w:p w:rsidR="00991D7B" w:rsidRPr="00147A46" w:rsidRDefault="00991D7B" w:rsidP="00147A46">
            <w:pPr>
              <w:rPr>
                <w:ins w:id="1303" w:author="Namita Sivasankaran" w:date="2016-11-23T18:48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</w:tcPr>
          <w:p w:rsidR="00991D7B" w:rsidRPr="00147A46" w:rsidRDefault="00991D7B" w:rsidP="00147A46">
            <w:pPr>
              <w:rPr>
                <w:ins w:id="1304" w:author="Namita Sivasankaran" w:date="2016-11-23T18:48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</w:tcPr>
          <w:p w:rsidR="00991D7B" w:rsidRPr="00147A46" w:rsidRDefault="00991D7B" w:rsidP="00147A46">
            <w:pPr>
              <w:rPr>
                <w:ins w:id="1305" w:author="Namita Sivasankaran" w:date="2016-11-23T18:48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991D7B" w:rsidRPr="00147A46" w:rsidRDefault="00991D7B" w:rsidP="00147A46">
            <w:pPr>
              <w:rPr>
                <w:ins w:id="1306" w:author="Namita Sivasankaran" w:date="2016-11-23T18:48:00Z"/>
                <w:color w:val="000000"/>
                <w:sz w:val="22"/>
                <w:szCs w:val="22"/>
                <w:lang w:val="en-IN" w:eastAsia="en-IN"/>
              </w:rPr>
            </w:pPr>
            <w:ins w:id="1307" w:author="Namita Sivasankaran" w:date="2016-11-23T18:49:00Z">
              <w:r w:rsidRPr="00E218C3">
                <w:rPr>
                  <w:color w:val="FF0000"/>
                  <w:sz w:val="22"/>
                  <w:szCs w:val="22"/>
                  <w:highlight w:val="green"/>
                  <w:lang w:val="en-IN" w:eastAsia="en-IN"/>
                </w:rPr>
                <w:t>Available surplus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:rsidR="00991D7B" w:rsidRPr="00147A46" w:rsidRDefault="00991D7B" w:rsidP="00147A46">
            <w:pPr>
              <w:jc w:val="center"/>
              <w:rPr>
                <w:ins w:id="1308" w:author="Namita Sivasankaran" w:date="2016-11-23T18:48:00Z"/>
                <w:color w:val="000000"/>
                <w:sz w:val="22"/>
                <w:szCs w:val="22"/>
                <w:lang w:val="en-IN" w:eastAsia="en-IN"/>
              </w:rPr>
            </w:pPr>
            <w:ins w:id="1309" w:author="Namita Sivasankaran" w:date="2016-11-23T18:49:00Z">
              <w:r w:rsidRPr="00724C92">
                <w:rPr>
                  <w:color w:val="FF0000"/>
                  <w:sz w:val="22"/>
                  <w:szCs w:val="22"/>
                  <w:highlight w:val="green"/>
                  <w:lang w:val="en-IN" w:eastAsia="en-IN"/>
                </w:rPr>
                <w:t>Numeric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991D7B" w:rsidRPr="00147A46" w:rsidRDefault="00991D7B" w:rsidP="00147A46">
            <w:pPr>
              <w:jc w:val="center"/>
              <w:rPr>
                <w:ins w:id="1310" w:author="Namita Sivasankaran" w:date="2016-11-23T18:48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991D7B" w:rsidRPr="00147A46" w:rsidRDefault="00991D7B" w:rsidP="00147A46">
            <w:pPr>
              <w:jc w:val="center"/>
              <w:rPr>
                <w:ins w:id="1311" w:author="Namita Sivasankaran" w:date="2016-11-23T18:48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991D7B" w:rsidRPr="008A703E" w:rsidRDefault="00991D7B" w:rsidP="00147A46">
            <w:pPr>
              <w:rPr>
                <w:ins w:id="1312" w:author="Namita Sivasankaran" w:date="2016-11-23T18:48:00Z"/>
                <w:color w:val="000000"/>
                <w:lang w:val="en-IN" w:eastAsia="en-IN"/>
              </w:rPr>
            </w:pPr>
          </w:p>
        </w:tc>
      </w:tr>
      <w:tr w:rsidR="00FB7698" w:rsidRPr="00147A46" w:rsidTr="00F71240">
        <w:tblPrEx>
          <w:tblW w:w="14280" w:type="dxa"/>
          <w:tblInd w:w="93" w:type="dxa"/>
          <w:tblPrExChange w:id="1313" w:author="Sarthak Shah | IFMR Rural Finance" w:date="2016-11-10T15:23:00Z">
            <w:tblPrEx>
              <w:tblW w:w="14280" w:type="dxa"/>
              <w:tblInd w:w="93" w:type="dxa"/>
            </w:tblPrEx>
          </w:tblPrExChange>
        </w:tblPrEx>
        <w:trPr>
          <w:trHeight w:val="264"/>
          <w:trPrChange w:id="1314" w:author="Sarthak Shah | IFMR Rural Finance" w:date="2016-11-10T15:23:00Z">
            <w:trPr>
              <w:trHeight w:val="31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315" w:author="Sarthak Shah | IFMR Rural Finance" w:date="2016-11-10T15:23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  <w:tcPrChange w:id="1316" w:author="Sarthak Shah | IFMR Rural Finance" w:date="2016-11-10T15:23:00Z">
              <w:tcPr>
                <w:tcW w:w="892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noWrap/>
                <w:textDirection w:val="btLr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  <w:tcPrChange w:id="1317" w:author="Sarthak Shah | IFMR Rural Finance" w:date="2016-11-10T15:23:00Z">
              <w:tcPr>
                <w:tcW w:w="1072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noWrap/>
                <w:textDirection w:val="btLr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  <w:tcPrChange w:id="1318" w:author="Sarthak Shah | IFMR Rural Finance" w:date="2016-11-10T15:23:00Z">
              <w:tcPr>
                <w:tcW w:w="1243" w:type="dxa"/>
                <w:vMerge w:val="restart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shd w:val="clear" w:color="auto" w:fill="auto"/>
                <w:noWrap/>
                <w:textDirection w:val="btLr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19" w:author="Sarthak Shah | IFMR Rural Finance" w:date="2016-11-10T15:23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IFSC Code 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20" w:author="Sarthak Shah | IFMR Rural Finance" w:date="2016-11-10T15:23:00Z">
              <w:tcPr>
                <w:tcW w:w="2131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21" w:author="Sarthak Shah | IFMR Rural Finance" w:date="2016-11-10T15:23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22" w:author="Sarthak Shah | IFMR Rural Finance" w:date="2016-11-10T15:23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23" w:author="Sarthak Shah | IFMR Rural Finance" w:date="2016-11-10T15:23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IFSC code search</w:t>
            </w:r>
          </w:p>
        </w:tc>
      </w:tr>
      <w:tr w:rsidR="00FB7698" w:rsidRPr="00147A46" w:rsidTr="00F71240">
        <w:tblPrEx>
          <w:tblW w:w="14280" w:type="dxa"/>
          <w:tblInd w:w="93" w:type="dxa"/>
          <w:tblPrExChange w:id="1324" w:author="Sarthak Shah | IFMR Rural Finance" w:date="2016-11-10T15:23:00Z">
            <w:tblPrEx>
              <w:tblW w:w="14280" w:type="dxa"/>
              <w:tblInd w:w="93" w:type="dxa"/>
            </w:tblPrEx>
          </w:tblPrExChange>
        </w:tblPrEx>
        <w:trPr>
          <w:trHeight w:val="267"/>
          <w:trPrChange w:id="1325" w:author="Sarthak Shah | IFMR Rural Finance" w:date="2016-11-10T15:23:00Z">
            <w:trPr>
              <w:trHeight w:val="31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326" w:author="Sarthak Shah | IFMR Rural Finance" w:date="2016-11-10T15:23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327" w:author="Sarthak Shah | IFMR Rural Finance" w:date="2016-11-10T15:23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328" w:author="Sarthak Shah | IFMR Rural Finance" w:date="2016-11-10T15:2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329" w:author="Sarthak Shah | IFMR Rural Finance" w:date="2016-11-10T15:2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30" w:author="Sarthak Shah | IFMR Rural Finance" w:date="2016-11-10T15:23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31" w:author="Sarthak Shah | IFMR Rural Finance" w:date="2016-11-10T15:23:00Z">
              <w:tcPr>
                <w:tcW w:w="2131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Alphanumeric 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32" w:author="Sarthak Shah | IFMR Rural Finance" w:date="2016-11-10T15:23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33" w:author="Sarthak Shah | IFMR Rural Finance" w:date="2016-11-10T15:23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34" w:author="Sarthak Shah | IFMR Rural Finance" w:date="2016-11-10T15:23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A2591F" w:rsidRDefault="00FB7698" w:rsidP="001376F5">
            <w:pPr>
              <w:rPr>
                <w:color w:val="000000"/>
                <w:szCs w:val="22"/>
                <w:lang w:val="en-IN" w:eastAsia="en-IN"/>
              </w:rPr>
            </w:pPr>
            <w:r w:rsidRPr="00A2591F">
              <w:rPr>
                <w:color w:val="000000"/>
                <w:szCs w:val="22"/>
                <w:lang w:val="en-IN" w:eastAsia="en-IN"/>
              </w:rPr>
              <w:t>Auto fill from IFSC code search</w:t>
            </w:r>
          </w:p>
        </w:tc>
      </w:tr>
      <w:tr w:rsidR="00FB7698" w:rsidRPr="00147A46" w:rsidTr="00F71240">
        <w:tblPrEx>
          <w:tblW w:w="14280" w:type="dxa"/>
          <w:tblInd w:w="93" w:type="dxa"/>
          <w:tblPrExChange w:id="1335" w:author="Sarthak Shah | IFMR Rural Finance" w:date="2016-11-10T15:23:00Z">
            <w:tblPrEx>
              <w:tblW w:w="14280" w:type="dxa"/>
              <w:tblInd w:w="93" w:type="dxa"/>
            </w:tblPrEx>
          </w:tblPrExChange>
        </w:tblPrEx>
        <w:trPr>
          <w:trHeight w:val="130"/>
          <w:trPrChange w:id="1336" w:author="Sarthak Shah | IFMR Rural Finance" w:date="2016-11-10T15:23:00Z">
            <w:trPr>
              <w:trHeight w:val="166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337" w:author="Sarthak Shah | IFMR Rural Finance" w:date="2016-11-10T15:23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338" w:author="Sarthak Shah | IFMR Rural Finance" w:date="2016-11-10T15:23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339" w:author="Sarthak Shah | IFMR Rural Finance" w:date="2016-11-10T15:2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340" w:author="Sarthak Shah | IFMR Rural Finance" w:date="2016-11-10T15:2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41" w:author="Sarthak Shah | IFMR Rural Finance" w:date="2016-11-10T15:23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42" w:author="Sarthak Shah | IFMR Rural Finance" w:date="2016-11-10T15:23:00Z">
              <w:tcPr>
                <w:tcW w:w="2131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43" w:author="Sarthak Shah | IFMR Rural Finance" w:date="2016-11-10T15:23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44" w:author="Sarthak Shah | IFMR Rural Finance" w:date="2016-11-10T15:23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45" w:author="Sarthak Shah | IFMR Rural Finance" w:date="2016-11-10T15:23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A2591F" w:rsidRDefault="00FB7698" w:rsidP="001376F5">
            <w:pPr>
              <w:rPr>
                <w:color w:val="000000"/>
                <w:szCs w:val="22"/>
                <w:lang w:val="en-IN" w:eastAsia="en-IN"/>
              </w:rPr>
            </w:pPr>
            <w:r w:rsidRPr="00A2591F">
              <w:rPr>
                <w:color w:val="000000"/>
                <w:szCs w:val="22"/>
                <w:lang w:val="en-IN" w:eastAsia="en-IN"/>
              </w:rPr>
              <w:t>Auto fill from IFSC code search</w:t>
            </w:r>
          </w:p>
        </w:tc>
      </w:tr>
      <w:tr w:rsidR="00FB7698" w:rsidRPr="00147A46" w:rsidTr="00F71240">
        <w:trPr>
          <w:trHeight w:val="24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8A703E" w:rsidRDefault="00FB769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FB7698" w:rsidRPr="00147A46" w:rsidTr="00F71240">
        <w:tblPrEx>
          <w:tblW w:w="14280" w:type="dxa"/>
          <w:tblInd w:w="93" w:type="dxa"/>
          <w:tblPrExChange w:id="1346" w:author="Sarthak Shah | IFMR Rural Finance" w:date="2016-11-10T15:23:00Z">
            <w:tblPrEx>
              <w:tblW w:w="14280" w:type="dxa"/>
              <w:tblInd w:w="93" w:type="dxa"/>
            </w:tblPrEx>
          </w:tblPrExChange>
        </w:tblPrEx>
        <w:trPr>
          <w:trHeight w:val="152"/>
          <w:trPrChange w:id="1347" w:author="Sarthak Shah | IFMR Rural Finance" w:date="2016-11-10T15:23:00Z">
            <w:trPr>
              <w:trHeight w:val="31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348" w:author="Sarthak Shah | IFMR Rural Finance" w:date="2016-11-10T15:23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349" w:author="Sarthak Shah | IFMR Rural Finance" w:date="2016-11-10T15:23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350" w:author="Sarthak Shah | IFMR Rural Finance" w:date="2016-11-10T15:2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351" w:author="Sarthak Shah | IFMR Rural Finance" w:date="2016-11-10T15:2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52" w:author="Sarthak Shah | IFMR Rural Finance" w:date="2016-11-10T15:23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53" w:author="Sarthak Shah | IFMR Rural Finance" w:date="2016-11-10T15:23:00Z">
              <w:tcPr>
                <w:tcW w:w="2131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54" w:author="Sarthak Shah | IFMR Rural Finance" w:date="2016-11-10T15:23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55" w:author="Sarthak Shah | IFMR Rural Finance" w:date="2016-11-10T15:23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56" w:author="Sarthak Shah | IFMR Rural Finance" w:date="2016-11-10T15:23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8A703E" w:rsidRDefault="00FB769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FB7698" w:rsidRPr="00147A46" w:rsidTr="00F71240">
        <w:tblPrEx>
          <w:tblW w:w="14280" w:type="dxa"/>
          <w:tblInd w:w="93" w:type="dxa"/>
          <w:tblPrExChange w:id="1357" w:author="Sarthak Shah | IFMR Rural Finance" w:date="2016-11-10T15:23:00Z">
            <w:tblPrEx>
              <w:tblW w:w="14280" w:type="dxa"/>
              <w:tblInd w:w="93" w:type="dxa"/>
            </w:tblPrEx>
          </w:tblPrExChange>
        </w:tblPrEx>
        <w:trPr>
          <w:trHeight w:val="169"/>
          <w:trPrChange w:id="1358" w:author="Sarthak Shah | IFMR Rural Finance" w:date="2016-11-10T15:23:00Z">
            <w:trPr>
              <w:trHeight w:val="152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359" w:author="Sarthak Shah | IFMR Rural Finance" w:date="2016-11-10T15:23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360" w:author="Sarthak Shah | IFMR Rural Finance" w:date="2016-11-10T15:23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361" w:author="Sarthak Shah | IFMR Rural Finance" w:date="2016-11-10T15:2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362" w:author="Sarthak Shah | IFMR Rural Finance" w:date="2016-11-10T15:2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63" w:author="Sarthak Shah | IFMR Rural Finance" w:date="2016-11-10T15:23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64" w:author="Sarthak Shah | IFMR Rural Finance" w:date="2016-11-10T15:23:00Z">
              <w:tcPr>
                <w:tcW w:w="2131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65" w:author="Sarthak Shah | IFMR Rural Finance" w:date="2016-11-10T15:23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66" w:author="Sarthak Shah | IFMR Rural Finance" w:date="2016-11-10T15:23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367" w:author="Sarthak Shah | IFMR Rural Finance" w:date="2016-11-10T15:23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8A703E" w:rsidRDefault="00FB769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FB7698" w:rsidRPr="00147A46" w:rsidTr="00FB7698">
        <w:tblPrEx>
          <w:tblW w:w="14280" w:type="dxa"/>
          <w:tblInd w:w="93" w:type="dxa"/>
          <w:tblPrExChange w:id="1368" w:author="Namita Sivasankaran" w:date="2016-11-23T18:49:00Z">
            <w:tblPrEx>
              <w:tblW w:w="14280" w:type="dxa"/>
              <w:tblInd w:w="93" w:type="dxa"/>
            </w:tblPrEx>
          </w:tblPrExChange>
        </w:tblPrEx>
        <w:trPr>
          <w:trHeight w:val="302"/>
          <w:ins w:id="1369" w:author="Namita Sivasankaran" w:date="2016-11-23T18:49:00Z"/>
          <w:trPrChange w:id="1370" w:author="Namita Sivasankaran" w:date="2016-11-23T18:49:00Z">
            <w:trPr>
              <w:trHeight w:val="302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371" w:author="Namita Sivasankaran" w:date="2016-11-23T18:49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372" w:author="Namita Sivasankaran" w:date="2016-11-23T18:49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373" w:author="Namita Sivasankaran" w:date="2016-11-23T18:49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374" w:author="Namita Sivasankaran" w:date="2016-11-23T18:4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375" w:author="Namita Sivasankaran" w:date="2016-11-23T18:49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376" w:author="Namita Sivasankaran" w:date="2016-11-23T18:4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377" w:author="Namita Sivasankaran" w:date="2016-11-23T18:49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378" w:author="Namita Sivasankaran" w:date="2016-11-23T18:4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tcPrChange w:id="1379" w:author="Namita Sivasankaran" w:date="2016-11-23T18:49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380" w:author="Namita Sivasankaran" w:date="2016-11-23T18:49:00Z"/>
                <w:color w:val="000000"/>
                <w:sz w:val="22"/>
                <w:szCs w:val="22"/>
                <w:lang w:val="en-IN" w:eastAsia="en-IN"/>
              </w:rPr>
            </w:pPr>
            <w:ins w:id="1381" w:author="Namita Sivasankaran" w:date="2016-11-23T18:49:00Z">
              <w:r w:rsidRPr="00631D8B">
                <w:rPr>
                  <w:color w:val="000000"/>
                  <w:sz w:val="22"/>
                  <w:szCs w:val="22"/>
                  <w:highlight w:val="green"/>
                  <w:lang w:val="en-IN" w:eastAsia="en-IN"/>
                </w:rPr>
                <w:t>Confirm a/c no.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1382" w:author="Namita Sivasankaran" w:date="2016-11-23T18:49:00Z">
              <w:tcPr>
                <w:tcW w:w="2120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1383" w:author="Namita Sivasankaran" w:date="2016-11-23T18:49:00Z"/>
                <w:color w:val="000000"/>
                <w:sz w:val="22"/>
                <w:szCs w:val="22"/>
                <w:lang w:val="en-IN" w:eastAsia="en-IN"/>
              </w:rPr>
            </w:pPr>
            <w:ins w:id="1384" w:author="Namita Sivasankaran" w:date="2016-11-23T18:49:00Z">
              <w:r w:rsidRPr="00631D8B">
                <w:rPr>
                  <w:sz w:val="22"/>
                  <w:szCs w:val="22"/>
                  <w:highlight w:val="green"/>
                  <w:lang w:val="en-IN" w:eastAsia="en-IN"/>
                </w:rPr>
                <w:t>Numeric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1385" w:author="Namita Sivasankaran" w:date="2016-11-23T18:49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1386" w:author="Namita Sivasankaran" w:date="2016-11-23T18:49:00Z"/>
                <w:color w:val="000000"/>
                <w:sz w:val="22"/>
                <w:szCs w:val="22"/>
                <w:lang w:val="en-IN" w:eastAsia="en-IN"/>
              </w:rPr>
            </w:pPr>
            <w:ins w:id="1387" w:author="Namita Sivasankaran" w:date="2016-11-23T18:49:00Z">
              <w:r w:rsidRPr="00631D8B">
                <w:rPr>
                  <w:sz w:val="22"/>
                  <w:szCs w:val="22"/>
                  <w:highlight w:val="green"/>
                  <w:lang w:val="en-IN" w:eastAsia="en-IN"/>
                </w:rPr>
                <w:t>Yes</w:t>
              </w:r>
            </w:ins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1388" w:author="Namita Sivasankaran" w:date="2016-11-23T18:49:00Z">
              <w:tcPr>
                <w:tcW w:w="138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1389" w:author="Namita Sivasankaran" w:date="2016-11-23T18:4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1390" w:author="Namita Sivasankaran" w:date="2016-11-23T18:49:00Z">
              <w:tcPr>
                <w:tcW w:w="28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8A703E" w:rsidRDefault="00FB7698" w:rsidP="00147A46">
            <w:pPr>
              <w:rPr>
                <w:ins w:id="1391" w:author="Namita Sivasankaran" w:date="2016-11-23T18:49:00Z"/>
                <w:color w:val="000000"/>
                <w:lang w:val="en-IN" w:eastAsia="en-IN"/>
              </w:rPr>
            </w:pPr>
          </w:p>
        </w:tc>
      </w:tr>
      <w:tr w:rsidR="00FB7698" w:rsidRPr="00147A46" w:rsidTr="00FB7698">
        <w:tblPrEx>
          <w:tblW w:w="14280" w:type="dxa"/>
          <w:tblInd w:w="93" w:type="dxa"/>
          <w:tblPrExChange w:id="1392" w:author="Namita Sivasankaran" w:date="2016-11-23T18:49:00Z">
            <w:tblPrEx>
              <w:tblW w:w="14280" w:type="dxa"/>
              <w:tblInd w:w="93" w:type="dxa"/>
            </w:tblPrEx>
          </w:tblPrExChange>
        </w:tblPrEx>
        <w:trPr>
          <w:trHeight w:val="302"/>
          <w:ins w:id="1393" w:author="Namita Sivasankaran" w:date="2016-11-23T18:49:00Z"/>
          <w:trPrChange w:id="1394" w:author="Namita Sivasankaran" w:date="2016-11-23T18:49:00Z">
            <w:trPr>
              <w:trHeight w:val="302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395" w:author="Namita Sivasankaran" w:date="2016-11-23T18:49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396" w:author="Namita Sivasankaran" w:date="2016-11-23T18:49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397" w:author="Namita Sivasankaran" w:date="2016-11-23T18:49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398" w:author="Namita Sivasankaran" w:date="2016-11-23T18:4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399" w:author="Namita Sivasankaran" w:date="2016-11-23T18:49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400" w:author="Namita Sivasankaran" w:date="2016-11-23T18:4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401" w:author="Namita Sivasankaran" w:date="2016-11-23T18:49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402" w:author="Namita Sivasankaran" w:date="2016-11-23T18:4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tcPrChange w:id="1403" w:author="Namita Sivasankaran" w:date="2016-11-23T18:49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404" w:author="Namita Sivasankaran" w:date="2016-11-23T18:49:00Z"/>
                <w:color w:val="000000"/>
                <w:sz w:val="22"/>
                <w:szCs w:val="22"/>
                <w:lang w:val="en-IN" w:eastAsia="en-IN"/>
              </w:rPr>
            </w:pPr>
            <w:ins w:id="1405" w:author="Namita Sivasankaran" w:date="2016-11-23T18:49:00Z">
              <w:r w:rsidRPr="00631D8B">
                <w:rPr>
                  <w:color w:val="000000"/>
                  <w:sz w:val="22"/>
                  <w:szCs w:val="22"/>
                  <w:highlight w:val="green"/>
                  <w:lang w:val="en-IN" w:eastAsia="en-IN"/>
                </w:rPr>
                <w:t>Limit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1406" w:author="Namita Sivasankaran" w:date="2016-11-23T18:49:00Z">
              <w:tcPr>
                <w:tcW w:w="2120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1407" w:author="Namita Sivasankaran" w:date="2016-11-23T18:49:00Z"/>
                <w:color w:val="000000"/>
                <w:sz w:val="22"/>
                <w:szCs w:val="22"/>
                <w:lang w:val="en-IN" w:eastAsia="en-IN"/>
              </w:rPr>
            </w:pPr>
            <w:ins w:id="1408" w:author="Namita Sivasankaran" w:date="2016-11-23T18:49:00Z">
              <w:r w:rsidRPr="00631D8B">
                <w:rPr>
                  <w:sz w:val="22"/>
                  <w:szCs w:val="22"/>
                  <w:highlight w:val="green"/>
                  <w:lang w:val="en-IN" w:eastAsia="en-IN"/>
                </w:rPr>
                <w:t>Numeric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1409" w:author="Namita Sivasankaran" w:date="2016-11-23T18:49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1410" w:author="Namita Sivasankaran" w:date="2016-11-23T18:49:00Z"/>
                <w:color w:val="000000"/>
                <w:sz w:val="22"/>
                <w:szCs w:val="22"/>
                <w:lang w:val="en-IN" w:eastAsia="en-IN"/>
              </w:rPr>
            </w:pPr>
            <w:ins w:id="1411" w:author="Namita Sivasankaran" w:date="2016-11-23T18:49:00Z">
              <w:r w:rsidRPr="00631D8B">
                <w:rPr>
                  <w:sz w:val="22"/>
                  <w:szCs w:val="22"/>
                  <w:highlight w:val="green"/>
                  <w:lang w:val="en-IN" w:eastAsia="en-IN"/>
                </w:rPr>
                <w:t xml:space="preserve">Yes </w:t>
              </w:r>
            </w:ins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1412" w:author="Namita Sivasankaran" w:date="2016-11-23T18:49:00Z">
              <w:tcPr>
                <w:tcW w:w="138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1413" w:author="Namita Sivasankaran" w:date="2016-11-23T18:49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tcPrChange w:id="1414" w:author="Namita Sivasankaran" w:date="2016-11-23T18:49:00Z">
              <w:tcPr>
                <w:tcW w:w="28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8A703E" w:rsidRDefault="00FB7698" w:rsidP="00147A46">
            <w:pPr>
              <w:rPr>
                <w:ins w:id="1415" w:author="Namita Sivasankaran" w:date="2016-11-23T18:49:00Z"/>
                <w:color w:val="000000"/>
                <w:lang w:val="en-IN" w:eastAsia="en-IN"/>
              </w:rPr>
            </w:pPr>
          </w:p>
        </w:tc>
      </w:tr>
      <w:tr w:rsidR="00FB7698" w:rsidRPr="00147A46" w:rsidTr="00F71240">
        <w:tblPrEx>
          <w:tblW w:w="14280" w:type="dxa"/>
          <w:tblInd w:w="93" w:type="dxa"/>
          <w:tblPrExChange w:id="1416" w:author="Sarthak Shah | IFMR Rural Finance" w:date="2016-11-10T15:23:00Z">
            <w:tblPrEx>
              <w:tblW w:w="14280" w:type="dxa"/>
              <w:tblInd w:w="93" w:type="dxa"/>
            </w:tblPrEx>
          </w:tblPrExChange>
        </w:tblPrEx>
        <w:trPr>
          <w:trHeight w:val="302"/>
          <w:trPrChange w:id="1417" w:author="Sarthak Shah | IFMR Rural Finance" w:date="2016-11-10T15:23:00Z">
            <w:trPr>
              <w:trHeight w:val="228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418" w:author="Sarthak Shah | IFMR Rural Finance" w:date="2016-11-10T15:23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419" w:author="Sarthak Shah | IFMR Rural Finance" w:date="2016-11-10T15:23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420" w:author="Sarthak Shah | IFMR Rural Finance" w:date="2016-11-10T15:2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421" w:author="Sarthak Shah | IFMR Rural Finance" w:date="2016-11-10T15:2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22" w:author="Sarthak Shah | IFMR Rural Finance" w:date="2016-11-10T15:23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23" w:author="Sarthak Shah | IFMR Rural Finance" w:date="2016-11-10T15:23:00Z">
              <w:tcPr>
                <w:tcW w:w="2131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24" w:author="Sarthak Shah | IFMR Rural Finance" w:date="2016-11-10T15:23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25" w:author="Sarthak Shah | IFMR Rural Finance" w:date="2016-11-10T15:23:00Z">
              <w:tcPr>
                <w:tcW w:w="138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26" w:author="Sarthak Shah | IFMR Rural Finance" w:date="2016-11-10T15:23:00Z">
              <w:tcPr>
                <w:tcW w:w="2881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8A703E" w:rsidRDefault="00FB769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MM/YYYY Format- from application</w:t>
            </w:r>
          </w:p>
        </w:tc>
      </w:tr>
      <w:tr w:rsidR="00FB7698" w:rsidRPr="00147A46" w:rsidTr="00F71240">
        <w:trPr>
          <w:trHeight w:val="19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8A703E" w:rsidRDefault="00FB769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Yes/No-from application</w:t>
            </w:r>
          </w:p>
        </w:tc>
      </w:tr>
      <w:tr w:rsidR="00FB7698" w:rsidRPr="00147A46" w:rsidTr="00F71240">
        <w:tblPrEx>
          <w:tblW w:w="14280" w:type="dxa"/>
          <w:tblInd w:w="93" w:type="dxa"/>
          <w:tblPrExChange w:id="1427" w:author="Sarthak Shah | IFMR Rural Finance" w:date="2016-11-10T15:23:00Z">
            <w:tblPrEx>
              <w:tblW w:w="14280" w:type="dxa"/>
              <w:tblInd w:w="93" w:type="dxa"/>
            </w:tblPrEx>
          </w:tblPrExChange>
        </w:tblPrEx>
        <w:trPr>
          <w:trHeight w:val="269"/>
          <w:trPrChange w:id="1428" w:author="Sarthak Shah | IFMR Rural Finance" w:date="2016-11-10T15:23:00Z">
            <w:trPr>
              <w:trHeight w:val="322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429" w:author="Sarthak Shah | IFMR Rural Finance" w:date="2016-11-10T15:23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430" w:author="Sarthak Shah | IFMR Rural Finance" w:date="2016-11-10T15:23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431" w:author="Sarthak Shah | IFMR Rural Finance" w:date="2016-11-10T15:2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1432" w:author="Sarthak Shah | IFMR Rural Finance" w:date="2016-11-10T15:2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433" w:author="Sarthak Shah | IFMR Rural Finance" w:date="2016-11-10T15:23:00Z">
              <w:tcPr>
                <w:tcW w:w="247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434" w:author="Sarthak Shah | IFMR Rural Finance" w:date="2016-11-10T15:23:00Z">
              <w:tcPr>
                <w:tcW w:w="2131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435" w:author="Sarthak Shah | IFMR Rural Finance" w:date="2016-11-10T15:23:00Z">
              <w:tcPr>
                <w:tcW w:w="128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436" w:author="Sarthak Shah | IFMR Rural Finance" w:date="2016-11-10T15:23:00Z">
              <w:tcPr>
                <w:tcW w:w="1386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437" w:author="Sarthak Shah | IFMR Rural Finance" w:date="2016-11-10T15:23:00Z">
              <w:tcPr>
                <w:tcW w:w="2881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8A703E" w:rsidRDefault="00FB769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(If A/C type is OD, CC)- from application</w:t>
            </w:r>
          </w:p>
        </w:tc>
      </w:tr>
      <w:tr w:rsidR="00FB7698" w:rsidRPr="00147A46" w:rsidTr="00F71240">
        <w:tblPrEx>
          <w:tblW w:w="14280" w:type="dxa"/>
          <w:tblInd w:w="93" w:type="dxa"/>
          <w:tblPrExChange w:id="1438" w:author="Sarthak Shah | IFMR Rural Finance" w:date="2016-11-10T15:22:00Z">
            <w:tblPrEx>
              <w:tblW w:w="14280" w:type="dxa"/>
              <w:tblInd w:w="93" w:type="dxa"/>
            </w:tblPrEx>
          </w:tblPrExChange>
        </w:tblPrEx>
        <w:trPr>
          <w:trHeight w:val="207"/>
          <w:trPrChange w:id="1439" w:author="Sarthak Shah | IFMR Rural Finance" w:date="2016-11-10T15:22:00Z">
            <w:trPr>
              <w:trHeight w:val="31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440" w:author="Sarthak Shah | IFMR Rural Finance" w:date="2016-11-10T15:22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441" w:author="Sarthak Shah | IFMR Rural Finance" w:date="2016-11-10T15:22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442" w:author="Sarthak Shah | IFMR Rural Finance" w:date="2016-11-10T15:22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443" w:author="Sarthak Shah | IFMR Rural Finance" w:date="2016-11-10T15:22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44" w:author="Sarthak Shah | IFMR Rural Finance" w:date="2016-11-10T15:22:00Z">
              <w:tcPr>
                <w:tcW w:w="2478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Start Month</w:t>
            </w:r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45" w:author="Sarthak Shah | IFMR Rural Finance" w:date="2016-11-10T15:22:00Z">
              <w:tcPr>
                <w:tcW w:w="2131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46" w:author="Sarthak Shah | IFMR Rural Finance" w:date="2016-11-10T15:22:00Z">
              <w:tcPr>
                <w:tcW w:w="1280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47" w:author="Sarthak Shah | IFMR Rural Finance" w:date="2016-11-10T15:22:00Z">
              <w:tcPr>
                <w:tcW w:w="1386" w:type="dxa"/>
                <w:gridSpan w:val="2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48" w:author="Sarthak Shah | IFMR Rural Finance" w:date="2016-11-10T15:22:00Z">
              <w:tcPr>
                <w:tcW w:w="2881" w:type="dxa"/>
                <w:tcBorders>
                  <w:top w:val="single" w:sz="4" w:space="0" w:color="auto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8A703E" w:rsidRDefault="00FB769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FB7698" w:rsidRPr="00147A46" w:rsidTr="00F71240">
        <w:tblPrEx>
          <w:tblW w:w="14280" w:type="dxa"/>
          <w:tblInd w:w="93" w:type="dxa"/>
          <w:tblPrExChange w:id="1449" w:author="Sarthak Shah | IFMR Rural Finance" w:date="2016-11-10T15:22:00Z">
            <w:tblPrEx>
              <w:tblW w:w="14280" w:type="dxa"/>
              <w:tblInd w:w="93" w:type="dxa"/>
            </w:tblPrEx>
          </w:tblPrExChange>
        </w:tblPrEx>
        <w:trPr>
          <w:trHeight w:val="198"/>
          <w:trPrChange w:id="1450" w:author="Sarthak Shah | IFMR Rural Finance" w:date="2016-11-10T15:22:00Z">
            <w:trPr>
              <w:trHeight w:val="31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451" w:author="Sarthak Shah | IFMR Rural Finance" w:date="2016-11-10T15:22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452" w:author="Sarthak Shah | IFMR Rural Finance" w:date="2016-11-10T15:22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453" w:author="Sarthak Shah | IFMR Rural Finance" w:date="2016-11-10T15:22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454" w:author="Sarthak Shah | IFMR Rural Finance" w:date="2016-11-10T15:22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55" w:author="Sarthak Shah | IFMR Rural Finance" w:date="2016-11-10T15:22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Total Deposits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56" w:author="Sarthak Shah | IFMR Rural Finance" w:date="2016-11-10T15:22:00Z">
              <w:tcPr>
                <w:tcW w:w="2131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57" w:author="Sarthak Shah | IFMR Rural Finance" w:date="2016-11-10T15:22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58" w:author="Sarthak Shah | IFMR Rural Finance" w:date="2016-11-10T15:22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59" w:author="Sarthak Shah | IFMR Rural Finance" w:date="2016-11-10T15:22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8A703E" w:rsidRDefault="00FB769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FB7698" w:rsidRPr="00147A46" w:rsidTr="00F71240">
        <w:tblPrEx>
          <w:tblW w:w="14280" w:type="dxa"/>
          <w:tblInd w:w="93" w:type="dxa"/>
          <w:tblPrExChange w:id="1460" w:author="Sarthak Shah | IFMR Rural Finance" w:date="2016-11-10T15:22:00Z">
            <w:tblPrEx>
              <w:tblW w:w="14280" w:type="dxa"/>
              <w:tblInd w:w="93" w:type="dxa"/>
            </w:tblPrEx>
          </w:tblPrExChange>
        </w:tblPrEx>
        <w:trPr>
          <w:trHeight w:val="216"/>
          <w:trPrChange w:id="1461" w:author="Sarthak Shah | IFMR Rural Finance" w:date="2016-11-10T15:22:00Z">
            <w:trPr>
              <w:trHeight w:val="334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462" w:author="Sarthak Shah | IFMR Rural Finance" w:date="2016-11-10T15:22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463" w:author="Sarthak Shah | IFMR Rural Finance" w:date="2016-11-10T15:22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464" w:author="Sarthak Shah | IFMR Rural Finance" w:date="2016-11-10T15:22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465" w:author="Sarthak Shah | IFMR Rural Finance" w:date="2016-11-10T15:22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66" w:author="Sarthak Shah | IFMR Rural Finance" w:date="2016-11-10T15:22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Total Withdrawals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67" w:author="Sarthak Shah | IFMR Rural Finance" w:date="2016-11-10T15:22:00Z">
              <w:tcPr>
                <w:tcW w:w="2131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68" w:author="Sarthak Shah | IFMR Rural Finance" w:date="2016-11-10T15:22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69" w:author="Sarthak Shah | IFMR Rural Finance" w:date="2016-11-10T15:22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470" w:author="Sarthak Shah | IFMR Rural Finance" w:date="2016-11-10T15:22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8A703E" w:rsidRDefault="00FB769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34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Balance as on 15th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8A703E" w:rsidRDefault="00FB769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FB7698" w:rsidRPr="00147A46" w:rsidTr="00F71240">
        <w:tblPrEx>
          <w:tblW w:w="14280" w:type="dxa"/>
          <w:tblInd w:w="93" w:type="dxa"/>
          <w:tblPrExChange w:id="1471" w:author="Sarthak Shah | IFMR Rural Finance" w:date="2016-11-10T15:23:00Z">
            <w:tblPrEx>
              <w:tblW w:w="14280" w:type="dxa"/>
              <w:tblInd w:w="93" w:type="dxa"/>
            </w:tblPrEx>
          </w:tblPrExChange>
        </w:tblPrEx>
        <w:trPr>
          <w:trHeight w:val="579"/>
          <w:ins w:id="1472" w:author="Sarthak Shah | IFMR Rural Finance" w:date="2016-11-10T15:20:00Z"/>
          <w:trPrChange w:id="1473" w:author="Sarthak Shah | IFMR Rural Finance" w:date="2016-11-10T15:23:00Z">
            <w:trPr>
              <w:trHeight w:val="34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474" w:author="Sarthak Shah | IFMR Rural Finance" w:date="2016-11-10T15:23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475" w:author="Sarthak Shah | IFMR Rural Finance" w:date="2016-11-10T15:20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476" w:author="Sarthak Shah | IFMR Rural Finance" w:date="2016-11-10T15:23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477" w:author="Sarthak Shah | IFMR Rural Finance" w:date="2016-11-10T15:2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478" w:author="Sarthak Shah | IFMR Rural Finance" w:date="2016-11-10T15:2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479" w:author="Sarthak Shah | IFMR Rural Finance" w:date="2016-11-10T15:2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480" w:author="Sarthak Shah | IFMR Rural Finance" w:date="2016-11-10T15:2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481" w:author="Sarthak Shah | IFMR Rural Finance" w:date="2016-11-10T15:2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482" w:author="Sarthak Shah | IFMR Rural Finance" w:date="2016-11-10T15:23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rPr>
                <w:ins w:id="1483" w:author="Sarthak Shah | IFMR Rural Finance" w:date="2016-11-10T15:20:00Z"/>
                <w:color w:val="000000"/>
                <w:sz w:val="22"/>
                <w:szCs w:val="22"/>
                <w:lang w:val="en-IN" w:eastAsia="en-IN"/>
              </w:rPr>
            </w:pPr>
            <w:ins w:id="1484" w:author="Sarthak Shah | IFMR Rural Finance" w:date="2016-11-10T15:20:00Z">
              <w:r>
                <w:rPr>
                  <w:color w:val="000000"/>
                  <w:sz w:val="22"/>
                  <w:szCs w:val="22"/>
                  <w:lang w:val="en-IN" w:eastAsia="en-IN"/>
                </w:rPr>
                <w:t>Add Button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485" w:author="Sarthak Shah | IFMR Rural Finance" w:date="2016-11-10T15:23:00Z">
              <w:tcPr>
                <w:tcW w:w="2131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1486" w:author="Sarthak Shah | IFMR Rural Finance" w:date="2016-11-10T15:2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487" w:author="Sarthak Shah | IFMR Rural Finance" w:date="2016-11-10T15:23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1488" w:author="Sarthak Shah | IFMR Rural Finance" w:date="2016-11-10T15:2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489" w:author="Sarthak Shah | IFMR Rural Finance" w:date="2016-11-10T15:23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147A46" w:rsidRDefault="00FB7698" w:rsidP="00147A46">
            <w:pPr>
              <w:jc w:val="center"/>
              <w:rPr>
                <w:ins w:id="1490" w:author="Sarthak Shah | IFMR Rural Finance" w:date="2016-11-10T15:20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491" w:author="Sarthak Shah | IFMR Rural Finance" w:date="2016-11-10T15:23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FB7698" w:rsidRPr="008A703E" w:rsidRDefault="00FB7698" w:rsidP="00147A46">
            <w:pPr>
              <w:rPr>
                <w:ins w:id="1492" w:author="Sarthak Shah | IFMR Rural Finance" w:date="2016-11-10T15:20:00Z"/>
                <w:color w:val="000000"/>
                <w:lang w:val="en-IN" w:eastAsia="en-IN"/>
              </w:rPr>
            </w:pPr>
            <w:ins w:id="1493" w:author="Sarthak Shah | IFMR Rural Finance" w:date="2016-11-10T15:20:00Z">
              <w:r>
                <w:rPr>
                  <w:color w:val="000000"/>
                  <w:lang w:val="en-IN" w:eastAsia="en-IN"/>
                </w:rPr>
                <w:t>Populate Start month, Total Deposits, Total withdrawals and balance as on 15</w:t>
              </w:r>
              <w:r w:rsidRPr="0065057F">
                <w:rPr>
                  <w:color w:val="000000"/>
                  <w:vertAlign w:val="superscript"/>
                  <w:lang w:val="en-IN" w:eastAsia="en-IN"/>
                  <w:rPrChange w:id="1494" w:author="Sarthak Shah | IFMR Rural Finance" w:date="2016-11-10T15:21:00Z">
                    <w:rPr>
                      <w:color w:val="000000"/>
                      <w:lang w:val="en-IN" w:eastAsia="en-IN"/>
                    </w:rPr>
                  </w:rPrChange>
                </w:rPr>
                <w:t>th</w:t>
              </w:r>
              <w:r>
                <w:rPr>
                  <w:color w:val="000000"/>
                  <w:lang w:val="en-IN" w:eastAsia="en-IN"/>
                </w:rPr>
                <w:t xml:space="preserve"> </w:t>
              </w:r>
            </w:ins>
            <w:ins w:id="1495" w:author="Sarthak Shah | IFMR Rural Finance" w:date="2016-11-10T15:21:00Z">
              <w:r>
                <w:rPr>
                  <w:color w:val="000000"/>
                  <w:lang w:val="en-IN" w:eastAsia="en-IN"/>
                </w:rPr>
                <w:t>again</w:t>
              </w:r>
            </w:ins>
          </w:p>
        </w:tc>
      </w:tr>
      <w:tr w:rsidR="00FB7698" w:rsidRPr="00147A46" w:rsidTr="00F71240">
        <w:trPr>
          <w:trHeight w:val="26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cheques bounced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8A703E" w:rsidRDefault="00FB769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FB7698" w:rsidRPr="00147A46" w:rsidTr="00F71240">
        <w:tblPrEx>
          <w:tblW w:w="14280" w:type="dxa"/>
          <w:tblInd w:w="93" w:type="dxa"/>
          <w:tblPrExChange w:id="1496" w:author="Sarthak Shah | IFMR Rural Finance" w:date="2016-11-10T15:23:00Z">
            <w:tblPrEx>
              <w:tblW w:w="14280" w:type="dxa"/>
              <w:tblInd w:w="93" w:type="dxa"/>
            </w:tblPrEx>
          </w:tblPrExChange>
        </w:tblPrEx>
        <w:trPr>
          <w:trHeight w:val="423"/>
          <w:trPrChange w:id="1497" w:author="Sarthak Shah | IFMR Rural Finance" w:date="2016-11-10T15:23:00Z">
            <w:trPr>
              <w:trHeight w:val="61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498" w:author="Sarthak Shah | IFMR Rural Finance" w:date="2016-11-10T15:23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499" w:author="Sarthak Shah | IFMR Rural Finance" w:date="2016-11-10T15:23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500" w:author="Sarthak Shah | IFMR Rural Finance" w:date="2016-11-10T15:2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501" w:author="Sarthak Shah | IFMR Rural Finance" w:date="2016-11-10T15:2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02" w:author="Sarthak Shah | IFMR Rural Finance" w:date="2016-11-10T15:23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EMI cheques bounced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03" w:author="Sarthak Shah | IFMR Rural Finance" w:date="2016-11-10T15:23:00Z">
              <w:tcPr>
                <w:tcW w:w="2131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04" w:author="Sarthak Shah | IFMR Rural Finance" w:date="2016-11-10T15:23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05" w:author="Sarthak Shah | IFMR Rural Finance" w:date="2016-11-10T15:23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06" w:author="Sarthak Shah | IFMR Rural Finance" w:date="2016-11-10T15:23:00Z">
              <w:tcPr>
                <w:tcW w:w="2881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8A703E" w:rsidRDefault="00FB769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FB7698" w:rsidRPr="00147A46" w:rsidTr="00F71240">
        <w:tblPrEx>
          <w:tblW w:w="14280" w:type="dxa"/>
          <w:tblInd w:w="93" w:type="dxa"/>
          <w:tblPrExChange w:id="1507" w:author="Sarthak Shah | IFMR Rural Finance" w:date="2016-11-10T15:23:00Z">
            <w:tblPrEx>
              <w:tblW w:w="14280" w:type="dxa"/>
              <w:tblInd w:w="93" w:type="dxa"/>
            </w:tblPrEx>
          </w:tblPrExChange>
        </w:tblPrEx>
        <w:trPr>
          <w:trHeight w:val="208"/>
          <w:trPrChange w:id="1508" w:author="Sarthak Shah | IFMR Rural Finance" w:date="2016-11-10T15:23:00Z">
            <w:trPr>
              <w:trHeight w:val="585"/>
            </w:trPr>
          </w:trPrChange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  <w:tcPrChange w:id="1509" w:author="Sarthak Shah | IFMR Rural Finance" w:date="2016-11-10T15:23:00Z">
              <w:tcPr>
                <w:tcW w:w="917" w:type="dxa"/>
                <w:vMerge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510" w:author="Sarthak Shah | IFMR Rural Finance" w:date="2016-11-10T15:23:00Z">
              <w:tcPr>
                <w:tcW w:w="892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511" w:author="Sarthak Shah | IFMR Rural Finance" w:date="2016-11-10T15:23:00Z">
              <w:tcPr>
                <w:tcW w:w="1072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  <w:tcPrChange w:id="1512" w:author="Sarthak Shah | IFMR Rural Finance" w:date="2016-11-10T15:23:00Z">
              <w:tcPr>
                <w:tcW w:w="1243" w:type="dxa"/>
                <w:vMerge/>
                <w:tcBorders>
                  <w:top w:val="nil"/>
                  <w:left w:val="single" w:sz="8" w:space="0" w:color="auto"/>
                  <w:bottom w:val="single" w:sz="4" w:space="0" w:color="auto"/>
                  <w:right w:val="single" w:sz="8" w:space="0" w:color="auto"/>
                </w:tcBorders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  <w:tcPrChange w:id="1513" w:author="Sarthak Shah | IFMR Rural Finance" w:date="2016-11-10T15:23:00Z">
              <w:tcPr>
                <w:tcW w:w="2478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000000" w:fill="B8CCE4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Button to add account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14" w:author="Sarthak Shah | IFMR Rural Finance" w:date="2016-11-10T15:23:00Z">
              <w:tcPr>
                <w:tcW w:w="2131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15" w:author="Sarthak Shah | IFMR Rural Finance" w:date="2016-11-10T15:23:00Z">
              <w:tcPr>
                <w:tcW w:w="128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16" w:author="Sarthak Shah | IFMR Rural Finance" w:date="2016-11-10T15:23:00Z">
              <w:tcPr>
                <w:tcW w:w="138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  <w:tcPrChange w:id="1517" w:author="Sarthak Shah | IFMR Rural Finance" w:date="2016-11-10T15:23:00Z">
              <w:tcPr>
                <w:tcW w:w="2881" w:type="dxa"/>
                <w:tcBorders>
                  <w:top w:val="nil"/>
                  <w:left w:val="nil"/>
                  <w:bottom w:val="single" w:sz="4" w:space="0" w:color="auto"/>
                  <w:right w:val="single" w:sz="8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FB7698" w:rsidRPr="008A703E" w:rsidRDefault="00FB769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7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References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Reference type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8A703E" w:rsidRDefault="00FB7698" w:rsidP="00EB54AA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Business Machine Suppliers, Business Material Supp</w:t>
            </w:r>
            <w:r>
              <w:rPr>
                <w:color w:val="000000"/>
                <w:lang w:val="en-IN" w:eastAsia="en-IN"/>
              </w:rPr>
              <w:t>liers, Business Buyer,Businessr</w:t>
            </w:r>
            <w:r w:rsidRPr="008A703E">
              <w:rPr>
                <w:color w:val="000000"/>
                <w:lang w:val="en-IN" w:eastAsia="en-IN"/>
              </w:rPr>
              <w:t>eferral</w:t>
            </w:r>
          </w:p>
        </w:tc>
      </w:tr>
      <w:tr w:rsidR="00FB7698" w:rsidRPr="00147A46" w:rsidTr="00F71240">
        <w:trPr>
          <w:trHeight w:val="25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Business Name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B7698" w:rsidRPr="008A703E" w:rsidRDefault="00FB769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Business Buyer- Conditional Mandatory, Others- Optional</w:t>
            </w:r>
          </w:p>
        </w:tc>
      </w:tr>
      <w:tr w:rsidR="00FB7698" w:rsidRPr="00147A46" w:rsidTr="00F71240">
        <w:trPr>
          <w:trHeight w:val="19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Full Name of POC</w:t>
            </w:r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8A703E" w:rsidRDefault="00FB769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20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Mobile No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8A703E" w:rsidRDefault="00FB769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17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Business Sector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8A703E" w:rsidRDefault="00FB769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Please see Business Sector table</w:t>
            </w:r>
          </w:p>
        </w:tc>
      </w:tr>
      <w:tr w:rsidR="00FB7698" w:rsidRPr="00147A46" w:rsidTr="00F71240">
        <w:trPr>
          <w:trHeight w:val="25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Business sub sector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8A703E" w:rsidRDefault="00FB769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Please see Business Sub Sector table</w:t>
            </w:r>
          </w:p>
        </w:tc>
      </w:tr>
      <w:tr w:rsidR="00FB7698" w:rsidRPr="00147A46" w:rsidTr="00F71240">
        <w:trPr>
          <w:trHeight w:val="12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Self-reported Income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8A703E" w:rsidRDefault="00FB769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901"/>
        </w:trPr>
        <w:tc>
          <w:tcPr>
            <w:tcW w:w="91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147A46">
              <w:rPr>
                <w:color w:val="000000"/>
                <w:sz w:val="40"/>
                <w:szCs w:val="40"/>
                <w:lang w:val="en-IN" w:eastAsia="en-IN"/>
              </w:rPr>
              <w:t>LOAN DETAILS</w:t>
            </w: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Proposal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Purpose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8A703E" w:rsidRDefault="00FB769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Machine Refinance, Asset Purchase, Debt Consolidation, Working Capital, Business Development (from application)</w:t>
            </w:r>
          </w:p>
        </w:tc>
      </w:tr>
      <w:tr w:rsidR="00FB7698" w:rsidRPr="00147A46" w:rsidTr="00F71240">
        <w:trPr>
          <w:trHeight w:val="10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Sub-purpose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8A703E" w:rsidRDefault="00FB769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42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8A703E" w:rsidRDefault="00FB7698" w:rsidP="00147A46">
            <w:pPr>
              <w:rPr>
                <w:color w:val="000000"/>
                <w:szCs w:val="22"/>
                <w:lang w:val="en-IN" w:eastAsia="en-IN"/>
              </w:rPr>
            </w:pPr>
            <w:r w:rsidRPr="008A703E">
              <w:rPr>
                <w:color w:val="000000"/>
                <w:szCs w:val="22"/>
                <w:lang w:val="en-IN" w:eastAsia="en-IN"/>
              </w:rPr>
              <w:t>Do you have assets available for hypothecation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8A703E" w:rsidRDefault="00FB769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Yes/No - from application (If WC, or BD, or LOC )</w:t>
            </w:r>
          </w:p>
        </w:tc>
      </w:tr>
      <w:tr w:rsidR="00FB7698" w:rsidRPr="00147A46" w:rsidTr="00F71240">
        <w:trPr>
          <w:trHeight w:val="23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8A703E" w:rsidRDefault="00FB7698" w:rsidP="00147A46">
            <w:pPr>
              <w:rPr>
                <w:color w:val="000000"/>
                <w:szCs w:val="22"/>
                <w:lang w:val="en-IN" w:eastAsia="en-IN"/>
              </w:rPr>
            </w:pPr>
            <w:r w:rsidRPr="008A703E">
              <w:rPr>
                <w:color w:val="000000"/>
                <w:szCs w:val="22"/>
                <w:lang w:val="en-IN" w:eastAsia="en-IN"/>
              </w:rPr>
              <w:t>If yes, estimated value of assets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8A703E" w:rsidRDefault="00FB769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(auto populated based on fixed assets field)</w:t>
            </w:r>
          </w:p>
        </w:tc>
      </w:tr>
      <w:tr w:rsidR="00FB7698" w:rsidRPr="00147A46" w:rsidTr="00F71240">
        <w:trPr>
          <w:trHeight w:val="16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Loan Amount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8A703E" w:rsidRDefault="00FB769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9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Term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8A703E" w:rsidRDefault="00FB769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27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EMI Requested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8A703E" w:rsidRDefault="00FB769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38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EMI Payment Date Requested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8A703E" w:rsidRDefault="00FB769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FB7698" w:rsidRPr="00147A46" w:rsidTr="00F71240">
        <w:trPr>
          <w:trHeight w:val="32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Frequency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8A703E" w:rsidRDefault="00FB769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Weekly, monthly, Quarterly, Semi- Annually, Annually</w:t>
            </w:r>
          </w:p>
        </w:tc>
      </w:tr>
      <w:tr w:rsidR="00FB7698" w:rsidRPr="00147A46" w:rsidTr="00F71240">
        <w:trPr>
          <w:trHeight w:val="29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F2773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Est date of Completion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8A703E" w:rsidRDefault="00FB769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FB7698" w:rsidRPr="00147A46" w:rsidTr="00F71240">
        <w:trPr>
          <w:trHeight w:val="7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Product Type 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8A703E" w:rsidRDefault="00FB769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populated based on Purpose above (refer to screening dropdown sheet- from application)</w:t>
            </w:r>
          </w:p>
        </w:tc>
      </w:tr>
      <w:tr w:rsidR="00FB7698" w:rsidRPr="00147A46" w:rsidTr="00F71240">
        <w:trPr>
          <w:trHeight w:val="18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Customer sign date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7698" w:rsidRPr="00147A46" w:rsidRDefault="00FB769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B7698" w:rsidRPr="00147A46" w:rsidRDefault="00FB769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91D7B" w:rsidRPr="00147A46" w:rsidTr="000718D3">
        <w:trPr>
          <w:trHeight w:val="186"/>
          <w:ins w:id="1518" w:author="Namita Sivasankaran" w:date="2016-11-23T18:51:00Z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991D7B" w:rsidRPr="00147A46" w:rsidRDefault="00991D7B" w:rsidP="00147A46">
            <w:pPr>
              <w:rPr>
                <w:ins w:id="1519" w:author="Namita Sivasankaran" w:date="2016-11-23T18:51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right w:val="single" w:sz="8" w:space="0" w:color="auto"/>
            </w:tcBorders>
            <w:vAlign w:val="center"/>
          </w:tcPr>
          <w:p w:rsidR="00991D7B" w:rsidRPr="00147A46" w:rsidRDefault="00991D7B" w:rsidP="00147A46">
            <w:pPr>
              <w:rPr>
                <w:ins w:id="1520" w:author="Namita Sivasankaran" w:date="2016-11-23T18:51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right w:val="single" w:sz="8" w:space="0" w:color="auto"/>
            </w:tcBorders>
            <w:vAlign w:val="center"/>
          </w:tcPr>
          <w:p w:rsidR="00991D7B" w:rsidRPr="00147A46" w:rsidRDefault="00991D7B" w:rsidP="00147A46">
            <w:pPr>
              <w:rPr>
                <w:ins w:id="1521" w:author="Namita Sivasankaran" w:date="2016-11-23T18:51:00Z"/>
                <w:color w:val="000000"/>
                <w:sz w:val="22"/>
                <w:szCs w:val="22"/>
                <w:lang w:val="en-IN" w:eastAsia="en-IN"/>
              </w:rPr>
            </w:pPr>
            <w:ins w:id="1522" w:author="Namita Sivasankaran" w:date="2016-11-23T18:51:00Z">
              <w:r w:rsidRPr="00FE1C24">
                <w:rPr>
                  <w:color w:val="000000"/>
                  <w:sz w:val="22"/>
                  <w:szCs w:val="22"/>
                  <w:highlight w:val="green"/>
                  <w:lang w:val="en-IN" w:eastAsia="en-IN"/>
                </w:rPr>
                <w:t>Expected Social Impact</w:t>
              </w:r>
            </w:ins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right w:val="single" w:sz="8" w:space="0" w:color="auto"/>
            </w:tcBorders>
            <w:vAlign w:val="center"/>
          </w:tcPr>
          <w:p w:rsidR="00991D7B" w:rsidRPr="00147A46" w:rsidRDefault="00991D7B" w:rsidP="00147A46">
            <w:pPr>
              <w:rPr>
                <w:ins w:id="1523" w:author="Namita Sivasankaran" w:date="2016-11-23T18:51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991D7B" w:rsidRPr="00147A46" w:rsidRDefault="00991D7B" w:rsidP="00147A46">
            <w:pPr>
              <w:rPr>
                <w:ins w:id="1524" w:author="Namita Sivasankaran" w:date="2016-11-23T18:51:00Z"/>
                <w:color w:val="000000"/>
                <w:sz w:val="24"/>
                <w:szCs w:val="24"/>
                <w:lang w:val="en-IN" w:eastAsia="en-IN"/>
              </w:rPr>
            </w:pPr>
            <w:ins w:id="1525" w:author="Namita Sivasankaran" w:date="2016-11-23T18:51:00Z">
              <w:r w:rsidRPr="00FE1C24">
                <w:rPr>
                  <w:sz w:val="22"/>
                  <w:szCs w:val="22"/>
                  <w:highlight w:val="green"/>
                  <w:lang w:val="en-IN" w:eastAsia="en-IN"/>
                </w:rPr>
                <w:t xml:space="preserve">Job Creation 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991D7B" w:rsidRPr="00147A46" w:rsidRDefault="00991D7B" w:rsidP="00147A46">
            <w:pPr>
              <w:jc w:val="center"/>
              <w:rPr>
                <w:ins w:id="1526" w:author="Namita Sivasankaran" w:date="2016-11-23T18:51:00Z"/>
                <w:color w:val="000000"/>
                <w:sz w:val="22"/>
                <w:szCs w:val="22"/>
                <w:lang w:val="en-IN" w:eastAsia="en-IN"/>
              </w:rPr>
            </w:pPr>
            <w:ins w:id="1527" w:author="Namita Sivasankaran" w:date="2016-11-23T18:51:00Z">
              <w:r w:rsidRPr="00FE1C24">
                <w:rPr>
                  <w:sz w:val="22"/>
                  <w:szCs w:val="22"/>
                  <w:highlight w:val="green"/>
                  <w:lang w:val="en-IN" w:eastAsia="en-IN"/>
                </w:rPr>
                <w:t>Numeric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991D7B" w:rsidRPr="00147A46" w:rsidRDefault="00991D7B" w:rsidP="00147A46">
            <w:pPr>
              <w:jc w:val="center"/>
              <w:rPr>
                <w:ins w:id="1528" w:author="Namita Sivasankaran" w:date="2016-11-23T18:51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991D7B" w:rsidRPr="00147A46" w:rsidRDefault="00991D7B" w:rsidP="00147A46">
            <w:pPr>
              <w:jc w:val="center"/>
              <w:rPr>
                <w:ins w:id="1529" w:author="Namita Sivasankaran" w:date="2016-11-23T18:51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991D7B" w:rsidRPr="00147A46" w:rsidRDefault="00991D7B" w:rsidP="00147A46">
            <w:pPr>
              <w:rPr>
                <w:ins w:id="1530" w:author="Namita Sivasankaran" w:date="2016-11-23T18:51:00Z"/>
                <w:color w:val="000000"/>
                <w:sz w:val="22"/>
                <w:szCs w:val="22"/>
                <w:lang w:val="en-IN" w:eastAsia="en-IN"/>
              </w:rPr>
            </w:pPr>
            <w:ins w:id="1531" w:author="Namita Sivasankaran" w:date="2016-11-23T18:51:00Z">
              <w:r w:rsidRPr="00FE1C24">
                <w:rPr>
                  <w:sz w:val="22"/>
                  <w:szCs w:val="22"/>
                  <w:highlight w:val="green"/>
                </w:rPr>
                <w:t>Proposed Hires</w:t>
              </w:r>
            </w:ins>
          </w:p>
        </w:tc>
      </w:tr>
      <w:tr w:rsidR="00991D7B" w:rsidRPr="00147A46" w:rsidTr="000718D3">
        <w:trPr>
          <w:trHeight w:val="186"/>
          <w:ins w:id="1532" w:author="Namita Sivasankaran" w:date="2016-11-23T18:51:00Z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991D7B" w:rsidRPr="00147A46" w:rsidRDefault="00991D7B" w:rsidP="00147A46">
            <w:pPr>
              <w:rPr>
                <w:ins w:id="1533" w:author="Namita Sivasankaran" w:date="2016-11-23T18:51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991D7B" w:rsidRPr="00147A46" w:rsidRDefault="00991D7B" w:rsidP="00147A46">
            <w:pPr>
              <w:rPr>
                <w:ins w:id="1534" w:author="Namita Sivasankaran" w:date="2016-11-23T18:51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991D7B" w:rsidRPr="00147A46" w:rsidRDefault="00991D7B" w:rsidP="00147A46">
            <w:pPr>
              <w:rPr>
                <w:ins w:id="1535" w:author="Namita Sivasankaran" w:date="2016-11-23T18:51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991D7B" w:rsidRPr="00147A46" w:rsidRDefault="00991D7B" w:rsidP="00147A46">
            <w:pPr>
              <w:rPr>
                <w:ins w:id="1536" w:author="Namita Sivasankaran" w:date="2016-11-23T18:51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991D7B" w:rsidRPr="00147A46" w:rsidRDefault="00991D7B" w:rsidP="00147A46">
            <w:pPr>
              <w:rPr>
                <w:ins w:id="1537" w:author="Namita Sivasankaran" w:date="2016-11-23T18:51:00Z"/>
                <w:color w:val="000000"/>
                <w:sz w:val="24"/>
                <w:szCs w:val="24"/>
                <w:lang w:val="en-IN" w:eastAsia="en-IN"/>
              </w:rPr>
            </w:pPr>
            <w:ins w:id="1538" w:author="Namita Sivasankaran" w:date="2016-11-23T18:51:00Z">
              <w:r w:rsidRPr="00FE1C24">
                <w:rPr>
                  <w:sz w:val="22"/>
                  <w:szCs w:val="22"/>
                  <w:highlight w:val="green"/>
                  <w:lang w:val="en-IN" w:eastAsia="en-IN"/>
                </w:rPr>
                <w:t>Incremental Income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991D7B" w:rsidRPr="00147A46" w:rsidRDefault="00991D7B" w:rsidP="00147A46">
            <w:pPr>
              <w:jc w:val="center"/>
              <w:rPr>
                <w:ins w:id="1539" w:author="Namita Sivasankaran" w:date="2016-11-23T18:51:00Z"/>
                <w:color w:val="000000"/>
                <w:sz w:val="22"/>
                <w:szCs w:val="22"/>
                <w:lang w:val="en-IN" w:eastAsia="en-IN"/>
              </w:rPr>
            </w:pPr>
            <w:ins w:id="1540" w:author="Namita Sivasankaran" w:date="2016-11-23T18:51:00Z">
              <w:r w:rsidRPr="00FE1C24">
                <w:rPr>
                  <w:sz w:val="22"/>
                  <w:szCs w:val="22"/>
                  <w:highlight w:val="green"/>
                  <w:lang w:val="en-IN" w:eastAsia="en-IN"/>
                </w:rPr>
                <w:t>Numeric (%)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991D7B" w:rsidRPr="00147A46" w:rsidRDefault="00991D7B" w:rsidP="00147A46">
            <w:pPr>
              <w:jc w:val="center"/>
              <w:rPr>
                <w:ins w:id="1541" w:author="Namita Sivasankaran" w:date="2016-11-23T18:51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991D7B" w:rsidRPr="00147A46" w:rsidRDefault="00991D7B" w:rsidP="00147A46">
            <w:pPr>
              <w:jc w:val="center"/>
              <w:rPr>
                <w:ins w:id="1542" w:author="Namita Sivasankaran" w:date="2016-11-23T18:51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991D7B" w:rsidRPr="00147A46" w:rsidRDefault="00991D7B" w:rsidP="00147A46">
            <w:pPr>
              <w:rPr>
                <w:ins w:id="1543" w:author="Namita Sivasankaran" w:date="2016-11-23T18:51:00Z"/>
                <w:color w:val="000000"/>
                <w:sz w:val="22"/>
                <w:szCs w:val="22"/>
                <w:lang w:val="en-IN" w:eastAsia="en-IN"/>
              </w:rPr>
            </w:pPr>
            <w:ins w:id="1544" w:author="Namita Sivasankaran" w:date="2016-11-23T18:51:00Z">
              <w:r w:rsidRPr="00FE1C24">
                <w:rPr>
                  <w:sz w:val="22"/>
                  <w:szCs w:val="22"/>
                  <w:highlight w:val="green"/>
                </w:rPr>
                <w:t>What is the  % of Increased  income</w:t>
              </w:r>
            </w:ins>
          </w:p>
        </w:tc>
      </w:tr>
      <w:tr w:rsidR="00991D7B" w:rsidRPr="00147A46" w:rsidTr="000718D3">
        <w:trPr>
          <w:trHeight w:val="186"/>
          <w:ins w:id="1545" w:author="Namita Sivasankaran" w:date="2016-11-23T18:51:00Z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991D7B" w:rsidRPr="00147A46" w:rsidRDefault="00991D7B" w:rsidP="00147A46">
            <w:pPr>
              <w:rPr>
                <w:ins w:id="1546" w:author="Namita Sivasankaran" w:date="2016-11-23T18:51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991D7B" w:rsidRPr="00147A46" w:rsidRDefault="00991D7B" w:rsidP="00147A46">
            <w:pPr>
              <w:rPr>
                <w:ins w:id="1547" w:author="Namita Sivasankaran" w:date="2016-11-23T18:51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991D7B" w:rsidRPr="00147A46" w:rsidRDefault="00991D7B" w:rsidP="00147A46">
            <w:pPr>
              <w:rPr>
                <w:ins w:id="1548" w:author="Namita Sivasankaran" w:date="2016-11-23T18:51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991D7B" w:rsidRPr="00147A46" w:rsidRDefault="00991D7B" w:rsidP="00147A46">
            <w:pPr>
              <w:rPr>
                <w:ins w:id="1549" w:author="Namita Sivasankaran" w:date="2016-11-23T18:51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991D7B" w:rsidRPr="00147A46" w:rsidRDefault="00991D7B" w:rsidP="00147A46">
            <w:pPr>
              <w:rPr>
                <w:ins w:id="1550" w:author="Namita Sivasankaran" w:date="2016-11-23T18:51:00Z"/>
                <w:color w:val="000000"/>
                <w:sz w:val="24"/>
                <w:szCs w:val="24"/>
                <w:lang w:val="en-IN" w:eastAsia="en-IN"/>
              </w:rPr>
            </w:pPr>
            <w:ins w:id="1551" w:author="Namita Sivasankaran" w:date="2016-11-23T18:51:00Z">
              <w:r w:rsidRPr="00FE1C24">
                <w:rPr>
                  <w:sz w:val="22"/>
                  <w:szCs w:val="22"/>
                  <w:highlight w:val="green"/>
                  <w:lang w:val="en-IN" w:eastAsia="en-IN"/>
                </w:rPr>
                <w:t>Interest Saving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991D7B" w:rsidRPr="00147A46" w:rsidRDefault="00991D7B" w:rsidP="00147A46">
            <w:pPr>
              <w:jc w:val="center"/>
              <w:rPr>
                <w:ins w:id="1552" w:author="Namita Sivasankaran" w:date="2016-11-23T18:51:00Z"/>
                <w:color w:val="000000"/>
                <w:sz w:val="22"/>
                <w:szCs w:val="22"/>
                <w:lang w:val="en-IN" w:eastAsia="en-IN"/>
              </w:rPr>
            </w:pPr>
            <w:ins w:id="1553" w:author="Namita Sivasankaran" w:date="2016-11-23T18:51:00Z">
              <w:r w:rsidRPr="00FE1C24">
                <w:rPr>
                  <w:sz w:val="22"/>
                  <w:szCs w:val="22"/>
                  <w:highlight w:val="green"/>
                  <w:lang w:val="en-IN" w:eastAsia="en-IN"/>
                </w:rPr>
                <w:t>Numeric (%)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991D7B" w:rsidRPr="00147A46" w:rsidRDefault="00991D7B" w:rsidP="00147A46">
            <w:pPr>
              <w:jc w:val="center"/>
              <w:rPr>
                <w:ins w:id="1554" w:author="Namita Sivasankaran" w:date="2016-11-23T18:51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991D7B" w:rsidRPr="00147A46" w:rsidRDefault="00991D7B" w:rsidP="00147A46">
            <w:pPr>
              <w:jc w:val="center"/>
              <w:rPr>
                <w:ins w:id="1555" w:author="Namita Sivasankaran" w:date="2016-11-23T18:51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991D7B" w:rsidRPr="00147A46" w:rsidRDefault="00991D7B" w:rsidP="00147A46">
            <w:pPr>
              <w:rPr>
                <w:ins w:id="1556" w:author="Namita Sivasankaran" w:date="2016-11-23T18:51:00Z"/>
                <w:color w:val="000000"/>
                <w:sz w:val="22"/>
                <w:szCs w:val="22"/>
                <w:lang w:val="en-IN" w:eastAsia="en-IN"/>
              </w:rPr>
            </w:pPr>
            <w:ins w:id="1557" w:author="Namita Sivasankaran" w:date="2016-11-23T18:51:00Z">
              <w:r w:rsidRPr="00FE1C24">
                <w:rPr>
                  <w:sz w:val="22"/>
                  <w:szCs w:val="22"/>
                  <w:highlight w:val="green"/>
                </w:rPr>
                <w:t>% of Interest Saved</w:t>
              </w:r>
            </w:ins>
          </w:p>
        </w:tc>
      </w:tr>
      <w:tr w:rsidR="00991D7B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991D7B" w:rsidRPr="00147A46" w:rsidRDefault="00991D7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New Asset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Option to add any number of machine</w:t>
            </w:r>
          </w:p>
        </w:tc>
      </w:tr>
      <w:tr w:rsidR="00991D7B" w:rsidRPr="00147A46" w:rsidTr="00F71240">
        <w:trPr>
          <w:trHeight w:val="69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Purchase Price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991D7B" w:rsidRPr="00147A46" w:rsidTr="00F71240">
        <w:trPr>
          <w:trHeight w:val="7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Expected Income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991D7B" w:rsidRPr="00147A46" w:rsidTr="00F71240">
        <w:trPr>
          <w:trHeight w:val="69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Manufacturer Name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991D7B" w:rsidRPr="00147A46" w:rsidTr="00F71240">
        <w:trPr>
          <w:trHeight w:val="76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Type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991D7B" w:rsidRPr="00147A46" w:rsidTr="00F71240">
        <w:trPr>
          <w:trHeight w:val="69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Model</w:t>
            </w:r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991D7B" w:rsidRPr="00147A46" w:rsidTr="00F71240">
        <w:trPr>
          <w:trHeight w:val="76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Serial No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991D7B" w:rsidRPr="00147A46" w:rsidTr="00F71240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Expected purchase date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991D7B" w:rsidRPr="00147A46" w:rsidTr="00F71240">
        <w:trPr>
          <w:trHeight w:val="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Permanently fixed to building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 / No</w:t>
            </w:r>
          </w:p>
        </w:tc>
      </w:tr>
      <w:tr w:rsidR="00991D7B" w:rsidRPr="00147A46" w:rsidTr="00F71240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Hypothecated to Kinara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option to capture multiple hypothecation details </w:t>
            </w:r>
          </w:p>
        </w:tc>
      </w:tr>
      <w:tr w:rsidR="00991D7B" w:rsidRPr="00147A46" w:rsidTr="00F71240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991D7B" w:rsidRPr="00147A46" w:rsidRDefault="00991D7B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991D7B" w:rsidRPr="00147A46" w:rsidTr="00991D7B">
        <w:tblPrEx>
          <w:tblW w:w="14280" w:type="dxa"/>
          <w:tblInd w:w="93" w:type="dxa"/>
          <w:tblPrExChange w:id="1558" w:author="Namita Sivasankaran" w:date="2016-11-23T18:52:00Z">
            <w:tblPrEx>
              <w:tblW w:w="14280" w:type="dxa"/>
              <w:tblInd w:w="93" w:type="dxa"/>
            </w:tblPrEx>
          </w:tblPrExChange>
        </w:tblPrEx>
        <w:trPr>
          <w:trHeight w:val="315"/>
          <w:ins w:id="1559" w:author="Namita Sivasankaran" w:date="2016-11-23T18:52:00Z"/>
          <w:trPrChange w:id="1560" w:author="Namita Sivasankaran" w:date="2016-11-23T18:52:00Z">
            <w:trPr>
              <w:trHeight w:val="315"/>
            </w:trPr>
          </w:trPrChange>
        </w:trPr>
        <w:tc>
          <w:tcPr>
            <w:tcW w:w="917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561" w:author="Namita Sivasankaran" w:date="2016-11-23T18:52:00Z">
              <w:tcPr>
                <w:tcW w:w="917" w:type="dxa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991D7B" w:rsidRPr="00147A46" w:rsidRDefault="00991D7B" w:rsidP="00147A46">
            <w:pPr>
              <w:rPr>
                <w:ins w:id="1562" w:author="Namita Sivasankaran" w:date="2016-11-23T18:52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563" w:author="Namita Sivasankaran" w:date="2016-11-23T18:52:00Z">
              <w:tcPr>
                <w:tcW w:w="892" w:type="dxa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991D7B" w:rsidRPr="00147A46" w:rsidRDefault="00991D7B" w:rsidP="00147A46">
            <w:pPr>
              <w:rPr>
                <w:ins w:id="1564" w:author="Namita Sivasankaran" w:date="2016-11-23T18:52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565" w:author="Namita Sivasankaran" w:date="2016-11-23T18:52:00Z">
              <w:tcPr>
                <w:tcW w:w="1072" w:type="dxa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991D7B" w:rsidRPr="00147A46" w:rsidRDefault="00991D7B" w:rsidP="00147A46">
            <w:pPr>
              <w:rPr>
                <w:ins w:id="1566" w:author="Namita Sivasankaran" w:date="2016-11-23T18:52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567" w:author="Namita Sivasankaran" w:date="2016-11-23T18:52:00Z">
              <w:tcPr>
                <w:tcW w:w="1243" w:type="dxa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991D7B" w:rsidRPr="00147A46" w:rsidRDefault="00991D7B" w:rsidP="00147A46">
            <w:pPr>
              <w:rPr>
                <w:ins w:id="1568" w:author="Namita Sivasankaran" w:date="2016-11-23T18:52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569" w:author="Namita Sivasankaran" w:date="2016-11-23T18:52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B8CCE4"/>
                <w:vAlign w:val="center"/>
              </w:tcPr>
            </w:tcPrChange>
          </w:tcPr>
          <w:p w:rsidR="00991D7B" w:rsidRPr="00147A46" w:rsidRDefault="00991D7B" w:rsidP="00147A46">
            <w:pPr>
              <w:rPr>
                <w:ins w:id="1570" w:author="Namita Sivasankaran" w:date="2016-11-23T18:52:00Z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ins w:id="1571" w:author="Namita Sivasankaran" w:date="2016-11-23T18:52:00Z">
              <w:r w:rsidRPr="00FE1C24">
                <w:rPr>
                  <w:bCs/>
                  <w:sz w:val="22"/>
                  <w:szCs w:val="22"/>
                  <w:highlight w:val="green"/>
                  <w:lang w:val="en-IN" w:eastAsia="en-IN"/>
                </w:rPr>
                <w:t>Electricity Available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572" w:author="Namita Sivasankaran" w:date="2016-11-23T18:52:00Z">
              <w:tcPr>
                <w:tcW w:w="2120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991D7B" w:rsidRPr="00147A46" w:rsidRDefault="00991D7B" w:rsidP="00147A46">
            <w:pPr>
              <w:rPr>
                <w:ins w:id="1573" w:author="Namita Sivasankaran" w:date="2016-11-23T18:52:00Z"/>
                <w:color w:val="000000"/>
                <w:sz w:val="22"/>
                <w:szCs w:val="22"/>
                <w:lang w:val="en-IN" w:eastAsia="en-IN"/>
              </w:rPr>
            </w:pPr>
            <w:ins w:id="1574" w:author="Namita Sivasankaran" w:date="2016-11-23T18:52:00Z">
              <w:r w:rsidRPr="00FE1C24">
                <w:rPr>
                  <w:sz w:val="22"/>
                  <w:szCs w:val="22"/>
                  <w:highlight w:val="green"/>
                  <w:lang w:val="en-IN" w:eastAsia="en-IN"/>
                </w:rPr>
                <w:t>Radio Buttons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tcPrChange w:id="1575" w:author="Namita Sivasankaran" w:date="2016-11-23T18:52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:rsidR="00991D7B" w:rsidRPr="00147A46" w:rsidRDefault="00991D7B" w:rsidP="00147A46">
            <w:pPr>
              <w:rPr>
                <w:ins w:id="1576" w:author="Namita Sivasankaran" w:date="2016-11-23T18:52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tcPrChange w:id="1577" w:author="Namita Sivasankaran" w:date="2016-11-23T18:52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:rsidR="00991D7B" w:rsidRPr="00147A46" w:rsidRDefault="00991D7B" w:rsidP="00147A46">
            <w:pPr>
              <w:rPr>
                <w:ins w:id="1578" w:author="Namita Sivasankaran" w:date="2016-11-23T18:52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579" w:author="Namita Sivasankaran" w:date="2016-11-23T18:52:00Z">
              <w:tcPr>
                <w:tcW w:w="2892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991D7B" w:rsidRPr="00147A46" w:rsidRDefault="00991D7B" w:rsidP="00147A46">
            <w:pPr>
              <w:rPr>
                <w:ins w:id="1580" w:author="Namita Sivasankaran" w:date="2016-11-23T18:52:00Z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991D7B" w:rsidRPr="00147A46" w:rsidTr="00991D7B">
        <w:tblPrEx>
          <w:tblW w:w="14280" w:type="dxa"/>
          <w:tblInd w:w="93" w:type="dxa"/>
          <w:tblPrExChange w:id="1581" w:author="Namita Sivasankaran" w:date="2016-11-23T18:52:00Z">
            <w:tblPrEx>
              <w:tblW w:w="14280" w:type="dxa"/>
              <w:tblInd w:w="93" w:type="dxa"/>
            </w:tblPrEx>
          </w:tblPrExChange>
        </w:tblPrEx>
        <w:trPr>
          <w:trHeight w:val="315"/>
          <w:ins w:id="1582" w:author="Namita Sivasankaran" w:date="2016-11-23T18:52:00Z"/>
          <w:trPrChange w:id="1583" w:author="Namita Sivasankaran" w:date="2016-11-23T18:52:00Z">
            <w:trPr>
              <w:trHeight w:val="315"/>
            </w:trPr>
          </w:trPrChange>
        </w:trPr>
        <w:tc>
          <w:tcPr>
            <w:tcW w:w="917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584" w:author="Namita Sivasankaran" w:date="2016-11-23T18:52:00Z">
              <w:tcPr>
                <w:tcW w:w="917" w:type="dxa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991D7B" w:rsidRPr="00147A46" w:rsidRDefault="00991D7B" w:rsidP="00147A46">
            <w:pPr>
              <w:rPr>
                <w:ins w:id="1585" w:author="Namita Sivasankaran" w:date="2016-11-23T18:52:00Z"/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586" w:author="Namita Sivasankaran" w:date="2016-11-23T18:52:00Z">
              <w:tcPr>
                <w:tcW w:w="892" w:type="dxa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991D7B" w:rsidRPr="00147A46" w:rsidRDefault="00991D7B" w:rsidP="00147A46">
            <w:pPr>
              <w:rPr>
                <w:ins w:id="1587" w:author="Namita Sivasankaran" w:date="2016-11-23T18:52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588" w:author="Namita Sivasankaran" w:date="2016-11-23T18:52:00Z">
              <w:tcPr>
                <w:tcW w:w="1072" w:type="dxa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991D7B" w:rsidRPr="00147A46" w:rsidRDefault="00991D7B" w:rsidP="00147A46">
            <w:pPr>
              <w:rPr>
                <w:ins w:id="1589" w:author="Namita Sivasankaran" w:date="2016-11-23T18:52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tcPrChange w:id="1590" w:author="Namita Sivasankaran" w:date="2016-11-23T18:52:00Z">
              <w:tcPr>
                <w:tcW w:w="1243" w:type="dxa"/>
                <w:tcBorders>
                  <w:top w:val="nil"/>
                  <w:left w:val="single" w:sz="8" w:space="0" w:color="auto"/>
                  <w:bottom w:val="single" w:sz="8" w:space="0" w:color="000000"/>
                  <w:right w:val="single" w:sz="8" w:space="0" w:color="auto"/>
                </w:tcBorders>
                <w:vAlign w:val="center"/>
              </w:tcPr>
            </w:tcPrChange>
          </w:tcPr>
          <w:p w:rsidR="00991D7B" w:rsidRPr="00147A46" w:rsidRDefault="00991D7B" w:rsidP="00147A46">
            <w:pPr>
              <w:rPr>
                <w:ins w:id="1591" w:author="Namita Sivasankaran" w:date="2016-11-23T18:52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592" w:author="Namita Sivasankaran" w:date="2016-11-23T18:52:00Z">
              <w:tcPr>
                <w:tcW w:w="2478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000000" w:fill="B8CCE4"/>
                <w:vAlign w:val="center"/>
              </w:tcPr>
            </w:tcPrChange>
          </w:tcPr>
          <w:p w:rsidR="00991D7B" w:rsidRPr="00147A46" w:rsidRDefault="00991D7B" w:rsidP="00147A46">
            <w:pPr>
              <w:rPr>
                <w:ins w:id="1593" w:author="Namita Sivasankaran" w:date="2016-11-23T18:52:00Z"/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ins w:id="1594" w:author="Namita Sivasankaran" w:date="2016-11-23T18:52:00Z">
              <w:r w:rsidRPr="00FE1C24">
                <w:rPr>
                  <w:bCs/>
                  <w:sz w:val="22"/>
                  <w:szCs w:val="22"/>
                  <w:highlight w:val="green"/>
                  <w:lang w:val="en-IN" w:eastAsia="en-IN"/>
                </w:rPr>
                <w:t>Space Available</w:t>
              </w:r>
            </w:ins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595" w:author="Namita Sivasankaran" w:date="2016-11-23T18:52:00Z">
              <w:tcPr>
                <w:tcW w:w="2120" w:type="dxa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991D7B" w:rsidRPr="00147A46" w:rsidRDefault="00991D7B" w:rsidP="00147A46">
            <w:pPr>
              <w:rPr>
                <w:ins w:id="1596" w:author="Namita Sivasankaran" w:date="2016-11-23T18:52:00Z"/>
                <w:color w:val="000000"/>
                <w:sz w:val="22"/>
                <w:szCs w:val="22"/>
                <w:lang w:val="en-IN" w:eastAsia="en-IN"/>
              </w:rPr>
            </w:pPr>
            <w:ins w:id="1597" w:author="Namita Sivasankaran" w:date="2016-11-23T18:52:00Z">
              <w:r w:rsidRPr="00FE1C24">
                <w:rPr>
                  <w:sz w:val="22"/>
                  <w:szCs w:val="22"/>
                  <w:highlight w:val="green"/>
                  <w:lang w:val="en-IN" w:eastAsia="en-IN"/>
                </w:rPr>
                <w:t>Radio Buttons</w:t>
              </w:r>
            </w:ins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tcPrChange w:id="1598" w:author="Namita Sivasankaran" w:date="2016-11-23T18:52:00Z">
              <w:tcPr>
                <w:tcW w:w="1280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:rsidR="00991D7B" w:rsidRPr="00147A46" w:rsidRDefault="00991D7B" w:rsidP="00147A46">
            <w:pPr>
              <w:rPr>
                <w:ins w:id="1599" w:author="Namita Sivasankaran" w:date="2016-11-23T18:52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tcPrChange w:id="1600" w:author="Namita Sivasankaran" w:date="2016-11-23T18:52:00Z">
              <w:tcPr>
                <w:tcW w:w="1386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noWrap/>
                <w:vAlign w:val="center"/>
              </w:tcPr>
            </w:tcPrChange>
          </w:tcPr>
          <w:p w:rsidR="00991D7B" w:rsidRPr="00147A46" w:rsidRDefault="00991D7B" w:rsidP="00147A46">
            <w:pPr>
              <w:rPr>
                <w:ins w:id="1601" w:author="Namita Sivasankaran" w:date="2016-11-23T18:52:00Z"/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tcPrChange w:id="1602" w:author="Namita Sivasankaran" w:date="2016-11-23T18:52:00Z">
              <w:tcPr>
                <w:tcW w:w="2892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8" w:space="0" w:color="auto"/>
                </w:tcBorders>
                <w:shd w:val="clear" w:color="auto" w:fill="auto"/>
                <w:vAlign w:val="center"/>
              </w:tcPr>
            </w:tcPrChange>
          </w:tcPr>
          <w:p w:rsidR="00991D7B" w:rsidRPr="00147A46" w:rsidRDefault="00991D7B" w:rsidP="00147A46">
            <w:pPr>
              <w:rPr>
                <w:ins w:id="1603" w:author="Namita Sivasankaran" w:date="2016-11-23T18:52:00Z"/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991D7B" w:rsidRPr="00147A46" w:rsidTr="00F71240">
        <w:trPr>
          <w:trHeight w:val="315"/>
        </w:trPr>
        <w:tc>
          <w:tcPr>
            <w:tcW w:w="4124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991D7B" w:rsidRPr="00147A46" w:rsidRDefault="00991D7B" w:rsidP="00147A46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Add Remarks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 Remarks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91D7B" w:rsidRPr="00147A46" w:rsidRDefault="00991D7B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91D7B" w:rsidRPr="00147A46" w:rsidRDefault="00991D7B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91D7B" w:rsidRPr="00147A46" w:rsidRDefault="00991D7B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Provide text box with 200 word limit</w:t>
            </w:r>
          </w:p>
        </w:tc>
      </w:tr>
    </w:tbl>
    <w:p w:rsidR="00D22280" w:rsidRPr="00C8540F" w:rsidRDefault="00D22280" w:rsidP="002523C6">
      <w:pPr>
        <w:ind w:left="1080"/>
        <w:sectPr w:rsidR="00D22280" w:rsidRPr="00C8540F" w:rsidSect="00B90B56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F372A2" w:rsidRDefault="00F372A2" w:rsidP="00F372A2">
      <w:pPr>
        <w:ind w:left="1080"/>
        <w:rPr>
          <w:rFonts w:eastAsia="Calibri"/>
          <w:b/>
          <w:sz w:val="24"/>
          <w:szCs w:val="28"/>
          <w:lang w:val="en-IN"/>
        </w:rPr>
      </w:pPr>
      <w:r>
        <w:rPr>
          <w:rFonts w:eastAsia="Calibri"/>
          <w:b/>
          <w:sz w:val="24"/>
          <w:szCs w:val="28"/>
          <w:lang w:val="en-IN"/>
        </w:rPr>
        <w:lastRenderedPageBreak/>
        <w:t>Details of Conditional Drop-downs</w:t>
      </w:r>
    </w:p>
    <w:p w:rsidR="00A741CD" w:rsidRPr="00F372A2" w:rsidRDefault="00A741CD" w:rsidP="00F372A2">
      <w:pPr>
        <w:pStyle w:val="ListParagraph"/>
        <w:numPr>
          <w:ilvl w:val="0"/>
          <w:numId w:val="40"/>
        </w:numPr>
        <w:rPr>
          <w:rFonts w:ascii="Times New Roman" w:hAnsi="Times New Roman"/>
          <w:b/>
          <w:sz w:val="24"/>
          <w:szCs w:val="28"/>
        </w:rPr>
      </w:pPr>
      <w:r w:rsidRPr="00F372A2">
        <w:rPr>
          <w:rFonts w:ascii="Times New Roman" w:hAnsi="Times New Roman"/>
          <w:b/>
          <w:sz w:val="24"/>
          <w:szCs w:val="28"/>
        </w:rPr>
        <w:t>Business Type- Manufacturing</w:t>
      </w:r>
    </w:p>
    <w:tbl>
      <w:tblPr>
        <w:tblW w:w="8689" w:type="dxa"/>
        <w:jc w:val="center"/>
        <w:tblInd w:w="139" w:type="dxa"/>
        <w:tblLook w:val="04A0" w:firstRow="1" w:lastRow="0" w:firstColumn="1" w:lastColumn="0" w:noHBand="0" w:noVBand="1"/>
      </w:tblPr>
      <w:tblGrid>
        <w:gridCol w:w="1524"/>
        <w:gridCol w:w="2109"/>
        <w:gridCol w:w="1780"/>
        <w:gridCol w:w="3276"/>
      </w:tblGrid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Activity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A741CD" w:rsidRPr="00C8540F" w:rsidTr="00F372A2">
        <w:trPr>
          <w:trHeight w:val="735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Manufacturing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Sales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Machine  Components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Job Work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Agriculture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Job work &amp; Sales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Satellite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Construction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Textile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 Machinery</w:t>
            </w:r>
          </w:p>
        </w:tc>
      </w:tr>
      <w:tr w:rsidR="00A741CD" w:rsidRPr="00C8540F" w:rsidTr="00F372A2">
        <w:trPr>
          <w:trHeight w:val="179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Chemical Processing Machinery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&amp; Paperboard making machinery</w:t>
            </w:r>
          </w:p>
        </w:tc>
      </w:tr>
      <w:tr w:rsidR="00A741CD" w:rsidRPr="00C8540F" w:rsidTr="00F372A2">
        <w:trPr>
          <w:trHeight w:val="304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Manufacturing Machinery</w:t>
            </w:r>
          </w:p>
        </w:tc>
      </w:tr>
      <w:tr w:rsidR="00A741CD" w:rsidRPr="00C8540F" w:rsidTr="00F372A2">
        <w:trPr>
          <w:trHeight w:val="408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Semi-conductor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Wire Cutting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Automation Machinery</w:t>
            </w:r>
          </w:p>
        </w:tc>
      </w:tr>
      <w:tr w:rsidR="00A741CD" w:rsidRPr="00C8540F" w:rsidTr="00F372A2">
        <w:trPr>
          <w:trHeight w:val="367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Special Purpose Machinery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Aircraft/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Defence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Machines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Air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conditioning/Heating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Elevator/Conveyor  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D22280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Ovens/Furna</w:t>
            </w:r>
            <w:r w:rsidR="00A741CD" w:rsidRPr="00C8540F">
              <w:rPr>
                <w:color w:val="000000"/>
                <w:sz w:val="22"/>
                <w:szCs w:val="22"/>
                <w:lang w:val="en-GB" w:eastAsia="en-GB"/>
              </w:rPr>
              <w:t>ces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Office Machinery/Equipment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Pumps/Compressors/Valves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Power Equipment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General Purpose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 Components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2-Wheelers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4-Wheelers</w:t>
            </w:r>
          </w:p>
        </w:tc>
      </w:tr>
      <w:tr w:rsidR="00A741CD" w:rsidRPr="00C8540F" w:rsidTr="00F372A2">
        <w:trPr>
          <w:trHeight w:val="9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Light Commercial Vehicles (utility trucks, pickups, </w:t>
            </w:r>
            <w:proofErr w:type="spellStart"/>
            <w:r w:rsidRPr="00C8540F">
              <w:rPr>
                <w:color w:val="000000"/>
                <w:sz w:val="22"/>
                <w:szCs w:val="22"/>
                <w:lang w:val="en-GB" w:eastAsia="en-GB"/>
              </w:rPr>
              <w:t>etc</w:t>
            </w:r>
            <w:proofErr w:type="spellEnd"/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Heavy Commercial Vehicles (Trucks/Lorries)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Passenger Vehicles (Vans, Buses)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Agriculture Vehicles (Tractors, Tillers)</w:t>
            </w:r>
          </w:p>
        </w:tc>
      </w:tr>
      <w:tr w:rsidR="00A741CD" w:rsidRPr="00C8540F" w:rsidTr="00F372A2">
        <w:trPr>
          <w:trHeight w:val="12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Construction Vehicles (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Bobcats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, Loaders, Compactors, Drillers, Earth-moving, etc.)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Fabrication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Welding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Tool &amp; Dies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Products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Dairy Products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Beverage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Oils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Grain Mills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Animal Feed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Processing/Preserving meat, fish, vegetables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Starch and Starch Products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Bakery Goods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Prepared Meals &amp; Dishes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Leather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Tanning &amp; Dyeing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Footwear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Luggage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Handbags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Wood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Sawmill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Wood Materials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Household goods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Textiles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Spinning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Weaving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Bleaching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Dyeing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Dressing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Drying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Steaming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Shrinking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Apparel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Knitwear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Ethnic 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Western 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Underwear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Recycling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Pulp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making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&amp; Paper Rolls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Paper Products (cups, 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plates, toys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, 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Cardboard Paper Products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Corrugated Paper Products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Carbon Paper &amp; Stationary Items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Printing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Packaging 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Publication 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Commercial 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Recycling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 Injection Moulding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Household Injection Moulding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Sheets and Films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Packaging (bags, boxes, cases, et)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Optical (eye glass frames,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Pipes, Tubes and Fittings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Other Plastic Moulding &amp; Extrusion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Furniture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&amp; Dental Appliances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Games &amp; Toys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Writing (pens, desk stuff,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Sanitary (tubs, basins,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Goods (luggage, bags,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 Components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Computer Components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Communication Equipment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Measuring &amp; Testing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Optical Instruments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-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Control Panels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Motors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Generators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Batteries/Accumulators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Wiring and Wiring Devices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Lighting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Domestic Appliances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Equipment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Instruments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Dental Instruments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Hospital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Chemicals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Basic Chemicals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Fertilizers &amp; Nitrogen Compounds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 &amp; Synthetic Rubber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Pesticides &amp; Agro-chemicals</w:t>
            </w:r>
          </w:p>
        </w:tc>
      </w:tr>
      <w:tr w:rsidR="00A741CD" w:rsidRPr="00C8540F" w:rsidTr="00F372A2">
        <w:trPr>
          <w:trHeight w:val="9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Paints, Varnishes, Coatings, Enamels &amp; Lacquer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Soap &amp; Detergents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Pharmaceuticals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Antibiotics, Serums, Vitamins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Ayurvedic Preparations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Homeopathic Preparations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Veterinary Preparations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Gauze, Bandages, Dressings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 Tyres and Tubes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Tyre and Tube Repair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Elastic Fabrics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Footwear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Glues &amp; Adhesives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Rubber Sports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Boats &amp; Rafts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Games &amp; Toys &amp; Balloons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 Fittings (plates, sheets, rods, hoses)</w:t>
            </w:r>
          </w:p>
        </w:tc>
      </w:tr>
    </w:tbl>
    <w:p w:rsidR="00A741CD" w:rsidRDefault="00A741CD" w:rsidP="00A741CD">
      <w:pPr>
        <w:rPr>
          <w:rFonts w:eastAsia="Calibri"/>
          <w:b/>
          <w:sz w:val="24"/>
          <w:szCs w:val="28"/>
          <w:lang w:val="en-IN"/>
        </w:rPr>
      </w:pPr>
    </w:p>
    <w:p w:rsidR="00F372A2" w:rsidRPr="00C8540F" w:rsidRDefault="00F372A2" w:rsidP="00A741CD">
      <w:pPr>
        <w:rPr>
          <w:rFonts w:eastAsia="Calibri"/>
          <w:b/>
          <w:sz w:val="24"/>
          <w:szCs w:val="28"/>
          <w:lang w:val="en-IN"/>
        </w:rPr>
      </w:pPr>
    </w:p>
    <w:p w:rsidR="00B022CC" w:rsidRPr="00C8540F" w:rsidRDefault="00B022CC" w:rsidP="00CC7692">
      <w:pPr>
        <w:jc w:val="center"/>
        <w:rPr>
          <w:rFonts w:eastAsia="Calibri"/>
          <w:b/>
          <w:sz w:val="24"/>
          <w:szCs w:val="28"/>
          <w:lang w:val="en-IN"/>
        </w:rPr>
      </w:pPr>
    </w:p>
    <w:p w:rsidR="00B022CC" w:rsidRPr="00C8540F" w:rsidRDefault="00B022CC" w:rsidP="00CC7692">
      <w:pPr>
        <w:jc w:val="center"/>
        <w:rPr>
          <w:rFonts w:eastAsia="Calibri"/>
          <w:b/>
          <w:sz w:val="24"/>
          <w:szCs w:val="28"/>
          <w:lang w:val="en-IN"/>
        </w:rPr>
      </w:pPr>
    </w:p>
    <w:p w:rsidR="00CC7692" w:rsidRPr="00F372A2" w:rsidRDefault="00CC7692" w:rsidP="00F372A2">
      <w:pPr>
        <w:pStyle w:val="ListParagraph"/>
        <w:numPr>
          <w:ilvl w:val="0"/>
          <w:numId w:val="40"/>
        </w:numPr>
        <w:rPr>
          <w:rFonts w:ascii="Times New Roman" w:hAnsi="Times New Roman"/>
          <w:b/>
          <w:sz w:val="24"/>
          <w:szCs w:val="28"/>
        </w:rPr>
      </w:pPr>
      <w:r w:rsidRPr="00F372A2">
        <w:rPr>
          <w:rFonts w:ascii="Times New Roman" w:hAnsi="Times New Roman"/>
          <w:b/>
          <w:sz w:val="24"/>
          <w:szCs w:val="28"/>
        </w:rPr>
        <w:lastRenderedPageBreak/>
        <w:t>Business Type-Trading</w:t>
      </w:r>
    </w:p>
    <w:tbl>
      <w:tblPr>
        <w:tblW w:w="8450" w:type="dxa"/>
        <w:jc w:val="center"/>
        <w:tblInd w:w="-959" w:type="dxa"/>
        <w:tblLook w:val="04A0" w:firstRow="1" w:lastRow="0" w:firstColumn="1" w:lastColumn="0" w:noHBand="0" w:noVBand="1"/>
      </w:tblPr>
      <w:tblGrid>
        <w:gridCol w:w="1559"/>
        <w:gridCol w:w="2551"/>
        <w:gridCol w:w="1701"/>
        <w:gridCol w:w="2639"/>
      </w:tblGrid>
      <w:tr w:rsidR="00CC7692" w:rsidRPr="00C8540F" w:rsidTr="00B022CC">
        <w:trPr>
          <w:trHeight w:val="600"/>
          <w:jc w:val="center"/>
        </w:trPr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25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Line</w:t>
            </w:r>
          </w:p>
        </w:tc>
        <w:tc>
          <w:tcPr>
            <w:tcW w:w="17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263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Trading 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Whole Sale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Accessories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Parts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Tyres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Book Stores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Book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Painting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Cement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Electricals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L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ighting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amera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omputers/tech shops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H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ome appliances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Kitchen appliances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Kitchen Goods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obile shops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B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aby products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lothing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L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uggage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S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hoe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Fruit/Veg Stands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Provision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Water Suppliers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Snack Shops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Sweet Shops 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Ice-cream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 shops</w:t>
            </w:r>
          </w:p>
        </w:tc>
      </w:tr>
      <w:tr w:rsidR="00CC7692" w:rsidRPr="00C8540F" w:rsidTr="00F372A2">
        <w:trPr>
          <w:trHeight w:val="468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Wood Furniture</w:t>
            </w:r>
          </w:p>
        </w:tc>
      </w:tr>
      <w:tr w:rsidR="00CC7692" w:rsidRPr="00C8540F" w:rsidTr="00F372A2">
        <w:trPr>
          <w:trHeight w:val="418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Steel Furniture</w:t>
            </w:r>
          </w:p>
        </w:tc>
      </w:tr>
      <w:tr w:rsidR="00CC7692" w:rsidRPr="00C8540F" w:rsidTr="00F372A2">
        <w:trPr>
          <w:trHeight w:val="424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Plastic Furniture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Beauty Products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Eyewear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H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ealth food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J</w:t>
            </w:r>
            <w:r w:rsidR="00B022CC" w:rsidRPr="00C8540F">
              <w:rPr>
                <w:color w:val="000000"/>
                <w:sz w:val="24"/>
                <w:szCs w:val="24"/>
                <w:lang w:val="en-GB" w:eastAsia="en-GB"/>
              </w:rPr>
              <w:t>ewellery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 stores</w:t>
            </w:r>
          </w:p>
        </w:tc>
      </w:tr>
      <w:tr w:rsidR="00CC7692" w:rsidRPr="00C8540F" w:rsidTr="00F372A2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Pharmacy</w:t>
            </w:r>
          </w:p>
        </w:tc>
      </w:tr>
      <w:tr w:rsidR="00CC7692" w:rsidRPr="00C8540F" w:rsidTr="00F372A2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Ayurvedic Medical</w:t>
            </w:r>
          </w:p>
        </w:tc>
      </w:tr>
      <w:tr w:rsidR="00CC7692" w:rsidRPr="00C8540F" w:rsidTr="00F372A2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Homeopathic Medical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S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ports equipment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A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rt and crafts store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usical instruments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P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et goods store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V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ideo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Home Decor &amp; Gifts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W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atch and clocks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 products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Scrap Dealers</w:t>
            </w:r>
          </w:p>
        </w:tc>
      </w:tr>
      <w:tr w:rsidR="00CC7692" w:rsidRPr="00C8540F" w:rsidTr="00B022CC">
        <w:trPr>
          <w:trHeight w:val="300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Stationary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Stationary</w:t>
            </w:r>
          </w:p>
        </w:tc>
      </w:tr>
    </w:tbl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537276" w:rsidRDefault="00537276" w:rsidP="00CC7692">
      <w:pPr>
        <w:jc w:val="center"/>
        <w:rPr>
          <w:rFonts w:eastAsia="Calibri"/>
          <w:b/>
          <w:sz w:val="24"/>
          <w:szCs w:val="28"/>
          <w:lang w:val="en-IN"/>
        </w:rPr>
        <w:sectPr w:rsidR="00537276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CC7692" w:rsidRPr="00537276" w:rsidRDefault="00CC7692" w:rsidP="00537276">
      <w:pPr>
        <w:pStyle w:val="ListParagraph"/>
        <w:numPr>
          <w:ilvl w:val="0"/>
          <w:numId w:val="40"/>
        </w:numPr>
        <w:rPr>
          <w:rFonts w:ascii="Times New Roman" w:hAnsi="Times New Roman"/>
          <w:b/>
          <w:sz w:val="24"/>
          <w:szCs w:val="28"/>
        </w:rPr>
      </w:pPr>
      <w:r w:rsidRPr="00537276">
        <w:rPr>
          <w:rFonts w:ascii="Times New Roman" w:hAnsi="Times New Roman"/>
          <w:b/>
          <w:sz w:val="24"/>
          <w:szCs w:val="28"/>
        </w:rPr>
        <w:lastRenderedPageBreak/>
        <w:t>Business Type-Services</w:t>
      </w:r>
    </w:p>
    <w:tbl>
      <w:tblPr>
        <w:tblpPr w:leftFromText="180" w:rightFromText="180" w:vertAnchor="text" w:horzAnchor="margin" w:tblpXSpec="center" w:tblpY="123"/>
        <w:tblW w:w="8506" w:type="dxa"/>
        <w:tblLook w:val="04A0" w:firstRow="1" w:lastRow="0" w:firstColumn="1" w:lastColumn="0" w:noHBand="0" w:noVBand="1"/>
      </w:tblPr>
      <w:tblGrid>
        <w:gridCol w:w="1691"/>
        <w:gridCol w:w="2386"/>
        <w:gridCol w:w="1877"/>
        <w:gridCol w:w="2552"/>
      </w:tblGrid>
      <w:tr w:rsidR="00B022CC" w:rsidRPr="00C8540F" w:rsidTr="00537276">
        <w:trPr>
          <w:trHeight w:val="600"/>
        </w:trPr>
        <w:tc>
          <w:tcPr>
            <w:tcW w:w="1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23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Line</w:t>
            </w:r>
          </w:p>
        </w:tc>
        <w:tc>
          <w:tcPr>
            <w:tcW w:w="187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25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B022CC" w:rsidRPr="00C8540F" w:rsidTr="00537276">
        <w:trPr>
          <w:trHeight w:val="512"/>
        </w:trPr>
        <w:tc>
          <w:tcPr>
            <w:tcW w:w="169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jc w:val="center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Services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 (Business to Consumer)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Car Maintenance Services</w:t>
            </w:r>
          </w:p>
        </w:tc>
      </w:tr>
      <w:tr w:rsidR="00B022CC" w:rsidRPr="00C8540F" w:rsidTr="00537276">
        <w:trPr>
          <w:trHeight w:val="378"/>
        </w:trPr>
        <w:tc>
          <w:tcPr>
            <w:tcW w:w="169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 (Business to Business)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Tyre Retreading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Education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Education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Beauty/Hair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Diagnostics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Gym/Fitness</w:t>
            </w:r>
          </w:p>
        </w:tc>
      </w:tr>
      <w:tr w:rsidR="00B022CC" w:rsidRPr="00C8540F" w:rsidTr="00537276">
        <w:trPr>
          <w:trHeight w:val="41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Salons</w:t>
            </w:r>
          </w:p>
        </w:tc>
      </w:tr>
      <w:tr w:rsidR="00B022CC" w:rsidRPr="00C8540F" w:rsidTr="00537276">
        <w:trPr>
          <w:trHeight w:val="16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Appliance Repair</w:t>
            </w:r>
          </w:p>
        </w:tc>
      </w:tr>
      <w:tr w:rsidR="00B022CC" w:rsidRPr="00C8540F" w:rsidTr="00537276">
        <w:trPr>
          <w:trHeight w:val="168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Carpentry</w:t>
            </w:r>
          </w:p>
        </w:tc>
      </w:tr>
      <w:tr w:rsidR="00B022CC" w:rsidRPr="00C8540F" w:rsidTr="00537276">
        <w:trPr>
          <w:trHeight w:val="15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Cleaning </w:t>
            </w:r>
          </w:p>
        </w:tc>
      </w:tr>
      <w:tr w:rsidR="00B022CC" w:rsidRPr="00C8540F" w:rsidTr="00537276">
        <w:trPr>
          <w:trHeight w:val="162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</w:tr>
      <w:tr w:rsidR="00B022CC" w:rsidRPr="00C8540F" w:rsidTr="00537276">
        <w:trPr>
          <w:trHeight w:val="15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Gardening</w:t>
            </w:r>
          </w:p>
        </w:tc>
      </w:tr>
      <w:tr w:rsidR="00B022CC" w:rsidRPr="00C8540F" w:rsidTr="00537276">
        <w:trPr>
          <w:trHeight w:val="15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Movers</w:t>
            </w:r>
          </w:p>
        </w:tc>
      </w:tr>
      <w:tr w:rsidR="00B022CC" w:rsidRPr="00C8540F" w:rsidTr="00537276">
        <w:trPr>
          <w:trHeight w:val="15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Painting</w:t>
            </w:r>
          </w:p>
        </w:tc>
      </w:tr>
      <w:tr w:rsidR="00B022CC" w:rsidRPr="00C8540F" w:rsidTr="00537276">
        <w:trPr>
          <w:trHeight w:val="15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Pest Control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Plumbing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Electro-plating</w:t>
            </w:r>
          </w:p>
        </w:tc>
      </w:tr>
      <w:tr w:rsidR="00B022CC" w:rsidRPr="00C8540F" w:rsidTr="00537276">
        <w:trPr>
          <w:trHeight w:val="14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Hydro-plating</w:t>
            </w:r>
          </w:p>
        </w:tc>
      </w:tr>
      <w:tr w:rsidR="00B022CC" w:rsidRPr="00C8540F" w:rsidTr="00537276">
        <w:trPr>
          <w:trHeight w:val="138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Heat Treatment</w:t>
            </w:r>
          </w:p>
        </w:tc>
      </w:tr>
      <w:tr w:rsidR="00B022CC" w:rsidRPr="00C8540F" w:rsidTr="00537276">
        <w:trPr>
          <w:trHeight w:val="12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 Gases</w:t>
            </w:r>
          </w:p>
        </w:tc>
      </w:tr>
      <w:tr w:rsidR="00B022CC" w:rsidRPr="00C8540F" w:rsidTr="00537276">
        <w:trPr>
          <w:trHeight w:val="4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Waste &amp; Water Management</w:t>
            </w:r>
          </w:p>
        </w:tc>
      </w:tr>
      <w:tr w:rsidR="00B022CC" w:rsidRPr="00C8540F" w:rsidTr="00537276">
        <w:trPr>
          <w:trHeight w:val="13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Advertising</w:t>
            </w:r>
          </w:p>
        </w:tc>
      </w:tr>
      <w:tr w:rsidR="00B022CC" w:rsidRPr="00C8540F" w:rsidTr="00537276">
        <w:trPr>
          <w:trHeight w:val="14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Dry Cleaning/Laundry</w:t>
            </w:r>
          </w:p>
        </w:tc>
      </w:tr>
      <w:tr w:rsidR="00B022CC" w:rsidRPr="00C8540F" w:rsidTr="00537276">
        <w:trPr>
          <w:trHeight w:val="13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Event Planning</w:t>
            </w:r>
          </w:p>
        </w:tc>
      </w:tr>
      <w:tr w:rsidR="00B022CC" w:rsidRPr="00C8540F" w:rsidTr="00537276">
        <w:trPr>
          <w:trHeight w:val="13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Financial</w:t>
            </w:r>
          </w:p>
        </w:tc>
      </w:tr>
      <w:tr w:rsidR="00B022CC" w:rsidRPr="00C8540F" w:rsidTr="00537276">
        <w:trPr>
          <w:trHeight w:val="12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Legal </w:t>
            </w:r>
          </w:p>
        </w:tc>
      </w:tr>
      <w:tr w:rsidR="00B022CC" w:rsidRPr="00C8540F" w:rsidTr="00537276">
        <w:trPr>
          <w:trHeight w:val="13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Medical</w:t>
            </w:r>
          </w:p>
        </w:tc>
      </w:tr>
      <w:tr w:rsidR="00B022CC" w:rsidRPr="00C8540F" w:rsidTr="00537276">
        <w:trPr>
          <w:trHeight w:val="12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Opticians</w:t>
            </w:r>
          </w:p>
        </w:tc>
      </w:tr>
      <w:tr w:rsidR="00B022CC" w:rsidRPr="00C8540F" w:rsidTr="00537276">
        <w:trPr>
          <w:trHeight w:val="11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Real Estate</w:t>
            </w:r>
          </w:p>
        </w:tc>
      </w:tr>
      <w:tr w:rsidR="00B022CC" w:rsidRPr="00C8540F" w:rsidTr="00537276">
        <w:trPr>
          <w:trHeight w:val="25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Graphic Design</w:t>
            </w:r>
          </w:p>
        </w:tc>
      </w:tr>
      <w:tr w:rsidR="00B022CC" w:rsidRPr="00C8540F" w:rsidTr="00537276">
        <w:trPr>
          <w:trHeight w:val="44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Software</w:t>
            </w:r>
          </w:p>
        </w:tc>
      </w:tr>
      <w:tr w:rsidR="00B022CC" w:rsidRPr="00C8540F" w:rsidTr="00537276">
        <w:trPr>
          <w:trHeight w:val="37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Telecommunication</w:t>
            </w:r>
          </w:p>
        </w:tc>
      </w:tr>
      <w:tr w:rsidR="00B022CC" w:rsidRPr="00C8540F" w:rsidTr="00537276">
        <w:trPr>
          <w:trHeight w:val="124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Hotels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Restaurants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Tourism/Travel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Transport</w:t>
            </w:r>
          </w:p>
        </w:tc>
      </w:tr>
    </w:tbl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537276" w:rsidRDefault="00537276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sectPr w:rsidR="00537276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925CF6" w:rsidRPr="00CD0572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604" w:name="_Toc464953122"/>
      <w:r w:rsidRPr="00CD0572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Screenshots</w:t>
      </w:r>
      <w:bookmarkEnd w:id="1604"/>
    </w:p>
    <w:p w:rsidR="00CC7692" w:rsidRPr="00C8540F" w:rsidRDefault="00CC7692" w:rsidP="00CC7692"/>
    <w:p w:rsidR="00CC7692" w:rsidRPr="00C8540F" w:rsidRDefault="005D2FA6" w:rsidP="00CC7692">
      <w:pPr>
        <w:rPr>
          <w:sz w:val="24"/>
        </w:rPr>
      </w:pPr>
      <w:r w:rsidRPr="00C8540F">
        <w:rPr>
          <w:sz w:val="24"/>
        </w:rPr>
        <w:t>UI layout:</w:t>
      </w:r>
    </w:p>
    <w:p w:rsidR="009115DB" w:rsidRPr="00C8540F" w:rsidRDefault="00C722C4" w:rsidP="00CC7692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744D7AF7" wp14:editId="70787D3B">
            <wp:extent cx="3019425" cy="334137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5801" r="23397"/>
                    <a:stretch/>
                  </pic:blipFill>
                  <pic:spPr bwMode="auto">
                    <a:xfrm>
                      <a:off x="0" y="0"/>
                      <a:ext cx="3019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5DB" w:rsidRDefault="00CC6ABD" w:rsidP="00CC7692">
      <w:pPr>
        <w:rPr>
          <w:sz w:val="28"/>
        </w:rPr>
      </w:pPr>
      <w:r>
        <w:rPr>
          <w:sz w:val="28"/>
        </w:rPr>
        <w:t>Click on the ‘+’ to add remarks at the end of the field appraisal</w:t>
      </w:r>
    </w:p>
    <w:p w:rsidR="00CC6ABD" w:rsidRDefault="00CC6ABD" w:rsidP="00CC7692">
      <w:pPr>
        <w:rPr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13"/>
        <w:gridCol w:w="5414"/>
      </w:tblGrid>
      <w:tr w:rsidR="00CC6ABD" w:rsidTr="00CC6ABD">
        <w:tc>
          <w:tcPr>
            <w:tcW w:w="5413" w:type="dxa"/>
          </w:tcPr>
          <w:p w:rsidR="00CC6ABD" w:rsidRDefault="00CC6ABD" w:rsidP="00CC7692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F84D255" wp14:editId="27F47398">
                  <wp:extent cx="3028950" cy="334137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/>
                          <a:srcRect l="26122" r="22917"/>
                          <a:stretch/>
                        </pic:blipFill>
                        <pic:spPr bwMode="auto">
                          <a:xfrm>
                            <a:off x="0" y="0"/>
                            <a:ext cx="30289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14" w:type="dxa"/>
          </w:tcPr>
          <w:p w:rsidR="00CC6ABD" w:rsidRDefault="00CC6ABD" w:rsidP="00CC7692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5959DD0" wp14:editId="78C70A4D">
                  <wp:extent cx="2971800" cy="334137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"/>
                          <a:srcRect l="26123" r="23877"/>
                          <a:stretch/>
                        </pic:blipFill>
                        <pic:spPr bwMode="auto">
                          <a:xfrm>
                            <a:off x="0" y="0"/>
                            <a:ext cx="29718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6ABD" w:rsidRPr="00CC6ABD" w:rsidRDefault="00CC6ABD" w:rsidP="00CC7692">
      <w:pPr>
        <w:rPr>
          <w:sz w:val="28"/>
        </w:rPr>
      </w:pPr>
    </w:p>
    <w:p w:rsidR="009115DB" w:rsidRPr="00C8540F" w:rsidRDefault="009115DB" w:rsidP="00CC7692">
      <w:pPr>
        <w:rPr>
          <w:sz w:val="28"/>
        </w:rPr>
      </w:pPr>
    </w:p>
    <w:p w:rsidR="009115DB" w:rsidRPr="00C8540F" w:rsidRDefault="00F24568" w:rsidP="00CC7692">
      <w:pPr>
        <w:rPr>
          <w:b/>
          <w:sz w:val="28"/>
        </w:rPr>
      </w:pPr>
      <w:r w:rsidRPr="00C8540F">
        <w:rPr>
          <w:b/>
          <w:sz w:val="28"/>
        </w:rPr>
        <w:t xml:space="preserve">4.2.1 </w:t>
      </w:r>
      <w:r w:rsidR="009115DB" w:rsidRPr="00C8540F">
        <w:rPr>
          <w:b/>
          <w:sz w:val="28"/>
        </w:rPr>
        <w:t>Applicant</w:t>
      </w:r>
    </w:p>
    <w:p w:rsidR="009115DB" w:rsidRPr="00D5517C" w:rsidRDefault="009115DB" w:rsidP="00CC7692">
      <w:pPr>
        <w:rPr>
          <w:sz w:val="24"/>
        </w:rPr>
      </w:pPr>
    </w:p>
    <w:p w:rsidR="009115DB" w:rsidRPr="00D5517C" w:rsidRDefault="009115DB" w:rsidP="00CC7692">
      <w:pPr>
        <w:rPr>
          <w:sz w:val="24"/>
        </w:rPr>
      </w:pPr>
      <w:r w:rsidRPr="00D5517C">
        <w:rPr>
          <w:sz w:val="24"/>
        </w:rPr>
        <w:t xml:space="preserve">Entity wise data capture </w:t>
      </w:r>
      <w:r w:rsidR="00F24568" w:rsidRPr="00D5517C">
        <w:rPr>
          <w:sz w:val="24"/>
        </w:rPr>
        <w:t>will start with Applicant</w:t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C722C4" w:rsidP="00CC7692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33C25BC7" wp14:editId="55A0907D">
            <wp:extent cx="32385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4359" r="21154"/>
                    <a:stretch/>
                  </pic:blipFill>
                  <pic:spPr bwMode="auto">
                    <a:xfrm>
                      <a:off x="0" y="0"/>
                      <a:ext cx="32385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9115DB" w:rsidP="00CC7692">
      <w:pPr>
        <w:rPr>
          <w:sz w:val="28"/>
        </w:rPr>
      </w:pPr>
    </w:p>
    <w:p w:rsidR="009115DB" w:rsidRPr="00C8540F" w:rsidRDefault="009115DB" w:rsidP="00F2456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t>KYC Details:</w:t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C722C4" w:rsidP="00CC7692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17D1639E" wp14:editId="04AA17F9">
            <wp:extent cx="32385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3557" r="21955"/>
                    <a:stretch/>
                  </pic:blipFill>
                  <pic:spPr bwMode="auto">
                    <a:xfrm>
                      <a:off x="0" y="0"/>
                      <a:ext cx="32385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568" w:rsidRPr="00C8540F" w:rsidRDefault="00F24568" w:rsidP="009115DB">
      <w:pPr>
        <w:jc w:val="center"/>
        <w:rPr>
          <w:sz w:val="28"/>
        </w:rPr>
        <w:sectPr w:rsidR="00F24568" w:rsidRPr="00C8540F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9115DB" w:rsidRDefault="009115DB" w:rsidP="00F2456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lastRenderedPageBreak/>
        <w:t>Applicant Details</w:t>
      </w:r>
    </w:p>
    <w:p w:rsidR="00D5517C" w:rsidRPr="00C8540F" w:rsidRDefault="00D5517C" w:rsidP="00D5517C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730"/>
        <w:gridCol w:w="5226"/>
        <w:gridCol w:w="4938"/>
      </w:tblGrid>
      <w:tr w:rsidR="002A7E10" w:rsidRPr="00C8540F" w:rsidTr="00C722C4">
        <w:trPr>
          <w:trHeight w:val="5994"/>
        </w:trPr>
        <w:tc>
          <w:tcPr>
            <w:tcW w:w="4775" w:type="dxa"/>
          </w:tcPr>
          <w:p w:rsidR="002A7E10" w:rsidRPr="00C8540F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lang w:eastAsia="en-IN"/>
              </w:rPr>
            </w:pPr>
            <w:r w:rsidRPr="00C8540F">
              <w:rPr>
                <w:rFonts w:ascii="Times New Roman" w:hAnsi="Times New Roman"/>
                <w:sz w:val="28"/>
              </w:rPr>
              <w:t>Page 1</w:t>
            </w:r>
          </w:p>
          <w:p w:rsidR="002A7E10" w:rsidRPr="00C8540F" w:rsidRDefault="00C722C4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B82C7F6" wp14:editId="433E1AA2">
                  <wp:extent cx="2857500" cy="3341370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26442" r="23718"/>
                          <a:stretch/>
                        </pic:blipFill>
                        <pic:spPr bwMode="auto">
                          <a:xfrm>
                            <a:off x="0" y="0"/>
                            <a:ext cx="28575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2A7E10" w:rsidRPr="00C8540F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lang w:eastAsia="en-IN"/>
              </w:rPr>
            </w:pPr>
            <w:r w:rsidRPr="00C8540F">
              <w:rPr>
                <w:rFonts w:ascii="Times New Roman" w:hAnsi="Times New Roman"/>
                <w:sz w:val="28"/>
              </w:rPr>
              <w:t>Page 2</w:t>
            </w:r>
          </w:p>
          <w:p w:rsidR="002A7E10" w:rsidRPr="00C8540F" w:rsidRDefault="00C722C4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1605" w:author="Sarthak Shah | IFMR Rural Finance" w:date="2016-11-10T17:31:00Z">
              <w:r w:rsidDel="00913728">
                <w:rPr>
                  <w:noProof/>
                  <w:lang w:eastAsia="en-IN"/>
                </w:rPr>
                <w:drawing>
                  <wp:inline distT="0" distB="0" distL="0" distR="0" wp14:anchorId="19B5605F" wp14:editId="5E3EE1AB">
                    <wp:extent cx="2933700" cy="3341370"/>
                    <wp:effectExtent l="0" t="0" r="0" b="0"/>
                    <wp:docPr id="83" name="Picture 8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22"/>
                            <a:srcRect l="25802" r="23718"/>
                            <a:stretch/>
                          </pic:blipFill>
                          <pic:spPr bwMode="auto">
                            <a:xfrm>
                              <a:off x="0" y="0"/>
                              <a:ext cx="2933700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1606" w:author="Sarthak Shah | IFMR Rural Finance" w:date="2016-11-10T17:31:00Z">
              <w:r w:rsidR="00913728" w:rsidRPr="00913728">
                <w:rPr>
                  <w:rFonts w:ascii="Times New Roman" w:eastAsia="Times New Roman" w:hAnsi="Times New Roman"/>
                  <w:noProof/>
                  <w:sz w:val="20"/>
                  <w:szCs w:val="20"/>
                  <w:lang w:val="en-GB" w:eastAsia="en-GB"/>
                </w:rPr>
                <w:t xml:space="preserve"> </w:t>
              </w:r>
              <w:r w:rsidR="00913728" w:rsidRPr="00913728">
                <w:rPr>
                  <w:rFonts w:ascii="Times New Roman" w:hAnsi="Times New Roman"/>
                  <w:noProof/>
                  <w:sz w:val="28"/>
                  <w:lang w:eastAsia="en-IN"/>
                </w:rPr>
                <w:drawing>
                  <wp:inline distT="0" distB="0" distL="0" distR="0" wp14:anchorId="0D77B67B" wp14:editId="44A035AB">
                    <wp:extent cx="3181350" cy="3429000"/>
                    <wp:effectExtent l="0" t="0" r="0" b="0"/>
                    <wp:docPr id="24" name="Picture 2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23"/>
                            <a:srcRect l="16251" r="14166"/>
                            <a:stretch/>
                          </pic:blipFill>
                          <pic:spPr bwMode="auto">
                            <a:xfrm>
                              <a:off x="0" y="0"/>
                              <a:ext cx="3181794" cy="342947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5158" w:type="dxa"/>
          </w:tcPr>
          <w:p w:rsidR="002A7E10" w:rsidRPr="00C8540F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lang w:eastAsia="en-IN"/>
              </w:rPr>
            </w:pPr>
            <w:r w:rsidRPr="00C8540F">
              <w:rPr>
                <w:rFonts w:ascii="Times New Roman" w:hAnsi="Times New Roman"/>
                <w:sz w:val="28"/>
              </w:rPr>
              <w:t>Page 3</w:t>
            </w:r>
          </w:p>
          <w:p w:rsidR="002A7E10" w:rsidRPr="00C8540F" w:rsidRDefault="00C722C4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t xml:space="preserve">    </w:t>
            </w:r>
            <w:r>
              <w:rPr>
                <w:noProof/>
                <w:lang w:eastAsia="en-IN"/>
              </w:rPr>
              <w:drawing>
                <wp:inline distT="0" distB="0" distL="0" distR="0" wp14:anchorId="18F9D0BD" wp14:editId="42C9B143">
                  <wp:extent cx="2943225" cy="3341370"/>
                  <wp:effectExtent l="0" t="0" r="9525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/>
                          <a:srcRect l="26604" r="23877"/>
                          <a:stretch/>
                        </pic:blipFill>
                        <pic:spPr bwMode="auto">
                          <a:xfrm>
                            <a:off x="0" y="0"/>
                            <a:ext cx="29432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15DB" w:rsidRPr="00C8540F" w:rsidRDefault="009115DB" w:rsidP="009115DB">
      <w:pPr>
        <w:pStyle w:val="ListParagraph"/>
        <w:rPr>
          <w:rFonts w:ascii="Times New Roman" w:hAnsi="Times New Roman"/>
          <w:sz w:val="28"/>
        </w:rPr>
      </w:pPr>
    </w:p>
    <w:p w:rsidR="00FD4391" w:rsidRPr="00C8540F" w:rsidRDefault="00FD4391" w:rsidP="00FD4391">
      <w:pPr>
        <w:pStyle w:val="ListParagraph"/>
        <w:rPr>
          <w:rFonts w:ascii="Times New Roman" w:hAnsi="Times New Roman"/>
          <w:sz w:val="28"/>
        </w:rPr>
      </w:pPr>
    </w:p>
    <w:p w:rsidR="002A7E10" w:rsidRPr="00C8540F" w:rsidRDefault="002A7E10" w:rsidP="00FD4391">
      <w:pPr>
        <w:pStyle w:val="ListParagraph"/>
        <w:rPr>
          <w:rFonts w:ascii="Times New Roman" w:hAnsi="Times New Roman"/>
          <w:sz w:val="28"/>
        </w:rPr>
        <w:sectPr w:rsidR="002A7E10" w:rsidRPr="00C8540F" w:rsidSect="002A7E10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2A7E10" w:rsidRPr="00C8540F" w:rsidRDefault="002A7E10" w:rsidP="002A7E1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lastRenderedPageBreak/>
        <w:t>A</w:t>
      </w:r>
      <w:r w:rsidR="00FD4391" w:rsidRPr="00C8540F">
        <w:rPr>
          <w:rFonts w:ascii="Times New Roman" w:hAnsi="Times New Roman"/>
          <w:sz w:val="28"/>
        </w:rPr>
        <w:t>ddress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3"/>
        <w:gridCol w:w="5474"/>
      </w:tblGrid>
      <w:tr w:rsidR="002A7E10" w:rsidRPr="00C8540F" w:rsidTr="001E7FE2">
        <w:trPr>
          <w:trHeight w:val="5690"/>
        </w:trPr>
        <w:tc>
          <w:tcPr>
            <w:tcW w:w="5353" w:type="dxa"/>
          </w:tcPr>
          <w:p w:rsidR="002A7E10" w:rsidRPr="00C8540F" w:rsidRDefault="002A7E10" w:rsidP="002A7E10">
            <w:pPr>
              <w:rPr>
                <w:sz w:val="28"/>
              </w:rPr>
            </w:pPr>
            <w:r w:rsidRPr="00C8540F">
              <w:rPr>
                <w:sz w:val="28"/>
              </w:rPr>
              <w:t>Page 1</w:t>
            </w:r>
          </w:p>
          <w:p w:rsidR="002A7E10" w:rsidRPr="00C8540F" w:rsidRDefault="00A26B05" w:rsidP="002A7E10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D941551" wp14:editId="0061A9AC">
                  <wp:extent cx="3009900" cy="334137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/>
                          <a:srcRect l="25962" r="23397"/>
                          <a:stretch/>
                        </pic:blipFill>
                        <pic:spPr bwMode="auto">
                          <a:xfrm>
                            <a:off x="0" y="0"/>
                            <a:ext cx="30099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74" w:type="dxa"/>
          </w:tcPr>
          <w:p w:rsidR="002A7E10" w:rsidRPr="00C8540F" w:rsidRDefault="002A7E10" w:rsidP="001E7FE2">
            <w:pPr>
              <w:rPr>
                <w:sz w:val="28"/>
              </w:rPr>
            </w:pPr>
            <w:r w:rsidRPr="00C8540F">
              <w:rPr>
                <w:sz w:val="28"/>
              </w:rPr>
              <w:t>Page 2</w:t>
            </w:r>
            <w:r w:rsidR="001E7FE2" w:rsidRPr="00C8540F">
              <w:rPr>
                <w:noProof/>
                <w:lang w:val="en-IN" w:eastAsia="en-IN"/>
              </w:rPr>
              <w:t xml:space="preserve">         </w:t>
            </w:r>
            <w:r w:rsidR="00B511B3">
              <w:rPr>
                <w:noProof/>
                <w:lang w:val="en-IN" w:eastAsia="en-IN"/>
              </w:rPr>
              <w:t xml:space="preserve">    </w:t>
            </w:r>
          </w:p>
          <w:p w:rsidR="002A7E10" w:rsidRPr="00C8540F" w:rsidRDefault="00A26B05" w:rsidP="00A26B05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04D3D48" wp14:editId="6E34B6D0">
                  <wp:extent cx="3038475" cy="3341370"/>
                  <wp:effectExtent l="0" t="0" r="9525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l="25481" r="23398"/>
                          <a:stretch/>
                        </pic:blipFill>
                        <pic:spPr bwMode="auto">
                          <a:xfrm>
                            <a:off x="0" y="0"/>
                            <a:ext cx="30384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7E10" w:rsidRPr="00C8540F" w:rsidTr="00B511B3">
        <w:trPr>
          <w:trHeight w:val="5733"/>
        </w:trPr>
        <w:tc>
          <w:tcPr>
            <w:tcW w:w="5353" w:type="dxa"/>
          </w:tcPr>
          <w:p w:rsidR="002A7E10" w:rsidRPr="00C8540F" w:rsidRDefault="001E7FE2" w:rsidP="002A7E10">
            <w:pPr>
              <w:rPr>
                <w:sz w:val="28"/>
              </w:rPr>
            </w:pPr>
            <w:r w:rsidRPr="00C8540F">
              <w:rPr>
                <w:sz w:val="28"/>
              </w:rPr>
              <w:t>Page 3</w:t>
            </w:r>
          </w:p>
          <w:p w:rsidR="001E7FE2" w:rsidRPr="00C8540F" w:rsidRDefault="00A26B05" w:rsidP="002A7E10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1E0F250" wp14:editId="4A950E5E">
                  <wp:extent cx="2990850" cy="334137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/>
                          <a:srcRect l="26122" r="23558"/>
                          <a:stretch/>
                        </pic:blipFill>
                        <pic:spPr bwMode="auto">
                          <a:xfrm>
                            <a:off x="0" y="0"/>
                            <a:ext cx="29908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74" w:type="dxa"/>
          </w:tcPr>
          <w:p w:rsidR="002A7E10" w:rsidRPr="00C8540F" w:rsidRDefault="001E7FE2" w:rsidP="002A7E10">
            <w:pPr>
              <w:rPr>
                <w:sz w:val="28"/>
              </w:rPr>
            </w:pPr>
            <w:r w:rsidRPr="00C8540F">
              <w:rPr>
                <w:sz w:val="28"/>
              </w:rPr>
              <w:t>Page 4</w:t>
            </w:r>
          </w:p>
          <w:p w:rsidR="001E7FE2" w:rsidRPr="00C8540F" w:rsidRDefault="001E7FE2" w:rsidP="002A7E10">
            <w:pPr>
              <w:rPr>
                <w:sz w:val="28"/>
              </w:rPr>
            </w:pPr>
            <w:r w:rsidRPr="00C8540F">
              <w:rPr>
                <w:noProof/>
                <w:lang w:val="en-IN" w:eastAsia="en-IN"/>
              </w:rPr>
              <w:t xml:space="preserve">  </w:t>
            </w:r>
            <w:r w:rsidR="00A26B05">
              <w:rPr>
                <w:noProof/>
                <w:lang w:val="en-IN" w:eastAsia="en-IN"/>
              </w:rPr>
              <w:drawing>
                <wp:inline distT="0" distB="0" distL="0" distR="0" wp14:anchorId="57B3FB21" wp14:editId="1752FDF5">
                  <wp:extent cx="3095625" cy="3341370"/>
                  <wp:effectExtent l="0" t="0" r="9525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/>
                          <a:srcRect l="24840" t="342" r="23077" b="-342"/>
                          <a:stretch/>
                        </pic:blipFill>
                        <pic:spPr bwMode="auto">
                          <a:xfrm>
                            <a:off x="0" y="0"/>
                            <a:ext cx="30956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7E10" w:rsidRPr="00C8540F" w:rsidRDefault="002A7E10" w:rsidP="002A7E10">
      <w:pPr>
        <w:rPr>
          <w:sz w:val="28"/>
        </w:rPr>
      </w:pPr>
    </w:p>
    <w:p w:rsidR="001E7FE2" w:rsidRPr="00C8540F" w:rsidRDefault="001E7FE2" w:rsidP="002A7E10">
      <w:pPr>
        <w:rPr>
          <w:sz w:val="28"/>
        </w:rPr>
      </w:pPr>
    </w:p>
    <w:p w:rsidR="00420B5A" w:rsidRDefault="00420B5A" w:rsidP="002A7E10">
      <w:pPr>
        <w:rPr>
          <w:sz w:val="28"/>
        </w:rPr>
        <w:sectPr w:rsidR="00420B5A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1E7FE2" w:rsidRPr="00C8540F" w:rsidRDefault="001E7FE2" w:rsidP="001E7FE2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lastRenderedPageBreak/>
        <w:t>Family Member Details</w:t>
      </w:r>
    </w:p>
    <w:p w:rsidR="00517E18" w:rsidRDefault="00517E18" w:rsidP="001E7FE2">
      <w:pPr>
        <w:pStyle w:val="ListParagraph"/>
        <w:ind w:left="1440"/>
        <w:rPr>
          <w:rFonts w:ascii="Times New Roman" w:hAnsi="Times New Roman"/>
          <w:sz w:val="28"/>
        </w:rPr>
      </w:pPr>
    </w:p>
    <w:p w:rsidR="001E7FE2" w:rsidRDefault="00420B5A" w:rsidP="001E7FE2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451AB5EE" wp14:editId="34456882">
            <wp:extent cx="3019425" cy="334137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5961" r="23237"/>
                    <a:stretch/>
                  </pic:blipFill>
                  <pic:spPr bwMode="auto">
                    <a:xfrm>
                      <a:off x="0" y="0"/>
                      <a:ext cx="3019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E18" w:rsidRPr="00C8540F" w:rsidRDefault="00517E18" w:rsidP="001E7FE2">
      <w:pPr>
        <w:pStyle w:val="ListParagraph"/>
        <w:ind w:left="1440"/>
        <w:rPr>
          <w:rFonts w:ascii="Times New Roman" w:hAnsi="Times New Roman"/>
          <w:sz w:val="28"/>
        </w:rPr>
      </w:pPr>
    </w:p>
    <w:p w:rsidR="00FD4391" w:rsidRPr="00C8540F" w:rsidRDefault="00431FFE" w:rsidP="001E7FE2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t>Household Financials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135"/>
        <w:gridCol w:w="5332"/>
      </w:tblGrid>
      <w:tr w:rsidR="00431FFE" w:rsidRPr="00C8540F" w:rsidTr="00420B5A">
        <w:trPr>
          <w:trHeight w:val="6381"/>
        </w:trPr>
        <w:tc>
          <w:tcPr>
            <w:tcW w:w="5135" w:type="dxa"/>
          </w:tcPr>
          <w:p w:rsidR="00431FFE" w:rsidRDefault="00431FFE" w:rsidP="00FD4391">
            <w:pPr>
              <w:rPr>
                <w:sz w:val="28"/>
              </w:rPr>
            </w:pPr>
            <w:r w:rsidRPr="00C8540F">
              <w:rPr>
                <w:sz w:val="28"/>
              </w:rPr>
              <w:t>Page 1</w:t>
            </w:r>
          </w:p>
          <w:p w:rsidR="00537276" w:rsidRPr="00C8540F" w:rsidRDefault="00420B5A" w:rsidP="00FD4391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CD6C940" wp14:editId="46F35618">
                  <wp:extent cx="2981325" cy="3341370"/>
                  <wp:effectExtent l="0" t="0" r="9525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0"/>
                          <a:srcRect l="25962" r="23878"/>
                          <a:stretch/>
                        </pic:blipFill>
                        <pic:spPr bwMode="auto">
                          <a:xfrm>
                            <a:off x="0" y="0"/>
                            <a:ext cx="29813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31FFE" w:rsidRPr="00C8540F" w:rsidRDefault="00431FFE" w:rsidP="00431FFE">
            <w:pPr>
              <w:rPr>
                <w:sz w:val="28"/>
              </w:rPr>
            </w:pPr>
          </w:p>
        </w:tc>
        <w:tc>
          <w:tcPr>
            <w:tcW w:w="5332" w:type="dxa"/>
          </w:tcPr>
          <w:p w:rsidR="00431FFE" w:rsidRDefault="00431FFE" w:rsidP="00FD4391">
            <w:pPr>
              <w:rPr>
                <w:sz w:val="28"/>
              </w:rPr>
            </w:pPr>
            <w:r w:rsidRPr="00C8540F">
              <w:rPr>
                <w:sz w:val="28"/>
              </w:rPr>
              <w:t>Page 2</w:t>
            </w:r>
          </w:p>
          <w:p w:rsidR="00537276" w:rsidRPr="00C8540F" w:rsidRDefault="00420B5A" w:rsidP="00FD4391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9B3CC4C" wp14:editId="00B2298D">
                  <wp:extent cx="3048000" cy="334137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1"/>
                          <a:srcRect l="25641" r="23077"/>
                          <a:stretch/>
                        </pic:blipFill>
                        <pic:spPr bwMode="auto">
                          <a:xfrm>
                            <a:off x="0" y="0"/>
                            <a:ext cx="30480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31FFE" w:rsidRPr="00C8540F" w:rsidRDefault="00431FFE" w:rsidP="00FD4391">
            <w:pPr>
              <w:rPr>
                <w:sz w:val="28"/>
              </w:rPr>
            </w:pPr>
          </w:p>
        </w:tc>
      </w:tr>
    </w:tbl>
    <w:p w:rsidR="00FD4391" w:rsidRPr="00C8540F" w:rsidRDefault="00FD4391" w:rsidP="00FD4391">
      <w:pPr>
        <w:ind w:left="360"/>
        <w:rPr>
          <w:sz w:val="28"/>
        </w:rPr>
      </w:pPr>
    </w:p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517E18">
        <w:rPr>
          <w:rFonts w:ascii="Times New Roman" w:hAnsi="Times New Roman"/>
          <w:sz w:val="28"/>
        </w:rPr>
        <w:lastRenderedPageBreak/>
        <w:t>Liabilities</w:t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504823" w:rsidP="00517E1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727C1608" wp14:editId="7293E6A5">
            <wp:extent cx="31623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24839" r="21955"/>
                    <a:stretch/>
                  </pic:blipFill>
                  <pic:spPr bwMode="auto">
                    <a:xfrm>
                      <a:off x="0" y="0"/>
                      <a:ext cx="31623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P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517E18">
        <w:rPr>
          <w:rFonts w:ascii="Times New Roman" w:hAnsi="Times New Roman"/>
          <w:sz w:val="28"/>
        </w:rPr>
        <w:t>Bank Statement Details</w:t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392" w:type="dxa"/>
        <w:tblLook w:val="04A0" w:firstRow="1" w:lastRow="0" w:firstColumn="1" w:lastColumn="0" w:noHBand="0" w:noVBand="1"/>
      </w:tblPr>
      <w:tblGrid>
        <w:gridCol w:w="4986"/>
        <w:gridCol w:w="5211"/>
      </w:tblGrid>
      <w:tr w:rsidR="00517E18" w:rsidTr="00517E18">
        <w:trPr>
          <w:trHeight w:val="6397"/>
        </w:trPr>
        <w:tc>
          <w:tcPr>
            <w:tcW w:w="4693" w:type="dxa"/>
          </w:tcPr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517E18" w:rsidRDefault="00AC1184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BDB0724" wp14:editId="5B17FF63">
                  <wp:extent cx="3028950" cy="334137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l="25961" r="23077"/>
                          <a:stretch/>
                        </pic:blipFill>
                        <pic:spPr bwMode="auto">
                          <a:xfrm>
                            <a:off x="0" y="0"/>
                            <a:ext cx="30289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8" w:type="dxa"/>
          </w:tcPr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517E18" w:rsidRDefault="00AC1184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1607" w:author="Sarthak Shah | IFMR Rural Finance" w:date="2016-11-10T17:34:00Z">
              <w:r w:rsidDel="00913728">
                <w:rPr>
                  <w:noProof/>
                  <w:lang w:eastAsia="en-IN"/>
                </w:rPr>
                <w:drawing>
                  <wp:inline distT="0" distB="0" distL="0" distR="0" wp14:anchorId="5F7DA803" wp14:editId="72A36782">
                    <wp:extent cx="2990850" cy="3341370"/>
                    <wp:effectExtent l="0" t="0" r="0" b="0"/>
                    <wp:docPr id="94" name="Picture 9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34"/>
                            <a:srcRect l="26281" r="23398"/>
                            <a:stretch/>
                          </pic:blipFill>
                          <pic:spPr bwMode="auto">
                            <a:xfrm>
                              <a:off x="0" y="0"/>
                              <a:ext cx="2990850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1608" w:author="Sarthak Shah | IFMR Rural Finance" w:date="2016-11-10T17:34:00Z">
              <w:r w:rsidR="00913728" w:rsidRPr="00913728">
                <w:rPr>
                  <w:rFonts w:ascii="Times New Roman" w:eastAsia="Times New Roman" w:hAnsi="Times New Roman"/>
                  <w:noProof/>
                  <w:sz w:val="20"/>
                  <w:szCs w:val="20"/>
                  <w:lang w:val="en-GB" w:eastAsia="en-GB"/>
                </w:rPr>
                <w:t xml:space="preserve"> </w:t>
              </w:r>
              <w:r w:rsidR="00913728" w:rsidRPr="00913728">
                <w:rPr>
                  <w:rFonts w:ascii="Times New Roman" w:hAnsi="Times New Roman"/>
                  <w:noProof/>
                  <w:sz w:val="28"/>
                  <w:lang w:eastAsia="en-IN"/>
                </w:rPr>
                <w:lastRenderedPageBreak/>
                <w:drawing>
                  <wp:inline distT="0" distB="0" distL="0" distR="0" wp14:anchorId="1BF5F54D" wp14:editId="45D046D7">
                    <wp:extent cx="3171825" cy="3429001"/>
                    <wp:effectExtent l="0" t="0" r="0" b="0"/>
                    <wp:docPr id="31" name="Picture 3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35"/>
                            <a:srcRect l="16875" r="13750"/>
                            <a:stretch/>
                          </pic:blipFill>
                          <pic:spPr bwMode="auto">
                            <a:xfrm>
                              <a:off x="0" y="0"/>
                              <a:ext cx="3172267" cy="342947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References</w:t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032AEA" w:rsidP="00517E1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74130C01" wp14:editId="0724A008">
            <wp:extent cx="3000375" cy="334137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25802" r="23718"/>
                    <a:stretch/>
                  </pic:blipFill>
                  <pic:spPr bwMode="auto">
                    <a:xfrm>
                      <a:off x="0" y="0"/>
                      <a:ext cx="300037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2AEA" w:rsidRDefault="00032AEA" w:rsidP="00517E18">
      <w:pPr>
        <w:pStyle w:val="ListParagraph"/>
        <w:ind w:left="1440"/>
        <w:rPr>
          <w:rFonts w:ascii="Times New Roman" w:hAnsi="Times New Roman"/>
          <w:sz w:val="28"/>
        </w:rPr>
        <w:sectPr w:rsidR="00032AEA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517E18" w:rsidRDefault="00032AEA" w:rsidP="00032AEA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Proxy Indicators</w:t>
      </w:r>
    </w:p>
    <w:p w:rsidR="00032AEA" w:rsidRDefault="00032AEA" w:rsidP="00032AEA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863"/>
        <w:gridCol w:w="4863"/>
      </w:tblGrid>
      <w:tr w:rsidR="00032AEA" w:rsidTr="00032AEA">
        <w:tc>
          <w:tcPr>
            <w:tcW w:w="4961" w:type="dxa"/>
          </w:tcPr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D6B4565" wp14:editId="275215C6">
                  <wp:extent cx="3000375" cy="3341370"/>
                  <wp:effectExtent l="0" t="0" r="9525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/>
                          <a:srcRect l="25641" r="23878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5" w:type="dxa"/>
          </w:tcPr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92D2F82" wp14:editId="154E1231">
                  <wp:extent cx="3000375" cy="3341370"/>
                  <wp:effectExtent l="0" t="0" r="9525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8"/>
                          <a:srcRect l="26121" r="23398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2AEA" w:rsidTr="00032AEA">
        <w:tc>
          <w:tcPr>
            <w:tcW w:w="4961" w:type="dxa"/>
          </w:tcPr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590C40" w:rsidRDefault="00590C40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5E8F425" wp14:editId="393A1089">
                  <wp:extent cx="2914650" cy="334137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9"/>
                          <a:srcRect l="25962" r="23558"/>
                          <a:stretch/>
                        </pic:blipFill>
                        <pic:spPr bwMode="auto">
                          <a:xfrm>
                            <a:off x="0" y="0"/>
                            <a:ext cx="29146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5" w:type="dxa"/>
          </w:tcPr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</w:t>
            </w:r>
          </w:p>
          <w:p w:rsidR="00590C40" w:rsidRDefault="00590C40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4F003BE" wp14:editId="7571753B">
                  <wp:extent cx="2952115" cy="3341370"/>
                  <wp:effectExtent l="0" t="0" r="63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0"/>
                          <a:srcRect l="25803" t="57" r="23718" b="-57"/>
                          <a:stretch/>
                        </pic:blipFill>
                        <pic:spPr bwMode="auto">
                          <a:xfrm>
                            <a:off x="0" y="0"/>
                            <a:ext cx="295211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2AEA" w:rsidRDefault="00032AEA" w:rsidP="00032AEA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032AEA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517E18" w:rsidRPr="00FE0591" w:rsidRDefault="00517E18" w:rsidP="00517E18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FE0591">
        <w:rPr>
          <w:rFonts w:ascii="Times New Roman" w:hAnsi="Times New Roman"/>
          <w:b/>
          <w:sz w:val="28"/>
        </w:rPr>
        <w:lastRenderedPageBreak/>
        <w:t>Co-applicant</w:t>
      </w:r>
    </w:p>
    <w:p w:rsidR="00517E18" w:rsidRDefault="003E6BD6" w:rsidP="00517E18">
      <w:pPr>
        <w:pStyle w:val="ListParagraph"/>
        <w:ind w:left="1080"/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27982B09" wp14:editId="0A8935F0">
            <wp:extent cx="31242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4680" r="22755"/>
                    <a:stretch/>
                  </pic:blipFill>
                  <pic:spPr bwMode="auto">
                    <a:xfrm>
                      <a:off x="0" y="0"/>
                      <a:ext cx="31242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E18" w:rsidRDefault="00517E18" w:rsidP="00517E18">
      <w:pPr>
        <w:pStyle w:val="ListParagraph"/>
        <w:ind w:left="1080"/>
        <w:rPr>
          <w:b/>
          <w:sz w:val="28"/>
        </w:rPr>
      </w:pPr>
    </w:p>
    <w:p w:rsidR="004520A8" w:rsidRDefault="00517E1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517E18">
        <w:rPr>
          <w:rFonts w:ascii="Times New Roman" w:hAnsi="Times New Roman"/>
          <w:sz w:val="28"/>
        </w:rPr>
        <w:t>KYC Details</w:t>
      </w:r>
    </w:p>
    <w:p w:rsidR="00947C88" w:rsidRDefault="00947C88" w:rsidP="00947C88">
      <w:pPr>
        <w:pStyle w:val="ListParagraph"/>
        <w:ind w:left="1440"/>
        <w:rPr>
          <w:rFonts w:ascii="Times New Roman" w:hAnsi="Times New Roman"/>
          <w:sz w:val="28"/>
        </w:rPr>
      </w:pPr>
    </w:p>
    <w:p w:rsidR="00947C88" w:rsidRDefault="003E6BD6" w:rsidP="00947C88">
      <w:pPr>
        <w:pStyle w:val="ListParagraph"/>
        <w:ind w:left="1440"/>
        <w:rPr>
          <w:rFonts w:ascii="Times New Roman" w:hAnsi="Times New Roman"/>
          <w:sz w:val="28"/>
        </w:rPr>
        <w:sectPr w:rsidR="00947C88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5D2B42B5" wp14:editId="3BEB446B">
            <wp:extent cx="299085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26122" r="23558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Co-applicant Details</w:t>
      </w:r>
    </w:p>
    <w:p w:rsidR="008632D6" w:rsidRDefault="008632D6" w:rsidP="008632D6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91"/>
        <w:gridCol w:w="4820"/>
        <w:gridCol w:w="4761"/>
      </w:tblGrid>
      <w:tr w:rsidR="00947C88" w:rsidTr="00537276">
        <w:trPr>
          <w:trHeight w:val="6543"/>
        </w:trPr>
        <w:tc>
          <w:tcPr>
            <w:tcW w:w="4820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3E6B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C5A22B8" wp14:editId="78F29D3F">
                  <wp:extent cx="2971800" cy="334137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3"/>
                          <a:srcRect l="26122" r="23878"/>
                          <a:stretch/>
                        </pic:blipFill>
                        <pic:spPr bwMode="auto">
                          <a:xfrm>
                            <a:off x="0" y="0"/>
                            <a:ext cx="29718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3E6B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0AF614B" wp14:editId="749CBA6F">
                  <wp:extent cx="2990850" cy="334137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/>
                          <a:srcRect l="26122" r="23558"/>
                          <a:stretch/>
                        </pic:blipFill>
                        <pic:spPr bwMode="auto">
                          <a:xfrm>
                            <a:off x="0" y="0"/>
                            <a:ext cx="29908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1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1B5516" w:rsidRDefault="001B551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1B5516" w:rsidRDefault="001B551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D63E916" wp14:editId="220ACA0C">
                  <wp:extent cx="2952750" cy="334137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5"/>
                          <a:srcRect l="26121" r="24199"/>
                          <a:stretch/>
                        </pic:blipFill>
                        <pic:spPr bwMode="auto">
                          <a:xfrm>
                            <a:off x="0" y="0"/>
                            <a:ext cx="29527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32D6" w:rsidRDefault="008632D6" w:rsidP="00947C88">
      <w:pPr>
        <w:pStyle w:val="ListParagraph"/>
        <w:ind w:left="1440"/>
        <w:rPr>
          <w:rFonts w:ascii="Times New Roman" w:hAnsi="Times New Roman"/>
          <w:sz w:val="28"/>
        </w:rPr>
        <w:sectPr w:rsidR="008632D6" w:rsidSect="00947C88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p w:rsidR="00537276" w:rsidRDefault="00537276" w:rsidP="00537276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716"/>
        <w:gridCol w:w="4836"/>
      </w:tblGrid>
      <w:tr w:rsidR="008632D6" w:rsidTr="008632D6">
        <w:tc>
          <w:tcPr>
            <w:tcW w:w="4716" w:type="dxa"/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8632D6" w:rsidRDefault="001B551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A7FE37B" wp14:editId="3AFB653B">
                  <wp:extent cx="2847975" cy="3341370"/>
                  <wp:effectExtent l="0" t="0" r="952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6"/>
                          <a:srcRect l="26282" r="24199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1" w:type="dxa"/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8632D6" w:rsidRDefault="001B551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0A2AA60" wp14:editId="3F7E7E00">
                  <wp:extent cx="2886075" cy="334137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7"/>
                          <a:srcRect l="26442" t="342" r="23718" b="-342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32D6" w:rsidTr="008632D6">
        <w:tc>
          <w:tcPr>
            <w:tcW w:w="4716" w:type="dxa"/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8632D6" w:rsidRDefault="001B551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DC2C1D6" wp14:editId="7ADCAC60">
                  <wp:extent cx="2847975" cy="3341370"/>
                  <wp:effectExtent l="0" t="0" r="952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8"/>
                          <a:srcRect l="26282" r="23878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1" w:type="dxa"/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</w:t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8632D6" w:rsidRDefault="001B551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D7612CA" wp14:editId="291E9AFD">
                  <wp:extent cx="2933700" cy="334137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9"/>
                          <a:srcRect l="26122" t="342" r="23718" b="-342"/>
                          <a:stretch/>
                        </pic:blipFill>
                        <pic:spPr bwMode="auto">
                          <a:xfrm>
                            <a:off x="0" y="0"/>
                            <a:ext cx="29337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60D9" w:rsidRDefault="002F60D9" w:rsidP="008632D6">
      <w:pPr>
        <w:pStyle w:val="ListParagraph"/>
        <w:ind w:left="1440"/>
        <w:rPr>
          <w:rFonts w:ascii="Times New Roman" w:hAnsi="Times New Roman"/>
          <w:sz w:val="28"/>
        </w:rPr>
        <w:sectPr w:rsidR="002F60D9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Family Member Details</w:t>
      </w:r>
    </w:p>
    <w:p w:rsidR="002F60D9" w:rsidRDefault="002F60D9" w:rsidP="002F60D9">
      <w:pPr>
        <w:pStyle w:val="ListParagraph"/>
        <w:ind w:left="1440"/>
        <w:rPr>
          <w:rFonts w:ascii="Times New Roman" w:hAnsi="Times New Roman"/>
          <w:sz w:val="28"/>
        </w:rPr>
      </w:pPr>
    </w:p>
    <w:p w:rsidR="002F60D9" w:rsidRDefault="001B5516" w:rsidP="002F60D9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63CF8D73" wp14:editId="3BEACAC8">
            <wp:extent cx="299085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25962" r="23718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60D9" w:rsidRDefault="002F60D9" w:rsidP="002F60D9">
      <w:pPr>
        <w:pStyle w:val="ListParagraph"/>
        <w:ind w:left="1440"/>
        <w:rPr>
          <w:rFonts w:ascii="Times New Roman" w:hAnsi="Times New Roman"/>
          <w:sz w:val="28"/>
        </w:r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Household Financials</w:t>
      </w:r>
    </w:p>
    <w:p w:rsidR="00537276" w:rsidRDefault="00537276" w:rsidP="00537276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4746"/>
        <w:gridCol w:w="4836"/>
      </w:tblGrid>
      <w:tr w:rsidR="002F60D9" w:rsidTr="002F60D9">
        <w:tc>
          <w:tcPr>
            <w:tcW w:w="4693" w:type="dxa"/>
          </w:tcPr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F60D9" w:rsidRDefault="001B5516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1EBB3E6" wp14:editId="5A616787">
                  <wp:extent cx="2876550" cy="334137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1"/>
                          <a:srcRect l="26122" r="23878"/>
                          <a:stretch/>
                        </pic:blipFill>
                        <pic:spPr bwMode="auto">
                          <a:xfrm>
                            <a:off x="0" y="0"/>
                            <a:ext cx="28765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4" w:type="dxa"/>
          </w:tcPr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F60D9" w:rsidRDefault="001B5516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6680CB2" wp14:editId="1DFF5950">
                  <wp:extent cx="2933700" cy="334137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2"/>
                          <a:srcRect l="26272" t="342" r="23247" b="-342"/>
                          <a:stretch/>
                        </pic:blipFill>
                        <pic:spPr bwMode="auto">
                          <a:xfrm>
                            <a:off x="0" y="0"/>
                            <a:ext cx="29337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3F46" w:rsidRDefault="00F73F46" w:rsidP="002F60D9">
      <w:pPr>
        <w:pStyle w:val="ListParagraph"/>
        <w:ind w:left="1440"/>
        <w:rPr>
          <w:rFonts w:ascii="Times New Roman" w:hAnsi="Times New Roman"/>
          <w:sz w:val="28"/>
        </w:rPr>
        <w:sectPr w:rsidR="00F73F46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Bank Statement Details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733"/>
        <w:gridCol w:w="4993"/>
      </w:tblGrid>
      <w:tr w:rsidR="00F73F46" w:rsidTr="00EF487C">
        <w:tc>
          <w:tcPr>
            <w:tcW w:w="4252" w:type="dxa"/>
          </w:tcPr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F73F46" w:rsidRDefault="0024414A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A0F7A18" wp14:editId="7D7C4E5F">
                  <wp:extent cx="2962275" cy="334137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3"/>
                          <a:srcRect l="25961" r="23237"/>
                          <a:stretch/>
                        </pic:blipFill>
                        <pic:spPr bwMode="auto">
                          <a:xfrm>
                            <a:off x="0" y="0"/>
                            <a:ext cx="29622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74" w:type="dxa"/>
          </w:tcPr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F73F46" w:rsidRDefault="0024414A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1609" w:author="Sarthak Shah | IFMR Rural Finance" w:date="2016-11-10T17:36:00Z">
              <w:r w:rsidDel="00913728">
                <w:rPr>
                  <w:noProof/>
                  <w:lang w:eastAsia="en-IN"/>
                </w:rPr>
                <w:drawing>
                  <wp:inline distT="0" distB="0" distL="0" distR="0" wp14:anchorId="7A0BCFEB" wp14:editId="3234628F">
                    <wp:extent cx="2924175" cy="3341370"/>
                    <wp:effectExtent l="0" t="0" r="9525" b="0"/>
                    <wp:docPr id="25" name="Picture 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54"/>
                            <a:srcRect l="25642" t="57" r="23396" b="-57"/>
                            <a:stretch/>
                          </pic:blipFill>
                          <pic:spPr bwMode="auto">
                            <a:xfrm>
                              <a:off x="0" y="0"/>
                              <a:ext cx="2924175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1610" w:author="Sarthak Shah | IFMR Rural Finance" w:date="2016-11-10T17:36:00Z">
              <w:r w:rsidR="00913728" w:rsidRPr="00913728">
                <w:rPr>
                  <w:rFonts w:ascii="Times New Roman" w:eastAsia="Times New Roman" w:hAnsi="Times New Roman"/>
                  <w:noProof/>
                  <w:sz w:val="20"/>
                  <w:szCs w:val="20"/>
                  <w:lang w:val="en-GB" w:eastAsia="en-GB"/>
                </w:rPr>
                <w:t xml:space="preserve"> </w:t>
              </w:r>
              <w:r w:rsidR="00913728" w:rsidRPr="00913728">
                <w:rPr>
                  <w:rFonts w:ascii="Times New Roman" w:hAnsi="Times New Roman"/>
                  <w:noProof/>
                  <w:sz w:val="28"/>
                  <w:lang w:eastAsia="en-IN"/>
                </w:rPr>
                <w:drawing>
                  <wp:inline distT="0" distB="0" distL="0" distR="0" wp14:anchorId="52A6713A" wp14:editId="56529C1B">
                    <wp:extent cx="3143250" cy="3429001"/>
                    <wp:effectExtent l="0" t="0" r="0" b="0"/>
                    <wp:docPr id="32" name="Picture 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55"/>
                            <a:srcRect l="16875" r="14375"/>
                            <a:stretch/>
                          </pic:blipFill>
                          <pic:spPr bwMode="auto">
                            <a:xfrm>
                              <a:off x="0" y="0"/>
                              <a:ext cx="3143688" cy="342947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:rsidR="00F73F46" w:rsidRPr="004520A8" w:rsidRDefault="00F73F46" w:rsidP="00F73F46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t>Guarantor</w:t>
      </w:r>
    </w:p>
    <w:p w:rsidR="00CA4FB7" w:rsidRDefault="00CA4FB7" w:rsidP="00CA4FB7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CA4FB7" w:rsidRDefault="00F533B8" w:rsidP="00CA4FB7">
      <w:pPr>
        <w:pStyle w:val="ListParagraph"/>
        <w:ind w:left="1080"/>
        <w:rPr>
          <w:rFonts w:ascii="Times New Roman" w:hAnsi="Times New Roman"/>
          <w:b/>
          <w:sz w:val="28"/>
        </w:rPr>
        <w:sectPr w:rsidR="00CA4FB7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4307CEF7" wp14:editId="7875C305">
            <wp:extent cx="3057525" cy="334137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25480" r="23078"/>
                    <a:stretch/>
                  </pic:blipFill>
                  <pic:spPr bwMode="auto">
                    <a:xfrm>
                      <a:off x="0" y="0"/>
                      <a:ext cx="30575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87C" w:rsidRDefault="00EF487C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KYC Details</w:t>
      </w:r>
    </w:p>
    <w:p w:rsidR="00CA4FB7" w:rsidRDefault="00CA4FB7" w:rsidP="00CA4FB7">
      <w:pPr>
        <w:pStyle w:val="ListParagraph"/>
        <w:ind w:left="1440"/>
        <w:rPr>
          <w:rFonts w:ascii="Times New Roman" w:hAnsi="Times New Roman"/>
          <w:sz w:val="28"/>
        </w:rPr>
      </w:pPr>
    </w:p>
    <w:p w:rsidR="00CA4FB7" w:rsidRDefault="00F533B8" w:rsidP="00CA4FB7">
      <w:pPr>
        <w:pStyle w:val="ListParagraph"/>
        <w:ind w:left="1440"/>
        <w:rPr>
          <w:rFonts w:ascii="Times New Roman" w:hAnsi="Times New Roman"/>
          <w:sz w:val="28"/>
        </w:rPr>
        <w:sectPr w:rsidR="00CA4FB7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64C7EE99" wp14:editId="14E30392">
            <wp:extent cx="30861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25321" r="22756"/>
                    <a:stretch/>
                  </pic:blipFill>
                  <pic:spPr bwMode="auto">
                    <a:xfrm>
                      <a:off x="0" y="0"/>
                      <a:ext cx="30861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87C" w:rsidRDefault="00CA4FB7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Guarantor</w:t>
      </w:r>
      <w:r w:rsidR="00EF487C">
        <w:rPr>
          <w:rFonts w:ascii="Times New Roman" w:hAnsi="Times New Roman"/>
          <w:sz w:val="28"/>
        </w:rPr>
        <w:t xml:space="preserve"> Details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617"/>
        <w:gridCol w:w="4905"/>
        <w:gridCol w:w="4991"/>
      </w:tblGrid>
      <w:tr w:rsidR="00CA4FB7" w:rsidTr="00CA4FB7">
        <w:tc>
          <w:tcPr>
            <w:tcW w:w="4636" w:type="dxa"/>
          </w:tcPr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CA4FB7" w:rsidRDefault="00464EF6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618D177" wp14:editId="3AFB929D">
                  <wp:extent cx="2905125" cy="3341370"/>
                  <wp:effectExtent l="0" t="0" r="952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8"/>
                          <a:srcRect l="26282" r="23397"/>
                          <a:stretch/>
                        </pic:blipFill>
                        <pic:spPr bwMode="auto">
                          <a:xfrm>
                            <a:off x="0" y="0"/>
                            <a:ext cx="29051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5" w:type="dxa"/>
          </w:tcPr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CA4FB7" w:rsidRDefault="00464EF6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1611" w:author="Sarthak Shah | IFMR Rural Finance" w:date="2016-11-10T17:39:00Z">
              <w:r w:rsidDel="00913728">
                <w:rPr>
                  <w:noProof/>
                  <w:lang w:eastAsia="en-IN"/>
                </w:rPr>
                <w:drawing>
                  <wp:inline distT="0" distB="0" distL="0" distR="0" wp14:anchorId="1A1301B2" wp14:editId="6634C681">
                    <wp:extent cx="2933700" cy="3341370"/>
                    <wp:effectExtent l="0" t="0" r="0" b="0"/>
                    <wp:docPr id="29" name="Picture 2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59"/>
                            <a:srcRect l="26282" r="23238"/>
                            <a:stretch/>
                          </pic:blipFill>
                          <pic:spPr bwMode="auto">
                            <a:xfrm>
                              <a:off x="0" y="0"/>
                              <a:ext cx="2933199" cy="33408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1612" w:author="Sarthak Shah | IFMR Rural Finance" w:date="2016-11-10T17:39:00Z">
              <w:r w:rsidR="00913728" w:rsidRPr="00913728">
                <w:rPr>
                  <w:rFonts w:ascii="Times New Roman" w:eastAsia="Times New Roman" w:hAnsi="Times New Roman"/>
                  <w:noProof/>
                  <w:sz w:val="20"/>
                  <w:szCs w:val="20"/>
                  <w:lang w:val="en-GB" w:eastAsia="en-GB"/>
                </w:rPr>
                <w:t xml:space="preserve"> </w:t>
              </w:r>
              <w:r w:rsidR="00913728" w:rsidRPr="00913728">
                <w:rPr>
                  <w:rFonts w:ascii="Times New Roman" w:hAnsi="Times New Roman"/>
                  <w:noProof/>
                  <w:sz w:val="28"/>
                  <w:lang w:eastAsia="en-IN"/>
                </w:rPr>
                <w:drawing>
                  <wp:inline distT="0" distB="0" distL="0" distR="0" wp14:anchorId="1C855E37" wp14:editId="437C2AA3">
                    <wp:extent cx="3095625" cy="3429000"/>
                    <wp:effectExtent l="0" t="0" r="9525" b="0"/>
                    <wp:docPr id="33" name="Picture 3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60"/>
                            <a:srcRect l="17709" r="14583"/>
                            <a:stretch/>
                          </pic:blipFill>
                          <pic:spPr bwMode="auto">
                            <a:xfrm>
                              <a:off x="0" y="0"/>
                              <a:ext cx="3096057" cy="342947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813" w:type="dxa"/>
          </w:tcPr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CA4FB7" w:rsidRDefault="00464EF6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1613" w:author="Sarthak Shah | IFMR Rural Finance" w:date="2016-11-10T17:40:00Z">
              <w:r w:rsidDel="00401689">
                <w:rPr>
                  <w:noProof/>
                  <w:lang w:eastAsia="en-IN"/>
                </w:rPr>
                <w:drawing>
                  <wp:inline distT="0" distB="0" distL="0" distR="0" wp14:anchorId="42730940" wp14:editId="5236BA82">
                    <wp:extent cx="3009900" cy="3341370"/>
                    <wp:effectExtent l="0" t="0" r="0" b="0"/>
                    <wp:docPr id="30" name="Picture 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61"/>
                            <a:srcRect l="25962" t="57" r="23397" b="-57"/>
                            <a:stretch/>
                          </pic:blipFill>
                          <pic:spPr bwMode="auto">
                            <a:xfrm>
                              <a:off x="0" y="0"/>
                              <a:ext cx="3009900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1614" w:author="Sarthak Shah | IFMR Rural Finance" w:date="2016-11-10T17:40:00Z">
              <w:r w:rsidR="00401689" w:rsidRPr="00401689">
                <w:rPr>
                  <w:rFonts w:ascii="Times New Roman" w:eastAsia="Times New Roman" w:hAnsi="Times New Roman"/>
                  <w:noProof/>
                  <w:sz w:val="20"/>
                  <w:szCs w:val="20"/>
                  <w:lang w:val="en-GB" w:eastAsia="en-GB"/>
                </w:rPr>
                <w:t xml:space="preserve"> </w:t>
              </w:r>
              <w:r w:rsidR="00401689" w:rsidRPr="00401689">
                <w:rPr>
                  <w:rFonts w:ascii="Times New Roman" w:hAnsi="Times New Roman"/>
                  <w:noProof/>
                  <w:sz w:val="28"/>
                  <w:lang w:eastAsia="en-IN"/>
                </w:rPr>
                <w:drawing>
                  <wp:inline distT="0" distB="0" distL="0" distR="0" wp14:anchorId="3FB3DB52" wp14:editId="71F1B7A5">
                    <wp:extent cx="3152775" cy="3429000"/>
                    <wp:effectExtent l="0" t="0" r="9525" b="0"/>
                    <wp:docPr id="34" name="Picture 3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62"/>
                            <a:srcRect l="16875" r="14166"/>
                            <a:stretch/>
                          </pic:blipFill>
                          <pic:spPr bwMode="auto">
                            <a:xfrm>
                              <a:off x="0" y="0"/>
                              <a:ext cx="3153215" cy="342947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:rsidR="00213B79" w:rsidRDefault="00213B79" w:rsidP="00CA4FB7">
      <w:pPr>
        <w:pStyle w:val="ListParagraph"/>
        <w:ind w:left="1440"/>
        <w:rPr>
          <w:rFonts w:ascii="Times New Roman" w:hAnsi="Times New Roman"/>
          <w:sz w:val="28"/>
        </w:rPr>
        <w:sectPr w:rsidR="00213B79" w:rsidSect="00CA4FB7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EF487C" w:rsidRDefault="00213B79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4956"/>
        <w:gridCol w:w="4961"/>
      </w:tblGrid>
      <w:tr w:rsidR="00213B79" w:rsidTr="00213B79">
        <w:tc>
          <w:tcPr>
            <w:tcW w:w="4820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464EF6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85DBACF" wp14:editId="150A54F1">
                  <wp:extent cx="2981325" cy="3341370"/>
                  <wp:effectExtent l="0" t="0" r="952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3"/>
                          <a:srcRect l="25962" r="23878"/>
                          <a:stretch/>
                        </pic:blipFill>
                        <pic:spPr bwMode="auto">
                          <a:xfrm>
                            <a:off x="0" y="0"/>
                            <a:ext cx="29813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464EF6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BF036A4" wp14:editId="7F8853AE">
                  <wp:extent cx="3000375" cy="334137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4"/>
                          <a:srcRect l="25962" t="-513" r="23558" b="513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3B79" w:rsidTr="00213B79">
        <w:tc>
          <w:tcPr>
            <w:tcW w:w="4820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464EF6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C1F320A" wp14:editId="66BABB41">
                  <wp:extent cx="3000375" cy="3341370"/>
                  <wp:effectExtent l="0" t="0" r="9525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5"/>
                          <a:srcRect l="25962" r="23558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464EF6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E1A078A" wp14:editId="01F95829">
                  <wp:extent cx="2990850" cy="334137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6"/>
                          <a:srcRect l="26121" t="342" r="23558" b="-342"/>
                          <a:stretch/>
                        </pic:blipFill>
                        <pic:spPr bwMode="auto">
                          <a:xfrm>
                            <a:off x="0" y="0"/>
                            <a:ext cx="29908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3B79" w:rsidRPr="00EF487C" w:rsidRDefault="00213B79" w:rsidP="00213B79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  <w:sectPr w:rsidR="004D4640" w:rsidSect="00213B79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EF487C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lastRenderedPageBreak/>
        <w:t>Business</w:t>
      </w:r>
    </w:p>
    <w:p w:rsidR="004D4640" w:rsidRDefault="00234D3E" w:rsidP="004D4640">
      <w:pPr>
        <w:pStyle w:val="ListParagraph"/>
        <w:ind w:left="1080"/>
        <w:rPr>
          <w:rFonts w:ascii="Times New Roman" w:hAnsi="Times New Roman"/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64580FFB" wp14:editId="79DBBBF9">
            <wp:extent cx="302895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l="25801" r="23237"/>
                    <a:stretch/>
                  </pic:blipFill>
                  <pic:spPr bwMode="auto">
                    <a:xfrm>
                      <a:off x="0" y="0"/>
                      <a:ext cx="30289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640" w:rsidRDefault="004D4640" w:rsidP="004D4640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4D4640" w:rsidSect="00213B79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4D4640">
        <w:rPr>
          <w:rFonts w:ascii="Times New Roman" w:hAnsi="Times New Roman"/>
          <w:sz w:val="28"/>
        </w:rPr>
        <w:lastRenderedPageBreak/>
        <w:t>Business Details</w:t>
      </w:r>
    </w:p>
    <w:p w:rsidR="00D414D2" w:rsidRDefault="00D414D2" w:rsidP="00D414D2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5053"/>
        <w:gridCol w:w="4875"/>
        <w:gridCol w:w="4727"/>
      </w:tblGrid>
      <w:tr w:rsidR="004D4640" w:rsidTr="004D4640">
        <w:tc>
          <w:tcPr>
            <w:tcW w:w="4686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234D3E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1615" w:author="Sarthak Shah | IFMR Rural Finance" w:date="2016-11-10T17:45:00Z">
              <w:r w:rsidDel="00CA0444">
                <w:rPr>
                  <w:noProof/>
                  <w:lang w:eastAsia="en-IN"/>
                </w:rPr>
                <w:drawing>
                  <wp:inline distT="0" distB="0" distL="0" distR="0" wp14:anchorId="06B9933C" wp14:editId="18521C2C">
                    <wp:extent cx="2886075" cy="3341370"/>
                    <wp:effectExtent l="0" t="0" r="9525" b="0"/>
                    <wp:docPr id="103" name="Picture 10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68"/>
                            <a:srcRect l="26281" r="23559"/>
                            <a:stretch/>
                          </pic:blipFill>
                          <pic:spPr bwMode="auto">
                            <a:xfrm>
                              <a:off x="0" y="0"/>
                              <a:ext cx="2886075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1616" w:author="Sarthak Shah | IFMR Rural Finance" w:date="2016-11-10T17:45:00Z">
              <w:r w:rsidR="00CA0444" w:rsidRPr="00CA0444">
                <w:rPr>
                  <w:rFonts w:ascii="Times New Roman" w:eastAsia="Times New Roman" w:hAnsi="Times New Roman"/>
                  <w:noProof/>
                  <w:sz w:val="20"/>
                  <w:szCs w:val="20"/>
                  <w:lang w:val="en-GB" w:eastAsia="en-GB"/>
                </w:rPr>
                <w:t xml:space="preserve"> </w:t>
              </w:r>
              <w:r w:rsidR="00CA0444" w:rsidRPr="00CA0444">
                <w:rPr>
                  <w:rFonts w:ascii="Times New Roman" w:hAnsi="Times New Roman"/>
                  <w:noProof/>
                  <w:sz w:val="28"/>
                  <w:lang w:eastAsia="en-IN"/>
                </w:rPr>
                <w:drawing>
                  <wp:inline distT="0" distB="0" distL="0" distR="0" wp14:anchorId="178A0909" wp14:editId="25896CF2">
                    <wp:extent cx="3105150" cy="3429001"/>
                    <wp:effectExtent l="0" t="0" r="0" b="0"/>
                    <wp:docPr id="35" name="Picture 3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69"/>
                            <a:srcRect l="17708" r="14375"/>
                            <a:stretch/>
                          </pic:blipFill>
                          <pic:spPr bwMode="auto">
                            <a:xfrm>
                              <a:off x="0" y="0"/>
                              <a:ext cx="3105583" cy="342947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811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234D3E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6C86D65" wp14:editId="7D1116FA">
                  <wp:extent cx="2981325" cy="3341370"/>
                  <wp:effectExtent l="0" t="0" r="9525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0"/>
                          <a:srcRect l="25962" t="570" r="23878" b="-570"/>
                          <a:stretch/>
                        </pic:blipFill>
                        <pic:spPr bwMode="auto">
                          <a:xfrm>
                            <a:off x="0" y="0"/>
                            <a:ext cx="29813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7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9D122F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61CF9A1" wp14:editId="5EC25E08">
                  <wp:extent cx="2886075" cy="3341370"/>
                  <wp:effectExtent l="0" t="0" r="9525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1"/>
                          <a:srcRect l="25962" r="24038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D4640" w:rsidRDefault="004D4640" w:rsidP="004D4640">
      <w:pPr>
        <w:pStyle w:val="ListParagraph"/>
        <w:ind w:left="108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ind w:left="1440"/>
        <w:rPr>
          <w:rFonts w:ascii="Times New Roman" w:hAnsi="Times New Roman"/>
          <w:sz w:val="28"/>
        </w:rPr>
      </w:pPr>
    </w:p>
    <w:p w:rsidR="00D414D2" w:rsidRDefault="00D414D2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D414D2" w:rsidSect="004D4640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931"/>
        <w:gridCol w:w="4795"/>
      </w:tblGrid>
      <w:tr w:rsidR="00D414D2" w:rsidTr="00D414D2">
        <w:tc>
          <w:tcPr>
            <w:tcW w:w="4819" w:type="dxa"/>
          </w:tcPr>
          <w:p w:rsidR="00D414D2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D414D2" w:rsidRDefault="00E70811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3DB524E" wp14:editId="679EBADF">
                  <wp:extent cx="3000375" cy="3341370"/>
                  <wp:effectExtent l="0" t="0" r="9525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2"/>
                          <a:srcRect l="25962" r="23558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</w:tcPr>
          <w:p w:rsidR="00D414D2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D414D2" w:rsidRDefault="00E70811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34E64D4" wp14:editId="5B5D6E14">
                  <wp:extent cx="2923540" cy="3341370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3"/>
                          <a:srcRect l="26282" r="24038"/>
                          <a:stretch/>
                        </pic:blipFill>
                        <pic:spPr bwMode="auto">
                          <a:xfrm>
                            <a:off x="0" y="0"/>
                            <a:ext cx="292354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14D2" w:rsidRDefault="00D414D2" w:rsidP="00D414D2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Employee Details</w:t>
      </w:r>
    </w:p>
    <w:p w:rsidR="001712C8" w:rsidRDefault="001712C8" w:rsidP="001712C8">
      <w:pPr>
        <w:pStyle w:val="ListParagraph"/>
        <w:ind w:left="1440"/>
        <w:rPr>
          <w:rFonts w:ascii="Times New Roman" w:hAnsi="Times New Roman"/>
          <w:sz w:val="28"/>
        </w:rPr>
      </w:pPr>
    </w:p>
    <w:p w:rsidR="001712C8" w:rsidRDefault="00BA0D3E" w:rsidP="001712C8">
      <w:pPr>
        <w:pStyle w:val="ListParagraph"/>
        <w:ind w:left="1440"/>
        <w:rPr>
          <w:rFonts w:ascii="Times New Roman" w:hAnsi="Times New Roman"/>
          <w:sz w:val="28"/>
        </w:rPr>
        <w:sectPr w:rsidR="001712C8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47166303" wp14:editId="1F0B9B36">
            <wp:extent cx="302895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l="25321" r="23718"/>
                    <a:stretch/>
                  </pic:blipFill>
                  <pic:spPr bwMode="auto">
                    <a:xfrm>
                      <a:off x="0" y="0"/>
                      <a:ext cx="30289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Buyer Details</w:t>
      </w:r>
    </w:p>
    <w:p w:rsidR="001712C8" w:rsidRDefault="00A803B5" w:rsidP="001712C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7DF36641" wp14:editId="045E71CF">
            <wp:extent cx="3019425" cy="334137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l="25801" r="23397"/>
                    <a:stretch/>
                  </pic:blipFill>
                  <pic:spPr bwMode="auto">
                    <a:xfrm>
                      <a:off x="0" y="0"/>
                      <a:ext cx="3019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76F" w:rsidRDefault="00B3176F" w:rsidP="001712C8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Business Financials</w:t>
      </w:r>
    </w:p>
    <w:p w:rsidR="00B3176F" w:rsidRDefault="00B3176F" w:rsidP="00B3176F">
      <w:pPr>
        <w:pStyle w:val="ListParagraph"/>
        <w:ind w:left="1440"/>
        <w:rPr>
          <w:rFonts w:ascii="Times New Roman" w:hAnsi="Times New Roman"/>
          <w:sz w:val="28"/>
        </w:rPr>
      </w:pPr>
    </w:p>
    <w:p w:rsidR="001712C8" w:rsidRDefault="00A803B5" w:rsidP="001712C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669C4CA8" wp14:editId="4AA3FDE9">
            <wp:extent cx="3019425" cy="3341370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l="25321" r="23878"/>
                    <a:stretch/>
                  </pic:blipFill>
                  <pic:spPr bwMode="auto">
                    <a:xfrm>
                      <a:off x="0" y="0"/>
                      <a:ext cx="3019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76F" w:rsidRDefault="00B3176F" w:rsidP="001712C8">
      <w:pPr>
        <w:pStyle w:val="ListParagraph"/>
        <w:ind w:left="1440"/>
        <w:rPr>
          <w:rFonts w:ascii="Times New Roman" w:hAnsi="Times New Roman"/>
          <w:sz w:val="28"/>
        </w:r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B3176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Income</w:t>
      </w: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943"/>
        <w:gridCol w:w="4642"/>
      </w:tblGrid>
      <w:tr w:rsidR="00B3176F" w:rsidTr="00D504B4">
        <w:tc>
          <w:tcPr>
            <w:tcW w:w="4678" w:type="dxa"/>
          </w:tcPr>
          <w:p w:rsidR="00B3176F" w:rsidRDefault="00B3176F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 – Through Sales</w:t>
            </w:r>
          </w:p>
          <w:p w:rsidR="00B3176F" w:rsidRDefault="00D504B4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1617" w:author="Sarthak Shah | IFMR Rural Finance" w:date="2016-11-10T18:02:00Z">
              <w:r w:rsidDel="005B6AC4">
                <w:rPr>
                  <w:noProof/>
                  <w:lang w:eastAsia="en-IN"/>
                </w:rPr>
                <w:drawing>
                  <wp:inline distT="0" distB="0" distL="0" distR="0" wp14:anchorId="1B4EAC0B" wp14:editId="342AE608">
                    <wp:extent cx="2800350" cy="3341370"/>
                    <wp:effectExtent l="0" t="0" r="0" b="0"/>
                    <wp:docPr id="111" name="Picture 11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77"/>
                            <a:srcRect l="25802" r="23718"/>
                            <a:stretch/>
                          </pic:blipFill>
                          <pic:spPr bwMode="auto">
                            <a:xfrm>
                              <a:off x="0" y="0"/>
                              <a:ext cx="2800350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1618" w:author="Sarthak Shah | IFMR Rural Finance" w:date="2016-11-10T18:02:00Z">
              <w:r w:rsidR="005B6AC4" w:rsidRPr="005B6AC4">
                <w:rPr>
                  <w:rFonts w:ascii="Times New Roman" w:eastAsia="Times New Roman" w:hAnsi="Times New Roman"/>
                  <w:noProof/>
                  <w:sz w:val="20"/>
                  <w:szCs w:val="20"/>
                  <w:lang w:val="en-GB" w:eastAsia="en-GB"/>
                </w:rPr>
                <w:t xml:space="preserve"> </w:t>
              </w:r>
              <w:r w:rsidR="005B6AC4" w:rsidRPr="005B6AC4">
                <w:rPr>
                  <w:rFonts w:ascii="Times New Roman" w:hAnsi="Times New Roman"/>
                  <w:noProof/>
                  <w:sz w:val="28"/>
                  <w:lang w:eastAsia="en-IN"/>
                </w:rPr>
                <w:drawing>
                  <wp:inline distT="0" distB="0" distL="0" distR="0" wp14:anchorId="6FAFF1C5" wp14:editId="4BDB0821">
                    <wp:extent cx="3133725" cy="3429001"/>
                    <wp:effectExtent l="0" t="0" r="0" b="0"/>
                    <wp:docPr id="36" name="Picture 3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78"/>
                            <a:srcRect l="17083" r="14375"/>
                            <a:stretch/>
                          </pic:blipFill>
                          <pic:spPr bwMode="auto">
                            <a:xfrm>
                              <a:off x="0" y="0"/>
                              <a:ext cx="3134162" cy="342947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349" w:type="dxa"/>
          </w:tcPr>
          <w:p w:rsidR="00B3176F" w:rsidRDefault="00B3176F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 – Other Business Income</w:t>
            </w:r>
          </w:p>
          <w:p w:rsidR="00B3176F" w:rsidRDefault="00D504B4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7F1F722" wp14:editId="51BE9AC9">
                  <wp:extent cx="2924175" cy="3341370"/>
                  <wp:effectExtent l="0" t="0" r="9525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9"/>
                          <a:srcRect l="25962" r="23397"/>
                          <a:stretch/>
                        </pic:blipFill>
                        <pic:spPr bwMode="auto">
                          <a:xfrm>
                            <a:off x="0" y="0"/>
                            <a:ext cx="29241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176F" w:rsidRDefault="00B3176F" w:rsidP="00B3176F">
      <w:pPr>
        <w:pStyle w:val="ListParagraph"/>
        <w:ind w:left="1800"/>
        <w:rPr>
          <w:rFonts w:ascii="Times New Roman" w:hAnsi="Times New Roman"/>
          <w:sz w:val="28"/>
        </w:rPr>
      </w:pPr>
    </w:p>
    <w:p w:rsidR="009B72CB" w:rsidRDefault="009B72CB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9B72CB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Expense</w:t>
      </w:r>
    </w:p>
    <w:p w:rsidR="009B72CB" w:rsidRDefault="009B72CB" w:rsidP="009B72CB">
      <w:pPr>
        <w:pStyle w:val="ListParagraph"/>
        <w:ind w:left="180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41"/>
        <w:gridCol w:w="4844"/>
      </w:tblGrid>
      <w:tr w:rsidR="0057119A" w:rsidTr="0057119A">
        <w:tc>
          <w:tcPr>
            <w:tcW w:w="4716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1- Raw material expense</w:t>
            </w:r>
          </w:p>
          <w:p w:rsidR="00C71282" w:rsidRDefault="00A504B7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6060A7C" wp14:editId="00CCF34B">
                  <wp:extent cx="2857500" cy="3341370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0"/>
                          <a:srcRect l="26282" r="23397"/>
                          <a:stretch/>
                        </pic:blipFill>
                        <pic:spPr bwMode="auto">
                          <a:xfrm>
                            <a:off x="0" y="0"/>
                            <a:ext cx="28575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1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 – Salary and wages</w:t>
            </w:r>
          </w:p>
          <w:p w:rsidR="0057119A" w:rsidRDefault="00A504B7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E04C813" wp14:editId="13FA307C">
                  <wp:extent cx="2886075" cy="334137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1"/>
                          <a:srcRect l="25962" r="23397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119A" w:rsidTr="0057119A">
        <w:tc>
          <w:tcPr>
            <w:tcW w:w="4716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 – Fixed Obligations</w:t>
            </w:r>
          </w:p>
          <w:p w:rsidR="0057119A" w:rsidRDefault="00A504B7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894F5C7" wp14:editId="2398E454">
                  <wp:extent cx="2905125" cy="3341370"/>
                  <wp:effectExtent l="0" t="0" r="9525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2"/>
                          <a:srcRect l="25801" r="23397"/>
                          <a:stretch/>
                        </pic:blipFill>
                        <pic:spPr bwMode="auto">
                          <a:xfrm>
                            <a:off x="0" y="0"/>
                            <a:ext cx="29051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1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 – Other Expenses</w:t>
            </w:r>
          </w:p>
          <w:p w:rsidR="0057119A" w:rsidRDefault="00A504B7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6CE5222" wp14:editId="44E4E043">
                  <wp:extent cx="2980690" cy="334137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3"/>
                          <a:srcRect l="25000" t="285" r="23558" b="-285"/>
                          <a:stretch/>
                        </pic:blipFill>
                        <pic:spPr bwMode="auto">
                          <a:xfrm>
                            <a:off x="0" y="0"/>
                            <a:ext cx="298069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496F" w:rsidRDefault="0065496F" w:rsidP="0065496F">
      <w:pPr>
        <w:pStyle w:val="ListParagraph"/>
        <w:ind w:left="1800"/>
        <w:rPr>
          <w:rFonts w:ascii="Times New Roman" w:hAnsi="Times New Roman"/>
          <w:sz w:val="28"/>
        </w:rPr>
      </w:pPr>
    </w:p>
    <w:p w:rsidR="0065496F" w:rsidRDefault="0065496F" w:rsidP="0065496F">
      <w:pPr>
        <w:pStyle w:val="ListParagraph"/>
        <w:ind w:left="1800"/>
        <w:rPr>
          <w:rFonts w:ascii="Times New Roman" w:hAnsi="Times New Roman"/>
          <w:sz w:val="28"/>
        </w:rPr>
      </w:pPr>
    </w:p>
    <w:p w:rsidR="009B72CB" w:rsidRDefault="009B72CB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9B72CB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Assets</w:t>
      </w:r>
    </w:p>
    <w:p w:rsidR="009B72CB" w:rsidRDefault="009B72CB" w:rsidP="009B72CB">
      <w:pPr>
        <w:pStyle w:val="ListParagraph"/>
        <w:ind w:left="180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ayout w:type="fixed"/>
        <w:tblLook w:val="04A0" w:firstRow="1" w:lastRow="0" w:firstColumn="1" w:lastColumn="0" w:noHBand="0" w:noVBand="1"/>
      </w:tblPr>
      <w:tblGrid>
        <w:gridCol w:w="4678"/>
        <w:gridCol w:w="4907"/>
      </w:tblGrid>
      <w:tr w:rsidR="009B72CB" w:rsidTr="009B72CB">
        <w:tc>
          <w:tcPr>
            <w:tcW w:w="4678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 – Current Assets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B72CB" w:rsidRDefault="00A504B7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14A1EFA" wp14:editId="75B8341E">
                  <wp:extent cx="2800350" cy="3341370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4"/>
                          <a:srcRect l="25962" r="23878"/>
                          <a:stretch/>
                        </pic:blipFill>
                        <pic:spPr bwMode="auto">
                          <a:xfrm>
                            <a:off x="0" y="0"/>
                            <a:ext cx="28003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7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 – Inventory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7D5B15" w:rsidRDefault="00A504B7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33B4498" wp14:editId="66A31DA1">
                  <wp:extent cx="3009900" cy="3341370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5"/>
                          <a:srcRect l="26123" t="342" r="23237" b="-342"/>
                          <a:stretch/>
                        </pic:blipFill>
                        <pic:spPr bwMode="auto">
                          <a:xfrm>
                            <a:off x="0" y="0"/>
                            <a:ext cx="30099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2CB" w:rsidTr="009B72CB">
        <w:tc>
          <w:tcPr>
            <w:tcW w:w="4678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 – Machinery (1)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B72CB" w:rsidRDefault="00A504B7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996B8F7" wp14:editId="369306DA">
                  <wp:extent cx="2800350" cy="3341370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6"/>
                          <a:srcRect l="26282" t="57" r="23718" b="-57"/>
                          <a:stretch/>
                        </pic:blipFill>
                        <pic:spPr bwMode="auto">
                          <a:xfrm>
                            <a:off x="0" y="0"/>
                            <a:ext cx="28003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4907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 – Machinery(2)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B72CB" w:rsidRDefault="001B3692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A33769C" wp14:editId="5AABC47F">
                  <wp:extent cx="2857500" cy="334137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7"/>
                          <a:srcRect l="26272" t="57" r="23568" b="-57"/>
                          <a:stretch/>
                        </pic:blipFill>
                        <pic:spPr bwMode="auto">
                          <a:xfrm>
                            <a:off x="0" y="0"/>
                            <a:ext cx="28575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48F" w:rsidTr="006E4472">
        <w:tc>
          <w:tcPr>
            <w:tcW w:w="9585" w:type="dxa"/>
            <w:gridSpan w:val="2"/>
          </w:tcPr>
          <w:p w:rsidR="006D648F" w:rsidRDefault="006D648F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5 – Other Assets</w:t>
            </w:r>
          </w:p>
          <w:p w:rsidR="006D648F" w:rsidRDefault="00AD786A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lastRenderedPageBreak/>
              <w:t xml:space="preserve">                   </w:t>
            </w:r>
            <w:r>
              <w:rPr>
                <w:noProof/>
                <w:lang w:eastAsia="en-IN"/>
              </w:rPr>
              <w:drawing>
                <wp:inline distT="0" distB="0" distL="0" distR="0" wp14:anchorId="190D2092" wp14:editId="582E543D">
                  <wp:extent cx="4400550" cy="3341370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8"/>
                          <a:srcRect l="13301" r="12660"/>
                          <a:stretch/>
                        </pic:blipFill>
                        <pic:spPr bwMode="auto">
                          <a:xfrm>
                            <a:off x="0" y="0"/>
                            <a:ext cx="44005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72CB" w:rsidRDefault="009B72CB" w:rsidP="009B72CB">
      <w:pPr>
        <w:pStyle w:val="ListParagraph"/>
        <w:ind w:left="1800"/>
        <w:rPr>
          <w:rFonts w:ascii="Times New Roman" w:hAnsi="Times New Roman"/>
          <w:sz w:val="28"/>
        </w:r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Liabilities</w:t>
      </w:r>
    </w:p>
    <w:p w:rsidR="007D5B15" w:rsidRDefault="007D5B15" w:rsidP="007D5B15">
      <w:pPr>
        <w:pStyle w:val="ListParagraph"/>
        <w:ind w:left="180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76"/>
        <w:gridCol w:w="4776"/>
      </w:tblGrid>
      <w:tr w:rsidR="006D648F" w:rsidTr="006D648F">
        <w:tc>
          <w:tcPr>
            <w:tcW w:w="4491" w:type="dxa"/>
          </w:tcPr>
          <w:p w:rsidR="006D648F" w:rsidRDefault="006D648F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 – Fixed</w:t>
            </w:r>
          </w:p>
          <w:p w:rsidR="006D648F" w:rsidRDefault="00566D73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65C683F" wp14:editId="3D57607D">
                  <wp:extent cx="2886075" cy="3341370"/>
                  <wp:effectExtent l="0" t="0" r="9525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9"/>
                          <a:srcRect l="26122" r="23718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6D648F" w:rsidRDefault="006D648F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Page 2 </w:t>
            </w:r>
            <w:r w:rsidR="00777E05">
              <w:rPr>
                <w:rFonts w:ascii="Times New Roman" w:hAnsi="Times New Roman"/>
                <w:sz w:val="28"/>
              </w:rPr>
              <w:t>–</w:t>
            </w:r>
            <w:r>
              <w:rPr>
                <w:rFonts w:ascii="Times New Roman" w:hAnsi="Times New Roman"/>
                <w:sz w:val="28"/>
              </w:rPr>
              <w:t xml:space="preserve"> Current</w:t>
            </w:r>
          </w:p>
          <w:p w:rsidR="00777E05" w:rsidRDefault="00566D73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9157024" wp14:editId="225490CE">
                  <wp:extent cx="2886075" cy="334137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0"/>
                          <a:srcRect l="26121" t="57" r="23558" b="-57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48F" w:rsidRDefault="006D648F" w:rsidP="006D648F">
      <w:pPr>
        <w:pStyle w:val="ListParagraph"/>
        <w:ind w:left="1800"/>
        <w:rPr>
          <w:rFonts w:ascii="Times New Roman" w:hAnsi="Times New Roman"/>
          <w:sz w:val="28"/>
        </w:rPr>
      </w:pPr>
    </w:p>
    <w:p w:rsidR="007D5B15" w:rsidRDefault="007D5B15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7D5B15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Financial Summary</w:t>
      </w:r>
    </w:p>
    <w:p w:rsidR="007D5B15" w:rsidRDefault="002D5D60" w:rsidP="007D5B15">
      <w:pPr>
        <w:pStyle w:val="ListParagraph"/>
        <w:ind w:left="180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2F6978A2" wp14:editId="17D146BD">
            <wp:extent cx="299085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l="26122" r="23558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Bank Statement </w:t>
      </w:r>
    </w:p>
    <w:p w:rsidR="007D5B15" w:rsidRDefault="007D5B15" w:rsidP="007D5B15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628"/>
        <w:gridCol w:w="5098"/>
      </w:tblGrid>
      <w:tr w:rsidR="007D5B15" w:rsidTr="007D5B15">
        <w:tc>
          <w:tcPr>
            <w:tcW w:w="4866" w:type="dxa"/>
          </w:tcPr>
          <w:p w:rsidR="007D5B15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7D5B15" w:rsidRDefault="00A6257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777E3E9" wp14:editId="58ACC1E4">
                  <wp:extent cx="2857500" cy="334137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2"/>
                          <a:srcRect l="25962" r="24039"/>
                          <a:stretch/>
                        </pic:blipFill>
                        <pic:spPr bwMode="auto">
                          <a:xfrm>
                            <a:off x="0" y="0"/>
                            <a:ext cx="28575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1" w:type="dxa"/>
          </w:tcPr>
          <w:p w:rsidR="007D5B15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7D5B15" w:rsidRDefault="00A6257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del w:id="1619" w:author="Sarthak Shah | IFMR Rural Finance" w:date="2016-11-10T18:04:00Z">
              <w:r w:rsidDel="006E3BF0">
                <w:rPr>
                  <w:noProof/>
                  <w:lang w:eastAsia="en-IN"/>
                </w:rPr>
                <w:drawing>
                  <wp:inline distT="0" distB="0" distL="0" distR="0" wp14:anchorId="52B49A75" wp14:editId="759657A3">
                    <wp:extent cx="3019425" cy="3341370"/>
                    <wp:effectExtent l="0" t="0" r="9525" b="0"/>
                    <wp:docPr id="126" name="Picture 12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93"/>
                            <a:srcRect l="25801" t="57" r="23397" b="-57"/>
                            <a:stretch/>
                          </pic:blipFill>
                          <pic:spPr bwMode="auto">
                            <a:xfrm>
                              <a:off x="0" y="0"/>
                              <a:ext cx="3019425" cy="33413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del>
            <w:ins w:id="1620" w:author="Sarthak Shah | IFMR Rural Finance" w:date="2016-11-10T18:04:00Z">
              <w:r w:rsidR="006E3BF0" w:rsidRPr="006E3BF0">
                <w:rPr>
                  <w:rFonts w:ascii="Times New Roman" w:eastAsia="Times New Roman" w:hAnsi="Times New Roman"/>
                  <w:noProof/>
                  <w:sz w:val="20"/>
                  <w:szCs w:val="20"/>
                  <w:lang w:val="en-GB" w:eastAsia="en-GB"/>
                </w:rPr>
                <w:t xml:space="preserve"> </w:t>
              </w:r>
              <w:r w:rsidR="006E3BF0" w:rsidRPr="006E3BF0">
                <w:rPr>
                  <w:rFonts w:ascii="Times New Roman" w:hAnsi="Times New Roman"/>
                  <w:noProof/>
                  <w:sz w:val="28"/>
                  <w:lang w:eastAsia="en-IN"/>
                </w:rPr>
                <w:drawing>
                  <wp:inline distT="0" distB="0" distL="0" distR="0" wp14:anchorId="13306A90" wp14:editId="4374CAC3">
                    <wp:extent cx="3152775" cy="3429000"/>
                    <wp:effectExtent l="0" t="0" r="9525" b="0"/>
                    <wp:docPr id="37" name="Picture 3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 rotWithShape="1">
                            <a:blip r:embed="rId94"/>
                            <a:srcRect l="16875" r="14166"/>
                            <a:stretch/>
                          </pic:blipFill>
                          <pic:spPr bwMode="auto">
                            <a:xfrm>
                              <a:off x="0" y="0"/>
                              <a:ext cx="3153215" cy="342947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:rsidR="003422AF" w:rsidRDefault="003422AF" w:rsidP="007D5B15">
      <w:pPr>
        <w:pStyle w:val="ListParagraph"/>
        <w:ind w:left="1440"/>
        <w:rPr>
          <w:rFonts w:ascii="Times New Roman" w:hAnsi="Times New Roman"/>
          <w:sz w:val="28"/>
        </w:rPr>
        <w:sectPr w:rsidR="003422A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References</w:t>
      </w:r>
    </w:p>
    <w:p w:rsidR="003422AF" w:rsidRDefault="00FD0F97" w:rsidP="003422AF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19919FB9" wp14:editId="31464AD9">
            <wp:extent cx="3000375" cy="3341370"/>
            <wp:effectExtent l="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5"/>
                    <a:srcRect l="25962" r="23558"/>
                    <a:stretch/>
                  </pic:blipFill>
                  <pic:spPr bwMode="auto">
                    <a:xfrm>
                      <a:off x="0" y="0"/>
                      <a:ext cx="300037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2AF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</w:p>
    <w:p w:rsidR="003422AF" w:rsidRPr="004D4640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</w:p>
    <w:p w:rsidR="00EF487C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t xml:space="preserve">Loan </w:t>
      </w:r>
      <w:r w:rsidR="003422AF">
        <w:rPr>
          <w:rFonts w:ascii="Times New Roman" w:hAnsi="Times New Roman"/>
          <w:b/>
          <w:sz w:val="28"/>
        </w:rPr>
        <w:t>Request</w:t>
      </w:r>
    </w:p>
    <w:p w:rsidR="00FD0F97" w:rsidRDefault="00FD0F97" w:rsidP="00FD0F97">
      <w:pPr>
        <w:pStyle w:val="ListParagraph"/>
        <w:ind w:left="1080"/>
        <w:rPr>
          <w:rFonts w:ascii="Times New Roman" w:hAnsi="Times New Roman"/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12015257" wp14:editId="0E813406">
            <wp:extent cx="299085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6"/>
                    <a:srcRect l="25962" r="23718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2AF" w:rsidRDefault="003422AF" w:rsidP="003422AF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3422A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3422AF">
        <w:rPr>
          <w:rFonts w:ascii="Times New Roman" w:hAnsi="Times New Roman"/>
          <w:sz w:val="28"/>
        </w:rPr>
        <w:lastRenderedPageBreak/>
        <w:t>Loan Proposal</w:t>
      </w: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64"/>
        <w:gridCol w:w="4776"/>
      </w:tblGrid>
      <w:tr w:rsidR="003422AF" w:rsidTr="003422AF">
        <w:tc>
          <w:tcPr>
            <w:tcW w:w="4764" w:type="dxa"/>
          </w:tcPr>
          <w:p w:rsidR="003422AF" w:rsidRDefault="003422AF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3422AF" w:rsidRDefault="002F3286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7EAD3EC" wp14:editId="234E3DBA">
                  <wp:extent cx="2867025" cy="334137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7"/>
                          <a:srcRect l="26122" r="23237"/>
                          <a:stretch/>
                        </pic:blipFill>
                        <pic:spPr bwMode="auto">
                          <a:xfrm>
                            <a:off x="0" y="0"/>
                            <a:ext cx="28670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3" w:type="dxa"/>
          </w:tcPr>
          <w:p w:rsidR="003422AF" w:rsidRDefault="003422AF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3422AF" w:rsidRDefault="002F3286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D0FC802" wp14:editId="775C2B96">
                  <wp:extent cx="2886075" cy="3341370"/>
                  <wp:effectExtent l="0" t="0" r="9525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8"/>
                          <a:srcRect l="25801" t="342" r="24038" b="-342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22AF" w:rsidRPr="003422AF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3422AF">
        <w:rPr>
          <w:rFonts w:ascii="Times New Roman" w:hAnsi="Times New Roman"/>
          <w:sz w:val="28"/>
        </w:rPr>
        <w:t>New Asset Details</w:t>
      </w:r>
    </w:p>
    <w:p w:rsidR="005925B8" w:rsidRDefault="005925B8" w:rsidP="005925B8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716"/>
        <w:gridCol w:w="4776"/>
      </w:tblGrid>
      <w:tr w:rsidR="008E7208" w:rsidTr="00610753">
        <w:tc>
          <w:tcPr>
            <w:tcW w:w="4619" w:type="dxa"/>
          </w:tcPr>
          <w:p w:rsidR="008E7208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5925B8" w:rsidRDefault="00267C66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E593FD2" wp14:editId="67E159AA">
                  <wp:extent cx="2857500" cy="3341370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9"/>
                          <a:srcRect l="26282" r="23718"/>
                          <a:stretch/>
                        </pic:blipFill>
                        <pic:spPr bwMode="auto">
                          <a:xfrm>
                            <a:off x="0" y="0"/>
                            <a:ext cx="28575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E7208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4768" w:type="dxa"/>
          </w:tcPr>
          <w:p w:rsidR="008E7208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E7208" w:rsidRDefault="00267C66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C12E0E1" wp14:editId="6B7B5254">
                  <wp:extent cx="2895600" cy="3341370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0"/>
                          <a:srcRect l="25640" r="23398"/>
                          <a:stretch/>
                        </pic:blipFill>
                        <pic:spPr bwMode="auto">
                          <a:xfrm>
                            <a:off x="0" y="0"/>
                            <a:ext cx="28956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7208" w:rsidRPr="003422AF" w:rsidRDefault="008E7208" w:rsidP="008E7208">
      <w:pPr>
        <w:pStyle w:val="ListParagraph"/>
        <w:ind w:left="1440"/>
        <w:rPr>
          <w:rFonts w:ascii="Times New Roman" w:hAnsi="Times New Roman"/>
          <w:sz w:val="28"/>
        </w:rPr>
      </w:pPr>
    </w:p>
    <w:p w:rsidR="00B42412" w:rsidRPr="008A170E" w:rsidRDefault="00925CF6" w:rsidP="008A170E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621" w:name="_Toc464953123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Functional requirements</w:t>
      </w:r>
      <w:bookmarkEnd w:id="1621"/>
      <w:r w:rsidR="00B42412" w:rsidRPr="008A170E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 xml:space="preserve"> </w:t>
      </w:r>
    </w:p>
    <w:p w:rsidR="00090202" w:rsidRPr="00C8540F" w:rsidRDefault="005239EC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</w:rPr>
      </w:pPr>
      <w:r w:rsidRPr="00C8540F">
        <w:rPr>
          <w:rFonts w:ascii="Times New Roman" w:hAnsi="Times New Roman"/>
          <w:sz w:val="28"/>
          <w:szCs w:val="28"/>
        </w:rPr>
        <w:t xml:space="preserve">Once the profile is selected from the </w:t>
      </w:r>
      <w:r w:rsidR="00764CB8">
        <w:rPr>
          <w:rFonts w:ascii="Times New Roman" w:hAnsi="Times New Roman"/>
          <w:sz w:val="28"/>
          <w:szCs w:val="28"/>
        </w:rPr>
        <w:t>field appraisal</w:t>
      </w:r>
      <w:r w:rsidRPr="00C8540F">
        <w:rPr>
          <w:rFonts w:ascii="Times New Roman" w:hAnsi="Times New Roman"/>
          <w:sz w:val="28"/>
          <w:szCs w:val="28"/>
        </w:rPr>
        <w:t xml:space="preserve"> queue, the </w:t>
      </w:r>
      <w:r w:rsidR="00764CB8">
        <w:rPr>
          <w:rFonts w:ascii="Times New Roman" w:hAnsi="Times New Roman"/>
          <w:sz w:val="28"/>
          <w:szCs w:val="28"/>
        </w:rPr>
        <w:t>FRO</w:t>
      </w:r>
      <w:r w:rsidRPr="00C8540F">
        <w:rPr>
          <w:rFonts w:ascii="Times New Roman" w:hAnsi="Times New Roman"/>
          <w:sz w:val="28"/>
          <w:szCs w:val="28"/>
        </w:rPr>
        <w:t xml:space="preserve"> captures the </w:t>
      </w:r>
      <w:r w:rsidR="00764CB8">
        <w:rPr>
          <w:rFonts w:ascii="Times New Roman" w:hAnsi="Times New Roman"/>
          <w:sz w:val="28"/>
          <w:szCs w:val="28"/>
        </w:rPr>
        <w:t xml:space="preserve">proxy indicators and remarks; and </w:t>
      </w:r>
      <w:r w:rsidRPr="00C8540F">
        <w:rPr>
          <w:rFonts w:ascii="Times New Roman" w:hAnsi="Times New Roman"/>
          <w:sz w:val="28"/>
          <w:szCs w:val="28"/>
        </w:rPr>
        <w:t xml:space="preserve">submits the profile to undergo </w:t>
      </w:r>
      <w:r w:rsidR="00090202" w:rsidRPr="00C8540F">
        <w:rPr>
          <w:rFonts w:ascii="Times New Roman" w:hAnsi="Times New Roman"/>
          <w:sz w:val="28"/>
          <w:szCs w:val="28"/>
        </w:rPr>
        <w:t xml:space="preserve">calculation of risk score 2 </w:t>
      </w:r>
    </w:p>
    <w:p w:rsidR="00090202" w:rsidRPr="00C8540F" w:rsidRDefault="002E3D37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</w:rPr>
      </w:pPr>
      <w:r w:rsidRPr="00C8540F">
        <w:rPr>
          <w:rFonts w:ascii="Times New Roman" w:hAnsi="Times New Roman"/>
          <w:sz w:val="28"/>
          <w:szCs w:val="28"/>
        </w:rPr>
        <w:t xml:space="preserve">All </w:t>
      </w:r>
      <w:r w:rsidR="00764CB8">
        <w:rPr>
          <w:rFonts w:ascii="Times New Roman" w:hAnsi="Times New Roman"/>
          <w:sz w:val="28"/>
          <w:szCs w:val="28"/>
        </w:rPr>
        <w:t xml:space="preserve">loans with completed field appraisals </w:t>
      </w:r>
      <w:r w:rsidR="00090202" w:rsidRPr="00C8540F">
        <w:rPr>
          <w:rFonts w:ascii="Times New Roman" w:hAnsi="Times New Roman"/>
          <w:sz w:val="28"/>
          <w:szCs w:val="28"/>
        </w:rPr>
        <w:t>will</w:t>
      </w:r>
      <w:r w:rsidR="00BE0594" w:rsidRPr="00C8540F">
        <w:rPr>
          <w:rFonts w:ascii="Times New Roman" w:hAnsi="Times New Roman"/>
          <w:sz w:val="28"/>
          <w:szCs w:val="28"/>
        </w:rPr>
        <w:t xml:space="preserve"> be sent for </w:t>
      </w:r>
      <w:r w:rsidR="00764CB8">
        <w:rPr>
          <w:rFonts w:ascii="Times New Roman" w:hAnsi="Times New Roman"/>
          <w:sz w:val="28"/>
          <w:szCs w:val="28"/>
        </w:rPr>
        <w:t>central credit</w:t>
      </w:r>
      <w:r w:rsidR="00BE0594" w:rsidRPr="00C8540F">
        <w:rPr>
          <w:rFonts w:ascii="Times New Roman" w:hAnsi="Times New Roman"/>
          <w:sz w:val="28"/>
          <w:szCs w:val="28"/>
        </w:rPr>
        <w:t xml:space="preserve"> review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622" w:name="_Toc464953124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Uploads</w:t>
      </w:r>
      <w:bookmarkEnd w:id="1622"/>
    </w:p>
    <w:p w:rsidR="00090202" w:rsidRPr="00C8540F" w:rsidRDefault="00090202" w:rsidP="00090202">
      <w:pPr>
        <w:ind w:left="1080"/>
      </w:pPr>
      <w:r w:rsidRPr="00C8540F">
        <w:t>-NA-</w:t>
      </w:r>
    </w:p>
    <w:p w:rsidR="00090202" w:rsidRPr="00C8540F" w:rsidRDefault="00B42412" w:rsidP="0009020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623" w:name="_Toc464953125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Downloads</w:t>
      </w:r>
      <w:bookmarkEnd w:id="1623"/>
    </w:p>
    <w:p w:rsidR="004A65D9" w:rsidRPr="00C8540F" w:rsidRDefault="00090202" w:rsidP="00741D91">
      <w:pPr>
        <w:ind w:left="1080"/>
      </w:pPr>
      <w:r w:rsidRPr="00C8540F">
        <w:t>-NA-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624" w:name="_Toc464953126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Reports</w:t>
      </w:r>
      <w:bookmarkEnd w:id="1624"/>
    </w:p>
    <w:p w:rsidR="002E3D37" w:rsidRPr="00C8540F" w:rsidRDefault="002E3D37" w:rsidP="002E3D37">
      <w:pPr>
        <w:pStyle w:val="ListParagraph"/>
        <w:ind w:firstLine="360"/>
        <w:rPr>
          <w:rFonts w:ascii="Times New Roman" w:hAnsi="Times New Roman"/>
        </w:rPr>
      </w:pPr>
      <w:r w:rsidRPr="00C8540F">
        <w:rPr>
          <w:rFonts w:ascii="Times New Roman" w:hAnsi="Times New Roman"/>
        </w:rPr>
        <w:t>-NA-</w:t>
      </w:r>
    </w:p>
    <w:p w:rsidR="00677A12" w:rsidRPr="00C8540F" w:rsidRDefault="00764CB8" w:rsidP="00677A12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color w:val="FF0000"/>
          <w:spacing w:val="5"/>
          <w:kern w:val="0"/>
          <w:sz w:val="36"/>
          <w:szCs w:val="36"/>
        </w:rPr>
      </w:pPr>
      <w:bookmarkStart w:id="1625" w:name="_Toc464953127"/>
      <w:r>
        <w:rPr>
          <w:rFonts w:cs="Times New Roman"/>
          <w:b w:val="0"/>
          <w:bCs w:val="0"/>
          <w:smallCaps/>
          <w:color w:val="FF0000"/>
          <w:spacing w:val="5"/>
          <w:kern w:val="0"/>
          <w:sz w:val="36"/>
          <w:szCs w:val="36"/>
        </w:rPr>
        <w:t>Risk Score 2</w:t>
      </w:r>
      <w:bookmarkEnd w:id="1625"/>
    </w:p>
    <w:p w:rsidR="00677A12" w:rsidRPr="00C8540F" w:rsidRDefault="00677A12" w:rsidP="00677A1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bookmarkStart w:id="1626" w:name="_Toc464953128"/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UI specification</w:t>
      </w:r>
      <w:bookmarkEnd w:id="1626"/>
    </w:p>
    <w:p w:rsidR="00677A12" w:rsidRPr="00C8540F" w:rsidRDefault="00677A12" w:rsidP="00677A12">
      <w:pPr>
        <w:rPr>
          <w:color w:val="FF0000"/>
        </w:rPr>
      </w:pPr>
    </w:p>
    <w:p w:rsidR="007349D1" w:rsidRPr="00C8540F" w:rsidRDefault="00677A12" w:rsidP="00550A20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bookmarkStart w:id="1627" w:name="_Toc464953129"/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Screenshot</w:t>
      </w:r>
      <w:bookmarkEnd w:id="1627"/>
    </w:p>
    <w:p w:rsidR="00677A12" w:rsidRPr="00C8540F" w:rsidRDefault="00677A12" w:rsidP="00677A12">
      <w:pPr>
        <w:rPr>
          <w:color w:val="FF0000"/>
        </w:rPr>
      </w:pPr>
    </w:p>
    <w:p w:rsidR="00B2195D" w:rsidRPr="00C8540F" w:rsidRDefault="00677A12" w:rsidP="00550A20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bookmarkStart w:id="1628" w:name="_Toc464953130"/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Functional requirements</w:t>
      </w:r>
      <w:bookmarkEnd w:id="1628"/>
    </w:p>
    <w:p w:rsidR="00677A12" w:rsidRPr="00C8540F" w:rsidRDefault="00677A12" w:rsidP="00677A1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bookmarkStart w:id="1629" w:name="_Toc464953131"/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Upload</w:t>
      </w:r>
      <w:bookmarkEnd w:id="1629"/>
    </w:p>
    <w:p w:rsidR="00677A12" w:rsidRPr="00C8540F" w:rsidRDefault="00677A12" w:rsidP="00677A1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bookmarkStart w:id="1630" w:name="_Toc464953132"/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Download</w:t>
      </w:r>
      <w:bookmarkEnd w:id="1630"/>
    </w:p>
    <w:p w:rsidR="00677A12" w:rsidRPr="00C8540F" w:rsidRDefault="00677A12" w:rsidP="00677A1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bookmarkStart w:id="1631" w:name="_Toc464953133"/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Reports</w:t>
      </w:r>
      <w:bookmarkEnd w:id="1631"/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4A65D9">
      <w:pPr>
        <w:pStyle w:val="Header"/>
        <w:tabs>
          <w:tab w:val="clear" w:pos="4320"/>
          <w:tab w:val="clear" w:pos="8640"/>
        </w:tabs>
        <w:rPr>
          <w:rFonts w:eastAsia="Calibri"/>
          <w:sz w:val="28"/>
          <w:szCs w:val="28"/>
          <w:lang w:val="en-IN"/>
        </w:rPr>
      </w:pPr>
    </w:p>
    <w:sectPr w:rsidR="00677A12" w:rsidRPr="00C8540F" w:rsidSect="00D414D2">
      <w:pgSz w:w="11899" w:h="16838"/>
      <w:pgMar w:top="720" w:right="568" w:bottom="720" w:left="720" w:header="1560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73FA1" w:rsidRDefault="00C73FA1">
      <w:r>
        <w:separator/>
      </w:r>
    </w:p>
  </w:endnote>
  <w:endnote w:type="continuationSeparator" w:id="0">
    <w:p w:rsidR="00C73FA1" w:rsidRDefault="00C73F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8554825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718D3" w:rsidRDefault="000718D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A50DE">
          <w:rPr>
            <w:noProof/>
          </w:rPr>
          <w:t>76</w:t>
        </w:r>
        <w:r>
          <w:rPr>
            <w:noProof/>
          </w:rPr>
          <w:fldChar w:fldCharType="end"/>
        </w:r>
      </w:p>
    </w:sdtContent>
  </w:sdt>
  <w:p w:rsidR="000718D3" w:rsidRPr="004E49BF" w:rsidRDefault="000718D3" w:rsidP="0037061C">
    <w:pPr>
      <w:pStyle w:val="Footer"/>
      <w:tabs>
        <w:tab w:val="clear" w:pos="4320"/>
        <w:tab w:val="clear" w:pos="8640"/>
        <w:tab w:val="left" w:pos="3383"/>
      </w:tabs>
      <w:rPr>
        <w:rFonts w:ascii="Britannic Bold" w:hAnsi="Britannic Bold"/>
        <w:color w:val="4F515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73FA1" w:rsidRDefault="00C73FA1">
      <w:r>
        <w:separator/>
      </w:r>
    </w:p>
  </w:footnote>
  <w:footnote w:type="continuationSeparator" w:id="0">
    <w:p w:rsidR="00C73FA1" w:rsidRDefault="00C73FA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18D3" w:rsidRDefault="000718D3" w:rsidP="0037061C">
    <w:pPr>
      <w:pStyle w:val="Header"/>
      <w:ind w:hanging="567"/>
    </w:pPr>
    <w:r>
      <w:rPr>
        <w:noProof/>
        <w:lang w:val="en-IN" w:eastAsia="en-IN"/>
      </w:rPr>
      <w:drawing>
        <wp:anchor distT="0" distB="0" distL="114300" distR="114300" simplePos="0" relativeHeight="251661312" behindDoc="1" locked="0" layoutInCell="1" allowOverlap="1" wp14:anchorId="50670B38" wp14:editId="1C2638B1">
          <wp:simplePos x="0" y="0"/>
          <wp:positionH relativeFrom="column">
            <wp:posOffset>-342900</wp:posOffset>
          </wp:positionH>
          <wp:positionV relativeFrom="paragraph">
            <wp:posOffset>-716280</wp:posOffset>
          </wp:positionV>
          <wp:extent cx="1612900" cy="736600"/>
          <wp:effectExtent l="0" t="0" r="0" b="0"/>
          <wp:wrapNone/>
          <wp:docPr id="11" name="Picture 11" descr="Rural finance 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Rural finance RGB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2900" cy="7366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1599BE5" wp14:editId="65BE5F81">
              <wp:simplePos x="0" y="0"/>
              <wp:positionH relativeFrom="column">
                <wp:posOffset>1343660</wp:posOffset>
              </wp:positionH>
              <wp:positionV relativeFrom="paragraph">
                <wp:posOffset>-14605</wp:posOffset>
              </wp:positionV>
              <wp:extent cx="5400040" cy="17780"/>
              <wp:effectExtent l="0" t="0" r="0" b="1270"/>
              <wp:wrapNone/>
              <wp:docPr id="4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00040" cy="17780"/>
                      </a:xfrm>
                      <a:prstGeom prst="rect">
                        <a:avLst/>
                      </a:prstGeom>
                      <a:solidFill>
                        <a:srgbClr val="4F5150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19050">
                            <a:solidFill>
                              <a:srgbClr val="4A7EBB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5400" dir="5400000" algn="ctr" rotWithShape="0">
                                <a:srgbClr val="808080">
                                  <a:alpha val="35001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" o:spid="_x0000_s1026" style="position:absolute;margin-left:105.8pt;margin-top:-1.15pt;width:425.2pt;height:1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" fillcolor="#4f5150" stroked="f" strokecolor="#4a7ebb" strokeweight="1.5pt">
              <v:shadow opacity="22938f" offset="0"/>
              <v:textbox inset=",7.2pt,,7.2pt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851A6"/>
    <w:multiLevelType w:val="hybridMultilevel"/>
    <w:tmpl w:val="7A324E0E"/>
    <w:lvl w:ilvl="0" w:tplc="B394D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7742F9B"/>
    <w:multiLevelType w:val="hybridMultilevel"/>
    <w:tmpl w:val="FCC262F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EA18E0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">
    <w:nsid w:val="09C16EB9"/>
    <w:multiLevelType w:val="hybridMultilevel"/>
    <w:tmpl w:val="3F2E28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F1271C"/>
    <w:multiLevelType w:val="multilevel"/>
    <w:tmpl w:val="1A2C5F6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>
    <w:nsid w:val="0D8E2A23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6">
    <w:nsid w:val="11A17F32"/>
    <w:multiLevelType w:val="hybridMultilevel"/>
    <w:tmpl w:val="3F2E28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57C7B02"/>
    <w:multiLevelType w:val="hybridMultilevel"/>
    <w:tmpl w:val="8E52757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A71153C"/>
    <w:multiLevelType w:val="hybridMultilevel"/>
    <w:tmpl w:val="9A621620"/>
    <w:lvl w:ilvl="0" w:tplc="4009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9">
    <w:nsid w:val="1BDF78B2"/>
    <w:multiLevelType w:val="hybridMultilevel"/>
    <w:tmpl w:val="924AB7A8"/>
    <w:lvl w:ilvl="0" w:tplc="7EA856D4">
      <w:start w:val="100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04E0739"/>
    <w:multiLevelType w:val="hybridMultilevel"/>
    <w:tmpl w:val="84F63740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238E34CD"/>
    <w:multiLevelType w:val="hybridMultilevel"/>
    <w:tmpl w:val="D8663B0C"/>
    <w:lvl w:ilvl="0" w:tplc="EFA6663E">
      <w:start w:val="2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64E8B828">
      <w:start w:val="5"/>
      <w:numFmt w:val="decimal"/>
      <w:lvlText w:val="%4"/>
      <w:lvlJc w:val="left"/>
      <w:pPr>
        <w:ind w:left="2880" w:hanging="360"/>
      </w:pPr>
      <w:rPr>
        <w:rFonts w:hint="default"/>
      </w:rPr>
    </w:lvl>
    <w:lvl w:ilvl="4" w:tplc="833CF628">
      <w:start w:val="1"/>
      <w:numFmt w:val="lowerLetter"/>
      <w:lvlText w:val="%5)"/>
      <w:lvlJc w:val="left"/>
      <w:pPr>
        <w:ind w:left="4330" w:hanging="360"/>
      </w:pPr>
      <w:rPr>
        <w:rFonts w:hint="default"/>
      </w:r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C2840B9"/>
    <w:multiLevelType w:val="multilevel"/>
    <w:tmpl w:val="FB1C07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3">
    <w:nsid w:val="2F226611"/>
    <w:multiLevelType w:val="multilevel"/>
    <w:tmpl w:val="C19402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>
    <w:nsid w:val="31746236"/>
    <w:multiLevelType w:val="hybridMultilevel"/>
    <w:tmpl w:val="ECE23594"/>
    <w:lvl w:ilvl="0" w:tplc="EA14C7A0">
      <w:start w:val="1"/>
      <w:numFmt w:val="lowerLetter"/>
      <w:lvlText w:val="%1)"/>
      <w:lvlJc w:val="left"/>
      <w:pPr>
        <w:ind w:left="720" w:hanging="360"/>
      </w:pPr>
      <w:rPr>
        <w:rFonts w:asciiTheme="minorHAnsi" w:eastAsia="Calibri" w:hAnsiTheme="minorHAnsi" w:cs="Times New Roman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2D960A1"/>
    <w:multiLevelType w:val="hybridMultilevel"/>
    <w:tmpl w:val="8A4020EA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333652EA"/>
    <w:multiLevelType w:val="hybridMultilevel"/>
    <w:tmpl w:val="239ECAF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34247CE2"/>
    <w:multiLevelType w:val="hybridMultilevel"/>
    <w:tmpl w:val="11E2669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E7AA1AC8">
      <w:start w:val="1"/>
      <w:numFmt w:val="upperLetter"/>
      <w:lvlText w:val="%4)"/>
      <w:lvlJc w:val="left"/>
      <w:pPr>
        <w:ind w:left="2880" w:hanging="360"/>
      </w:pPr>
      <w:rPr>
        <w:rFonts w:hint="default"/>
      </w:r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56D64ED"/>
    <w:multiLevelType w:val="hybridMultilevel"/>
    <w:tmpl w:val="7272031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A504304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>
    <w:nsid w:val="3B6B4580"/>
    <w:multiLevelType w:val="hybridMultilevel"/>
    <w:tmpl w:val="878A275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CAB2706"/>
    <w:multiLevelType w:val="hybridMultilevel"/>
    <w:tmpl w:val="3D66CD82"/>
    <w:lvl w:ilvl="0" w:tplc="F67A567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>
    <w:nsid w:val="3D3714D5"/>
    <w:multiLevelType w:val="hybridMultilevel"/>
    <w:tmpl w:val="7A324E0E"/>
    <w:lvl w:ilvl="0" w:tplc="B394D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3F5A1379"/>
    <w:multiLevelType w:val="hybridMultilevel"/>
    <w:tmpl w:val="596E3964"/>
    <w:lvl w:ilvl="0" w:tplc="1708FD06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4">
    <w:nsid w:val="3FEF72E4"/>
    <w:multiLevelType w:val="hybridMultilevel"/>
    <w:tmpl w:val="E46459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1B15ED4"/>
    <w:multiLevelType w:val="hybridMultilevel"/>
    <w:tmpl w:val="614405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2E74727"/>
    <w:multiLevelType w:val="multilevel"/>
    <w:tmpl w:val="BFD4B9C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7">
    <w:nsid w:val="45F8772E"/>
    <w:multiLevelType w:val="hybridMultilevel"/>
    <w:tmpl w:val="461AB4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9A16553"/>
    <w:multiLevelType w:val="multilevel"/>
    <w:tmpl w:val="C2C82F8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800" w:hanging="720"/>
      </w:pPr>
    </w:lvl>
    <w:lvl w:ilvl="2">
      <w:start w:val="1"/>
      <w:numFmt w:val="bullet"/>
      <w:lvlText w:val=""/>
      <w:lvlJc w:val="left"/>
      <w:pPr>
        <w:ind w:left="1800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</w:lvl>
    <w:lvl w:ilvl="4">
      <w:start w:val="1"/>
      <w:numFmt w:val="bullet"/>
      <w:lvlText w:val=""/>
      <w:lvlJc w:val="left"/>
      <w:pPr>
        <w:ind w:left="2520" w:hanging="1440"/>
      </w:pPr>
      <w:rPr>
        <w:rFonts w:ascii="Symbol" w:hAnsi="Symbol"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</w:lvl>
    <w:lvl w:ilvl="6">
      <w:start w:val="1"/>
      <w:numFmt w:val="decimal"/>
      <w:isLgl/>
      <w:lvlText w:val="%1.%2.%3.%4.%5.%6.%7"/>
      <w:lvlJc w:val="left"/>
      <w:pPr>
        <w:ind w:left="2880" w:hanging="1800"/>
      </w:pPr>
    </w:lvl>
    <w:lvl w:ilvl="7">
      <w:start w:val="1"/>
      <w:numFmt w:val="decimal"/>
      <w:isLgl/>
      <w:lvlText w:val="%1.%2.%3.%4.%5.%6.%7.%8"/>
      <w:lvlJc w:val="left"/>
      <w:pPr>
        <w:ind w:left="2880" w:hanging="1800"/>
      </w:pPr>
    </w:lvl>
    <w:lvl w:ilvl="8">
      <w:start w:val="1"/>
      <w:numFmt w:val="decimal"/>
      <w:isLgl/>
      <w:lvlText w:val="%1.%2.%3.%4.%5.%6.%7.%8.%9"/>
      <w:lvlJc w:val="left"/>
      <w:pPr>
        <w:ind w:left="3240" w:hanging="2160"/>
      </w:pPr>
    </w:lvl>
  </w:abstractNum>
  <w:abstractNum w:abstractNumId="29">
    <w:nsid w:val="4A7939A6"/>
    <w:multiLevelType w:val="hybridMultilevel"/>
    <w:tmpl w:val="140E9D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FCB7679"/>
    <w:multiLevelType w:val="hybridMultilevel"/>
    <w:tmpl w:val="73285EC6"/>
    <w:lvl w:ilvl="0" w:tplc="48FEACF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>
    <w:nsid w:val="508B2D7D"/>
    <w:multiLevelType w:val="hybridMultilevel"/>
    <w:tmpl w:val="EE0E3A0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1503CC8"/>
    <w:multiLevelType w:val="multilevel"/>
    <w:tmpl w:val="22625122"/>
    <w:lvl w:ilvl="0">
      <w:start w:val="1"/>
      <w:numFmt w:val="decimal"/>
      <w:lvlText w:val="%1"/>
      <w:lvlJc w:val="left"/>
      <w:pPr>
        <w:ind w:left="405" w:hanging="405"/>
      </w:pPr>
      <w:rPr>
        <w:rFonts w:ascii="Times New Roman" w:hAnsi="Times New Roman" w:cs="Times New Roman" w:hint="default"/>
        <w:sz w:val="32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ascii="Times New Roman" w:hAnsi="Times New Roman" w:cs="Times New Roman" w:hint="default"/>
        <w:sz w:val="32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ascii="Times New Roman" w:hAnsi="Times New Roman" w:cs="Times New Roman" w:hint="default"/>
        <w:sz w:val="32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ascii="Times New Roman" w:hAnsi="Times New Roman" w:cs="Times New Roman" w:hint="default"/>
        <w:sz w:val="32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ascii="Times New Roman" w:hAnsi="Times New Roman" w:cs="Times New Roman" w:hint="default"/>
        <w:sz w:val="32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ascii="Times New Roman" w:hAnsi="Times New Roman" w:cs="Times New Roman" w:hint="default"/>
        <w:sz w:val="32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ascii="Times New Roman" w:hAnsi="Times New Roman" w:cs="Times New Roman" w:hint="default"/>
        <w:sz w:val="32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ascii="Times New Roman" w:hAnsi="Times New Roman" w:cs="Times New Roman"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ascii="Times New Roman" w:hAnsi="Times New Roman" w:cs="Times New Roman" w:hint="default"/>
        <w:sz w:val="32"/>
      </w:rPr>
    </w:lvl>
  </w:abstractNum>
  <w:abstractNum w:abstractNumId="33">
    <w:nsid w:val="53732C01"/>
    <w:multiLevelType w:val="multilevel"/>
    <w:tmpl w:val="BFD4B9C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4">
    <w:nsid w:val="54B163C3"/>
    <w:multiLevelType w:val="hybridMultilevel"/>
    <w:tmpl w:val="D7EE4A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B952EC7"/>
    <w:multiLevelType w:val="hybridMultilevel"/>
    <w:tmpl w:val="DF402994"/>
    <w:lvl w:ilvl="0" w:tplc="88083AD2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5F632288"/>
    <w:multiLevelType w:val="hybridMultilevel"/>
    <w:tmpl w:val="8F949A7A"/>
    <w:lvl w:ilvl="0" w:tplc="69BA7074">
      <w:start w:val="500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05B4AB1"/>
    <w:multiLevelType w:val="hybridMultilevel"/>
    <w:tmpl w:val="54D6F89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26050EE"/>
    <w:multiLevelType w:val="multilevel"/>
    <w:tmpl w:val="182EEC54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9">
    <w:nsid w:val="63CB2E16"/>
    <w:multiLevelType w:val="hybridMultilevel"/>
    <w:tmpl w:val="8E1E8BB2"/>
    <w:lvl w:ilvl="0" w:tplc="88083AD2">
      <w:start w:val="1"/>
      <w:numFmt w:val="lowerRoman"/>
      <w:lvlText w:val="%1."/>
      <w:lvlJc w:val="left"/>
      <w:pPr>
        <w:ind w:left="1440" w:hanging="360"/>
      </w:pPr>
      <w:rPr>
        <w:rFonts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>
    <w:nsid w:val="6A7E401F"/>
    <w:multiLevelType w:val="hybridMultilevel"/>
    <w:tmpl w:val="10D40384"/>
    <w:lvl w:ilvl="0" w:tplc="47C834DA">
      <w:start w:val="500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>
    <w:nsid w:val="6E810AC1"/>
    <w:multiLevelType w:val="multilevel"/>
    <w:tmpl w:val="6C9285D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2">
    <w:nsid w:val="7F8F5BEF"/>
    <w:multiLevelType w:val="hybridMultilevel"/>
    <w:tmpl w:val="924843CA"/>
    <w:lvl w:ilvl="0" w:tplc="14A6A5D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>
    <w:nsid w:val="7FF23717"/>
    <w:multiLevelType w:val="hybridMultilevel"/>
    <w:tmpl w:val="F1665A7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6"/>
  </w:num>
  <w:num w:numId="3">
    <w:abstractNumId w:val="29"/>
  </w:num>
  <w:num w:numId="4">
    <w:abstractNumId w:val="0"/>
  </w:num>
  <w:num w:numId="5">
    <w:abstractNumId w:val="3"/>
  </w:num>
  <w:num w:numId="6">
    <w:abstractNumId w:val="31"/>
  </w:num>
  <w:num w:numId="7">
    <w:abstractNumId w:val="17"/>
  </w:num>
  <w:num w:numId="8">
    <w:abstractNumId w:val="10"/>
  </w:num>
  <w:num w:numId="9">
    <w:abstractNumId w:val="7"/>
  </w:num>
  <w:num w:numId="10">
    <w:abstractNumId w:val="13"/>
  </w:num>
  <w:num w:numId="11">
    <w:abstractNumId w:val="16"/>
  </w:num>
  <w:num w:numId="12">
    <w:abstractNumId w:val="24"/>
  </w:num>
  <w:num w:numId="13">
    <w:abstractNumId w:val="35"/>
  </w:num>
  <w:num w:numId="14">
    <w:abstractNumId w:val="39"/>
  </w:num>
  <w:num w:numId="15">
    <w:abstractNumId w:val="11"/>
  </w:num>
  <w:num w:numId="16">
    <w:abstractNumId w:val="9"/>
  </w:num>
  <w:num w:numId="17">
    <w:abstractNumId w:val="36"/>
  </w:num>
  <w:num w:numId="18">
    <w:abstractNumId w:val="40"/>
  </w:num>
  <w:num w:numId="19">
    <w:abstractNumId w:val="33"/>
  </w:num>
  <w:num w:numId="20">
    <w:abstractNumId w:val="1"/>
  </w:num>
  <w:num w:numId="21">
    <w:abstractNumId w:val="23"/>
  </w:num>
  <w:num w:numId="22">
    <w:abstractNumId w:val="14"/>
  </w:num>
  <w:num w:numId="23">
    <w:abstractNumId w:val="41"/>
  </w:num>
  <w:num w:numId="24">
    <w:abstractNumId w:val="4"/>
  </w:num>
  <w:num w:numId="25">
    <w:abstractNumId w:val="19"/>
  </w:num>
  <w:num w:numId="26">
    <w:abstractNumId w:val="5"/>
  </w:num>
  <w:num w:numId="27">
    <w:abstractNumId w:val="2"/>
  </w:num>
  <w:num w:numId="28">
    <w:abstractNumId w:val="38"/>
  </w:num>
  <w:num w:numId="29">
    <w:abstractNumId w:val="15"/>
  </w:num>
  <w:num w:numId="30">
    <w:abstractNumId w:val="26"/>
  </w:num>
  <w:num w:numId="31">
    <w:abstractNumId w:val="27"/>
  </w:num>
  <w:num w:numId="32">
    <w:abstractNumId w:val="34"/>
  </w:num>
  <w:num w:numId="33">
    <w:abstractNumId w:val="18"/>
  </w:num>
  <w:num w:numId="34">
    <w:abstractNumId w:val="43"/>
  </w:num>
  <w:num w:numId="35">
    <w:abstractNumId w:val="37"/>
  </w:num>
  <w:num w:numId="36">
    <w:abstractNumId w:val="20"/>
  </w:num>
  <w:num w:numId="37">
    <w:abstractNumId w:val="8"/>
  </w:num>
  <w:num w:numId="38">
    <w:abstractNumId w:val="42"/>
  </w:num>
  <w:num w:numId="39">
    <w:abstractNumId w:val="21"/>
  </w:num>
  <w:num w:numId="40">
    <w:abstractNumId w:val="30"/>
  </w:num>
  <w:num w:numId="41">
    <w:abstractNumId w:val="12"/>
  </w:num>
  <w:num w:numId="42">
    <w:abstractNumId w:val="25"/>
  </w:num>
  <w:num w:numId="43">
    <w:abstractNumId w:val="32"/>
  </w:num>
  <w:num w:numId="44">
    <w:abstractNumId w:val="28"/>
    <w:lvlOverride w:ilvl="0">
      <w:startOverride w:val="1"/>
    </w:lvlOverride>
    <w:lvlOverride w:ilvl="1">
      <w:startOverride w:val="1"/>
    </w:lvlOverride>
    <w:lvlOverride w:ilvl="2"/>
    <w:lvlOverride w:ilvl="3">
      <w:startOverride w:val="1"/>
    </w:lvlOverride>
    <w:lvlOverride w:ilvl="4"/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/>
  <w:proofState w:spelling="clean" w:grammar="clean"/>
  <w:trackRevision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2154"/>
    <w:rsid w:val="00023CC3"/>
    <w:rsid w:val="00032AEA"/>
    <w:rsid w:val="00032E64"/>
    <w:rsid w:val="00051FAB"/>
    <w:rsid w:val="000565E7"/>
    <w:rsid w:val="000614BD"/>
    <w:rsid w:val="000718D3"/>
    <w:rsid w:val="00082537"/>
    <w:rsid w:val="00090202"/>
    <w:rsid w:val="000A1DC9"/>
    <w:rsid w:val="000A50DE"/>
    <w:rsid w:val="000B2BA5"/>
    <w:rsid w:val="000B5C2D"/>
    <w:rsid w:val="000C13F9"/>
    <w:rsid w:val="000E19AD"/>
    <w:rsid w:val="000E2542"/>
    <w:rsid w:val="000E55C9"/>
    <w:rsid w:val="000F097A"/>
    <w:rsid w:val="000F3B63"/>
    <w:rsid w:val="000F3EAC"/>
    <w:rsid w:val="000F410E"/>
    <w:rsid w:val="000F78E5"/>
    <w:rsid w:val="00100EAD"/>
    <w:rsid w:val="001013E2"/>
    <w:rsid w:val="00111742"/>
    <w:rsid w:val="00112852"/>
    <w:rsid w:val="001159FE"/>
    <w:rsid w:val="00116762"/>
    <w:rsid w:val="001369A1"/>
    <w:rsid w:val="001376F5"/>
    <w:rsid w:val="00147A46"/>
    <w:rsid w:val="00161966"/>
    <w:rsid w:val="001712C8"/>
    <w:rsid w:val="00175646"/>
    <w:rsid w:val="001901C1"/>
    <w:rsid w:val="001A3DD3"/>
    <w:rsid w:val="001B3692"/>
    <w:rsid w:val="001B5516"/>
    <w:rsid w:val="001C3668"/>
    <w:rsid w:val="001D6C0B"/>
    <w:rsid w:val="001E0B4F"/>
    <w:rsid w:val="001E6877"/>
    <w:rsid w:val="001E7FE2"/>
    <w:rsid w:val="0020538F"/>
    <w:rsid w:val="00213B79"/>
    <w:rsid w:val="00222F8F"/>
    <w:rsid w:val="00234D3E"/>
    <w:rsid w:val="00236920"/>
    <w:rsid w:val="0024414A"/>
    <w:rsid w:val="002523C6"/>
    <w:rsid w:val="00253E6F"/>
    <w:rsid w:val="00265C7F"/>
    <w:rsid w:val="00267C66"/>
    <w:rsid w:val="0027001E"/>
    <w:rsid w:val="002712E0"/>
    <w:rsid w:val="0028448C"/>
    <w:rsid w:val="002A0F46"/>
    <w:rsid w:val="002A1A41"/>
    <w:rsid w:val="002A5DB5"/>
    <w:rsid w:val="002A7E10"/>
    <w:rsid w:val="002B2E57"/>
    <w:rsid w:val="002B37F7"/>
    <w:rsid w:val="002B3F10"/>
    <w:rsid w:val="002C18C3"/>
    <w:rsid w:val="002C2ABC"/>
    <w:rsid w:val="002C5CC8"/>
    <w:rsid w:val="002D53AA"/>
    <w:rsid w:val="002D5D60"/>
    <w:rsid w:val="002E3D37"/>
    <w:rsid w:val="002E52C8"/>
    <w:rsid w:val="002E63D7"/>
    <w:rsid w:val="002F3286"/>
    <w:rsid w:val="002F60D9"/>
    <w:rsid w:val="003014A3"/>
    <w:rsid w:val="00306D88"/>
    <w:rsid w:val="00324BD7"/>
    <w:rsid w:val="003256A2"/>
    <w:rsid w:val="003257A4"/>
    <w:rsid w:val="003405E7"/>
    <w:rsid w:val="0034067B"/>
    <w:rsid w:val="00340980"/>
    <w:rsid w:val="003422AF"/>
    <w:rsid w:val="00355DC2"/>
    <w:rsid w:val="0037061C"/>
    <w:rsid w:val="00370D30"/>
    <w:rsid w:val="00377F6E"/>
    <w:rsid w:val="003A5B95"/>
    <w:rsid w:val="003B5665"/>
    <w:rsid w:val="003B6DFB"/>
    <w:rsid w:val="003D2EF3"/>
    <w:rsid w:val="003D4E74"/>
    <w:rsid w:val="003D530E"/>
    <w:rsid w:val="003D7909"/>
    <w:rsid w:val="003E6BD6"/>
    <w:rsid w:val="003F3C68"/>
    <w:rsid w:val="004009AD"/>
    <w:rsid w:val="00401689"/>
    <w:rsid w:val="00405D2E"/>
    <w:rsid w:val="004061F7"/>
    <w:rsid w:val="00406526"/>
    <w:rsid w:val="00410047"/>
    <w:rsid w:val="00410927"/>
    <w:rsid w:val="004113D3"/>
    <w:rsid w:val="00420B5A"/>
    <w:rsid w:val="00431FFE"/>
    <w:rsid w:val="00434C10"/>
    <w:rsid w:val="00445D65"/>
    <w:rsid w:val="004520A8"/>
    <w:rsid w:val="004525DF"/>
    <w:rsid w:val="00464EF6"/>
    <w:rsid w:val="0047703A"/>
    <w:rsid w:val="0049186D"/>
    <w:rsid w:val="00493EB9"/>
    <w:rsid w:val="00496E52"/>
    <w:rsid w:val="00497BFC"/>
    <w:rsid w:val="004A5B63"/>
    <w:rsid w:val="004A65D9"/>
    <w:rsid w:val="004C265B"/>
    <w:rsid w:val="004C2B0F"/>
    <w:rsid w:val="004D4640"/>
    <w:rsid w:val="004D5419"/>
    <w:rsid w:val="004F125D"/>
    <w:rsid w:val="00504823"/>
    <w:rsid w:val="00506974"/>
    <w:rsid w:val="0051397D"/>
    <w:rsid w:val="005163FC"/>
    <w:rsid w:val="00517E18"/>
    <w:rsid w:val="005239EC"/>
    <w:rsid w:val="00525496"/>
    <w:rsid w:val="005366F3"/>
    <w:rsid w:val="00536E3C"/>
    <w:rsid w:val="00536F4C"/>
    <w:rsid w:val="00537276"/>
    <w:rsid w:val="005372CE"/>
    <w:rsid w:val="0054313B"/>
    <w:rsid w:val="00546B9B"/>
    <w:rsid w:val="00546CA3"/>
    <w:rsid w:val="00550A20"/>
    <w:rsid w:val="0055603C"/>
    <w:rsid w:val="00562FC9"/>
    <w:rsid w:val="00564EE0"/>
    <w:rsid w:val="00565078"/>
    <w:rsid w:val="00566D73"/>
    <w:rsid w:val="0057119A"/>
    <w:rsid w:val="00571EAD"/>
    <w:rsid w:val="00572826"/>
    <w:rsid w:val="0057440C"/>
    <w:rsid w:val="005856F5"/>
    <w:rsid w:val="00590C40"/>
    <w:rsid w:val="005925B8"/>
    <w:rsid w:val="00595233"/>
    <w:rsid w:val="005A1F4B"/>
    <w:rsid w:val="005B1F89"/>
    <w:rsid w:val="005B6AC4"/>
    <w:rsid w:val="005D2FA6"/>
    <w:rsid w:val="005D3FC5"/>
    <w:rsid w:val="005E16A6"/>
    <w:rsid w:val="005E2107"/>
    <w:rsid w:val="005E72A8"/>
    <w:rsid w:val="005E7E1A"/>
    <w:rsid w:val="00602154"/>
    <w:rsid w:val="00610753"/>
    <w:rsid w:val="00617889"/>
    <w:rsid w:val="00641168"/>
    <w:rsid w:val="00645805"/>
    <w:rsid w:val="0065057F"/>
    <w:rsid w:val="0065496F"/>
    <w:rsid w:val="00656DB2"/>
    <w:rsid w:val="006608A4"/>
    <w:rsid w:val="00662D95"/>
    <w:rsid w:val="00677A12"/>
    <w:rsid w:val="00690645"/>
    <w:rsid w:val="00691650"/>
    <w:rsid w:val="006A414E"/>
    <w:rsid w:val="006A5795"/>
    <w:rsid w:val="006D648F"/>
    <w:rsid w:val="006E3BF0"/>
    <w:rsid w:val="006E4472"/>
    <w:rsid w:val="00700F0A"/>
    <w:rsid w:val="007057E3"/>
    <w:rsid w:val="007225C5"/>
    <w:rsid w:val="007349D1"/>
    <w:rsid w:val="00741D91"/>
    <w:rsid w:val="00745BD1"/>
    <w:rsid w:val="007516D7"/>
    <w:rsid w:val="00764CB8"/>
    <w:rsid w:val="0077092A"/>
    <w:rsid w:val="0077621A"/>
    <w:rsid w:val="00777E05"/>
    <w:rsid w:val="0078144D"/>
    <w:rsid w:val="00786B50"/>
    <w:rsid w:val="00787DDD"/>
    <w:rsid w:val="007A11B8"/>
    <w:rsid w:val="007A1E25"/>
    <w:rsid w:val="007A6F51"/>
    <w:rsid w:val="007B11F5"/>
    <w:rsid w:val="007B37C0"/>
    <w:rsid w:val="007C2423"/>
    <w:rsid w:val="007D0349"/>
    <w:rsid w:val="007D14D8"/>
    <w:rsid w:val="007D53F7"/>
    <w:rsid w:val="007D5B15"/>
    <w:rsid w:val="007E768B"/>
    <w:rsid w:val="007F0C78"/>
    <w:rsid w:val="00811EBB"/>
    <w:rsid w:val="008339DB"/>
    <w:rsid w:val="00840BBA"/>
    <w:rsid w:val="0084223C"/>
    <w:rsid w:val="0084566F"/>
    <w:rsid w:val="008632D6"/>
    <w:rsid w:val="00866D3C"/>
    <w:rsid w:val="00867B90"/>
    <w:rsid w:val="0087788E"/>
    <w:rsid w:val="00893AB0"/>
    <w:rsid w:val="00894426"/>
    <w:rsid w:val="00894979"/>
    <w:rsid w:val="008A170E"/>
    <w:rsid w:val="008A1AEE"/>
    <w:rsid w:val="008A703E"/>
    <w:rsid w:val="008C3AB0"/>
    <w:rsid w:val="008C52CC"/>
    <w:rsid w:val="008D30F2"/>
    <w:rsid w:val="008D4CCF"/>
    <w:rsid w:val="008E5979"/>
    <w:rsid w:val="008E7208"/>
    <w:rsid w:val="00905A1F"/>
    <w:rsid w:val="009115DB"/>
    <w:rsid w:val="009118D9"/>
    <w:rsid w:val="00913728"/>
    <w:rsid w:val="0091501D"/>
    <w:rsid w:val="0091717F"/>
    <w:rsid w:val="00925CF6"/>
    <w:rsid w:val="00937337"/>
    <w:rsid w:val="00942461"/>
    <w:rsid w:val="00947C88"/>
    <w:rsid w:val="00951464"/>
    <w:rsid w:val="0095531A"/>
    <w:rsid w:val="009707EF"/>
    <w:rsid w:val="009848E6"/>
    <w:rsid w:val="00991D7B"/>
    <w:rsid w:val="00996B58"/>
    <w:rsid w:val="009B72CB"/>
    <w:rsid w:val="009C1965"/>
    <w:rsid w:val="009C4769"/>
    <w:rsid w:val="009D122F"/>
    <w:rsid w:val="009F784E"/>
    <w:rsid w:val="00A05C6F"/>
    <w:rsid w:val="00A1018D"/>
    <w:rsid w:val="00A12F1F"/>
    <w:rsid w:val="00A17689"/>
    <w:rsid w:val="00A2591F"/>
    <w:rsid w:val="00A26B05"/>
    <w:rsid w:val="00A41486"/>
    <w:rsid w:val="00A42940"/>
    <w:rsid w:val="00A504B7"/>
    <w:rsid w:val="00A52CB2"/>
    <w:rsid w:val="00A61445"/>
    <w:rsid w:val="00A62575"/>
    <w:rsid w:val="00A64C3F"/>
    <w:rsid w:val="00A65E15"/>
    <w:rsid w:val="00A669D8"/>
    <w:rsid w:val="00A67AF8"/>
    <w:rsid w:val="00A741CD"/>
    <w:rsid w:val="00A750FA"/>
    <w:rsid w:val="00A803B5"/>
    <w:rsid w:val="00A853D6"/>
    <w:rsid w:val="00A8559D"/>
    <w:rsid w:val="00A90310"/>
    <w:rsid w:val="00A94D6D"/>
    <w:rsid w:val="00AA25F0"/>
    <w:rsid w:val="00AA57BC"/>
    <w:rsid w:val="00AB18AB"/>
    <w:rsid w:val="00AB402F"/>
    <w:rsid w:val="00AB5C7A"/>
    <w:rsid w:val="00AC1184"/>
    <w:rsid w:val="00AC2257"/>
    <w:rsid w:val="00AC5905"/>
    <w:rsid w:val="00AD2A73"/>
    <w:rsid w:val="00AD7154"/>
    <w:rsid w:val="00AD786A"/>
    <w:rsid w:val="00AE4FEE"/>
    <w:rsid w:val="00AF6325"/>
    <w:rsid w:val="00B022CC"/>
    <w:rsid w:val="00B216B6"/>
    <w:rsid w:val="00B2195D"/>
    <w:rsid w:val="00B3176F"/>
    <w:rsid w:val="00B42412"/>
    <w:rsid w:val="00B454C8"/>
    <w:rsid w:val="00B47894"/>
    <w:rsid w:val="00B511B3"/>
    <w:rsid w:val="00B61B99"/>
    <w:rsid w:val="00B62F8C"/>
    <w:rsid w:val="00B62FAE"/>
    <w:rsid w:val="00B76EDD"/>
    <w:rsid w:val="00B90B56"/>
    <w:rsid w:val="00B95D85"/>
    <w:rsid w:val="00B975AB"/>
    <w:rsid w:val="00BA0D3E"/>
    <w:rsid w:val="00BB2743"/>
    <w:rsid w:val="00BC1BBE"/>
    <w:rsid w:val="00BC4BF0"/>
    <w:rsid w:val="00BD58C0"/>
    <w:rsid w:val="00BD5B0B"/>
    <w:rsid w:val="00BD7D8A"/>
    <w:rsid w:val="00BE0594"/>
    <w:rsid w:val="00BE7F80"/>
    <w:rsid w:val="00C02487"/>
    <w:rsid w:val="00C12B61"/>
    <w:rsid w:val="00C21411"/>
    <w:rsid w:val="00C258A1"/>
    <w:rsid w:val="00C311B8"/>
    <w:rsid w:val="00C471A1"/>
    <w:rsid w:val="00C541E5"/>
    <w:rsid w:val="00C576F9"/>
    <w:rsid w:val="00C64365"/>
    <w:rsid w:val="00C71282"/>
    <w:rsid w:val="00C722C4"/>
    <w:rsid w:val="00C73FA1"/>
    <w:rsid w:val="00C77CD9"/>
    <w:rsid w:val="00C8540F"/>
    <w:rsid w:val="00C96BD5"/>
    <w:rsid w:val="00CA0444"/>
    <w:rsid w:val="00CA4FB7"/>
    <w:rsid w:val="00CB6A34"/>
    <w:rsid w:val="00CC6ABD"/>
    <w:rsid w:val="00CC7692"/>
    <w:rsid w:val="00CD0572"/>
    <w:rsid w:val="00CD1E75"/>
    <w:rsid w:val="00CD4C69"/>
    <w:rsid w:val="00CD6FB2"/>
    <w:rsid w:val="00CD7F47"/>
    <w:rsid w:val="00CE5EA9"/>
    <w:rsid w:val="00D05D6C"/>
    <w:rsid w:val="00D22280"/>
    <w:rsid w:val="00D27D00"/>
    <w:rsid w:val="00D34EF0"/>
    <w:rsid w:val="00D3630F"/>
    <w:rsid w:val="00D414D2"/>
    <w:rsid w:val="00D504B4"/>
    <w:rsid w:val="00D5318A"/>
    <w:rsid w:val="00D534DE"/>
    <w:rsid w:val="00D5517C"/>
    <w:rsid w:val="00D64A8D"/>
    <w:rsid w:val="00D73F58"/>
    <w:rsid w:val="00D77F4A"/>
    <w:rsid w:val="00D82647"/>
    <w:rsid w:val="00D8436F"/>
    <w:rsid w:val="00DA4FC6"/>
    <w:rsid w:val="00DA51C5"/>
    <w:rsid w:val="00DC2EC9"/>
    <w:rsid w:val="00DD0A1F"/>
    <w:rsid w:val="00DD5213"/>
    <w:rsid w:val="00DF65C0"/>
    <w:rsid w:val="00DF776C"/>
    <w:rsid w:val="00E150DA"/>
    <w:rsid w:val="00E250B5"/>
    <w:rsid w:val="00E25392"/>
    <w:rsid w:val="00E34C47"/>
    <w:rsid w:val="00E3516A"/>
    <w:rsid w:val="00E47229"/>
    <w:rsid w:val="00E4790D"/>
    <w:rsid w:val="00E47D42"/>
    <w:rsid w:val="00E70811"/>
    <w:rsid w:val="00E87460"/>
    <w:rsid w:val="00EB36D8"/>
    <w:rsid w:val="00EB54AA"/>
    <w:rsid w:val="00EC0EE8"/>
    <w:rsid w:val="00EC336F"/>
    <w:rsid w:val="00EC4485"/>
    <w:rsid w:val="00ED142D"/>
    <w:rsid w:val="00EE0ED4"/>
    <w:rsid w:val="00EF0FCD"/>
    <w:rsid w:val="00EF487C"/>
    <w:rsid w:val="00F2440F"/>
    <w:rsid w:val="00F24568"/>
    <w:rsid w:val="00F27736"/>
    <w:rsid w:val="00F3001E"/>
    <w:rsid w:val="00F3228C"/>
    <w:rsid w:val="00F372A2"/>
    <w:rsid w:val="00F42BF5"/>
    <w:rsid w:val="00F5161D"/>
    <w:rsid w:val="00F533B8"/>
    <w:rsid w:val="00F673AB"/>
    <w:rsid w:val="00F67C83"/>
    <w:rsid w:val="00F71240"/>
    <w:rsid w:val="00F73490"/>
    <w:rsid w:val="00F73F46"/>
    <w:rsid w:val="00F77634"/>
    <w:rsid w:val="00F80626"/>
    <w:rsid w:val="00F81E0A"/>
    <w:rsid w:val="00F973C5"/>
    <w:rsid w:val="00FA25FF"/>
    <w:rsid w:val="00FA2759"/>
    <w:rsid w:val="00FA3E69"/>
    <w:rsid w:val="00FB7698"/>
    <w:rsid w:val="00FC7906"/>
    <w:rsid w:val="00FD0D52"/>
    <w:rsid w:val="00FD0F97"/>
    <w:rsid w:val="00FD4391"/>
    <w:rsid w:val="00FD49CD"/>
    <w:rsid w:val="00FE0591"/>
    <w:rsid w:val="00FF4714"/>
    <w:rsid w:val="00FF6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2154"/>
    <w:pPr>
      <w:keepNext/>
      <w:spacing w:after="60"/>
      <w:outlineLvl w:val="0"/>
    </w:pPr>
    <w:rPr>
      <w:rFonts w:eastAsiaTheme="majorEastAsia" w:cstheme="majorBidi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215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215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154"/>
    <w:rPr>
      <w:rFonts w:ascii="Times New Roman" w:eastAsiaTheme="majorEastAsia" w:hAnsi="Times New Roman" w:cstheme="majorBidi"/>
      <w:b/>
      <w:bC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paragraph" w:styleId="Header">
    <w:name w:val="header"/>
    <w:basedOn w:val="Normal"/>
    <w:link w:val="HeaderChar"/>
    <w:unhideWhenUsed/>
    <w:rsid w:val="0060215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60215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02154"/>
    <w:pPr>
      <w:spacing w:after="60" w:line="360" w:lineRule="auto"/>
      <w:outlineLvl w:val="0"/>
    </w:pPr>
    <w:rPr>
      <w:rFonts w:eastAsiaTheme="majorEastAsia" w:cstheme="majorBidi"/>
      <w:b/>
      <w:bCs/>
      <w:kern w:val="28"/>
      <w:sz w:val="28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02154"/>
    <w:rPr>
      <w:rFonts w:ascii="Times New Roman" w:eastAsiaTheme="majorEastAsia" w:hAnsi="Times New Roman" w:cstheme="majorBidi"/>
      <w:b/>
      <w:bCs/>
      <w:kern w:val="28"/>
      <w:sz w:val="28"/>
      <w:szCs w:val="32"/>
    </w:rPr>
  </w:style>
  <w:style w:type="character" w:styleId="Hyperlink">
    <w:name w:val="Hyperlink"/>
    <w:uiPriority w:val="99"/>
    <w:rsid w:val="00602154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3257A4"/>
    <w:pPr>
      <w:tabs>
        <w:tab w:val="left" w:pos="660"/>
        <w:tab w:val="right" w:leader="dot" w:pos="9053"/>
      </w:tabs>
      <w:spacing w:after="200" w:line="276" w:lineRule="auto"/>
    </w:pPr>
    <w:rPr>
      <w:sz w:val="24"/>
    </w:rPr>
  </w:style>
  <w:style w:type="paragraph" w:styleId="ListParagraph">
    <w:name w:val="List Paragraph"/>
    <w:basedOn w:val="Normal"/>
    <w:uiPriority w:val="34"/>
    <w:qFormat/>
    <w:rsid w:val="0060215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602154"/>
    <w:pPr>
      <w:keepLines/>
      <w:spacing w:before="480" w:after="0" w:line="276" w:lineRule="auto"/>
      <w:outlineLvl w:val="9"/>
    </w:pPr>
    <w:rPr>
      <w:rFonts w:asciiTheme="majorHAnsi" w:hAnsiTheme="majorHAnsi"/>
      <w:color w:val="365F91" w:themeColor="accent1" w:themeShade="BF"/>
      <w:kern w:val="0"/>
      <w:szCs w:val="28"/>
      <w:lang w:eastAsia="ja-JP"/>
    </w:rPr>
  </w:style>
  <w:style w:type="paragraph" w:styleId="NoSpacing">
    <w:name w:val="No Spacing"/>
    <w:link w:val="NoSpacingChar"/>
    <w:uiPriority w:val="1"/>
    <w:qFormat/>
    <w:rsid w:val="00602154"/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0215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215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2154"/>
    <w:rPr>
      <w:rFonts w:ascii="Tahoma" w:eastAsia="Times New Roman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602154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02154"/>
    <w:pPr>
      <w:spacing w:after="100"/>
      <w:ind w:left="400"/>
    </w:pPr>
  </w:style>
  <w:style w:type="table" w:styleId="TableGrid">
    <w:name w:val="Table Grid"/>
    <w:basedOn w:val="TableNormal"/>
    <w:uiPriority w:val="59"/>
    <w:rsid w:val="00B424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67">
    <w:name w:val="xl6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68">
    <w:name w:val="xl68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69">
    <w:name w:val="xl6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0">
    <w:name w:val="xl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1">
    <w:name w:val="xl7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2">
    <w:name w:val="xl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3">
    <w:name w:val="xl73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4">
    <w:name w:val="xl74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5">
    <w:name w:val="xl7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6">
    <w:name w:val="xl7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7">
    <w:name w:val="xl7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8">
    <w:name w:val="xl7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9">
    <w:name w:val="xl7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0">
    <w:name w:val="xl80"/>
    <w:basedOn w:val="Normal"/>
    <w:rsid w:val="00D27D00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1">
    <w:name w:val="xl81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2">
    <w:name w:val="xl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3">
    <w:name w:val="xl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4">
    <w:name w:val="xl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5">
    <w:name w:val="xl85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6">
    <w:name w:val="xl8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7">
    <w:name w:val="xl8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8">
    <w:name w:val="xl88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9">
    <w:name w:val="xl8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0">
    <w:name w:val="xl9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1">
    <w:name w:val="xl9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92">
    <w:name w:val="xl9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3">
    <w:name w:val="xl9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4">
    <w:name w:val="xl9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5">
    <w:name w:val="xl9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6">
    <w:name w:val="xl9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7">
    <w:name w:val="xl97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98">
    <w:name w:val="xl98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9">
    <w:name w:val="xl9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0">
    <w:name w:val="xl1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1">
    <w:name w:val="xl10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2">
    <w:name w:val="xl10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3">
    <w:name w:val="xl10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04">
    <w:name w:val="xl10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5">
    <w:name w:val="xl10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6">
    <w:name w:val="xl10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7">
    <w:name w:val="xl10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8">
    <w:name w:val="xl10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9">
    <w:name w:val="xl10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0">
    <w:name w:val="xl11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1">
    <w:name w:val="xl111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2">
    <w:name w:val="xl112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13">
    <w:name w:val="xl113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4">
    <w:name w:val="xl114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5">
    <w:name w:val="xl115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6">
    <w:name w:val="xl116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CCC0DA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7">
    <w:name w:val="xl117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8">
    <w:name w:val="xl118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19">
    <w:name w:val="xl11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0">
    <w:name w:val="xl12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1">
    <w:name w:val="xl12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2">
    <w:name w:val="xl12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3">
    <w:name w:val="xl12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4">
    <w:name w:val="xl12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5">
    <w:name w:val="xl12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6">
    <w:name w:val="xl126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7">
    <w:name w:val="xl12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8">
    <w:name w:val="xl12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9">
    <w:name w:val="xl129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0">
    <w:name w:val="xl130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1">
    <w:name w:val="xl131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2">
    <w:name w:val="xl132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3">
    <w:name w:val="xl133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4">
    <w:name w:val="xl134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5">
    <w:name w:val="xl135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6">
    <w:name w:val="xl136"/>
    <w:basedOn w:val="Normal"/>
    <w:rsid w:val="00D27D0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7">
    <w:name w:val="xl137"/>
    <w:basedOn w:val="Normal"/>
    <w:rsid w:val="00D27D0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8">
    <w:name w:val="xl138"/>
    <w:basedOn w:val="Normal"/>
    <w:rsid w:val="00D27D0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9">
    <w:name w:val="xl139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0">
    <w:name w:val="xl140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1">
    <w:name w:val="xl141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2">
    <w:name w:val="xl14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3">
    <w:name w:val="xl143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C0DA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4">
    <w:name w:val="xl14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5">
    <w:name w:val="xl145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6">
    <w:name w:val="xl146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7">
    <w:name w:val="xl147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8">
    <w:name w:val="xl14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49">
    <w:name w:val="xl149"/>
    <w:basedOn w:val="Normal"/>
    <w:rsid w:val="00D27D0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0">
    <w:name w:val="xl15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51">
    <w:name w:val="xl15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52">
    <w:name w:val="xl152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53">
    <w:name w:val="xl15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4">
    <w:name w:val="xl154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5">
    <w:name w:val="xl155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6">
    <w:name w:val="xl156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7">
    <w:name w:val="xl157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8">
    <w:name w:val="xl158"/>
    <w:basedOn w:val="Normal"/>
    <w:rsid w:val="00D27D00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59">
    <w:name w:val="xl159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60">
    <w:name w:val="xl160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b/>
      <w:bCs/>
      <w:sz w:val="24"/>
      <w:szCs w:val="24"/>
      <w:lang w:val="en-IN" w:eastAsia="en-IN"/>
    </w:rPr>
  </w:style>
  <w:style w:type="paragraph" w:customStyle="1" w:styleId="xl161">
    <w:name w:val="xl161"/>
    <w:basedOn w:val="Normal"/>
    <w:rsid w:val="00D27D0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2">
    <w:name w:val="xl162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3">
    <w:name w:val="xl163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4">
    <w:name w:val="xl16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5">
    <w:name w:val="xl16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6">
    <w:name w:val="xl16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7">
    <w:name w:val="xl167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8">
    <w:name w:val="xl16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9">
    <w:name w:val="xl16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0">
    <w:name w:val="xl1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1">
    <w:name w:val="xl171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2">
    <w:name w:val="xl1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3">
    <w:name w:val="xl17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4">
    <w:name w:val="xl17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5">
    <w:name w:val="xl17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6">
    <w:name w:val="xl17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7">
    <w:name w:val="xl17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8">
    <w:name w:val="xl178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9">
    <w:name w:val="xl17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0">
    <w:name w:val="xl18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1">
    <w:name w:val="xl181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2">
    <w:name w:val="xl1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3">
    <w:name w:val="xl1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4">
    <w:name w:val="xl1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5">
    <w:name w:val="xl185"/>
    <w:basedOn w:val="Normal"/>
    <w:rsid w:val="00D27D0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6">
    <w:name w:val="xl18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7">
    <w:name w:val="xl18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8">
    <w:name w:val="xl18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9">
    <w:name w:val="xl18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0">
    <w:name w:val="xl190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1">
    <w:name w:val="xl191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2">
    <w:name w:val="xl192"/>
    <w:basedOn w:val="Normal"/>
    <w:rsid w:val="00D27D00"/>
    <w:pPr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3">
    <w:name w:val="xl193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4">
    <w:name w:val="xl194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95">
    <w:name w:val="xl195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6">
    <w:name w:val="xl196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7">
    <w:name w:val="xl197"/>
    <w:basedOn w:val="Normal"/>
    <w:rsid w:val="00D27D0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8">
    <w:name w:val="xl19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99">
    <w:name w:val="xl199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0">
    <w:name w:val="xl2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1">
    <w:name w:val="xl20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2">
    <w:name w:val="xl20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3">
    <w:name w:val="xl203"/>
    <w:basedOn w:val="Normal"/>
    <w:rsid w:val="00D27D0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4">
    <w:name w:val="xl204"/>
    <w:basedOn w:val="Normal"/>
    <w:rsid w:val="00D27D00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5">
    <w:name w:val="xl205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6">
    <w:name w:val="xl206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7">
    <w:name w:val="xl20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8">
    <w:name w:val="xl208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9">
    <w:name w:val="xl20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0">
    <w:name w:val="xl210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1">
    <w:name w:val="xl21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2">
    <w:name w:val="xl212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3">
    <w:name w:val="xl21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  <w:sz w:val="24"/>
      <w:szCs w:val="24"/>
      <w:lang w:val="en-IN" w:eastAsia="en-IN"/>
    </w:rPr>
  </w:style>
  <w:style w:type="paragraph" w:customStyle="1" w:styleId="xl214">
    <w:name w:val="xl214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5">
    <w:name w:val="xl215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216">
    <w:name w:val="xl216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character" w:styleId="CommentReference">
    <w:name w:val="annotation reference"/>
    <w:basedOn w:val="DefaultParagraphFont"/>
    <w:uiPriority w:val="99"/>
    <w:semiHidden/>
    <w:unhideWhenUsed/>
    <w:rsid w:val="00EB36D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B36D8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B36D8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B36D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B36D8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2154"/>
    <w:pPr>
      <w:keepNext/>
      <w:spacing w:after="60"/>
      <w:outlineLvl w:val="0"/>
    </w:pPr>
    <w:rPr>
      <w:rFonts w:eastAsiaTheme="majorEastAsia" w:cstheme="majorBidi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215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215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154"/>
    <w:rPr>
      <w:rFonts w:ascii="Times New Roman" w:eastAsiaTheme="majorEastAsia" w:hAnsi="Times New Roman" w:cstheme="majorBidi"/>
      <w:b/>
      <w:bC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paragraph" w:styleId="Header">
    <w:name w:val="header"/>
    <w:basedOn w:val="Normal"/>
    <w:link w:val="HeaderChar"/>
    <w:unhideWhenUsed/>
    <w:rsid w:val="0060215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60215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02154"/>
    <w:pPr>
      <w:spacing w:after="60" w:line="360" w:lineRule="auto"/>
      <w:outlineLvl w:val="0"/>
    </w:pPr>
    <w:rPr>
      <w:rFonts w:eastAsiaTheme="majorEastAsia" w:cstheme="majorBidi"/>
      <w:b/>
      <w:bCs/>
      <w:kern w:val="28"/>
      <w:sz w:val="28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02154"/>
    <w:rPr>
      <w:rFonts w:ascii="Times New Roman" w:eastAsiaTheme="majorEastAsia" w:hAnsi="Times New Roman" w:cstheme="majorBidi"/>
      <w:b/>
      <w:bCs/>
      <w:kern w:val="28"/>
      <w:sz w:val="28"/>
      <w:szCs w:val="32"/>
    </w:rPr>
  </w:style>
  <w:style w:type="character" w:styleId="Hyperlink">
    <w:name w:val="Hyperlink"/>
    <w:uiPriority w:val="99"/>
    <w:rsid w:val="00602154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3257A4"/>
    <w:pPr>
      <w:tabs>
        <w:tab w:val="left" w:pos="660"/>
        <w:tab w:val="right" w:leader="dot" w:pos="9053"/>
      </w:tabs>
      <w:spacing w:after="200" w:line="276" w:lineRule="auto"/>
    </w:pPr>
    <w:rPr>
      <w:sz w:val="24"/>
    </w:rPr>
  </w:style>
  <w:style w:type="paragraph" w:styleId="ListParagraph">
    <w:name w:val="List Paragraph"/>
    <w:basedOn w:val="Normal"/>
    <w:uiPriority w:val="34"/>
    <w:qFormat/>
    <w:rsid w:val="0060215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602154"/>
    <w:pPr>
      <w:keepLines/>
      <w:spacing w:before="480" w:after="0" w:line="276" w:lineRule="auto"/>
      <w:outlineLvl w:val="9"/>
    </w:pPr>
    <w:rPr>
      <w:rFonts w:asciiTheme="majorHAnsi" w:hAnsiTheme="majorHAnsi"/>
      <w:color w:val="365F91" w:themeColor="accent1" w:themeShade="BF"/>
      <w:kern w:val="0"/>
      <w:szCs w:val="28"/>
      <w:lang w:eastAsia="ja-JP"/>
    </w:rPr>
  </w:style>
  <w:style w:type="paragraph" w:styleId="NoSpacing">
    <w:name w:val="No Spacing"/>
    <w:link w:val="NoSpacingChar"/>
    <w:uiPriority w:val="1"/>
    <w:qFormat/>
    <w:rsid w:val="00602154"/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0215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215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2154"/>
    <w:rPr>
      <w:rFonts w:ascii="Tahoma" w:eastAsia="Times New Roman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602154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02154"/>
    <w:pPr>
      <w:spacing w:after="100"/>
      <w:ind w:left="400"/>
    </w:pPr>
  </w:style>
  <w:style w:type="table" w:styleId="TableGrid">
    <w:name w:val="Table Grid"/>
    <w:basedOn w:val="TableNormal"/>
    <w:uiPriority w:val="59"/>
    <w:rsid w:val="00B424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67">
    <w:name w:val="xl6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68">
    <w:name w:val="xl68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69">
    <w:name w:val="xl6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0">
    <w:name w:val="xl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1">
    <w:name w:val="xl7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2">
    <w:name w:val="xl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3">
    <w:name w:val="xl73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4">
    <w:name w:val="xl74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5">
    <w:name w:val="xl7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6">
    <w:name w:val="xl7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7">
    <w:name w:val="xl7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8">
    <w:name w:val="xl7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9">
    <w:name w:val="xl7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0">
    <w:name w:val="xl80"/>
    <w:basedOn w:val="Normal"/>
    <w:rsid w:val="00D27D00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1">
    <w:name w:val="xl81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2">
    <w:name w:val="xl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3">
    <w:name w:val="xl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4">
    <w:name w:val="xl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5">
    <w:name w:val="xl85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6">
    <w:name w:val="xl8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7">
    <w:name w:val="xl8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8">
    <w:name w:val="xl88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9">
    <w:name w:val="xl8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0">
    <w:name w:val="xl9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1">
    <w:name w:val="xl9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92">
    <w:name w:val="xl9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3">
    <w:name w:val="xl9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4">
    <w:name w:val="xl9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5">
    <w:name w:val="xl9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6">
    <w:name w:val="xl9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7">
    <w:name w:val="xl97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98">
    <w:name w:val="xl98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9">
    <w:name w:val="xl9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0">
    <w:name w:val="xl1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1">
    <w:name w:val="xl10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2">
    <w:name w:val="xl10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3">
    <w:name w:val="xl10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04">
    <w:name w:val="xl10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5">
    <w:name w:val="xl10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6">
    <w:name w:val="xl10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7">
    <w:name w:val="xl10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8">
    <w:name w:val="xl10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9">
    <w:name w:val="xl10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0">
    <w:name w:val="xl11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1">
    <w:name w:val="xl111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2">
    <w:name w:val="xl112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13">
    <w:name w:val="xl113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4">
    <w:name w:val="xl114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5">
    <w:name w:val="xl115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6">
    <w:name w:val="xl116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CCC0DA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7">
    <w:name w:val="xl117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8">
    <w:name w:val="xl118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19">
    <w:name w:val="xl11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0">
    <w:name w:val="xl12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1">
    <w:name w:val="xl12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2">
    <w:name w:val="xl12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3">
    <w:name w:val="xl12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4">
    <w:name w:val="xl12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5">
    <w:name w:val="xl12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6">
    <w:name w:val="xl126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7">
    <w:name w:val="xl12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8">
    <w:name w:val="xl12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9">
    <w:name w:val="xl129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0">
    <w:name w:val="xl130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1">
    <w:name w:val="xl131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2">
    <w:name w:val="xl132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3">
    <w:name w:val="xl133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4">
    <w:name w:val="xl134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5">
    <w:name w:val="xl135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6">
    <w:name w:val="xl136"/>
    <w:basedOn w:val="Normal"/>
    <w:rsid w:val="00D27D0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7">
    <w:name w:val="xl137"/>
    <w:basedOn w:val="Normal"/>
    <w:rsid w:val="00D27D0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8">
    <w:name w:val="xl138"/>
    <w:basedOn w:val="Normal"/>
    <w:rsid w:val="00D27D0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9">
    <w:name w:val="xl139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0">
    <w:name w:val="xl140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1">
    <w:name w:val="xl141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2">
    <w:name w:val="xl14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3">
    <w:name w:val="xl143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C0DA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4">
    <w:name w:val="xl14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5">
    <w:name w:val="xl145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6">
    <w:name w:val="xl146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7">
    <w:name w:val="xl147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8">
    <w:name w:val="xl14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49">
    <w:name w:val="xl149"/>
    <w:basedOn w:val="Normal"/>
    <w:rsid w:val="00D27D0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0">
    <w:name w:val="xl15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51">
    <w:name w:val="xl15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52">
    <w:name w:val="xl152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53">
    <w:name w:val="xl15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4">
    <w:name w:val="xl154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5">
    <w:name w:val="xl155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6">
    <w:name w:val="xl156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7">
    <w:name w:val="xl157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8">
    <w:name w:val="xl158"/>
    <w:basedOn w:val="Normal"/>
    <w:rsid w:val="00D27D00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59">
    <w:name w:val="xl159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60">
    <w:name w:val="xl160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b/>
      <w:bCs/>
      <w:sz w:val="24"/>
      <w:szCs w:val="24"/>
      <w:lang w:val="en-IN" w:eastAsia="en-IN"/>
    </w:rPr>
  </w:style>
  <w:style w:type="paragraph" w:customStyle="1" w:styleId="xl161">
    <w:name w:val="xl161"/>
    <w:basedOn w:val="Normal"/>
    <w:rsid w:val="00D27D0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2">
    <w:name w:val="xl162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3">
    <w:name w:val="xl163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4">
    <w:name w:val="xl16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5">
    <w:name w:val="xl16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6">
    <w:name w:val="xl16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7">
    <w:name w:val="xl167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8">
    <w:name w:val="xl16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9">
    <w:name w:val="xl16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0">
    <w:name w:val="xl1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1">
    <w:name w:val="xl171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2">
    <w:name w:val="xl1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3">
    <w:name w:val="xl17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4">
    <w:name w:val="xl17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5">
    <w:name w:val="xl17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6">
    <w:name w:val="xl17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7">
    <w:name w:val="xl17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8">
    <w:name w:val="xl178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9">
    <w:name w:val="xl17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0">
    <w:name w:val="xl18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1">
    <w:name w:val="xl181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2">
    <w:name w:val="xl1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3">
    <w:name w:val="xl1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4">
    <w:name w:val="xl1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5">
    <w:name w:val="xl185"/>
    <w:basedOn w:val="Normal"/>
    <w:rsid w:val="00D27D0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6">
    <w:name w:val="xl18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7">
    <w:name w:val="xl18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8">
    <w:name w:val="xl18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9">
    <w:name w:val="xl18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0">
    <w:name w:val="xl190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1">
    <w:name w:val="xl191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2">
    <w:name w:val="xl192"/>
    <w:basedOn w:val="Normal"/>
    <w:rsid w:val="00D27D00"/>
    <w:pPr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3">
    <w:name w:val="xl193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4">
    <w:name w:val="xl194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95">
    <w:name w:val="xl195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6">
    <w:name w:val="xl196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7">
    <w:name w:val="xl197"/>
    <w:basedOn w:val="Normal"/>
    <w:rsid w:val="00D27D0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8">
    <w:name w:val="xl19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99">
    <w:name w:val="xl199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0">
    <w:name w:val="xl2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1">
    <w:name w:val="xl20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2">
    <w:name w:val="xl20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3">
    <w:name w:val="xl203"/>
    <w:basedOn w:val="Normal"/>
    <w:rsid w:val="00D27D0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4">
    <w:name w:val="xl204"/>
    <w:basedOn w:val="Normal"/>
    <w:rsid w:val="00D27D00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5">
    <w:name w:val="xl205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6">
    <w:name w:val="xl206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7">
    <w:name w:val="xl20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8">
    <w:name w:val="xl208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9">
    <w:name w:val="xl20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0">
    <w:name w:val="xl210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1">
    <w:name w:val="xl21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2">
    <w:name w:val="xl212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3">
    <w:name w:val="xl21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  <w:sz w:val="24"/>
      <w:szCs w:val="24"/>
      <w:lang w:val="en-IN" w:eastAsia="en-IN"/>
    </w:rPr>
  </w:style>
  <w:style w:type="paragraph" w:customStyle="1" w:styleId="xl214">
    <w:name w:val="xl214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5">
    <w:name w:val="xl215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216">
    <w:name w:val="xl216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character" w:styleId="CommentReference">
    <w:name w:val="annotation reference"/>
    <w:basedOn w:val="DefaultParagraphFont"/>
    <w:uiPriority w:val="99"/>
    <w:semiHidden/>
    <w:unhideWhenUsed/>
    <w:rsid w:val="00EB36D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B36D8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B36D8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B36D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B36D8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7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9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7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6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4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25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footer" Target="footer1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theme" Target="theme/theme1.xml"/><Relationship Id="rId5" Type="http://schemas.microsoft.com/office/2007/relationships/stylesWithEffects" Target="stylesWithEffect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2016-10-23T00:00:00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4F21749-6F35-49D1-B4A9-B27BD6EC6A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76</Pages>
  <Words>7219</Words>
  <Characters>41151</Characters>
  <Application>Microsoft Office Word</Application>
  <DocSecurity>0</DocSecurity>
  <Lines>342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Field Appraisal</vt:lpstr>
    </vt:vector>
  </TitlesOfParts>
  <Company>IFMR RURAL FINANCE</Company>
  <LinksUpToDate>false</LinksUpToDate>
  <CharactersWithSpaces>48274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Field Appraisal</dc:title>
  <dc:creator>IFMR Rural Finance</dc:creator>
  <cp:lastModifiedBy>Namita Sivasankaran</cp:lastModifiedBy>
  <cp:revision>3</cp:revision>
  <dcterms:created xsi:type="dcterms:W3CDTF">2016-11-23T13:23:00Z</dcterms:created>
  <dcterms:modified xsi:type="dcterms:W3CDTF">2016-11-27T07:47:00Z</dcterms:modified>
</cp:coreProperties>
</file>
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eastAsiaTheme="majorEastAsia" w:hAnsi="Times New Roman" w:cs="Times New Roman"/>
          <w:caps/>
          <w:sz w:val="36"/>
          <w:szCs w:val="28"/>
          <w:lang w:eastAsia="en-US"/>
        </w:rPr>
        <w:id w:val="1160422172"/>
        <w:docPartObj>
          <w:docPartGallery w:val="Cover Pages"/>
          <w:docPartUnique/>
        </w:docPartObj>
      </w:sdtPr>
      <w:sdtEndPr>
        <w:rPr>
          <w:rFonts w:eastAsia="Times New Roman"/>
          <w:caps w:val="0"/>
          <w:sz w:val="28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rPr>
              <w:trHeight w:val="288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caps/>
                  <w:sz w:val="36"/>
                  <w:szCs w:val="28"/>
                  <w:lang w:eastAsia="en-US"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5000" w:type="pct"/>
                  </w:tcPr>
                  <w:p w:rsidR="00602154" w:rsidRPr="00C8540F" w:rsidRDefault="00C64365" w:rsidP="00602154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</w:rPr>
                    </w:pPr>
                    <w:r w:rsidRPr="00C8540F"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  <w:lang w:val="en-IN" w:eastAsia="en-US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36"/>
                  <w:szCs w:val="28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602154" w:rsidRPr="00C8540F" w:rsidRDefault="00095259" w:rsidP="000C13F9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28"/>
                        <w:szCs w:val="28"/>
                      </w:rPr>
                    </w:pPr>
                    <w:ins w:id="0" w:author="Sarthak Shah | IFMR Rural Finance" w:date="2016-10-26T18:43:00Z">
                      <w:r>
                        <w:rPr>
                          <w:rFonts w:ascii="Times New Roman" w:eastAsiaTheme="majorEastAsia" w:hAnsi="Times New Roman" w:cs="Times New Roman"/>
                          <w:sz w:val="36"/>
                          <w:szCs w:val="28"/>
                          <w:lang w:val="en-IN"/>
                        </w:rPr>
                        <w:t>Screening</w:t>
                      </w:r>
                    </w:ins>
                    <w:del w:id="1" w:author="Sarthak Shah | IFMR Rural Finance" w:date="2016-10-26T18:43:00Z">
                      <w:r w:rsidRPr="00C8540F" w:rsidDel="00095259">
                        <w:rPr>
                          <w:rFonts w:ascii="Times New Roman" w:eastAsiaTheme="majorEastAsia" w:hAnsi="Times New Roman" w:cs="Times New Roman"/>
                          <w:sz w:val="36"/>
                          <w:szCs w:val="28"/>
                          <w:lang w:val="en-IN"/>
                        </w:rPr>
                        <w:delText>Application</w:delText>
                      </w:r>
                    </w:del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02154" w:rsidRPr="00C8540F" w:rsidRDefault="00602154" w:rsidP="0037061C">
                <w:pPr>
                  <w:pStyle w:val="NoSpacing"/>
                  <w:jc w:val="center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C64365" w:rsidP="001013E2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 w:rsidRPr="00C8540F"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  <w:lang w:val="en-IN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6-10-19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C64365" w:rsidP="00645805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 w:rsidRPr="00C8540F"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  <w:t>10/19/2016</w:t>
                    </w:r>
                  </w:p>
                </w:tc>
              </w:sdtContent>
            </w:sdt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c>
              <w:tcPr>
                <w:tcW w:w="5000" w:type="pct"/>
              </w:tcPr>
              <w:p w:rsidR="00602154" w:rsidRPr="00C8540F" w:rsidRDefault="00602154" w:rsidP="0037061C">
                <w:pPr>
                  <w:pStyle w:val="NoSpacing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  <w:r w:rsidRPr="00C8540F">
            <w:rPr>
              <w:sz w:val="28"/>
              <w:szCs w:val="28"/>
            </w:rPr>
            <w:br w:type="page"/>
          </w:r>
        </w:p>
      </w:sdtContent>
    </w:sdt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en-US"/>
        </w:rPr>
        <w:id w:val="-5358824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42412" w:rsidRPr="00C8540F" w:rsidRDefault="00B42412" w:rsidP="00B42412">
          <w:pPr>
            <w:pStyle w:val="TOCHeading"/>
            <w:rPr>
              <w:rFonts w:ascii="Times New Roman" w:hAnsi="Times New Roman" w:cs="Times New Roman"/>
            </w:rPr>
          </w:pPr>
          <w:r w:rsidRPr="00C8540F">
            <w:rPr>
              <w:rFonts w:ascii="Times New Roman" w:hAnsi="Times New Roman" w:cs="Times New Roman"/>
              <w:b w:val="0"/>
              <w:color w:val="auto"/>
              <w:sz w:val="32"/>
            </w:rPr>
            <w:t>Contents</w:t>
          </w:r>
        </w:p>
        <w:p w:rsidR="00014FDE" w:rsidRDefault="00B424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r w:rsidRPr="00C8540F">
            <w:fldChar w:fldCharType="begin"/>
          </w:r>
          <w:r w:rsidRPr="00C8540F">
            <w:instrText xml:space="preserve"> TOC \o "1-3" \h \z \u </w:instrText>
          </w:r>
          <w:r w:rsidRPr="00C8540F">
            <w:fldChar w:fldCharType="separate"/>
          </w:r>
          <w:hyperlink w:anchor="_Toc465267706" w:history="1">
            <w:r w:rsidR="00014FDE" w:rsidRPr="008D11E2">
              <w:rPr>
                <w:rStyle w:val="Hyperlink"/>
                <w:smallCaps/>
                <w:noProof/>
                <w:spacing w:val="5"/>
              </w:rPr>
              <w:t>Process Diagram</w:t>
            </w:r>
            <w:r w:rsidR="00014FDE">
              <w:rPr>
                <w:noProof/>
                <w:webHidden/>
              </w:rPr>
              <w:tab/>
            </w:r>
            <w:r w:rsidR="00014FDE">
              <w:rPr>
                <w:noProof/>
                <w:webHidden/>
              </w:rPr>
              <w:fldChar w:fldCharType="begin"/>
            </w:r>
            <w:r w:rsidR="00014FDE">
              <w:rPr>
                <w:noProof/>
                <w:webHidden/>
              </w:rPr>
              <w:instrText xml:space="preserve"> PAGEREF _Toc465267706 \h </w:instrText>
            </w:r>
            <w:r w:rsidR="00014FDE">
              <w:rPr>
                <w:noProof/>
                <w:webHidden/>
              </w:rPr>
            </w:r>
            <w:r w:rsidR="00014FDE">
              <w:rPr>
                <w:noProof/>
                <w:webHidden/>
              </w:rPr>
              <w:fldChar w:fldCharType="separate"/>
            </w:r>
            <w:r w:rsidR="00014FDE">
              <w:rPr>
                <w:noProof/>
                <w:webHidden/>
              </w:rPr>
              <w:t>3</w:t>
            </w:r>
            <w:r w:rsidR="00014FDE">
              <w:rPr>
                <w:noProof/>
                <w:webHidden/>
              </w:rPr>
              <w:fldChar w:fldCharType="end"/>
            </w:r>
          </w:hyperlink>
        </w:p>
        <w:p w:rsidR="00014FDE" w:rsidRDefault="006002F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67707" w:history="1">
            <w:r w:rsidR="00014FDE" w:rsidRPr="008D11E2">
              <w:rPr>
                <w:rStyle w:val="Hyperlink"/>
                <w:smallCaps/>
                <w:noProof/>
                <w:spacing w:val="5"/>
              </w:rPr>
              <w:t>1.</w:t>
            </w:r>
            <w:r w:rsidR="00014FD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14FDE" w:rsidRPr="008D11E2">
              <w:rPr>
                <w:rStyle w:val="Hyperlink"/>
                <w:smallCaps/>
                <w:noProof/>
                <w:spacing w:val="5"/>
              </w:rPr>
              <w:t>Stage definition</w:t>
            </w:r>
            <w:r w:rsidR="00014FDE">
              <w:rPr>
                <w:noProof/>
                <w:webHidden/>
              </w:rPr>
              <w:tab/>
            </w:r>
            <w:r w:rsidR="00014FDE">
              <w:rPr>
                <w:noProof/>
                <w:webHidden/>
              </w:rPr>
              <w:fldChar w:fldCharType="begin"/>
            </w:r>
            <w:r w:rsidR="00014FDE">
              <w:rPr>
                <w:noProof/>
                <w:webHidden/>
              </w:rPr>
              <w:instrText xml:space="preserve"> PAGEREF _Toc465267707 \h </w:instrText>
            </w:r>
            <w:r w:rsidR="00014FDE">
              <w:rPr>
                <w:noProof/>
                <w:webHidden/>
              </w:rPr>
            </w:r>
            <w:r w:rsidR="00014FDE">
              <w:rPr>
                <w:noProof/>
                <w:webHidden/>
              </w:rPr>
              <w:fldChar w:fldCharType="separate"/>
            </w:r>
            <w:r w:rsidR="00014FDE">
              <w:rPr>
                <w:noProof/>
                <w:webHidden/>
              </w:rPr>
              <w:t>4</w:t>
            </w:r>
            <w:r w:rsidR="00014FDE">
              <w:rPr>
                <w:noProof/>
                <w:webHidden/>
              </w:rPr>
              <w:fldChar w:fldCharType="end"/>
            </w:r>
          </w:hyperlink>
        </w:p>
        <w:p w:rsidR="00014FDE" w:rsidRDefault="006002F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67708" w:history="1">
            <w:r w:rsidR="00014FDE" w:rsidRPr="008D11E2">
              <w:rPr>
                <w:rStyle w:val="Hyperlink"/>
                <w:smallCaps/>
                <w:noProof/>
                <w:spacing w:val="5"/>
              </w:rPr>
              <w:t>2.</w:t>
            </w:r>
            <w:r w:rsidR="00014FD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14FDE" w:rsidRPr="008D11E2">
              <w:rPr>
                <w:rStyle w:val="Hyperlink"/>
                <w:smallCaps/>
                <w:noProof/>
                <w:spacing w:val="5"/>
              </w:rPr>
              <w:t>Stage-role access</w:t>
            </w:r>
            <w:r w:rsidR="00014FDE">
              <w:rPr>
                <w:noProof/>
                <w:webHidden/>
              </w:rPr>
              <w:tab/>
            </w:r>
            <w:r w:rsidR="00014FDE">
              <w:rPr>
                <w:noProof/>
                <w:webHidden/>
              </w:rPr>
              <w:fldChar w:fldCharType="begin"/>
            </w:r>
            <w:r w:rsidR="00014FDE">
              <w:rPr>
                <w:noProof/>
                <w:webHidden/>
              </w:rPr>
              <w:instrText xml:space="preserve"> PAGEREF _Toc465267708 \h </w:instrText>
            </w:r>
            <w:r w:rsidR="00014FDE">
              <w:rPr>
                <w:noProof/>
                <w:webHidden/>
              </w:rPr>
            </w:r>
            <w:r w:rsidR="00014FDE">
              <w:rPr>
                <w:noProof/>
                <w:webHidden/>
              </w:rPr>
              <w:fldChar w:fldCharType="separate"/>
            </w:r>
            <w:r w:rsidR="00014FDE">
              <w:rPr>
                <w:noProof/>
                <w:webHidden/>
              </w:rPr>
              <w:t>4</w:t>
            </w:r>
            <w:r w:rsidR="00014FDE">
              <w:rPr>
                <w:noProof/>
                <w:webHidden/>
              </w:rPr>
              <w:fldChar w:fldCharType="end"/>
            </w:r>
          </w:hyperlink>
        </w:p>
        <w:p w:rsidR="00014FDE" w:rsidRDefault="006002F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67709" w:history="1">
            <w:r w:rsidR="00014FDE" w:rsidRPr="008D11E2">
              <w:rPr>
                <w:rStyle w:val="Hyperlink"/>
                <w:smallCaps/>
                <w:noProof/>
                <w:spacing w:val="5"/>
              </w:rPr>
              <w:t>3.</w:t>
            </w:r>
            <w:r w:rsidR="00014FD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14FDE" w:rsidRPr="008D11E2">
              <w:rPr>
                <w:rStyle w:val="Hyperlink"/>
                <w:smallCaps/>
                <w:noProof/>
                <w:spacing w:val="5"/>
              </w:rPr>
              <w:t>Screening review Queue</w:t>
            </w:r>
            <w:r w:rsidR="00014FDE">
              <w:rPr>
                <w:noProof/>
                <w:webHidden/>
              </w:rPr>
              <w:tab/>
            </w:r>
            <w:r w:rsidR="00014FDE">
              <w:rPr>
                <w:noProof/>
                <w:webHidden/>
              </w:rPr>
              <w:fldChar w:fldCharType="begin"/>
            </w:r>
            <w:r w:rsidR="00014FDE">
              <w:rPr>
                <w:noProof/>
                <w:webHidden/>
              </w:rPr>
              <w:instrText xml:space="preserve"> PAGEREF _Toc465267709 \h </w:instrText>
            </w:r>
            <w:r w:rsidR="00014FDE">
              <w:rPr>
                <w:noProof/>
                <w:webHidden/>
              </w:rPr>
            </w:r>
            <w:r w:rsidR="00014FDE">
              <w:rPr>
                <w:noProof/>
                <w:webHidden/>
              </w:rPr>
              <w:fldChar w:fldCharType="separate"/>
            </w:r>
            <w:r w:rsidR="00014FDE">
              <w:rPr>
                <w:noProof/>
                <w:webHidden/>
              </w:rPr>
              <w:t>4</w:t>
            </w:r>
            <w:r w:rsidR="00014FDE">
              <w:rPr>
                <w:noProof/>
                <w:webHidden/>
              </w:rPr>
              <w:fldChar w:fldCharType="end"/>
            </w:r>
          </w:hyperlink>
        </w:p>
        <w:p w:rsidR="00014FDE" w:rsidRDefault="006002F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67710" w:history="1">
            <w:r w:rsidR="00014FDE" w:rsidRPr="008D11E2">
              <w:rPr>
                <w:rStyle w:val="Hyperlink"/>
                <w:smallCaps/>
                <w:noProof/>
              </w:rPr>
              <w:t>3.1</w:t>
            </w:r>
            <w:r w:rsidR="00014FD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14FDE" w:rsidRPr="008D11E2">
              <w:rPr>
                <w:rStyle w:val="Hyperlink"/>
                <w:smallCaps/>
                <w:noProof/>
              </w:rPr>
              <w:t>UI specification</w:t>
            </w:r>
            <w:r w:rsidR="00014FDE">
              <w:rPr>
                <w:noProof/>
                <w:webHidden/>
              </w:rPr>
              <w:tab/>
            </w:r>
            <w:r w:rsidR="00014FDE">
              <w:rPr>
                <w:noProof/>
                <w:webHidden/>
              </w:rPr>
              <w:fldChar w:fldCharType="begin"/>
            </w:r>
            <w:r w:rsidR="00014FDE">
              <w:rPr>
                <w:noProof/>
                <w:webHidden/>
              </w:rPr>
              <w:instrText xml:space="preserve"> PAGEREF _Toc465267710 \h </w:instrText>
            </w:r>
            <w:r w:rsidR="00014FDE">
              <w:rPr>
                <w:noProof/>
                <w:webHidden/>
              </w:rPr>
            </w:r>
            <w:r w:rsidR="00014FDE">
              <w:rPr>
                <w:noProof/>
                <w:webHidden/>
              </w:rPr>
              <w:fldChar w:fldCharType="separate"/>
            </w:r>
            <w:r w:rsidR="00014FDE">
              <w:rPr>
                <w:noProof/>
                <w:webHidden/>
              </w:rPr>
              <w:t>4</w:t>
            </w:r>
            <w:r w:rsidR="00014FDE">
              <w:rPr>
                <w:noProof/>
                <w:webHidden/>
              </w:rPr>
              <w:fldChar w:fldCharType="end"/>
            </w:r>
          </w:hyperlink>
        </w:p>
        <w:p w:rsidR="00014FDE" w:rsidRDefault="006002F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67711" w:history="1">
            <w:r w:rsidR="00014FDE" w:rsidRPr="008D11E2">
              <w:rPr>
                <w:rStyle w:val="Hyperlink"/>
                <w:smallCaps/>
                <w:noProof/>
              </w:rPr>
              <w:t>3.2</w:t>
            </w:r>
            <w:r w:rsidR="00014FD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14FDE" w:rsidRPr="008D11E2">
              <w:rPr>
                <w:rStyle w:val="Hyperlink"/>
                <w:smallCaps/>
                <w:noProof/>
              </w:rPr>
              <w:t>Screenshot</w:t>
            </w:r>
            <w:r w:rsidR="00014FDE">
              <w:rPr>
                <w:noProof/>
                <w:webHidden/>
              </w:rPr>
              <w:tab/>
            </w:r>
            <w:r w:rsidR="00014FDE">
              <w:rPr>
                <w:noProof/>
                <w:webHidden/>
              </w:rPr>
              <w:fldChar w:fldCharType="begin"/>
            </w:r>
            <w:r w:rsidR="00014FDE">
              <w:rPr>
                <w:noProof/>
                <w:webHidden/>
              </w:rPr>
              <w:instrText xml:space="preserve"> PAGEREF _Toc465267711 \h </w:instrText>
            </w:r>
            <w:r w:rsidR="00014FDE">
              <w:rPr>
                <w:noProof/>
                <w:webHidden/>
              </w:rPr>
            </w:r>
            <w:r w:rsidR="00014FDE">
              <w:rPr>
                <w:noProof/>
                <w:webHidden/>
              </w:rPr>
              <w:fldChar w:fldCharType="separate"/>
            </w:r>
            <w:r w:rsidR="00014FDE">
              <w:rPr>
                <w:noProof/>
                <w:webHidden/>
              </w:rPr>
              <w:t>5</w:t>
            </w:r>
            <w:r w:rsidR="00014FDE">
              <w:rPr>
                <w:noProof/>
                <w:webHidden/>
              </w:rPr>
              <w:fldChar w:fldCharType="end"/>
            </w:r>
          </w:hyperlink>
        </w:p>
        <w:p w:rsidR="00014FDE" w:rsidRDefault="006002F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67712" w:history="1">
            <w:r w:rsidR="00014FDE" w:rsidRPr="008D11E2">
              <w:rPr>
                <w:rStyle w:val="Hyperlink"/>
                <w:smallCaps/>
                <w:noProof/>
              </w:rPr>
              <w:t>3.3</w:t>
            </w:r>
            <w:r w:rsidR="00014FD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14FDE" w:rsidRPr="008D11E2">
              <w:rPr>
                <w:rStyle w:val="Hyperlink"/>
                <w:smallCaps/>
                <w:noProof/>
              </w:rPr>
              <w:t>Functional requirements</w:t>
            </w:r>
            <w:r w:rsidR="00014FDE">
              <w:rPr>
                <w:noProof/>
                <w:webHidden/>
              </w:rPr>
              <w:tab/>
            </w:r>
            <w:r w:rsidR="00014FDE">
              <w:rPr>
                <w:noProof/>
                <w:webHidden/>
              </w:rPr>
              <w:fldChar w:fldCharType="begin"/>
            </w:r>
            <w:r w:rsidR="00014FDE">
              <w:rPr>
                <w:noProof/>
                <w:webHidden/>
              </w:rPr>
              <w:instrText xml:space="preserve"> PAGEREF _Toc465267712 \h </w:instrText>
            </w:r>
            <w:r w:rsidR="00014FDE">
              <w:rPr>
                <w:noProof/>
                <w:webHidden/>
              </w:rPr>
            </w:r>
            <w:r w:rsidR="00014FDE">
              <w:rPr>
                <w:noProof/>
                <w:webHidden/>
              </w:rPr>
              <w:fldChar w:fldCharType="separate"/>
            </w:r>
            <w:r w:rsidR="00014FDE">
              <w:rPr>
                <w:noProof/>
                <w:webHidden/>
              </w:rPr>
              <w:t>6</w:t>
            </w:r>
            <w:r w:rsidR="00014FDE">
              <w:rPr>
                <w:noProof/>
                <w:webHidden/>
              </w:rPr>
              <w:fldChar w:fldCharType="end"/>
            </w:r>
          </w:hyperlink>
        </w:p>
        <w:p w:rsidR="00014FDE" w:rsidRDefault="006002F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67713" w:history="1">
            <w:r w:rsidR="00014FDE" w:rsidRPr="008D11E2">
              <w:rPr>
                <w:rStyle w:val="Hyperlink"/>
                <w:smallCaps/>
                <w:noProof/>
              </w:rPr>
              <w:t>3.4</w:t>
            </w:r>
            <w:r w:rsidR="00014FD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14FDE" w:rsidRPr="008D11E2">
              <w:rPr>
                <w:rStyle w:val="Hyperlink"/>
                <w:smallCaps/>
                <w:noProof/>
              </w:rPr>
              <w:t>Upload</w:t>
            </w:r>
            <w:r w:rsidR="00014FDE">
              <w:rPr>
                <w:noProof/>
                <w:webHidden/>
              </w:rPr>
              <w:tab/>
            </w:r>
            <w:r w:rsidR="00014FDE">
              <w:rPr>
                <w:noProof/>
                <w:webHidden/>
              </w:rPr>
              <w:fldChar w:fldCharType="begin"/>
            </w:r>
            <w:r w:rsidR="00014FDE">
              <w:rPr>
                <w:noProof/>
                <w:webHidden/>
              </w:rPr>
              <w:instrText xml:space="preserve"> PAGEREF _Toc465267713 \h </w:instrText>
            </w:r>
            <w:r w:rsidR="00014FDE">
              <w:rPr>
                <w:noProof/>
                <w:webHidden/>
              </w:rPr>
            </w:r>
            <w:r w:rsidR="00014FDE">
              <w:rPr>
                <w:noProof/>
                <w:webHidden/>
              </w:rPr>
              <w:fldChar w:fldCharType="separate"/>
            </w:r>
            <w:r w:rsidR="00014FDE">
              <w:rPr>
                <w:noProof/>
                <w:webHidden/>
              </w:rPr>
              <w:t>6</w:t>
            </w:r>
            <w:r w:rsidR="00014FDE">
              <w:rPr>
                <w:noProof/>
                <w:webHidden/>
              </w:rPr>
              <w:fldChar w:fldCharType="end"/>
            </w:r>
          </w:hyperlink>
        </w:p>
        <w:p w:rsidR="00014FDE" w:rsidRDefault="006002F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67714" w:history="1">
            <w:r w:rsidR="00014FDE" w:rsidRPr="008D11E2">
              <w:rPr>
                <w:rStyle w:val="Hyperlink"/>
                <w:smallCaps/>
                <w:noProof/>
              </w:rPr>
              <w:t>3.5</w:t>
            </w:r>
            <w:r w:rsidR="00014FD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14FDE" w:rsidRPr="008D11E2">
              <w:rPr>
                <w:rStyle w:val="Hyperlink"/>
                <w:smallCaps/>
                <w:noProof/>
              </w:rPr>
              <w:t>Download</w:t>
            </w:r>
            <w:r w:rsidR="00014FDE">
              <w:rPr>
                <w:noProof/>
                <w:webHidden/>
              </w:rPr>
              <w:tab/>
            </w:r>
            <w:r w:rsidR="00014FDE">
              <w:rPr>
                <w:noProof/>
                <w:webHidden/>
              </w:rPr>
              <w:fldChar w:fldCharType="begin"/>
            </w:r>
            <w:r w:rsidR="00014FDE">
              <w:rPr>
                <w:noProof/>
                <w:webHidden/>
              </w:rPr>
              <w:instrText xml:space="preserve"> PAGEREF _Toc465267714 \h </w:instrText>
            </w:r>
            <w:r w:rsidR="00014FDE">
              <w:rPr>
                <w:noProof/>
                <w:webHidden/>
              </w:rPr>
            </w:r>
            <w:r w:rsidR="00014FDE">
              <w:rPr>
                <w:noProof/>
                <w:webHidden/>
              </w:rPr>
              <w:fldChar w:fldCharType="separate"/>
            </w:r>
            <w:r w:rsidR="00014FDE">
              <w:rPr>
                <w:noProof/>
                <w:webHidden/>
              </w:rPr>
              <w:t>6</w:t>
            </w:r>
            <w:r w:rsidR="00014FDE">
              <w:rPr>
                <w:noProof/>
                <w:webHidden/>
              </w:rPr>
              <w:fldChar w:fldCharType="end"/>
            </w:r>
          </w:hyperlink>
        </w:p>
        <w:p w:rsidR="00014FDE" w:rsidRDefault="006002F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67715" w:history="1">
            <w:r w:rsidR="00014FDE" w:rsidRPr="008D11E2">
              <w:rPr>
                <w:rStyle w:val="Hyperlink"/>
                <w:smallCaps/>
                <w:noProof/>
              </w:rPr>
              <w:t>3.6</w:t>
            </w:r>
            <w:r w:rsidR="00014FD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14FDE" w:rsidRPr="008D11E2">
              <w:rPr>
                <w:rStyle w:val="Hyperlink"/>
                <w:smallCaps/>
                <w:noProof/>
              </w:rPr>
              <w:t>Reports</w:t>
            </w:r>
            <w:r w:rsidR="00014FDE">
              <w:rPr>
                <w:noProof/>
                <w:webHidden/>
              </w:rPr>
              <w:tab/>
            </w:r>
            <w:r w:rsidR="00014FDE">
              <w:rPr>
                <w:noProof/>
                <w:webHidden/>
              </w:rPr>
              <w:fldChar w:fldCharType="begin"/>
            </w:r>
            <w:r w:rsidR="00014FDE">
              <w:rPr>
                <w:noProof/>
                <w:webHidden/>
              </w:rPr>
              <w:instrText xml:space="preserve"> PAGEREF _Toc465267715 \h </w:instrText>
            </w:r>
            <w:r w:rsidR="00014FDE">
              <w:rPr>
                <w:noProof/>
                <w:webHidden/>
              </w:rPr>
            </w:r>
            <w:r w:rsidR="00014FDE">
              <w:rPr>
                <w:noProof/>
                <w:webHidden/>
              </w:rPr>
              <w:fldChar w:fldCharType="separate"/>
            </w:r>
            <w:r w:rsidR="00014FDE">
              <w:rPr>
                <w:noProof/>
                <w:webHidden/>
              </w:rPr>
              <w:t>6</w:t>
            </w:r>
            <w:r w:rsidR="00014FDE">
              <w:rPr>
                <w:noProof/>
                <w:webHidden/>
              </w:rPr>
              <w:fldChar w:fldCharType="end"/>
            </w:r>
          </w:hyperlink>
        </w:p>
        <w:p w:rsidR="00014FDE" w:rsidRDefault="006002F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67716" w:history="1">
            <w:r w:rsidR="00014FDE" w:rsidRPr="008D11E2">
              <w:rPr>
                <w:rStyle w:val="Hyperlink"/>
                <w:smallCaps/>
                <w:noProof/>
                <w:spacing w:val="5"/>
              </w:rPr>
              <w:t>4.</w:t>
            </w:r>
            <w:r w:rsidR="00014FD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14FDE" w:rsidRPr="008D11E2">
              <w:rPr>
                <w:rStyle w:val="Hyperlink"/>
                <w:smallCaps/>
                <w:noProof/>
                <w:spacing w:val="5"/>
              </w:rPr>
              <w:t>Reviewing Screening stage data</w:t>
            </w:r>
            <w:r w:rsidR="00014FDE">
              <w:rPr>
                <w:noProof/>
                <w:webHidden/>
              </w:rPr>
              <w:tab/>
            </w:r>
            <w:r w:rsidR="00014FDE">
              <w:rPr>
                <w:noProof/>
                <w:webHidden/>
              </w:rPr>
              <w:fldChar w:fldCharType="begin"/>
            </w:r>
            <w:r w:rsidR="00014FDE">
              <w:rPr>
                <w:noProof/>
                <w:webHidden/>
              </w:rPr>
              <w:instrText xml:space="preserve"> PAGEREF _Toc465267716 \h </w:instrText>
            </w:r>
            <w:r w:rsidR="00014FDE">
              <w:rPr>
                <w:noProof/>
                <w:webHidden/>
              </w:rPr>
            </w:r>
            <w:r w:rsidR="00014FDE">
              <w:rPr>
                <w:noProof/>
                <w:webHidden/>
              </w:rPr>
              <w:fldChar w:fldCharType="separate"/>
            </w:r>
            <w:r w:rsidR="00014FDE">
              <w:rPr>
                <w:noProof/>
                <w:webHidden/>
              </w:rPr>
              <w:t>7</w:t>
            </w:r>
            <w:r w:rsidR="00014FDE">
              <w:rPr>
                <w:noProof/>
                <w:webHidden/>
              </w:rPr>
              <w:fldChar w:fldCharType="end"/>
            </w:r>
          </w:hyperlink>
        </w:p>
        <w:p w:rsidR="00014FDE" w:rsidRDefault="006002F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67717" w:history="1">
            <w:r w:rsidR="00014FDE" w:rsidRPr="008D11E2">
              <w:rPr>
                <w:rStyle w:val="Hyperlink"/>
                <w:smallCaps/>
                <w:noProof/>
              </w:rPr>
              <w:t>4.1</w:t>
            </w:r>
            <w:r w:rsidR="00014FD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14FDE" w:rsidRPr="008D11E2">
              <w:rPr>
                <w:rStyle w:val="Hyperlink"/>
                <w:smallCaps/>
                <w:noProof/>
              </w:rPr>
              <w:t>UI requirements</w:t>
            </w:r>
            <w:r w:rsidR="00014FDE">
              <w:rPr>
                <w:noProof/>
                <w:webHidden/>
              </w:rPr>
              <w:tab/>
            </w:r>
            <w:r w:rsidR="00014FDE">
              <w:rPr>
                <w:noProof/>
                <w:webHidden/>
              </w:rPr>
              <w:fldChar w:fldCharType="begin"/>
            </w:r>
            <w:r w:rsidR="00014FDE">
              <w:rPr>
                <w:noProof/>
                <w:webHidden/>
              </w:rPr>
              <w:instrText xml:space="preserve"> PAGEREF _Toc465267717 \h </w:instrText>
            </w:r>
            <w:r w:rsidR="00014FDE">
              <w:rPr>
                <w:noProof/>
                <w:webHidden/>
              </w:rPr>
            </w:r>
            <w:r w:rsidR="00014FDE">
              <w:rPr>
                <w:noProof/>
                <w:webHidden/>
              </w:rPr>
              <w:fldChar w:fldCharType="separate"/>
            </w:r>
            <w:r w:rsidR="00014FDE">
              <w:rPr>
                <w:noProof/>
                <w:webHidden/>
              </w:rPr>
              <w:t>7</w:t>
            </w:r>
            <w:r w:rsidR="00014FDE">
              <w:rPr>
                <w:noProof/>
                <w:webHidden/>
              </w:rPr>
              <w:fldChar w:fldCharType="end"/>
            </w:r>
          </w:hyperlink>
        </w:p>
        <w:p w:rsidR="00014FDE" w:rsidRDefault="006002F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67718" w:history="1">
            <w:r w:rsidR="00014FDE" w:rsidRPr="008D11E2">
              <w:rPr>
                <w:rStyle w:val="Hyperlink"/>
                <w:smallCaps/>
                <w:noProof/>
              </w:rPr>
              <w:t>4.2</w:t>
            </w:r>
            <w:r w:rsidR="00014FD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14FDE" w:rsidRPr="008D11E2">
              <w:rPr>
                <w:rStyle w:val="Hyperlink"/>
                <w:smallCaps/>
                <w:noProof/>
              </w:rPr>
              <w:t>Screenshots</w:t>
            </w:r>
            <w:r w:rsidR="00014FDE">
              <w:rPr>
                <w:noProof/>
                <w:webHidden/>
              </w:rPr>
              <w:tab/>
            </w:r>
            <w:r w:rsidR="00014FDE">
              <w:rPr>
                <w:noProof/>
                <w:webHidden/>
              </w:rPr>
              <w:fldChar w:fldCharType="begin"/>
            </w:r>
            <w:r w:rsidR="00014FDE">
              <w:rPr>
                <w:noProof/>
                <w:webHidden/>
              </w:rPr>
              <w:instrText xml:space="preserve"> PAGEREF _Toc465267718 \h </w:instrText>
            </w:r>
            <w:r w:rsidR="00014FDE">
              <w:rPr>
                <w:noProof/>
                <w:webHidden/>
              </w:rPr>
            </w:r>
            <w:r w:rsidR="00014FDE">
              <w:rPr>
                <w:noProof/>
                <w:webHidden/>
              </w:rPr>
              <w:fldChar w:fldCharType="separate"/>
            </w:r>
            <w:r w:rsidR="00014FDE">
              <w:rPr>
                <w:noProof/>
                <w:webHidden/>
              </w:rPr>
              <w:t>21</w:t>
            </w:r>
            <w:r w:rsidR="00014FDE">
              <w:rPr>
                <w:noProof/>
                <w:webHidden/>
              </w:rPr>
              <w:fldChar w:fldCharType="end"/>
            </w:r>
          </w:hyperlink>
        </w:p>
        <w:p w:rsidR="00014FDE" w:rsidRDefault="006002F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67719" w:history="1">
            <w:r w:rsidR="00014FDE" w:rsidRPr="008D11E2">
              <w:rPr>
                <w:rStyle w:val="Hyperlink"/>
                <w:smallCaps/>
                <w:noProof/>
              </w:rPr>
              <w:t>4.3</w:t>
            </w:r>
            <w:r w:rsidR="00014FD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14FDE" w:rsidRPr="008D11E2">
              <w:rPr>
                <w:rStyle w:val="Hyperlink"/>
                <w:smallCaps/>
                <w:noProof/>
              </w:rPr>
              <w:t>Functional requirements</w:t>
            </w:r>
            <w:r w:rsidR="00014FDE">
              <w:rPr>
                <w:noProof/>
                <w:webHidden/>
              </w:rPr>
              <w:tab/>
            </w:r>
            <w:r w:rsidR="00014FDE">
              <w:rPr>
                <w:noProof/>
                <w:webHidden/>
              </w:rPr>
              <w:fldChar w:fldCharType="begin"/>
            </w:r>
            <w:r w:rsidR="00014FDE">
              <w:rPr>
                <w:noProof/>
                <w:webHidden/>
              </w:rPr>
              <w:instrText xml:space="preserve"> PAGEREF _Toc465267719 \h </w:instrText>
            </w:r>
            <w:r w:rsidR="00014FDE">
              <w:rPr>
                <w:noProof/>
                <w:webHidden/>
              </w:rPr>
            </w:r>
            <w:r w:rsidR="00014FDE">
              <w:rPr>
                <w:noProof/>
                <w:webHidden/>
              </w:rPr>
              <w:fldChar w:fldCharType="separate"/>
            </w:r>
            <w:r w:rsidR="00014FDE">
              <w:rPr>
                <w:noProof/>
                <w:webHidden/>
              </w:rPr>
              <w:t>43</w:t>
            </w:r>
            <w:r w:rsidR="00014FDE">
              <w:rPr>
                <w:noProof/>
                <w:webHidden/>
              </w:rPr>
              <w:fldChar w:fldCharType="end"/>
            </w:r>
          </w:hyperlink>
        </w:p>
        <w:p w:rsidR="00014FDE" w:rsidRDefault="006002F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67720" w:history="1">
            <w:r w:rsidR="00014FDE" w:rsidRPr="008D11E2">
              <w:rPr>
                <w:rStyle w:val="Hyperlink"/>
                <w:smallCaps/>
                <w:noProof/>
              </w:rPr>
              <w:t>4.6</w:t>
            </w:r>
            <w:r w:rsidR="00014FD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14FDE" w:rsidRPr="008D11E2">
              <w:rPr>
                <w:rStyle w:val="Hyperlink"/>
                <w:smallCaps/>
                <w:noProof/>
              </w:rPr>
              <w:t>Downloads</w:t>
            </w:r>
            <w:r w:rsidR="00014FDE">
              <w:rPr>
                <w:noProof/>
                <w:webHidden/>
              </w:rPr>
              <w:tab/>
            </w:r>
            <w:r w:rsidR="00014FDE">
              <w:rPr>
                <w:noProof/>
                <w:webHidden/>
              </w:rPr>
              <w:fldChar w:fldCharType="begin"/>
            </w:r>
            <w:r w:rsidR="00014FDE">
              <w:rPr>
                <w:noProof/>
                <w:webHidden/>
              </w:rPr>
              <w:instrText xml:space="preserve"> PAGEREF _Toc465267720 \h </w:instrText>
            </w:r>
            <w:r w:rsidR="00014FDE">
              <w:rPr>
                <w:noProof/>
                <w:webHidden/>
              </w:rPr>
            </w:r>
            <w:r w:rsidR="00014FDE">
              <w:rPr>
                <w:noProof/>
                <w:webHidden/>
              </w:rPr>
              <w:fldChar w:fldCharType="separate"/>
            </w:r>
            <w:r w:rsidR="00014FDE">
              <w:rPr>
                <w:noProof/>
                <w:webHidden/>
              </w:rPr>
              <w:t>43</w:t>
            </w:r>
            <w:r w:rsidR="00014FDE">
              <w:rPr>
                <w:noProof/>
                <w:webHidden/>
              </w:rPr>
              <w:fldChar w:fldCharType="end"/>
            </w:r>
          </w:hyperlink>
        </w:p>
        <w:p w:rsidR="00014FDE" w:rsidRDefault="006002F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67721" w:history="1">
            <w:r w:rsidR="00014FDE" w:rsidRPr="008D11E2">
              <w:rPr>
                <w:rStyle w:val="Hyperlink"/>
                <w:smallCaps/>
                <w:noProof/>
              </w:rPr>
              <w:t>4.7</w:t>
            </w:r>
            <w:r w:rsidR="00014FD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14FDE" w:rsidRPr="008D11E2">
              <w:rPr>
                <w:rStyle w:val="Hyperlink"/>
                <w:smallCaps/>
                <w:noProof/>
              </w:rPr>
              <w:t>Reports</w:t>
            </w:r>
            <w:r w:rsidR="00014FDE">
              <w:rPr>
                <w:noProof/>
                <w:webHidden/>
              </w:rPr>
              <w:tab/>
            </w:r>
            <w:r w:rsidR="00014FDE">
              <w:rPr>
                <w:noProof/>
                <w:webHidden/>
              </w:rPr>
              <w:fldChar w:fldCharType="begin"/>
            </w:r>
            <w:r w:rsidR="00014FDE">
              <w:rPr>
                <w:noProof/>
                <w:webHidden/>
              </w:rPr>
              <w:instrText xml:space="preserve"> PAGEREF _Toc465267721 \h </w:instrText>
            </w:r>
            <w:r w:rsidR="00014FDE">
              <w:rPr>
                <w:noProof/>
                <w:webHidden/>
              </w:rPr>
            </w:r>
            <w:r w:rsidR="00014FDE">
              <w:rPr>
                <w:noProof/>
                <w:webHidden/>
              </w:rPr>
              <w:fldChar w:fldCharType="separate"/>
            </w:r>
            <w:r w:rsidR="00014FDE">
              <w:rPr>
                <w:noProof/>
                <w:webHidden/>
              </w:rPr>
              <w:t>43</w:t>
            </w:r>
            <w:r w:rsidR="00014FDE">
              <w:rPr>
                <w:noProof/>
                <w:webHidden/>
              </w:rPr>
              <w:fldChar w:fldCharType="end"/>
            </w:r>
          </w:hyperlink>
        </w:p>
        <w:p w:rsidR="00B42412" w:rsidRPr="00C8540F" w:rsidRDefault="00B42412" w:rsidP="00B42412">
          <w:r w:rsidRPr="00C8540F">
            <w:rPr>
              <w:b/>
              <w:bCs/>
              <w:noProof/>
            </w:rPr>
            <w:fldChar w:fldCharType="end"/>
          </w:r>
        </w:p>
      </w:sdtContent>
    </w:sdt>
    <w:p w:rsidR="00B42412" w:rsidRPr="00C8540F" w:rsidRDefault="00B42412" w:rsidP="00B42412">
      <w:pPr>
        <w:pStyle w:val="Heading1"/>
        <w:rPr>
          <w:rFonts w:cs="Times New Roman"/>
        </w:rPr>
      </w:pPr>
    </w:p>
    <w:p w:rsidR="00B42412" w:rsidRPr="00C8540F" w:rsidRDefault="00B42412" w:rsidP="00B42412"/>
    <w:p w:rsidR="00B42412" w:rsidRPr="00C8540F" w:rsidRDefault="00B42412" w:rsidP="00B42412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55603C" w:rsidRPr="00C8540F" w:rsidRDefault="0055603C">
      <w:pPr>
        <w:sectPr w:rsidR="0055603C" w:rsidRPr="00C8540F" w:rsidSect="0055603C">
          <w:headerReference w:type="default" r:id="rId10"/>
          <w:footerReference w:type="default" r:id="rId11"/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B42412" w:rsidRPr="00C8540F" w:rsidRDefault="00B42412">
      <w:pPr>
        <w:pStyle w:val="Heading1"/>
        <w:keepNext w:val="0"/>
        <w:numPr>
          <w:ilvl w:val="0"/>
          <w:numId w:val="42"/>
        </w:numPr>
        <w:spacing w:before="480" w:after="0" w:line="276" w:lineRule="auto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pPrChange w:id="2" w:author="Sarthak Shah | IFMR Rural Finance" w:date="2016-10-26T18:44:00Z">
          <w:pPr>
            <w:pStyle w:val="Heading1"/>
            <w:keepNext w:val="0"/>
            <w:spacing w:before="480" w:after="0" w:line="276" w:lineRule="auto"/>
            <w:contextualSpacing/>
          </w:pPr>
        </w:pPrChange>
      </w:pPr>
      <w:bookmarkStart w:id="3" w:name="_Toc465267706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>Process Diagram</w:t>
      </w:r>
      <w:bookmarkEnd w:id="3"/>
    </w:p>
    <w:p w:rsidR="00C8540F" w:rsidRPr="00C8540F" w:rsidRDefault="00C8540F" w:rsidP="00C8540F"/>
    <w:p w:rsidR="00645805" w:rsidRPr="00C8540F" w:rsidRDefault="00117109" w:rsidP="00645805">
      <w:r>
        <w:rPr>
          <w:noProof/>
          <w:lang w:val="en-IN" w:eastAsia="en-IN"/>
        </w:rPr>
        <w:drawing>
          <wp:inline distT="0" distB="0" distL="0" distR="0">
            <wp:extent cx="9777730" cy="41351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ing Review v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BC" w:rsidRPr="00C8540F" w:rsidRDefault="002C2ABC" w:rsidP="002C2ABC"/>
    <w:p w:rsidR="002C2ABC" w:rsidRPr="00C8540F" w:rsidRDefault="002C2ABC" w:rsidP="002C2ABC"/>
    <w:p w:rsidR="0051397D" w:rsidRPr="00C8540F" w:rsidRDefault="0051397D" w:rsidP="002C2ABC">
      <w:pPr>
        <w:sectPr w:rsidR="0051397D" w:rsidRPr="00C8540F" w:rsidSect="0055603C">
          <w:pgSz w:w="16838" w:h="11899" w:orient="landscape"/>
          <w:pgMar w:top="720" w:right="720" w:bottom="720" w:left="720" w:header="1560" w:footer="567" w:gutter="0"/>
          <w:cols w:space="720"/>
          <w:docGrid w:linePitch="360"/>
        </w:sectPr>
      </w:pPr>
    </w:p>
    <w:p w:rsidR="00B454C8" w:rsidRPr="00C8540F" w:rsidRDefault="0051397D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4" w:name="_Toc465267707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>S</w:t>
      </w:r>
      <w:r w:rsidR="00B454C8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tage definition</w:t>
      </w:r>
      <w:bookmarkEnd w:id="4"/>
    </w:p>
    <w:p w:rsidR="00FA2759" w:rsidRPr="00C8540F" w:rsidRDefault="00FA2759" w:rsidP="00FA2759"/>
    <w:tbl>
      <w:tblPr>
        <w:tblStyle w:val="TableGrid"/>
        <w:tblW w:w="10100" w:type="dxa"/>
        <w:tblLook w:val="04A0" w:firstRow="1" w:lastRow="0" w:firstColumn="1" w:lastColumn="0" w:noHBand="0" w:noVBand="1"/>
      </w:tblPr>
      <w:tblGrid>
        <w:gridCol w:w="2376"/>
        <w:gridCol w:w="7724"/>
      </w:tblGrid>
      <w:tr w:rsidR="00FA2759" w:rsidRPr="00C8540F" w:rsidTr="003257A4">
        <w:trPr>
          <w:trHeight w:val="300"/>
        </w:trPr>
        <w:tc>
          <w:tcPr>
            <w:tcW w:w="2376" w:type="dxa"/>
            <w:noWrap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Stage</w:t>
            </w:r>
          </w:p>
        </w:tc>
        <w:tc>
          <w:tcPr>
            <w:tcW w:w="7724" w:type="dxa"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Description</w:t>
            </w:r>
          </w:p>
        </w:tc>
      </w:tr>
      <w:tr w:rsidR="00FA2759" w:rsidRPr="00C8540F" w:rsidTr="00A05C6F">
        <w:trPr>
          <w:trHeight w:val="589"/>
        </w:trPr>
        <w:tc>
          <w:tcPr>
            <w:tcW w:w="2376" w:type="dxa"/>
            <w:noWrap/>
          </w:tcPr>
          <w:p w:rsidR="00FA2759" w:rsidRPr="00C8540F" w:rsidRDefault="00117109" w:rsidP="003257A4">
            <w:pPr>
              <w:rPr>
                <w:color w:val="000000"/>
                <w:sz w:val="24"/>
                <w:szCs w:val="18"/>
                <w:lang w:val="en-IN" w:eastAsia="en-IN"/>
              </w:rPr>
            </w:pPr>
            <w:r>
              <w:rPr>
                <w:color w:val="000000"/>
                <w:sz w:val="24"/>
                <w:szCs w:val="18"/>
                <w:lang w:val="en-IN" w:eastAsia="en-IN"/>
              </w:rPr>
              <w:t>Screening Review</w:t>
            </w:r>
            <w:r w:rsidR="001901C1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Queue</w:t>
            </w:r>
          </w:p>
        </w:tc>
        <w:tc>
          <w:tcPr>
            <w:tcW w:w="7724" w:type="dxa"/>
          </w:tcPr>
          <w:p w:rsidR="00FA2759" w:rsidRPr="00C8540F" w:rsidRDefault="001901C1" w:rsidP="00117109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r w:rsidR="00117109">
              <w:rPr>
                <w:color w:val="000000"/>
                <w:sz w:val="24"/>
                <w:szCs w:val="18"/>
                <w:lang w:val="en-IN" w:eastAsia="en-IN"/>
              </w:rPr>
              <w:t>Hub Manager</w:t>
            </w:r>
            <w:r w:rsidR="00A05C6F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selects a profile from the screening </w:t>
            </w:r>
            <w:r w:rsidR="00117109">
              <w:rPr>
                <w:color w:val="000000"/>
                <w:sz w:val="24"/>
                <w:szCs w:val="18"/>
                <w:lang w:val="en-IN" w:eastAsia="en-IN"/>
              </w:rPr>
              <w:t>stage</w:t>
            </w:r>
          </w:p>
        </w:tc>
      </w:tr>
      <w:tr w:rsidR="00FA2759" w:rsidRPr="00C8540F" w:rsidTr="00A05C6F">
        <w:trPr>
          <w:trHeight w:val="555"/>
        </w:trPr>
        <w:tc>
          <w:tcPr>
            <w:tcW w:w="2376" w:type="dxa"/>
            <w:noWrap/>
          </w:tcPr>
          <w:p w:rsidR="00FA2759" w:rsidRPr="00C8540F" w:rsidRDefault="006002FC" w:rsidP="00A05C6F">
            <w:pPr>
              <w:rPr>
                <w:color w:val="000000"/>
                <w:sz w:val="24"/>
                <w:szCs w:val="18"/>
                <w:lang w:val="en-IN" w:eastAsia="en-IN"/>
              </w:rPr>
            </w:pPr>
            <w:ins w:id="5" w:author="Swapnil Agrawal | IFMR Rural Finance" w:date="2016-10-27T12:48:00Z">
              <w:r>
                <w:rPr>
                  <w:color w:val="000000"/>
                  <w:sz w:val="24"/>
                  <w:szCs w:val="24"/>
                  <w:lang w:val="en-IN" w:eastAsia="en-IN"/>
                </w:rPr>
                <w:t>Customer View</w:t>
              </w:r>
            </w:ins>
            <w:del w:id="6" w:author="Swapnil Agrawal | IFMR Rural Finance" w:date="2016-10-27T12:48:00Z">
              <w:r w:rsidR="00117109" w:rsidDel="006002FC">
                <w:rPr>
                  <w:color w:val="000000"/>
                  <w:sz w:val="24"/>
                  <w:szCs w:val="18"/>
                  <w:lang w:val="en-IN" w:eastAsia="en-IN"/>
                </w:rPr>
                <w:delText>Enter Remarks</w:delText>
              </w:r>
            </w:del>
          </w:p>
        </w:tc>
        <w:tc>
          <w:tcPr>
            <w:tcW w:w="7724" w:type="dxa"/>
          </w:tcPr>
          <w:p w:rsidR="00FA2759" w:rsidRPr="00C8540F" w:rsidRDefault="001901C1" w:rsidP="00014FDE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r w:rsidR="00117109">
              <w:rPr>
                <w:color w:val="000000"/>
                <w:sz w:val="24"/>
                <w:szCs w:val="18"/>
                <w:lang w:val="en-IN" w:eastAsia="en-IN"/>
              </w:rPr>
              <w:t>Hub Manager</w:t>
            </w:r>
            <w:r w:rsidR="001013E2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</w:t>
            </w:r>
            <w:r w:rsidR="00117109">
              <w:rPr>
                <w:color w:val="000000"/>
                <w:sz w:val="24"/>
                <w:szCs w:val="18"/>
                <w:lang w:val="en-IN" w:eastAsia="en-IN"/>
              </w:rPr>
              <w:t>reviews</w:t>
            </w: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data and </w:t>
            </w:r>
            <w:r w:rsidR="001013E2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submits the same </w:t>
            </w:r>
            <w:r w:rsidR="00117109">
              <w:rPr>
                <w:color w:val="000000"/>
                <w:sz w:val="24"/>
                <w:szCs w:val="18"/>
                <w:lang w:val="en-IN" w:eastAsia="en-IN"/>
              </w:rPr>
              <w:t xml:space="preserve">Application stage on successful review or send back </w:t>
            </w:r>
            <w:r w:rsidR="00014FDE">
              <w:rPr>
                <w:color w:val="000000"/>
                <w:sz w:val="24"/>
                <w:szCs w:val="18"/>
                <w:lang w:val="en-IN" w:eastAsia="en-IN"/>
              </w:rPr>
              <w:t xml:space="preserve">to screening stage </w:t>
            </w:r>
            <w:r w:rsidR="00117109">
              <w:rPr>
                <w:color w:val="000000"/>
                <w:sz w:val="24"/>
                <w:szCs w:val="18"/>
                <w:lang w:val="en-IN" w:eastAsia="en-IN"/>
              </w:rPr>
              <w:t>in</w:t>
            </w:r>
            <w:r w:rsidR="00014FDE">
              <w:rPr>
                <w:color w:val="000000"/>
                <w:sz w:val="24"/>
                <w:szCs w:val="18"/>
                <w:lang w:val="en-IN" w:eastAsia="en-IN"/>
              </w:rPr>
              <w:t xml:space="preserve"> case of any deviations.</w:t>
            </w:r>
          </w:p>
        </w:tc>
      </w:tr>
    </w:tbl>
    <w:p w:rsidR="00B454C8" w:rsidRPr="00C8540F" w:rsidRDefault="00B454C8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7" w:name="_Toc465267708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Stage-role access</w:t>
      </w:r>
      <w:bookmarkEnd w:id="7"/>
    </w:p>
    <w:p w:rsidR="00B454C8" w:rsidRPr="00C8540F" w:rsidRDefault="00B454C8" w:rsidP="00B454C8"/>
    <w:tbl>
      <w:tblPr>
        <w:tblW w:w="6961" w:type="dxa"/>
        <w:tblInd w:w="93" w:type="dxa"/>
        <w:tblLook w:val="04A0" w:firstRow="1" w:lastRow="0" w:firstColumn="1" w:lastColumn="0" w:noHBand="0" w:noVBand="1"/>
      </w:tblPr>
      <w:tblGrid>
        <w:gridCol w:w="3417"/>
        <w:gridCol w:w="3544"/>
      </w:tblGrid>
      <w:tr w:rsidR="00FA2759" w:rsidRPr="00C8540F" w:rsidTr="003257A4">
        <w:trPr>
          <w:trHeight w:val="300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Stage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Applicable Role</w:t>
            </w:r>
          </w:p>
        </w:tc>
      </w:tr>
      <w:tr w:rsidR="00FA2759" w:rsidRPr="00C8540F" w:rsidTr="00236920">
        <w:trPr>
          <w:trHeight w:val="300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A2759" w:rsidRPr="00C8540F" w:rsidRDefault="00117109" w:rsidP="003257A4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18"/>
                <w:lang w:val="en-IN" w:eastAsia="en-IN"/>
              </w:rPr>
              <w:t>Screening Review</w:t>
            </w:r>
            <w:r w:rsidR="00A05C6F" w:rsidRPr="00C8540F">
              <w:rPr>
                <w:color w:val="000000"/>
                <w:sz w:val="24"/>
                <w:szCs w:val="24"/>
                <w:lang w:val="en-IN" w:eastAsia="en-IN"/>
              </w:rPr>
              <w:t xml:space="preserve"> </w:t>
            </w:r>
            <w:r w:rsidR="001901C1" w:rsidRPr="00C8540F">
              <w:rPr>
                <w:color w:val="000000"/>
                <w:sz w:val="24"/>
                <w:szCs w:val="24"/>
                <w:lang w:val="en-IN" w:eastAsia="en-IN"/>
              </w:rPr>
              <w:t>Queue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FA2759" w:rsidRPr="00C8540F" w:rsidRDefault="00117109" w:rsidP="003257A4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Hub Manager</w:t>
            </w:r>
          </w:p>
        </w:tc>
      </w:tr>
      <w:tr w:rsidR="000B5C2D" w:rsidRPr="00C8540F" w:rsidTr="000B5C2D">
        <w:trPr>
          <w:trHeight w:val="300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0B5C2D" w:rsidRPr="00C8540F" w:rsidRDefault="00095259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commentRangeStart w:id="8"/>
            <w:ins w:id="9" w:author="Sarthak Shah | IFMR Rural Finance" w:date="2016-10-26T18:48:00Z">
              <w:r>
                <w:rPr>
                  <w:color w:val="000000"/>
                  <w:sz w:val="24"/>
                  <w:szCs w:val="24"/>
                  <w:lang w:val="en-IN" w:eastAsia="en-IN"/>
                </w:rPr>
                <w:t>Customer View</w:t>
              </w:r>
            </w:ins>
            <w:del w:id="10" w:author="Sarthak Shah | IFMR Rural Finance" w:date="2016-10-26T18:48:00Z">
              <w:r w:rsidR="00117109" w:rsidDel="00095259">
                <w:rPr>
                  <w:color w:val="000000"/>
                  <w:sz w:val="24"/>
                  <w:szCs w:val="24"/>
                  <w:lang w:val="en-IN" w:eastAsia="en-IN"/>
                </w:rPr>
                <w:delText>Enter Remarks</w:delText>
              </w:r>
            </w:del>
            <w:commentRangeEnd w:id="8"/>
            <w:r>
              <w:rPr>
                <w:rStyle w:val="CommentReference"/>
              </w:rPr>
              <w:commentReference w:id="8"/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0B5C2D" w:rsidRPr="00C8540F" w:rsidRDefault="00117109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Hub Manager</w:t>
            </w:r>
          </w:p>
        </w:tc>
      </w:tr>
    </w:tbl>
    <w:p w:rsidR="00B42412" w:rsidRPr="00C8540F" w:rsidRDefault="004C305E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11" w:name="_Toc465267709"/>
      <w:r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Screening review</w:t>
      </w:r>
      <w:r w:rsidR="001901C1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 xml:space="preserve"> Queue</w:t>
      </w:r>
      <w:bookmarkEnd w:id="11"/>
    </w:p>
    <w:p w:rsidR="00B42412" w:rsidRPr="00C8540F" w:rsidRDefault="00B42412" w:rsidP="009118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2" w:name="_Toc465267710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specification</w:t>
      </w:r>
      <w:bookmarkEnd w:id="12"/>
    </w:p>
    <w:p w:rsidR="0084566F" w:rsidRPr="00C8540F" w:rsidRDefault="0084566F" w:rsidP="0084566F"/>
    <w:tbl>
      <w:tblPr>
        <w:tblStyle w:val="TableGrid"/>
        <w:tblW w:w="9322" w:type="dxa"/>
        <w:tblLayout w:type="fixed"/>
        <w:tblLook w:val="04A0" w:firstRow="1" w:lastRow="0" w:firstColumn="1" w:lastColumn="0" w:noHBand="0" w:noVBand="1"/>
      </w:tblPr>
      <w:tblGrid>
        <w:gridCol w:w="1809"/>
        <w:gridCol w:w="1701"/>
        <w:gridCol w:w="1701"/>
        <w:gridCol w:w="1418"/>
        <w:gridCol w:w="2693"/>
      </w:tblGrid>
      <w:tr w:rsidR="004061F7" w:rsidRPr="00C8540F" w:rsidTr="001013E2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Field name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Section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 xml:space="preserve">Data Type </w:t>
            </w:r>
          </w:p>
        </w:tc>
        <w:tc>
          <w:tcPr>
            <w:tcW w:w="1418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Attribute</w:t>
            </w:r>
          </w:p>
        </w:tc>
        <w:tc>
          <w:tcPr>
            <w:tcW w:w="2693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Population logic</w:t>
            </w:r>
          </w:p>
        </w:tc>
      </w:tr>
      <w:tr w:rsidR="004061F7" w:rsidRPr="00C8540F" w:rsidTr="001013E2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S. No.</w:t>
            </w:r>
          </w:p>
        </w:tc>
        <w:tc>
          <w:tcPr>
            <w:tcW w:w="1701" w:type="dxa"/>
          </w:tcPr>
          <w:p w:rsidR="004061F7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Hub Manager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</w:t>
            </w:r>
            <w:r w:rsidR="00410927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Queue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Numeric</w:t>
            </w:r>
          </w:p>
        </w:tc>
        <w:tc>
          <w:tcPr>
            <w:tcW w:w="1418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  <w:tc>
          <w:tcPr>
            <w:tcW w:w="2693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</w:tr>
      <w:tr w:rsidR="00117109" w:rsidRPr="00C8540F" w:rsidTr="001013E2">
        <w:tc>
          <w:tcPr>
            <w:tcW w:w="1809" w:type="dxa"/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Applicant Name</w:t>
            </w:r>
          </w:p>
        </w:tc>
        <w:tc>
          <w:tcPr>
            <w:tcW w:w="1701" w:type="dxa"/>
          </w:tcPr>
          <w:p w:rsidR="00117109" w:rsidRDefault="00117109">
            <w:r w:rsidRPr="0018754B">
              <w:rPr>
                <w:color w:val="000000"/>
                <w:sz w:val="24"/>
                <w:szCs w:val="24"/>
                <w:lang w:val="en-IN" w:eastAsia="en-IN"/>
              </w:rPr>
              <w:t>Hub Manager</w:t>
            </w:r>
            <w:r w:rsidRPr="0018754B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Queue</w:t>
            </w:r>
          </w:p>
        </w:tc>
        <w:tc>
          <w:tcPr>
            <w:tcW w:w="1701" w:type="dxa"/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8" w:type="dxa"/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117109" w:rsidRPr="00C8540F" w:rsidRDefault="00117109" w:rsidP="00410927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From screening stage</w:t>
            </w:r>
          </w:p>
        </w:tc>
      </w:tr>
      <w:tr w:rsidR="00117109" w:rsidRPr="00C8540F" w:rsidTr="001013E2">
        <w:tc>
          <w:tcPr>
            <w:tcW w:w="1809" w:type="dxa"/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Business Name</w:t>
            </w:r>
          </w:p>
        </w:tc>
        <w:tc>
          <w:tcPr>
            <w:tcW w:w="1701" w:type="dxa"/>
          </w:tcPr>
          <w:p w:rsidR="00117109" w:rsidRDefault="00117109">
            <w:r w:rsidRPr="0018754B">
              <w:rPr>
                <w:color w:val="000000"/>
                <w:sz w:val="24"/>
                <w:szCs w:val="24"/>
                <w:lang w:val="en-IN" w:eastAsia="en-IN"/>
              </w:rPr>
              <w:t>Hub Manager</w:t>
            </w:r>
            <w:r w:rsidRPr="0018754B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Queue</w:t>
            </w:r>
          </w:p>
        </w:tc>
        <w:tc>
          <w:tcPr>
            <w:tcW w:w="1701" w:type="dxa"/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8" w:type="dxa"/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From screening stage</w:t>
            </w:r>
          </w:p>
        </w:tc>
      </w:tr>
      <w:tr w:rsidR="00117109" w:rsidRPr="00C8540F" w:rsidTr="001013E2">
        <w:tc>
          <w:tcPr>
            <w:tcW w:w="1809" w:type="dxa"/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URN No </w:t>
            </w:r>
          </w:p>
        </w:tc>
        <w:tc>
          <w:tcPr>
            <w:tcW w:w="1701" w:type="dxa"/>
          </w:tcPr>
          <w:p w:rsidR="00117109" w:rsidRDefault="00117109">
            <w:r w:rsidRPr="0018754B">
              <w:rPr>
                <w:color w:val="000000"/>
                <w:sz w:val="24"/>
                <w:szCs w:val="24"/>
                <w:lang w:val="en-IN" w:eastAsia="en-IN"/>
              </w:rPr>
              <w:t>Hub Manager</w:t>
            </w:r>
            <w:r w:rsidRPr="0018754B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Queue</w:t>
            </w:r>
          </w:p>
        </w:tc>
        <w:tc>
          <w:tcPr>
            <w:tcW w:w="1701" w:type="dxa"/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8" w:type="dxa"/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From screening stage</w:t>
            </w:r>
          </w:p>
        </w:tc>
      </w:tr>
      <w:tr w:rsidR="00117109" w:rsidRPr="00C8540F" w:rsidTr="001013E2">
        <w:tc>
          <w:tcPr>
            <w:tcW w:w="1809" w:type="dxa"/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Area</w:t>
            </w:r>
          </w:p>
        </w:tc>
        <w:tc>
          <w:tcPr>
            <w:tcW w:w="1701" w:type="dxa"/>
          </w:tcPr>
          <w:p w:rsidR="00117109" w:rsidRDefault="00117109">
            <w:r w:rsidRPr="0018754B">
              <w:rPr>
                <w:color w:val="000000"/>
                <w:sz w:val="24"/>
                <w:szCs w:val="24"/>
                <w:lang w:val="en-IN" w:eastAsia="en-IN"/>
              </w:rPr>
              <w:t>Hub Manager</w:t>
            </w:r>
            <w:r w:rsidRPr="0018754B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Queue</w:t>
            </w:r>
          </w:p>
        </w:tc>
        <w:tc>
          <w:tcPr>
            <w:tcW w:w="1701" w:type="dxa"/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8" w:type="dxa"/>
          </w:tcPr>
          <w:p w:rsidR="00117109" w:rsidRPr="00C8540F" w:rsidRDefault="00117109" w:rsidP="00BD7D8A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117109" w:rsidRPr="00C8540F" w:rsidRDefault="00117109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From screening stage</w:t>
            </w:r>
          </w:p>
        </w:tc>
      </w:tr>
      <w:tr w:rsidR="00117109" w:rsidRPr="00C8540F" w:rsidTr="001013E2">
        <w:tc>
          <w:tcPr>
            <w:tcW w:w="1809" w:type="dxa"/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City/Village/ Town</w:t>
            </w:r>
          </w:p>
        </w:tc>
        <w:tc>
          <w:tcPr>
            <w:tcW w:w="1701" w:type="dxa"/>
          </w:tcPr>
          <w:p w:rsidR="00117109" w:rsidRDefault="00117109">
            <w:r w:rsidRPr="0018754B">
              <w:rPr>
                <w:color w:val="000000"/>
                <w:sz w:val="24"/>
                <w:szCs w:val="24"/>
                <w:lang w:val="en-IN" w:eastAsia="en-IN"/>
              </w:rPr>
              <w:t>Hub Manager</w:t>
            </w:r>
            <w:r w:rsidRPr="0018754B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Queue</w:t>
            </w:r>
          </w:p>
        </w:tc>
        <w:tc>
          <w:tcPr>
            <w:tcW w:w="1701" w:type="dxa"/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8" w:type="dxa"/>
          </w:tcPr>
          <w:p w:rsidR="00117109" w:rsidRPr="00C8540F" w:rsidRDefault="00117109" w:rsidP="00BD7D8A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117109" w:rsidRPr="00C8540F" w:rsidRDefault="00117109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From screening stage</w:t>
            </w:r>
          </w:p>
        </w:tc>
      </w:tr>
      <w:tr w:rsidR="00117109" w:rsidRPr="00C8540F" w:rsidTr="001013E2">
        <w:tc>
          <w:tcPr>
            <w:tcW w:w="1809" w:type="dxa"/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proofErr w:type="spellStart"/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Pincode</w:t>
            </w:r>
            <w:proofErr w:type="spellEnd"/>
          </w:p>
        </w:tc>
        <w:tc>
          <w:tcPr>
            <w:tcW w:w="1701" w:type="dxa"/>
          </w:tcPr>
          <w:p w:rsidR="00117109" w:rsidRDefault="00117109">
            <w:r w:rsidRPr="0018754B">
              <w:rPr>
                <w:color w:val="000000"/>
                <w:sz w:val="24"/>
                <w:szCs w:val="24"/>
                <w:lang w:val="en-IN" w:eastAsia="en-IN"/>
              </w:rPr>
              <w:t>Hub Manager</w:t>
            </w:r>
            <w:r w:rsidRPr="0018754B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Queue</w:t>
            </w:r>
          </w:p>
        </w:tc>
        <w:tc>
          <w:tcPr>
            <w:tcW w:w="1701" w:type="dxa"/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Numeric</w:t>
            </w:r>
          </w:p>
        </w:tc>
        <w:tc>
          <w:tcPr>
            <w:tcW w:w="1418" w:type="dxa"/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  <w:tc>
          <w:tcPr>
            <w:tcW w:w="2693" w:type="dxa"/>
          </w:tcPr>
          <w:p w:rsidR="00117109" w:rsidRPr="00C8540F" w:rsidRDefault="00117109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From screening stage</w:t>
            </w:r>
          </w:p>
        </w:tc>
      </w:tr>
    </w:tbl>
    <w:p w:rsidR="0084566F" w:rsidRPr="00C8540F" w:rsidRDefault="0084566F" w:rsidP="0084566F"/>
    <w:p w:rsidR="00F5161D" w:rsidRPr="00C8540F" w:rsidRDefault="00F5161D" w:rsidP="0084566F"/>
    <w:p w:rsidR="00F5161D" w:rsidRPr="00C8540F" w:rsidRDefault="00F5161D" w:rsidP="0084566F"/>
    <w:p w:rsidR="00F5161D" w:rsidRPr="00C8540F" w:rsidRDefault="00F5161D" w:rsidP="0084566F"/>
    <w:p w:rsidR="00F5161D" w:rsidRDefault="00F5161D" w:rsidP="0084566F"/>
    <w:p w:rsidR="0047703A" w:rsidRPr="00C8540F" w:rsidRDefault="0047703A" w:rsidP="0084566F"/>
    <w:p w:rsidR="00F5161D" w:rsidRPr="00C8540F" w:rsidRDefault="00F5161D" w:rsidP="0084566F"/>
    <w:p w:rsidR="00F5161D" w:rsidRPr="00C8540F" w:rsidRDefault="00F5161D" w:rsidP="0084566F"/>
    <w:p w:rsidR="00F5161D" w:rsidRPr="00C8540F" w:rsidRDefault="00F5161D" w:rsidP="0084566F"/>
    <w:p w:rsidR="00B42412" w:rsidRPr="00C8540F" w:rsidRDefault="00B42412" w:rsidP="009118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3" w:name="_Toc465267711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Screenshot</w:t>
      </w:r>
      <w:bookmarkEnd w:id="13"/>
    </w:p>
    <w:p w:rsidR="00A741CD" w:rsidRPr="00C8540F" w:rsidRDefault="00A741CD" w:rsidP="00A741CD"/>
    <w:p w:rsidR="00A741CD" w:rsidRPr="00C8540F" w:rsidRDefault="00A741CD" w:rsidP="00840BBA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>Search Page</w:t>
      </w:r>
    </w:p>
    <w:p w:rsidR="00A741CD" w:rsidRPr="00C8540F" w:rsidRDefault="00A741CD" w:rsidP="00A741CD">
      <w:pPr>
        <w:ind w:left="1080"/>
      </w:pPr>
    </w:p>
    <w:p w:rsidR="00A741CD" w:rsidRPr="00C8540F" w:rsidRDefault="00FE2285" w:rsidP="00A741CD">
      <w:pPr>
        <w:ind w:left="1080"/>
      </w:pPr>
      <w:r>
        <w:rPr>
          <w:noProof/>
          <w:lang w:val="en-IN" w:eastAsia="en-IN"/>
        </w:rPr>
        <w:drawing>
          <wp:inline distT="0" distB="0" distL="0" distR="0">
            <wp:extent cx="1913890" cy="3444875"/>
            <wp:effectExtent l="0" t="0" r="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89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1CD" w:rsidRPr="00C8540F" w:rsidRDefault="00A741CD" w:rsidP="00A741CD">
      <w:pPr>
        <w:ind w:left="1080"/>
      </w:pPr>
    </w:p>
    <w:p w:rsidR="00840BBA" w:rsidRPr="00C8540F" w:rsidRDefault="00840BBA" w:rsidP="00840BBA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>Application Queue</w:t>
      </w:r>
    </w:p>
    <w:p w:rsidR="00A741CD" w:rsidRDefault="00610C55" w:rsidP="00610C55">
      <w:pPr>
        <w:ind w:left="360"/>
        <w:rPr>
          <w:rFonts w:eastAsia="Calibri"/>
          <w:sz w:val="24"/>
          <w:szCs w:val="28"/>
          <w:lang w:val="en-IN"/>
        </w:rPr>
        <w:pPrChange w:id="14" w:author="Swapnil Agrawal | IFMR Rural Finance" w:date="2016-10-27T14:50:00Z">
          <w:pPr>
            <w:ind w:left="1080"/>
          </w:pPr>
        </w:pPrChange>
      </w:pPr>
      <w:ins w:id="15" w:author="Swapnil Agrawal | IFMR Rural Finance" w:date="2016-10-27T14:50:00Z">
        <w:r>
          <w:rPr>
            <w:rFonts w:eastAsia="Calibri"/>
            <w:sz w:val="24"/>
            <w:szCs w:val="28"/>
            <w:lang w:val="en-IN"/>
          </w:rPr>
          <w:t xml:space="preserve">         </w:t>
        </w:r>
      </w:ins>
      <w:bookmarkStart w:id="16" w:name="_GoBack"/>
      <w:bookmarkEnd w:id="16"/>
      <w:r w:rsidR="00FE2285">
        <w:rPr>
          <w:rFonts w:eastAsia="Calibri"/>
          <w:noProof/>
          <w:sz w:val="24"/>
          <w:szCs w:val="28"/>
          <w:lang w:val="en-IN" w:eastAsia="en-IN"/>
        </w:rPr>
        <w:drawing>
          <wp:inline distT="0" distB="0" distL="0" distR="0">
            <wp:extent cx="1892300" cy="3423920"/>
            <wp:effectExtent l="0" t="0" r="0" b="508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285" w:rsidRDefault="00FE2285" w:rsidP="00A741CD">
      <w:pPr>
        <w:ind w:left="1080"/>
        <w:rPr>
          <w:rFonts w:eastAsia="Calibri"/>
          <w:sz w:val="24"/>
          <w:szCs w:val="28"/>
          <w:lang w:val="en-IN"/>
        </w:rPr>
      </w:pPr>
    </w:p>
    <w:p w:rsidR="00FE2285" w:rsidRPr="00C8540F" w:rsidRDefault="00FE2285" w:rsidP="00A741CD">
      <w:pPr>
        <w:ind w:left="1080"/>
        <w:rPr>
          <w:rFonts w:eastAsia="Calibri"/>
          <w:sz w:val="24"/>
          <w:szCs w:val="28"/>
          <w:lang w:val="en-IN"/>
        </w:rPr>
      </w:pPr>
    </w:p>
    <w:p w:rsidR="00F5161D" w:rsidRPr="00C8540F" w:rsidRDefault="00F5161D" w:rsidP="00A741CD">
      <w:pPr>
        <w:ind w:left="1080"/>
        <w:rPr>
          <w:rFonts w:eastAsia="Calibri"/>
          <w:sz w:val="24"/>
          <w:szCs w:val="28"/>
          <w:lang w:val="en-IN"/>
        </w:rPr>
      </w:pPr>
    </w:p>
    <w:p w:rsidR="001901C1" w:rsidRPr="00C8540F" w:rsidRDefault="001901C1" w:rsidP="001901C1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7" w:name="_Toc465267712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Functional requirements</w:t>
      </w:r>
      <w:bookmarkEnd w:id="17"/>
    </w:p>
    <w:p w:rsidR="000B5C2D" w:rsidRPr="00C8540F" w:rsidRDefault="000B5C2D" w:rsidP="000B5C2D"/>
    <w:p w:rsidR="00B62F8C" w:rsidRPr="00C8540F" w:rsidRDefault="00095259" w:rsidP="00867B90">
      <w:pPr>
        <w:pStyle w:val="ListParagraph"/>
        <w:spacing w:line="360" w:lineRule="auto"/>
        <w:ind w:left="644"/>
        <w:rPr>
          <w:rFonts w:ascii="Times New Roman" w:hAnsi="Times New Roman"/>
          <w:sz w:val="24"/>
          <w:szCs w:val="28"/>
        </w:rPr>
      </w:pPr>
      <w:ins w:id="18" w:author="Sarthak Shah | IFMR Rural Finance" w:date="2016-10-26T18:51:00Z">
        <w:r>
          <w:rPr>
            <w:rFonts w:ascii="Times New Roman" w:hAnsi="Times New Roman"/>
            <w:sz w:val="24"/>
            <w:szCs w:val="28"/>
          </w:rPr>
          <w:t xml:space="preserve">Hub Manager </w:t>
        </w:r>
      </w:ins>
      <w:del w:id="19" w:author="Sarthak Shah | IFMR Rural Finance" w:date="2016-10-26T18:51:00Z">
        <w:r w:rsidR="00A669D8" w:rsidRPr="00C8540F" w:rsidDel="00095259">
          <w:rPr>
            <w:rFonts w:ascii="Times New Roman" w:hAnsi="Times New Roman"/>
            <w:b/>
            <w:sz w:val="24"/>
            <w:szCs w:val="28"/>
          </w:rPr>
          <w:delText>Loan Officer</w:delText>
        </w:r>
        <w:r w:rsidR="00C02487" w:rsidRPr="00C8540F" w:rsidDel="00095259">
          <w:rPr>
            <w:rFonts w:ascii="Times New Roman" w:hAnsi="Times New Roman"/>
            <w:sz w:val="24"/>
            <w:szCs w:val="28"/>
          </w:rPr>
          <w:delText xml:space="preserve"> </w:delText>
        </w:r>
      </w:del>
      <w:r w:rsidR="00C02487" w:rsidRPr="00C8540F">
        <w:rPr>
          <w:rFonts w:ascii="Times New Roman" w:hAnsi="Times New Roman"/>
          <w:sz w:val="24"/>
          <w:szCs w:val="28"/>
        </w:rPr>
        <w:t>l</w:t>
      </w:r>
      <w:r w:rsidR="00B62F8C" w:rsidRPr="00C8540F">
        <w:rPr>
          <w:rFonts w:ascii="Times New Roman" w:hAnsi="Times New Roman"/>
          <w:sz w:val="24"/>
          <w:szCs w:val="28"/>
        </w:rPr>
        <w:t>ogs in</w:t>
      </w:r>
    </w:p>
    <w:p w:rsidR="00A61445" w:rsidRPr="00C8540F" w:rsidRDefault="00A61445" w:rsidP="00867B90">
      <w:pPr>
        <w:pStyle w:val="ListParagraph"/>
        <w:spacing w:line="360" w:lineRule="auto"/>
        <w:ind w:left="644"/>
        <w:rPr>
          <w:rFonts w:ascii="Times New Roman" w:hAnsi="Times New Roman"/>
          <w:sz w:val="24"/>
          <w:szCs w:val="28"/>
        </w:rPr>
      </w:pPr>
    </w:p>
    <w:p w:rsidR="00867B90" w:rsidRPr="00C8540F" w:rsidRDefault="00B62F8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>The</w:t>
      </w:r>
      <w:r w:rsidR="00FE2285">
        <w:rPr>
          <w:rFonts w:ascii="Times New Roman" w:hAnsi="Times New Roman"/>
          <w:sz w:val="24"/>
          <w:szCs w:val="28"/>
        </w:rPr>
        <w:t xml:space="preserve"> Hub Manager</w:t>
      </w:r>
      <w:r w:rsidRPr="00C8540F">
        <w:rPr>
          <w:rFonts w:ascii="Times New Roman" w:hAnsi="Times New Roman"/>
          <w:sz w:val="24"/>
          <w:szCs w:val="28"/>
        </w:rPr>
        <w:t xml:space="preserve"> </w:t>
      </w:r>
      <w:r w:rsidR="00F973C5" w:rsidRPr="00C8540F">
        <w:rPr>
          <w:rFonts w:ascii="Times New Roman" w:hAnsi="Times New Roman"/>
          <w:sz w:val="24"/>
          <w:szCs w:val="28"/>
        </w:rPr>
        <w:t xml:space="preserve">opens the process dash board, </w:t>
      </w:r>
      <w:r w:rsidR="00786B50" w:rsidRPr="00C8540F">
        <w:rPr>
          <w:rFonts w:ascii="Times New Roman" w:hAnsi="Times New Roman"/>
          <w:sz w:val="24"/>
          <w:szCs w:val="28"/>
        </w:rPr>
        <w:t xml:space="preserve">and </w:t>
      </w:r>
      <w:r w:rsidR="00867B90" w:rsidRPr="00C8540F">
        <w:rPr>
          <w:rFonts w:ascii="Times New Roman" w:hAnsi="Times New Roman"/>
          <w:sz w:val="24"/>
          <w:szCs w:val="28"/>
        </w:rPr>
        <w:t xml:space="preserve">clicks on </w:t>
      </w:r>
      <w:r w:rsidR="00FE2285">
        <w:rPr>
          <w:rFonts w:ascii="Times New Roman" w:hAnsi="Times New Roman"/>
          <w:sz w:val="24"/>
          <w:szCs w:val="28"/>
        </w:rPr>
        <w:t xml:space="preserve">Screening Review </w:t>
      </w:r>
      <w:ins w:id="20" w:author="Sarthak Shah | IFMR Rural Finance" w:date="2016-10-26T18:51:00Z">
        <w:r w:rsidR="00095259">
          <w:rPr>
            <w:rFonts w:ascii="Times New Roman" w:hAnsi="Times New Roman"/>
            <w:sz w:val="24"/>
            <w:szCs w:val="28"/>
          </w:rPr>
          <w:t>Q</w:t>
        </w:r>
      </w:ins>
      <w:del w:id="21" w:author="Sarthak Shah | IFMR Rural Finance" w:date="2016-10-26T18:51:00Z">
        <w:r w:rsidR="00867B90" w:rsidRPr="00C8540F" w:rsidDel="00095259">
          <w:rPr>
            <w:rFonts w:ascii="Times New Roman" w:hAnsi="Times New Roman"/>
            <w:sz w:val="24"/>
            <w:szCs w:val="28"/>
          </w:rPr>
          <w:delText>q</w:delText>
        </w:r>
      </w:del>
      <w:r w:rsidR="00867B90" w:rsidRPr="00C8540F">
        <w:rPr>
          <w:rFonts w:ascii="Times New Roman" w:hAnsi="Times New Roman"/>
          <w:sz w:val="24"/>
          <w:szCs w:val="28"/>
        </w:rPr>
        <w:t>ueue</w:t>
      </w:r>
      <w:r w:rsidR="00786B5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the </w:t>
      </w:r>
      <w:r w:rsidR="00FE2285">
        <w:rPr>
          <w:rFonts w:ascii="Times New Roman" w:hAnsi="Times New Roman"/>
          <w:sz w:val="24"/>
          <w:szCs w:val="28"/>
        </w:rPr>
        <w:t>Hub Manager</w:t>
      </w:r>
      <w:r w:rsidR="00FE2285" w:rsidRPr="00C8540F">
        <w:rPr>
          <w:rFonts w:ascii="Times New Roman" w:hAnsi="Times New Roman"/>
          <w:sz w:val="24"/>
          <w:szCs w:val="28"/>
        </w:rPr>
        <w:t xml:space="preserve"> </w:t>
      </w:r>
      <w:r w:rsidRPr="00C8540F">
        <w:rPr>
          <w:rFonts w:ascii="Times New Roman" w:hAnsi="Times New Roman"/>
          <w:sz w:val="24"/>
          <w:szCs w:val="28"/>
        </w:rPr>
        <w:t xml:space="preserve">performs a search without selecting any parameter, then all cases with status ‘Pending for </w:t>
      </w:r>
      <w:r w:rsidR="00FE2285">
        <w:rPr>
          <w:rFonts w:ascii="Times New Roman" w:hAnsi="Times New Roman"/>
          <w:sz w:val="24"/>
          <w:szCs w:val="28"/>
        </w:rPr>
        <w:t>Screening Review</w:t>
      </w:r>
      <w:r w:rsidR="00867B90" w:rsidRPr="00C8540F">
        <w:rPr>
          <w:rFonts w:ascii="Times New Roman" w:hAnsi="Times New Roman"/>
          <w:sz w:val="24"/>
          <w:szCs w:val="28"/>
        </w:rPr>
        <w:t>’</w:t>
      </w:r>
      <w:r w:rsidRPr="00C8540F">
        <w:rPr>
          <w:rFonts w:ascii="Times New Roman" w:hAnsi="Times New Roman"/>
          <w:sz w:val="24"/>
          <w:szCs w:val="28"/>
        </w:rPr>
        <w:t xml:space="preserve"> 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  <w:r w:rsidR="00D34EF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</w:t>
      </w:r>
      <w:r w:rsidR="00DD0A1F" w:rsidRPr="00C8540F">
        <w:rPr>
          <w:rFonts w:ascii="Times New Roman" w:hAnsi="Times New Roman"/>
          <w:sz w:val="24"/>
          <w:szCs w:val="28"/>
        </w:rPr>
        <w:t>t</w:t>
      </w:r>
      <w:r w:rsidR="00F973C5" w:rsidRPr="00C8540F">
        <w:rPr>
          <w:rFonts w:ascii="Times New Roman" w:hAnsi="Times New Roman"/>
          <w:sz w:val="24"/>
          <w:szCs w:val="28"/>
        </w:rPr>
        <w:t xml:space="preserve">he </w:t>
      </w:r>
      <w:r w:rsidR="00FE2285">
        <w:rPr>
          <w:rFonts w:ascii="Times New Roman" w:hAnsi="Times New Roman"/>
          <w:sz w:val="24"/>
          <w:szCs w:val="28"/>
        </w:rPr>
        <w:t>Hub Manager</w:t>
      </w:r>
      <w:r w:rsidR="00FE2285" w:rsidRPr="00C8540F">
        <w:rPr>
          <w:rFonts w:ascii="Times New Roman" w:hAnsi="Times New Roman"/>
          <w:sz w:val="24"/>
          <w:szCs w:val="28"/>
        </w:rPr>
        <w:t xml:space="preserve"> </w:t>
      </w:r>
      <w:r w:rsidRPr="00C8540F">
        <w:rPr>
          <w:rFonts w:ascii="Times New Roman" w:hAnsi="Times New Roman"/>
          <w:sz w:val="24"/>
          <w:szCs w:val="28"/>
        </w:rPr>
        <w:t xml:space="preserve">searches with ‘Applicant name’, ‘Business name’ or ‘URN no’, then all matching records </w:t>
      </w:r>
      <w:r w:rsidR="00562FC9" w:rsidRPr="00C8540F">
        <w:rPr>
          <w:rFonts w:ascii="Times New Roman" w:hAnsi="Times New Roman"/>
          <w:sz w:val="24"/>
          <w:szCs w:val="28"/>
        </w:rPr>
        <w:t xml:space="preserve">that are ‘Pending for </w:t>
      </w:r>
      <w:ins w:id="22" w:author="Sarthak Shah | IFMR Rural Finance" w:date="2016-10-26T18:53:00Z">
        <w:r w:rsidR="007D5130">
          <w:rPr>
            <w:rFonts w:ascii="Times New Roman" w:hAnsi="Times New Roman"/>
            <w:sz w:val="24"/>
            <w:szCs w:val="28"/>
          </w:rPr>
          <w:t>Screening Review</w:t>
        </w:r>
      </w:ins>
      <w:del w:id="23" w:author="Sarthak Shah | IFMR Rural Finance" w:date="2016-10-26T18:53:00Z">
        <w:r w:rsidR="00562FC9" w:rsidRPr="00C8540F" w:rsidDel="007D5130">
          <w:rPr>
            <w:rFonts w:ascii="Times New Roman" w:hAnsi="Times New Roman"/>
            <w:sz w:val="24"/>
            <w:szCs w:val="28"/>
          </w:rPr>
          <w:delText>Application</w:delText>
        </w:r>
      </w:del>
      <w:r w:rsidR="00562FC9" w:rsidRPr="00C8540F">
        <w:rPr>
          <w:rFonts w:ascii="Times New Roman" w:hAnsi="Times New Roman"/>
          <w:sz w:val="24"/>
          <w:szCs w:val="28"/>
        </w:rPr>
        <w:t xml:space="preserve">’ </w:t>
      </w:r>
      <w:del w:id="24" w:author="Sarthak Shah | IFMR Rural Finance" w:date="2016-10-26T18:53:00Z">
        <w:r w:rsidRPr="00C8540F" w:rsidDel="007D5130">
          <w:rPr>
            <w:rFonts w:ascii="Times New Roman" w:hAnsi="Times New Roman"/>
            <w:sz w:val="24"/>
            <w:szCs w:val="28"/>
          </w:rPr>
          <w:delText>(including existing customers)</w:delText>
        </w:r>
      </w:del>
      <w:r w:rsidRPr="00C8540F">
        <w:rPr>
          <w:rFonts w:ascii="Times New Roman" w:hAnsi="Times New Roman"/>
          <w:sz w:val="24"/>
          <w:szCs w:val="28"/>
        </w:rPr>
        <w:t xml:space="preserve"> 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FE2285">
        <w:rPr>
          <w:rFonts w:ascii="Times New Roman" w:hAnsi="Times New Roman"/>
          <w:sz w:val="24"/>
          <w:szCs w:val="28"/>
        </w:rPr>
        <w:t>Hub Manager</w:t>
      </w:r>
      <w:r w:rsidR="00FE2285" w:rsidRPr="00C8540F">
        <w:rPr>
          <w:rFonts w:ascii="Times New Roman" w:hAnsi="Times New Roman"/>
          <w:sz w:val="24"/>
          <w:szCs w:val="28"/>
        </w:rPr>
        <w:t xml:space="preserve"> </w:t>
      </w:r>
      <w:r w:rsidR="00CD6FB2" w:rsidRPr="00C8540F">
        <w:rPr>
          <w:rFonts w:ascii="Times New Roman" w:hAnsi="Times New Roman"/>
          <w:sz w:val="24"/>
          <w:szCs w:val="28"/>
        </w:rPr>
        <w:t xml:space="preserve">can </w:t>
      </w:r>
      <w:r w:rsidR="00CD6FB2" w:rsidRPr="00C8540F">
        <w:rPr>
          <w:rFonts w:ascii="Times New Roman" w:hAnsi="Times New Roman"/>
          <w:b/>
          <w:sz w:val="24"/>
          <w:szCs w:val="28"/>
        </w:rPr>
        <w:t xml:space="preserve">search and </w:t>
      </w:r>
      <w:r w:rsidR="005D3FC5" w:rsidRPr="00C8540F">
        <w:rPr>
          <w:rFonts w:ascii="Times New Roman" w:hAnsi="Times New Roman"/>
          <w:b/>
          <w:sz w:val="24"/>
          <w:szCs w:val="28"/>
        </w:rPr>
        <w:t>sort</w:t>
      </w:r>
      <w:r w:rsidR="005D3FC5" w:rsidRPr="00C8540F">
        <w:rPr>
          <w:rFonts w:ascii="Times New Roman" w:hAnsi="Times New Roman"/>
          <w:sz w:val="24"/>
          <w:szCs w:val="28"/>
        </w:rPr>
        <w:t xml:space="preserve"> the profiles </w:t>
      </w:r>
      <w:r w:rsidR="00866D3C" w:rsidRPr="00C8540F">
        <w:rPr>
          <w:rFonts w:ascii="Times New Roman" w:hAnsi="Times New Roman"/>
          <w:sz w:val="24"/>
          <w:szCs w:val="28"/>
        </w:rPr>
        <w:t xml:space="preserve">based on the following parameters:  </w:t>
      </w:r>
      <w:r w:rsidR="00BD7D8A" w:rsidRPr="00C8540F">
        <w:rPr>
          <w:rFonts w:ascii="Times New Roman" w:hAnsi="Times New Roman"/>
          <w:sz w:val="24"/>
          <w:szCs w:val="28"/>
        </w:rPr>
        <w:t>U</w:t>
      </w:r>
      <w:r w:rsidR="00A65E15" w:rsidRPr="00C8540F">
        <w:rPr>
          <w:rFonts w:ascii="Times New Roman" w:hAnsi="Times New Roman"/>
          <w:sz w:val="24"/>
          <w:szCs w:val="28"/>
        </w:rPr>
        <w:t>RN</w:t>
      </w:r>
      <w:r w:rsidR="00BD7D8A" w:rsidRPr="00C8540F">
        <w:rPr>
          <w:rFonts w:ascii="Times New Roman" w:hAnsi="Times New Roman"/>
          <w:sz w:val="24"/>
          <w:szCs w:val="28"/>
        </w:rPr>
        <w:t xml:space="preserve"> no, Applicant Name, Business Name</w:t>
      </w:r>
      <w:r w:rsidR="00A65E15" w:rsidRPr="00C8540F">
        <w:rPr>
          <w:rFonts w:ascii="Times New Roman" w:hAnsi="Times New Roman"/>
          <w:sz w:val="24"/>
          <w:szCs w:val="28"/>
        </w:rPr>
        <w:t xml:space="preserve">, Area, </w:t>
      </w:r>
      <w:proofErr w:type="gramStart"/>
      <w:r w:rsidR="00A65E15" w:rsidRPr="00C8540F">
        <w:rPr>
          <w:rFonts w:ascii="Times New Roman" w:hAnsi="Times New Roman"/>
          <w:sz w:val="24"/>
          <w:szCs w:val="28"/>
        </w:rPr>
        <w:t>City</w:t>
      </w:r>
      <w:proofErr w:type="gramEnd"/>
      <w:r w:rsidR="00A65E15" w:rsidRPr="00C8540F">
        <w:rPr>
          <w:rFonts w:ascii="Times New Roman" w:hAnsi="Times New Roman"/>
          <w:sz w:val="24"/>
          <w:szCs w:val="28"/>
        </w:rPr>
        <w:t>/Village/Town</w:t>
      </w:r>
      <w:r w:rsidR="00866D3C" w:rsidRPr="00C8540F">
        <w:rPr>
          <w:rFonts w:ascii="Times New Roman" w:hAnsi="Times New Roman"/>
          <w:sz w:val="24"/>
          <w:szCs w:val="28"/>
        </w:rPr>
        <w:t xml:space="preserve">. </w:t>
      </w:r>
    </w:p>
    <w:p w:rsidR="00E25392" w:rsidRPr="00C8540F" w:rsidRDefault="00866D3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FE2285">
        <w:rPr>
          <w:rFonts w:ascii="Times New Roman" w:hAnsi="Times New Roman"/>
          <w:sz w:val="24"/>
          <w:szCs w:val="28"/>
        </w:rPr>
        <w:t>Hub Manager</w:t>
      </w:r>
      <w:r w:rsidR="00FE2285" w:rsidRPr="00C8540F">
        <w:rPr>
          <w:rFonts w:ascii="Times New Roman" w:hAnsi="Times New Roman"/>
          <w:sz w:val="24"/>
          <w:szCs w:val="28"/>
        </w:rPr>
        <w:t xml:space="preserve"> </w:t>
      </w:r>
      <w:r w:rsidRPr="00C8540F">
        <w:rPr>
          <w:rFonts w:ascii="Times New Roman" w:hAnsi="Times New Roman"/>
          <w:sz w:val="24"/>
          <w:szCs w:val="28"/>
        </w:rPr>
        <w:t xml:space="preserve">then </w:t>
      </w:r>
      <w:r w:rsidR="00525496" w:rsidRPr="00C8540F">
        <w:rPr>
          <w:rFonts w:ascii="Times New Roman" w:hAnsi="Times New Roman"/>
          <w:sz w:val="24"/>
          <w:szCs w:val="28"/>
        </w:rPr>
        <w:t xml:space="preserve">selects a </w:t>
      </w:r>
      <w:r w:rsidR="005D3FC5" w:rsidRPr="00C8540F">
        <w:rPr>
          <w:rFonts w:ascii="Times New Roman" w:hAnsi="Times New Roman"/>
          <w:sz w:val="24"/>
          <w:szCs w:val="28"/>
        </w:rPr>
        <w:t>profile</w:t>
      </w:r>
      <w:r w:rsidR="00525496" w:rsidRPr="00C8540F">
        <w:rPr>
          <w:rFonts w:ascii="Times New Roman" w:hAnsi="Times New Roman"/>
          <w:sz w:val="24"/>
          <w:szCs w:val="28"/>
        </w:rPr>
        <w:t xml:space="preserve"> from the </w:t>
      </w:r>
      <w:r w:rsidR="00867B90" w:rsidRPr="00C8540F">
        <w:rPr>
          <w:rFonts w:ascii="Times New Roman" w:hAnsi="Times New Roman"/>
          <w:sz w:val="24"/>
          <w:szCs w:val="28"/>
        </w:rPr>
        <w:t>application</w:t>
      </w:r>
      <w:r w:rsidR="00F973C5" w:rsidRPr="00C8540F">
        <w:rPr>
          <w:rFonts w:ascii="Times New Roman" w:hAnsi="Times New Roman"/>
          <w:sz w:val="24"/>
          <w:szCs w:val="28"/>
        </w:rPr>
        <w:t xml:space="preserve"> queue</w:t>
      </w:r>
      <w:r w:rsidR="005D3FC5" w:rsidRPr="00C8540F">
        <w:rPr>
          <w:rFonts w:ascii="Times New Roman" w:hAnsi="Times New Roman"/>
          <w:sz w:val="24"/>
          <w:szCs w:val="28"/>
        </w:rPr>
        <w:t>.</w:t>
      </w:r>
      <w:r w:rsidR="00BE7F80" w:rsidRPr="00C8540F">
        <w:rPr>
          <w:rFonts w:ascii="Times New Roman" w:hAnsi="Times New Roman"/>
          <w:sz w:val="24"/>
          <w:szCs w:val="28"/>
        </w:rPr>
        <w:t xml:space="preserve"> The queue table should have applicant name, business name, URN </w:t>
      </w:r>
      <w:r w:rsidR="00E25392" w:rsidRPr="00C8540F">
        <w:rPr>
          <w:rFonts w:ascii="Times New Roman" w:hAnsi="Times New Roman"/>
          <w:sz w:val="24"/>
          <w:szCs w:val="28"/>
        </w:rPr>
        <w:t xml:space="preserve">No, Area, City/Town/Village </w:t>
      </w:r>
      <w:r w:rsidR="00BE7F80" w:rsidRPr="00C8540F">
        <w:rPr>
          <w:rFonts w:ascii="Times New Roman" w:hAnsi="Times New Roman"/>
          <w:sz w:val="24"/>
          <w:szCs w:val="28"/>
        </w:rPr>
        <w:t xml:space="preserve">as column names. </w:t>
      </w:r>
    </w:p>
    <w:p w:rsidR="00A61445" w:rsidRPr="00C8540F" w:rsidRDefault="00BE7F8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All the columns will have </w:t>
      </w:r>
      <w:r w:rsidRPr="00C8540F">
        <w:rPr>
          <w:rFonts w:ascii="Times New Roman" w:hAnsi="Times New Roman"/>
          <w:b/>
          <w:sz w:val="24"/>
          <w:szCs w:val="28"/>
        </w:rPr>
        <w:t>sorting</w:t>
      </w:r>
      <w:r w:rsidRPr="00C8540F">
        <w:rPr>
          <w:rFonts w:ascii="Times New Roman" w:hAnsi="Times New Roman"/>
          <w:sz w:val="24"/>
          <w:szCs w:val="28"/>
        </w:rPr>
        <w:t xml:space="preserve"> facility.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25" w:name="_Toc465267713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Upload</w:t>
      </w:r>
      <w:bookmarkEnd w:id="25"/>
    </w:p>
    <w:p w:rsidR="00867B90" w:rsidRPr="00C8540F" w:rsidRDefault="00867B90" w:rsidP="00867B90">
      <w:pPr>
        <w:ind w:left="1080"/>
      </w:pPr>
      <w:r w:rsidRPr="00C8540F">
        <w:t>-NA-</w:t>
      </w:r>
    </w:p>
    <w:p w:rsidR="00867B90" w:rsidRPr="00C8540F" w:rsidRDefault="00867B90" w:rsidP="00867B90">
      <w:pPr>
        <w:ind w:left="360"/>
      </w:pP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26" w:name="_Toc465267714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</w:t>
      </w:r>
      <w:bookmarkEnd w:id="26"/>
    </w:p>
    <w:p w:rsidR="00867B90" w:rsidRPr="00C8540F" w:rsidRDefault="00867B90" w:rsidP="00867B90">
      <w:pPr>
        <w:ind w:left="1080"/>
      </w:pPr>
      <w:r w:rsidRPr="00C8540F">
        <w:t>-NA-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27" w:name="_Toc465267715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27"/>
    </w:p>
    <w:p w:rsidR="00C02487" w:rsidRPr="00C8540F" w:rsidRDefault="00C02487" w:rsidP="00C02487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  <w:sz w:val="20"/>
        </w:rPr>
        <w:t>-NA-</w:t>
      </w:r>
    </w:p>
    <w:p w:rsidR="002523C6" w:rsidRPr="00C8540F" w:rsidRDefault="002523C6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853D6" w:rsidRPr="00C8540F" w:rsidRDefault="00A853D6" w:rsidP="00F973C5">
      <w:pPr>
        <w:ind w:left="360" w:firstLine="720"/>
        <w:rPr>
          <w:rFonts w:eastAsia="Calibri"/>
          <w:sz w:val="28"/>
          <w:szCs w:val="28"/>
          <w:lang w:val="en-IN"/>
        </w:rPr>
        <w:sectPr w:rsidR="00A853D6" w:rsidRPr="00C8540F" w:rsidSect="00645805"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B42412" w:rsidRPr="00C8540F" w:rsidRDefault="004C305E" w:rsidP="00506974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28" w:name="_Toc465267716"/>
      <w:r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 xml:space="preserve">Reviewing Screening stage </w:t>
      </w:r>
      <w:r w:rsidR="005D3FC5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data</w:t>
      </w:r>
      <w:bookmarkEnd w:id="28"/>
    </w:p>
    <w:p w:rsidR="002523C6" w:rsidRPr="00C8540F" w:rsidRDefault="00B42412" w:rsidP="0054313B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29" w:name="_Toc465267717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requirements</w:t>
      </w:r>
      <w:bookmarkEnd w:id="29"/>
      <w:r w:rsidR="005D3FC5"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p w:rsidR="00A853D6" w:rsidRPr="00C8540F" w:rsidRDefault="00A853D6" w:rsidP="00A853D6"/>
    <w:tbl>
      <w:tblPr>
        <w:tblW w:w="13931" w:type="dxa"/>
        <w:tblInd w:w="817" w:type="dxa"/>
        <w:tblLook w:val="04A0" w:firstRow="1" w:lastRow="0" w:firstColumn="1" w:lastColumn="0" w:noHBand="0" w:noVBand="1"/>
        <w:tblPrChange w:id="30" w:author="Sarthak Shah | IFMR Rural Finance" w:date="2016-10-26T18:58:00Z">
          <w:tblPr>
            <w:tblW w:w="13931" w:type="dxa"/>
            <w:tblInd w:w="817" w:type="dxa"/>
            <w:tblLook w:val="04A0" w:firstRow="1" w:lastRow="0" w:firstColumn="1" w:lastColumn="0" w:noHBand="0" w:noVBand="1"/>
          </w:tblPr>
        </w:tblPrChange>
      </w:tblPr>
      <w:tblGrid>
        <w:gridCol w:w="1323"/>
        <w:gridCol w:w="1536"/>
        <w:gridCol w:w="1323"/>
        <w:gridCol w:w="2872"/>
        <w:gridCol w:w="1772"/>
        <w:gridCol w:w="1376"/>
        <w:gridCol w:w="1430"/>
        <w:gridCol w:w="2299"/>
        <w:tblGridChange w:id="31">
          <w:tblGrid>
            <w:gridCol w:w="1323"/>
            <w:gridCol w:w="1431"/>
            <w:gridCol w:w="105"/>
            <w:gridCol w:w="1218"/>
            <w:gridCol w:w="105"/>
            <w:gridCol w:w="2872"/>
            <w:gridCol w:w="1772"/>
            <w:gridCol w:w="1376"/>
            <w:gridCol w:w="1430"/>
            <w:gridCol w:w="2299"/>
          </w:tblGrid>
        </w:tblGridChange>
      </w:tblGrid>
      <w:tr w:rsidR="007D5130" w:rsidRPr="006668B1" w:rsidTr="006002FC">
        <w:trPr>
          <w:trHeight w:val="620"/>
          <w:trPrChange w:id="32" w:author="Sarthak Shah | IFMR Rural Finance" w:date="2016-10-26T18:58:00Z">
            <w:trPr>
              <w:trHeight w:val="620"/>
            </w:trPr>
          </w:trPrChange>
        </w:trPr>
        <w:tc>
          <w:tcPr>
            <w:tcW w:w="132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33" w:author="Sarthak Shah | IFMR Rural Finance" w:date="2016-10-26T18:58:00Z">
              <w:tcPr>
                <w:tcW w:w="1323" w:type="dxa"/>
                <w:tcBorders>
                  <w:top w:val="single" w:sz="8" w:space="0" w:color="auto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5130" w:rsidRPr="006668B1" w:rsidRDefault="007D5130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Entity</w:t>
            </w:r>
          </w:p>
        </w:tc>
        <w:tc>
          <w:tcPr>
            <w:tcW w:w="1536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34" w:author="Sarthak Shah | IFMR Rural Finance" w:date="2016-10-26T18:58:00Z">
              <w:tcPr>
                <w:tcW w:w="1431" w:type="dxa"/>
                <w:tcBorders>
                  <w:top w:val="single" w:sz="8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5130" w:rsidRPr="006668B1" w:rsidRDefault="007D5130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Tab</w:t>
            </w:r>
          </w:p>
        </w:tc>
        <w:tc>
          <w:tcPr>
            <w:tcW w:w="1323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35" w:author="Sarthak Shah | IFMR Rural Finance" w:date="2016-10-26T18:58:00Z">
              <w:tcPr>
                <w:tcW w:w="1323" w:type="dxa"/>
                <w:gridSpan w:val="2"/>
                <w:tcBorders>
                  <w:top w:val="single" w:sz="8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5130" w:rsidRPr="006668B1" w:rsidRDefault="007D5130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Sub tab</w:t>
            </w:r>
          </w:p>
        </w:tc>
        <w:tc>
          <w:tcPr>
            <w:tcW w:w="2872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36" w:author="Sarthak Shah | IFMR Rural Finance" w:date="2016-10-26T18:58:00Z">
              <w:tcPr>
                <w:tcW w:w="2977" w:type="dxa"/>
                <w:gridSpan w:val="2"/>
                <w:tcBorders>
                  <w:top w:val="single" w:sz="8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5130" w:rsidRPr="006668B1" w:rsidRDefault="007D5130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Fields</w:t>
            </w:r>
          </w:p>
        </w:tc>
        <w:tc>
          <w:tcPr>
            <w:tcW w:w="1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37" w:author="Sarthak Shah | IFMR Rural Finance" w:date="2016-10-26T18:58:00Z">
              <w:tcPr>
                <w:tcW w:w="1772" w:type="dxa"/>
                <w:tcBorders>
                  <w:top w:val="single" w:sz="8" w:space="0" w:color="auto"/>
                  <w:left w:val="nil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5130" w:rsidRPr="006668B1" w:rsidRDefault="007D5130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 </w:t>
            </w:r>
          </w:p>
          <w:p w:rsidR="007D5130" w:rsidRPr="006668B1" w:rsidRDefault="007D5130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color w:val="000000"/>
                <w:sz w:val="24"/>
                <w:szCs w:val="24"/>
                <w:lang w:val="en-IN" w:eastAsia="en-IN"/>
              </w:rPr>
              <w:t>Field Value</w:t>
            </w:r>
          </w:p>
        </w:tc>
        <w:tc>
          <w:tcPr>
            <w:tcW w:w="1376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38" w:author="Sarthak Shah | IFMR Rural Finance" w:date="2016-10-26T18:58:00Z">
              <w:tcPr>
                <w:tcW w:w="1376" w:type="dxa"/>
                <w:tcBorders>
                  <w:top w:val="single" w:sz="8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5130" w:rsidRPr="006668B1" w:rsidRDefault="007D5130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Mandatory</w:t>
            </w:r>
          </w:p>
        </w:tc>
        <w:tc>
          <w:tcPr>
            <w:tcW w:w="1430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39" w:author="Sarthak Shah | IFMR Rural Finance" w:date="2016-10-26T18:58:00Z">
              <w:tcPr>
                <w:tcW w:w="1430" w:type="dxa"/>
                <w:tcBorders>
                  <w:top w:val="single" w:sz="8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5130" w:rsidRPr="006668B1" w:rsidRDefault="007D5130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Conditional Mandatory</w:t>
            </w:r>
          </w:p>
        </w:tc>
        <w:tc>
          <w:tcPr>
            <w:tcW w:w="2299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0" w:author="Sarthak Shah | IFMR Rural Finance" w:date="2016-10-26T18:58:00Z">
              <w:tcPr>
                <w:tcW w:w="2299" w:type="dxa"/>
                <w:tcBorders>
                  <w:top w:val="single" w:sz="8" w:space="0" w:color="auto"/>
                  <w:left w:val="single" w:sz="4" w:space="0" w:color="auto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5130" w:rsidRPr="006668B1" w:rsidRDefault="007D5130" w:rsidP="006668B1">
            <w:pPr>
              <w:ind w:right="1149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Remarks</w:t>
            </w:r>
          </w:p>
        </w:tc>
      </w:tr>
      <w:tr w:rsidR="006668B1" w:rsidRPr="006668B1" w:rsidTr="006002FC">
        <w:trPr>
          <w:trHeight w:val="300"/>
          <w:trPrChange w:id="41" w:author="Sarthak Shah | IFMR Rural Finance" w:date="2016-10-26T18:58:00Z">
            <w:trPr>
              <w:trHeight w:val="300"/>
            </w:trPr>
          </w:trPrChange>
        </w:trPr>
        <w:tc>
          <w:tcPr>
            <w:tcW w:w="1323" w:type="dxa"/>
            <w:vMerge w:val="restar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42" w:author="Sarthak Shah | IFMR Rural Finance" w:date="2016-10-26T18:58:00Z">
              <w:tcPr>
                <w:tcW w:w="1323" w:type="dxa"/>
                <w:vMerge w:val="restart"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Financial Summary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43" w:author="Sarthak Shah | IFMR Rural Finance" w:date="2016-10-26T18:58:00Z">
              <w:tcPr>
                <w:tcW w:w="1431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Risk Score</w:t>
            </w:r>
          </w:p>
        </w:tc>
        <w:tc>
          <w:tcPr>
            <w:tcW w:w="13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44" w:author="Sarthak Shah | IFMR Rural Finance" w:date="2016-10-26T18:58:00Z">
              <w:tcPr>
                <w:tcW w:w="1323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45" w:author="Sarthak Shah | IFMR Rural Finance" w:date="2016-10-26T18:58:00Z">
              <w:tcPr>
                <w:tcW w:w="297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668B1" w:rsidRDefault="006668B1" w:rsidP="006668B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color w:val="000000"/>
                <w:sz w:val="24"/>
                <w:szCs w:val="24"/>
                <w:lang w:val="en-IN" w:eastAsia="en-IN"/>
              </w:rPr>
              <w:t>Screening Score</w:t>
            </w:r>
          </w:p>
        </w:tc>
        <w:tc>
          <w:tcPr>
            <w:tcW w:w="1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46" w:author="Sarthak Shah | IFMR Rural Finance" w:date="2016-10-26T18:58:00Z">
              <w:tcPr>
                <w:tcW w:w="1772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668B1" w:rsidRDefault="006668B1" w:rsidP="006668B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47" w:author="Sarthak Shah | IFMR Rural Finance" w:date="2016-10-26T18:58:00Z">
              <w:tcPr>
                <w:tcW w:w="1376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668B1" w:rsidRDefault="006668B1" w:rsidP="006668B1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48" w:author="Sarthak Shah | IFMR Rural Finance" w:date="2016-10-26T18:58:00Z">
              <w:tcPr>
                <w:tcW w:w="143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668B1" w:rsidRDefault="006668B1" w:rsidP="006668B1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9" w:author="Sarthak Shah | IFMR Rural Finance" w:date="2016-10-26T18:58:00Z">
              <w:tcPr>
                <w:tcW w:w="2299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668B1" w:rsidRDefault="006668B1" w:rsidP="006668B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del w:id="50" w:author="Swapnil Agrawal | IFMR Rural Finance" w:date="2016-10-27T12:50:00Z">
              <w:r w:rsidRPr="006668B1" w:rsidDel="006002FC">
                <w:rPr>
                  <w:b/>
                  <w:color w:val="000000"/>
                  <w:sz w:val="24"/>
                  <w:szCs w:val="24"/>
                  <w:lang w:val="en-IN" w:eastAsia="en-IN"/>
                </w:rPr>
                <w:delText>Scenarios</w:delText>
              </w:r>
            </w:del>
            <w:ins w:id="51" w:author="Swapnil Agrawal | IFMR Rural Finance" w:date="2016-10-27T12:50:00Z">
              <w:r w:rsidR="006002FC">
                <w:rPr>
                  <w:b/>
                  <w:color w:val="000000"/>
                  <w:sz w:val="24"/>
                  <w:szCs w:val="24"/>
                  <w:lang w:val="en-IN" w:eastAsia="en-IN"/>
                </w:rPr>
                <w:t>CB Check Report</w:t>
              </w:r>
            </w:ins>
          </w:p>
        </w:tc>
        <w:tc>
          <w:tcPr>
            <w:tcW w:w="13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 w:val="restar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Applicant</w:t>
            </w:r>
          </w:p>
        </w:tc>
        <w:tc>
          <w:tcPr>
            <w:tcW w:w="153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Applicant Profile</w:t>
            </w:r>
          </w:p>
        </w:tc>
        <w:tc>
          <w:tcPr>
            <w:tcW w:w="132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KYC Details</w:t>
            </w: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Aadhar</w:t>
            </w:r>
            <w:proofErr w:type="spell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 No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Document Capture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Upload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Pan Number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Document Capture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Upload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ID Type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ID No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Valid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Upto</w:t>
            </w:r>
            <w:proofErr w:type="spellEnd"/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Document Capture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Upload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del w:id="52" w:author="Sarthak Shah | IFMR Rural Finance" w:date="2016-10-26T18:58:00Z">
              <w:r w:rsidRPr="006668B1" w:rsidDel="007D5130">
                <w:rPr>
                  <w:rFonts w:ascii="Calibri" w:hAnsi="Calibri"/>
                  <w:color w:val="000000"/>
                  <w:sz w:val="24"/>
                  <w:szCs w:val="24"/>
                  <w:lang w:val="en-IN" w:eastAsia="en-IN"/>
                </w:rPr>
                <w:delText>Yes</w:delText>
              </w:r>
            </w:del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Applicant Details</w:t>
            </w: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Title*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populated/Text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Name*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populated/Text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Gender*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populated/Text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9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Date Of birth*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populated/Date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Age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Father's Name*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populated/Text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Educational Level*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Religion*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Mobile No*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Alternative Mobile No.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WhatsApp Mobile No.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Email ID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Alphanumeric,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spl</w:t>
            </w:r>
            <w:proofErr w:type="spell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charac</w:t>
            </w:r>
            <w:proofErr w:type="spellEnd"/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Preferred language of communication*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Mothers Name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Marital Status*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Spouse Name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Relationship with Business*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Business Involvement*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Yes, No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If yes, did the business close?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Yes, No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Month/Year (of business closure)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Address Details</w:t>
            </w: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Type Of Address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Care of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Building*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Alphanumeric,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spl</w:t>
            </w:r>
            <w:proofErr w:type="spell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charac</w:t>
            </w:r>
            <w:proofErr w:type="spellEnd"/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Street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Alphanumeric,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spl</w:t>
            </w:r>
            <w:proofErr w:type="spell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charac</w:t>
            </w:r>
            <w:proofErr w:type="spellEnd"/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Landmark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Alphanumeric,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spl</w:t>
            </w:r>
            <w:proofErr w:type="spell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charac</w:t>
            </w:r>
            <w:proofErr w:type="spellEnd"/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Locality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Alphanumeric,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spl</w:t>
            </w:r>
            <w:proofErr w:type="spell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charac</w:t>
            </w:r>
            <w:proofErr w:type="spellEnd"/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Pincode</w:t>
            </w:r>
            <w:proofErr w:type="spell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Village/Town/City*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District*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State*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Country*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Location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GPS Coordinates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Is the Communication Address same as the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Adhar</w:t>
            </w:r>
            <w:proofErr w:type="spell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 Card address?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7D5130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ins w:id="53" w:author="Sarthak Shah | IFMR Rural Finance" w:date="2016-10-26T18:59:00Z">
              <w:r>
                <w:rPr>
                  <w:rFonts w:ascii="Calibri" w:hAnsi="Calibri"/>
                  <w:color w:val="000000"/>
                  <w:sz w:val="24"/>
                  <w:szCs w:val="24"/>
                  <w:lang w:val="en-IN" w:eastAsia="en-IN"/>
                </w:rPr>
                <w:t>Radio Buttons</w:t>
              </w:r>
            </w:ins>
            <w:del w:id="54" w:author="Sarthak Shah | IFMR Rural Finance" w:date="2016-10-26T18:59:00Z">
              <w:r w:rsidR="006668B1" w:rsidRPr="006668B1" w:rsidDel="007D5130">
                <w:rPr>
                  <w:rFonts w:ascii="Calibri" w:hAnsi="Calibri"/>
                  <w:color w:val="000000"/>
                  <w:sz w:val="24"/>
                  <w:szCs w:val="24"/>
                  <w:lang w:val="en-IN" w:eastAsia="en-IN"/>
                </w:rPr>
                <w:delText>Yes, No</w:delText>
              </w:r>
            </w:del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7D5130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ins w:id="55" w:author="Sarthak Shah | IFMR Rural Finance" w:date="2016-10-26T18:59:00Z">
              <w:r>
                <w:rPr>
                  <w:rFonts w:ascii="Calibri" w:hAnsi="Calibri"/>
                  <w:color w:val="000000"/>
                  <w:sz w:val="24"/>
                  <w:szCs w:val="24"/>
                  <w:lang w:val="en-IN" w:eastAsia="en-IN"/>
                </w:rPr>
                <w:t>Yes/No</w:t>
              </w:r>
              <w:r>
                <w:rPr>
                  <w:rFonts w:ascii="Calibri" w:hAnsi="Calibri"/>
                  <w:color w:val="000000"/>
                  <w:sz w:val="24"/>
                  <w:szCs w:val="24"/>
                  <w:lang w:val="en-IN" w:eastAsia="en-IN"/>
                </w:rPr>
                <w:br/>
              </w:r>
            </w:ins>
            <w:r w:rsidR="006668B1"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Line 1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Line 2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Area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Land Mark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Pincode</w:t>
            </w:r>
            <w:proofErr w:type="spellEnd"/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State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District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City/Town/Village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Landline Number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Ownership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How many years are you living in present Area?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How many years are you living in current Address?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Is the Communication </w:t>
            </w:r>
            <w:proofErr w:type="gram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Address</w:t>
            </w:r>
            <w:proofErr w:type="gram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 same as Permanent Address?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Liabilities</w:t>
            </w:r>
          </w:p>
        </w:tc>
        <w:tc>
          <w:tcPr>
            <w:tcW w:w="132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-</w:t>
            </w: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Debt Source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Creditor's Name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Loan Amount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Loan Outstanding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Loan term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Monthly Insta</w:t>
            </w:r>
            <w:del w:id="56" w:author="Sarthak Shah | IFMR Rural Finance" w:date="2016-10-26T19:00:00Z">
              <w:r w:rsidRPr="006668B1" w:rsidDel="007D5130">
                <w:rPr>
                  <w:rFonts w:ascii="Calibri" w:hAnsi="Calibri"/>
                  <w:color w:val="000000"/>
                  <w:sz w:val="24"/>
                  <w:szCs w:val="24"/>
                  <w:lang w:val="en-IN" w:eastAsia="en-IN"/>
                </w:rPr>
                <w:delText>l</w:delText>
              </w:r>
            </w:del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lment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No. Of instalment Paid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Purpose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Bank Statement Details</w:t>
            </w:r>
          </w:p>
        </w:tc>
        <w:tc>
          <w:tcPr>
            <w:tcW w:w="132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-</w:t>
            </w: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IFSC Code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Bank Name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Branch Name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A/C name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A/C type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A/C no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Banking since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Net banking available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Sanctioned Amount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Start Month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Total Deposits*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Total Withdrawals*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Balance as on 15th*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No of cheques bounced*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Bank Statement Photo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Photo Capture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002FC" w:rsidRPr="006668B1" w:rsidTr="006002FC">
        <w:trPr>
          <w:trHeight w:val="300"/>
          <w:ins w:id="57" w:author="Swapnil Agrawal | IFMR Rural Finance" w:date="2016-10-27T12:51:00Z"/>
        </w:trPr>
        <w:tc>
          <w:tcPr>
            <w:tcW w:w="13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002FC" w:rsidRPr="006668B1" w:rsidRDefault="006002FC" w:rsidP="006668B1">
            <w:pPr>
              <w:rPr>
                <w:ins w:id="58" w:author="Swapnil Agrawal | IFMR Rural Finance" w:date="2016-10-27T12:51:00Z"/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002FC" w:rsidRPr="006668B1" w:rsidRDefault="006002FC" w:rsidP="006668B1">
            <w:pPr>
              <w:rPr>
                <w:ins w:id="59" w:author="Swapnil Agrawal | IFMR Rural Finance" w:date="2016-10-27T12:51:00Z"/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002FC" w:rsidRPr="006668B1" w:rsidRDefault="006002FC" w:rsidP="006668B1">
            <w:pPr>
              <w:rPr>
                <w:ins w:id="60" w:author="Swapnil Agrawal | IFMR Rural Finance" w:date="2016-10-27T12:51:00Z"/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02FC" w:rsidRPr="006668B1" w:rsidRDefault="006002FC" w:rsidP="006668B1">
            <w:pPr>
              <w:rPr>
                <w:ins w:id="61" w:author="Swapnil Agrawal | IFMR Rural Finance" w:date="2016-10-27T12:51:00Z"/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02FC" w:rsidRPr="006668B1" w:rsidRDefault="006002FC" w:rsidP="006668B1">
            <w:pPr>
              <w:rPr>
                <w:ins w:id="62" w:author="Swapnil Agrawal | IFMR Rural Finance" w:date="2016-10-27T12:51:00Z"/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02FC" w:rsidRPr="006668B1" w:rsidRDefault="006002FC" w:rsidP="006668B1">
            <w:pPr>
              <w:jc w:val="center"/>
              <w:rPr>
                <w:ins w:id="63" w:author="Swapnil Agrawal | IFMR Rural Finance" w:date="2016-10-27T12:51:00Z"/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002FC" w:rsidRPr="006668B1" w:rsidRDefault="006002FC" w:rsidP="006668B1">
            <w:pPr>
              <w:jc w:val="center"/>
              <w:rPr>
                <w:ins w:id="64" w:author="Swapnil Agrawal | IFMR Rural Finance" w:date="2016-10-27T12:51:00Z"/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002FC" w:rsidRPr="006668B1" w:rsidRDefault="006002FC" w:rsidP="006668B1">
            <w:pPr>
              <w:rPr>
                <w:ins w:id="65" w:author="Swapnil Agrawal | IFMR Rural Finance" w:date="2016-10-27T12:51:00Z"/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 w:val="restar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lastRenderedPageBreak/>
              <w:t>Co-Applicant</w:t>
            </w:r>
          </w:p>
        </w:tc>
        <w:tc>
          <w:tcPr>
            <w:tcW w:w="153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Co-Applicant Profile</w:t>
            </w:r>
          </w:p>
        </w:tc>
        <w:tc>
          <w:tcPr>
            <w:tcW w:w="132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KYC Details</w:t>
            </w: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Aadhar</w:t>
            </w:r>
            <w:proofErr w:type="spell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 No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Document Capture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Upload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Pan Number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Document Capture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Upload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ID Type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ID No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Valid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Upto</w:t>
            </w:r>
            <w:proofErr w:type="spellEnd"/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Document Capture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Upload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Co-Applicant Details</w:t>
            </w: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Title*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populated/Text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Name*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populated/Text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Gender*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populated/Text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9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Date Of birth*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populated/Date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Age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Father's Name*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populated/Text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Educational Level*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Religion*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Mobile No*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Alternative Mobile No.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WhatsApp Mobile No.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Email ID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Alphanumeric,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spl</w:t>
            </w:r>
            <w:proofErr w:type="spell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charac</w:t>
            </w:r>
            <w:proofErr w:type="spellEnd"/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Preferred language of communication*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Mothers Name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Marital Status*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Spouse Name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Relationship with Applicant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Relationship with Business</w:t>
            </w:r>
          </w:p>
        </w:tc>
        <w:tc>
          <w:tcPr>
            <w:tcW w:w="17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Business Involvement*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If yes, did the business close?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Month/Year (of business closure)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Address Details</w:t>
            </w: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Type of Address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Care of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Building*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Alphanumeric,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spl</w:t>
            </w:r>
            <w:proofErr w:type="spell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charac</w:t>
            </w:r>
            <w:proofErr w:type="spellEnd"/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Street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Alphanumeric,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spl</w:t>
            </w:r>
            <w:proofErr w:type="spell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charac</w:t>
            </w:r>
            <w:proofErr w:type="spellEnd"/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Landmark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Alphanumeric,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spl</w:t>
            </w:r>
            <w:proofErr w:type="spell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charac</w:t>
            </w:r>
            <w:proofErr w:type="spellEnd"/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Locality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Alphanumeric,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spl</w:t>
            </w:r>
            <w:proofErr w:type="spell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charac</w:t>
            </w:r>
            <w:proofErr w:type="spellEnd"/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Pincode</w:t>
            </w:r>
            <w:proofErr w:type="spell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Village/Town/City*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District*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State*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Country*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Location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GPS Co-ordinates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Is the Communication Address same as the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Adhar</w:t>
            </w:r>
            <w:proofErr w:type="spell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 Card address?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Line 1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Line 2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Area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Land Mark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Pincode</w:t>
            </w:r>
            <w:proofErr w:type="spellEnd"/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State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populated/text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District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populated/text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City/Town/Village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populated/text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Landline Number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Ownership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How many years are you living in present Area?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How many years are you living in current Address?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Is the Communication </w:t>
            </w:r>
            <w:proofErr w:type="gram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Address</w:t>
            </w:r>
            <w:proofErr w:type="gram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 same as Permanent Address?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Liabilities</w:t>
            </w:r>
          </w:p>
        </w:tc>
        <w:tc>
          <w:tcPr>
            <w:tcW w:w="132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-</w:t>
            </w: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Debt Source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Creditor's Name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Loan Amount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Loan Outstanding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Loan term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Monthly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Installment</w:t>
            </w:r>
            <w:proofErr w:type="spellEnd"/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No. Of instalment Paid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Purpose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Bank Statement Details</w:t>
            </w:r>
          </w:p>
        </w:tc>
        <w:tc>
          <w:tcPr>
            <w:tcW w:w="132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-</w:t>
            </w: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IFSC Code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Bank Name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Branch Name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A/C name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A/C type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A/C no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Banking since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Net banking available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Sanctioned Amount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Start Month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Total Deposits*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Total Withdrawals*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Balance as on 15th*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No of cheques bounced*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668B1">
        <w:trPr>
          <w:trHeight w:val="300"/>
        </w:trPr>
        <w:tc>
          <w:tcPr>
            <w:tcW w:w="13931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b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 w:val="restar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Guarantor</w:t>
            </w:r>
          </w:p>
        </w:tc>
        <w:tc>
          <w:tcPr>
            <w:tcW w:w="153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Guarantor Profile</w:t>
            </w:r>
          </w:p>
        </w:tc>
        <w:tc>
          <w:tcPr>
            <w:tcW w:w="132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KYC Details</w:t>
            </w: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Aadhar</w:t>
            </w:r>
            <w:proofErr w:type="spell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 No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Document Capture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Upload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Pan Number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Document Capture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Upload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ID Type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ID No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Valid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Upto</w:t>
            </w:r>
            <w:proofErr w:type="spellEnd"/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Document Capture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Upload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Guarantor Details</w:t>
            </w: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Title*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populated/Text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Name*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populated/Text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Gender*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populated/Text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9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Date Of birth*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populated/Date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Age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Father's Name*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populated/Text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Educational Level*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Religion*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Mobile No*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Alternative Mobile No.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WhatsApp Mobile No.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Email ID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Alphanumeric,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spl</w:t>
            </w:r>
            <w:proofErr w:type="spell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charac</w:t>
            </w:r>
            <w:proofErr w:type="spellEnd"/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Preferred language of communication*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Mother’s Name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Marital Status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Spouse Name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Relationship with Applicant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Business Involvement*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Have you ever been a proprietor or partner of </w:t>
            </w: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lastRenderedPageBreak/>
              <w:t>any other company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lastRenderedPageBreak/>
              <w:t>Radio Buttons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If yes, did the business close?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Month/Year (of business closure)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Address Details</w:t>
            </w: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Type Of Address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Care of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Building*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Alphanumeric,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spl</w:t>
            </w:r>
            <w:proofErr w:type="spell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charac</w:t>
            </w:r>
            <w:proofErr w:type="spellEnd"/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Street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Alphanumeric,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spl</w:t>
            </w:r>
            <w:proofErr w:type="spell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charac</w:t>
            </w:r>
            <w:proofErr w:type="spellEnd"/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Landmark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Alphanumeric,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spl</w:t>
            </w:r>
            <w:proofErr w:type="spell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charac</w:t>
            </w:r>
            <w:proofErr w:type="spellEnd"/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Locality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Alphanumeric,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spl</w:t>
            </w:r>
            <w:proofErr w:type="spell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charac</w:t>
            </w:r>
            <w:proofErr w:type="spellEnd"/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Pincode</w:t>
            </w:r>
            <w:proofErr w:type="spell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Village/Town/City*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District*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State*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Country*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Location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GPS Coordinates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Is the Communication Address same as the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Adhar</w:t>
            </w:r>
            <w:proofErr w:type="spell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 Card address?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Line 1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Line 2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Area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Land Mark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Pincode</w:t>
            </w:r>
            <w:proofErr w:type="spellEnd"/>
          </w:p>
        </w:tc>
        <w:tc>
          <w:tcPr>
            <w:tcW w:w="17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State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District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City/Town/Village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Landline Number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Ownership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How many years are you living in present Area?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How many years are you living in current Address?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Is the Communication </w:t>
            </w:r>
            <w:proofErr w:type="gram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Address</w:t>
            </w:r>
            <w:proofErr w:type="gram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 same as Permanent Address?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 w:val="restar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Business</w:t>
            </w:r>
          </w:p>
        </w:tc>
        <w:tc>
          <w:tcPr>
            <w:tcW w:w="153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Business Profile</w:t>
            </w:r>
          </w:p>
        </w:tc>
        <w:tc>
          <w:tcPr>
            <w:tcW w:w="132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Business Details</w:t>
            </w: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Referred by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Referred Name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 (Based on the dropdown)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Business Name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del w:id="66" w:author="Sarthak Shah | IFMR Rural Finance" w:date="2016-10-26T19:10:00Z">
              <w:r w:rsidRPr="006668B1" w:rsidDel="003B5A92">
                <w:rPr>
                  <w:rFonts w:ascii="Calibri" w:hAnsi="Calibri"/>
                  <w:color w:val="000000"/>
                  <w:sz w:val="24"/>
                  <w:szCs w:val="24"/>
                  <w:lang w:val="en-IN" w:eastAsia="en-IN"/>
                </w:rPr>
                <w:delText>Auto populated &amp; Editable</w:delText>
              </w:r>
            </w:del>
            <w:ins w:id="67" w:author="Sarthak Shah | IFMR Rural Finance" w:date="2016-10-26T19:10:00Z">
              <w:r w:rsidR="003B5A92">
                <w:rPr>
                  <w:rFonts w:ascii="Calibri" w:hAnsi="Calibri"/>
                  <w:color w:val="000000"/>
                  <w:sz w:val="24"/>
                  <w:szCs w:val="24"/>
                  <w:lang w:val="en-IN" w:eastAsia="en-IN"/>
                </w:rPr>
                <w:t>Text</w:t>
              </w:r>
            </w:ins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Business type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Business Activity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Business Sector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Business Sub sector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ITR </w:t>
            </w:r>
            <w:proofErr w:type="gram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available ?</w:t>
            </w:r>
            <w:proofErr w:type="gramEnd"/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Radio Buttons 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Business Operating since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Is the Business Registered?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Business Registration Type</w:t>
            </w:r>
          </w:p>
        </w:tc>
        <w:tc>
          <w:tcPr>
            <w:tcW w:w="17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Business Registration Proof No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AlphaNumeric</w:t>
            </w:r>
            <w:proofErr w:type="spellEnd"/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Business Registration Date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Valid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Upto</w:t>
            </w:r>
            <w:proofErr w:type="spellEnd"/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Document Capture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Upload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Add Business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Regn</w:t>
            </w:r>
            <w:proofErr w:type="spell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 Type button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Constitution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If partnership, how many total partners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Has anyone else been a partner of your present business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If yes, when was that partnership dissolved?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Dissolution Agreement required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Address Details</w:t>
            </w: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Line 1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Line 2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Pin Code (Search Option)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Land Mark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State (Auto populate)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District(Auto populate)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City/Village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populated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Location (GPS)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GPS co-ordinates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Landline Phone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Ownership 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How many years business in present </w:t>
            </w:r>
            <w:proofErr w:type="gram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Area ?</w:t>
            </w:r>
            <w:proofErr w:type="gramEnd"/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How many years business in current address?</w:t>
            </w:r>
          </w:p>
        </w:tc>
        <w:tc>
          <w:tcPr>
            <w:tcW w:w="17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Liabilities</w:t>
            </w:r>
          </w:p>
        </w:tc>
        <w:tc>
          <w:tcPr>
            <w:tcW w:w="132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b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Debt Source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Creditor's Name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Loan Amount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Loan Outstanding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Loan term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Monthly </w:t>
            </w: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Installment</w:t>
            </w:r>
            <w:proofErr w:type="spellEnd"/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No. Of instalment Paid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Purpose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Bank Statement</w:t>
            </w:r>
          </w:p>
        </w:tc>
        <w:tc>
          <w:tcPr>
            <w:tcW w:w="132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-</w:t>
            </w: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IFSC Code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Bank Name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Branch Name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A/C name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A/C type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A/C no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Banking since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Net banking available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Sanctioned Amount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Start Month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Total Deposits*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Total Withdrawals*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Balance as on 15th*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No of cheques bounced*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No of EMI cheques bounced*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 xml:space="preserve">Business </w:t>
            </w: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lastRenderedPageBreak/>
              <w:t>Financials</w:t>
            </w:r>
          </w:p>
        </w:tc>
        <w:tc>
          <w:tcPr>
            <w:tcW w:w="132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lastRenderedPageBreak/>
              <w:t>-</w:t>
            </w: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Monthly turnover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Monthly Business Expenses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6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Avg</w:t>
            </w:r>
            <w:proofErr w:type="spellEnd"/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 xml:space="preserve"> Monthly Net Income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Auto Calculated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 w:val="restar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Loan request</w:t>
            </w:r>
          </w:p>
        </w:tc>
        <w:tc>
          <w:tcPr>
            <w:tcW w:w="153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-</w:t>
            </w:r>
          </w:p>
        </w:tc>
        <w:tc>
          <w:tcPr>
            <w:tcW w:w="132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-</w:t>
            </w: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Purpose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Sub-purpose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Do you have assets available for hypothecation?</w:t>
            </w:r>
          </w:p>
        </w:tc>
        <w:tc>
          <w:tcPr>
            <w:tcW w:w="17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37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If yes, estimated value of assets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Loan Amount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EMI Requested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EMI Payment Date Requested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00"/>
        </w:trPr>
        <w:tc>
          <w:tcPr>
            <w:tcW w:w="132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53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68B1" w:rsidRPr="006668B1" w:rsidRDefault="006668B1" w:rsidP="006668B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8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Product Type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6668B1" w:rsidRPr="006668B1" w:rsidTr="006002FC">
        <w:trPr>
          <w:trHeight w:val="315"/>
        </w:trPr>
        <w:tc>
          <w:tcPr>
            <w:tcW w:w="132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Remarks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3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b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87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Remarks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Free Text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jc w:val="center"/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668B1" w:rsidRPr="006668B1" w:rsidRDefault="006668B1" w:rsidP="006668B1">
            <w:pPr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</w:pPr>
            <w:r w:rsidRPr="006668B1">
              <w:rPr>
                <w:rFonts w:ascii="Calibri" w:hAnsi="Calibri"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</w:tr>
    </w:tbl>
    <w:p w:rsidR="00D22280" w:rsidRPr="00C8540F" w:rsidRDefault="00D22280" w:rsidP="002523C6">
      <w:pPr>
        <w:ind w:left="1080"/>
        <w:sectPr w:rsidR="00D22280" w:rsidRPr="00C8540F" w:rsidSect="00B90B56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925CF6" w:rsidRPr="00CD0572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68" w:name="_Toc465267718"/>
      <w:r w:rsidRPr="00CD0572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Screenshots</w:t>
      </w:r>
      <w:bookmarkEnd w:id="68"/>
    </w:p>
    <w:p w:rsidR="00CC7692" w:rsidRPr="00C8540F" w:rsidRDefault="00CC7692" w:rsidP="00CC7692"/>
    <w:p w:rsidR="00CC7692" w:rsidRPr="00C8540F" w:rsidRDefault="005D2FA6" w:rsidP="00CC7692">
      <w:pPr>
        <w:rPr>
          <w:sz w:val="24"/>
        </w:rPr>
      </w:pPr>
      <w:r w:rsidRPr="00C8540F">
        <w:rPr>
          <w:sz w:val="24"/>
        </w:rPr>
        <w:t>UI layout:</w:t>
      </w:r>
    </w:p>
    <w:p w:rsidR="009115DB" w:rsidRDefault="009115DB" w:rsidP="00CC7692">
      <w:pPr>
        <w:rPr>
          <w:sz w:val="24"/>
        </w:rPr>
      </w:pPr>
      <w:r w:rsidRPr="00D5517C">
        <w:rPr>
          <w:sz w:val="24"/>
        </w:rPr>
        <w:t xml:space="preserve">To add </w:t>
      </w:r>
      <w:r w:rsidR="006668B1">
        <w:rPr>
          <w:sz w:val="24"/>
        </w:rPr>
        <w:t>Remarks</w:t>
      </w:r>
      <w:r w:rsidRPr="00D5517C">
        <w:rPr>
          <w:sz w:val="24"/>
        </w:rPr>
        <w:t>, click on + button.</w:t>
      </w:r>
    </w:p>
    <w:p w:rsidR="001E4BFA" w:rsidRDefault="001E4BFA" w:rsidP="00CC7692">
      <w:pPr>
        <w:rPr>
          <w:sz w:val="24"/>
        </w:rPr>
      </w:pPr>
    </w:p>
    <w:p w:rsidR="001E4BFA" w:rsidRPr="00D5517C" w:rsidRDefault="008D6E50" w:rsidP="00CC7692">
      <w:pPr>
        <w:rPr>
          <w:sz w:val="24"/>
        </w:rPr>
      </w:pPr>
      <w:ins w:id="69" w:author="Swapnil Agrawal | IFMR Rural Finance" w:date="2016-10-27T14:07:00Z">
        <w:r>
          <w:rPr>
            <w:sz w:val="24"/>
          </w:rPr>
          <w:t xml:space="preserve"> </w:t>
        </w:r>
      </w:ins>
      <w:ins w:id="70" w:author="Swapnil Agrawal | IFMR Rural Finance" w:date="2016-10-27T14:50:00Z">
        <w:r w:rsidR="00610C55">
          <w:rPr>
            <w:sz w:val="24"/>
          </w:rPr>
          <w:t xml:space="preserve">     </w:t>
        </w:r>
      </w:ins>
      <w:ins w:id="71" w:author="Swapnil Agrawal | IFMR Rural Finance" w:date="2016-10-27T14:07:00Z">
        <w:r>
          <w:rPr>
            <w:sz w:val="24"/>
          </w:rPr>
          <w:t xml:space="preserve">  </w:t>
        </w:r>
      </w:ins>
      <w:r w:rsidR="001E4BFA">
        <w:rPr>
          <w:noProof/>
          <w:lang w:val="en-IN" w:eastAsia="en-IN"/>
        </w:rPr>
        <w:drawing>
          <wp:inline distT="0" distB="0" distL="0" distR="0" wp14:anchorId="5108FDB1" wp14:editId="55E24279">
            <wp:extent cx="3242930" cy="3608949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1738" cy="360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610C55" w:rsidP="00CC7692">
      <w:pPr>
        <w:rPr>
          <w:sz w:val="28"/>
        </w:rPr>
      </w:pPr>
      <w:ins w:id="72" w:author="Swapnil Agrawal | IFMR Rural Finance" w:date="2016-10-27T14:50:00Z">
        <w:r>
          <w:rPr>
            <w:sz w:val="28"/>
          </w:rPr>
          <w:t xml:space="preserve">    </w:t>
        </w:r>
      </w:ins>
      <w:r w:rsidR="006668B1">
        <w:rPr>
          <w:noProof/>
          <w:lang w:val="en-IN" w:eastAsia="en-IN"/>
        </w:rPr>
        <w:drawing>
          <wp:inline distT="0" distB="0" distL="0" distR="0" wp14:anchorId="568864F0" wp14:editId="7C15F40E">
            <wp:extent cx="3434316" cy="3764974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4432" cy="377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F24568" w:rsidP="00CC7692">
      <w:pPr>
        <w:rPr>
          <w:b/>
          <w:sz w:val="28"/>
        </w:rPr>
      </w:pPr>
      <w:r w:rsidRPr="00C8540F">
        <w:rPr>
          <w:b/>
          <w:sz w:val="28"/>
        </w:rPr>
        <w:lastRenderedPageBreak/>
        <w:t xml:space="preserve">4.2.1 </w:t>
      </w:r>
      <w:r w:rsidR="009115DB" w:rsidRPr="00C8540F">
        <w:rPr>
          <w:b/>
          <w:sz w:val="28"/>
        </w:rPr>
        <w:t>Applicant</w:t>
      </w:r>
    </w:p>
    <w:p w:rsidR="009115DB" w:rsidRPr="00D5517C" w:rsidRDefault="009115DB" w:rsidP="00CC7692">
      <w:pPr>
        <w:rPr>
          <w:sz w:val="24"/>
        </w:rPr>
      </w:pPr>
    </w:p>
    <w:p w:rsidR="009115DB" w:rsidRPr="00D5517C" w:rsidRDefault="006668B1" w:rsidP="00CC7692">
      <w:pPr>
        <w:rPr>
          <w:sz w:val="24"/>
        </w:rPr>
      </w:pPr>
      <w:r>
        <w:rPr>
          <w:sz w:val="24"/>
        </w:rPr>
        <w:t>Screening Review</w:t>
      </w:r>
      <w:r w:rsidR="009115DB" w:rsidRPr="00D5517C">
        <w:rPr>
          <w:sz w:val="24"/>
        </w:rPr>
        <w:t xml:space="preserve"> </w:t>
      </w:r>
      <w:r w:rsidR="00F24568" w:rsidRPr="00D5517C">
        <w:rPr>
          <w:sz w:val="24"/>
        </w:rPr>
        <w:t xml:space="preserve">will start with </w:t>
      </w:r>
      <w:del w:id="73" w:author="Swapnil Agrawal | IFMR Rural Finance" w:date="2016-10-27T12:58:00Z">
        <w:r w:rsidR="00F24568" w:rsidRPr="00D5517C" w:rsidDel="006002FC">
          <w:rPr>
            <w:sz w:val="24"/>
          </w:rPr>
          <w:delText>Applicant</w:delText>
        </w:r>
      </w:del>
      <w:ins w:id="74" w:author="Swapnil Agrawal | IFMR Rural Finance" w:date="2016-10-27T12:58:00Z">
        <w:r w:rsidR="006002FC">
          <w:rPr>
            <w:sz w:val="24"/>
          </w:rPr>
          <w:t>Summary</w:t>
        </w:r>
      </w:ins>
    </w:p>
    <w:p w:rsidR="009115DB" w:rsidRPr="00C8540F" w:rsidRDefault="009115DB" w:rsidP="00CC7692">
      <w:pPr>
        <w:rPr>
          <w:sz w:val="28"/>
        </w:rPr>
      </w:pPr>
    </w:p>
    <w:p w:rsidR="009115DB" w:rsidRPr="00C8540F" w:rsidRDefault="008D6E50" w:rsidP="00CC7692">
      <w:pPr>
        <w:rPr>
          <w:sz w:val="28"/>
        </w:rPr>
      </w:pPr>
      <w:ins w:id="75" w:author="Swapnil Agrawal | IFMR Rural Finance" w:date="2016-10-27T14:07:00Z">
        <w:r>
          <w:rPr>
            <w:sz w:val="28"/>
          </w:rPr>
          <w:t xml:space="preserve">  </w:t>
        </w:r>
      </w:ins>
      <w:ins w:id="76" w:author="Swapnil Agrawal | IFMR Rural Finance" w:date="2016-10-27T14:50:00Z">
        <w:r w:rsidR="00610C55">
          <w:rPr>
            <w:sz w:val="28"/>
          </w:rPr>
          <w:t xml:space="preserve">  </w:t>
        </w:r>
      </w:ins>
      <w:ins w:id="77" w:author="Swapnil Agrawal | IFMR Rural Finance" w:date="2016-10-27T14:07:00Z">
        <w:r>
          <w:rPr>
            <w:sz w:val="28"/>
          </w:rPr>
          <w:t xml:space="preserve"> </w:t>
        </w:r>
      </w:ins>
      <w:del w:id="78" w:author="Swapnil Agrawal | IFMR Rural Finance" w:date="2016-10-27T12:52:00Z">
        <w:r w:rsidR="006668B1" w:rsidDel="006002FC">
          <w:rPr>
            <w:noProof/>
            <w:lang w:val="en-IN" w:eastAsia="en-IN"/>
          </w:rPr>
          <w:drawing>
            <wp:inline distT="0" distB="0" distL="0" distR="0" wp14:anchorId="03D74B51" wp14:editId="757111DA">
              <wp:extent cx="3009700" cy="3317358"/>
              <wp:effectExtent l="0" t="0" r="635" b="0"/>
              <wp:docPr id="79" name="Picture 7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09700" cy="331735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79" w:author="Swapnil Agrawal | IFMR Rural Finance" w:date="2016-10-27T12:57:00Z">
        <w:r w:rsidR="006002FC">
          <w:rPr>
            <w:noProof/>
            <w:lang w:val="en-IN" w:eastAsia="en-IN"/>
          </w:rPr>
          <w:drawing>
            <wp:inline distT="0" distB="0" distL="0" distR="0" wp14:anchorId="7E20C679" wp14:editId="4A6B1CAC">
              <wp:extent cx="3094074" cy="3400693"/>
              <wp:effectExtent l="0" t="0" r="0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98842" cy="340593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9115DB" w:rsidRPr="00C8540F" w:rsidRDefault="009115DB" w:rsidP="00CC7692">
      <w:pPr>
        <w:rPr>
          <w:sz w:val="28"/>
        </w:rPr>
      </w:pPr>
    </w:p>
    <w:p w:rsidR="009115DB" w:rsidRPr="00C8540F" w:rsidRDefault="009115DB" w:rsidP="00CC7692">
      <w:pPr>
        <w:rPr>
          <w:sz w:val="28"/>
        </w:rPr>
      </w:pPr>
    </w:p>
    <w:p w:rsidR="00BB5871" w:rsidRDefault="00BB5871" w:rsidP="00F2456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del w:id="80" w:author="Swapnil Agrawal | IFMR Rural Finance" w:date="2016-10-27T12:52:00Z">
        <w:r w:rsidDel="006002FC">
          <w:rPr>
            <w:rFonts w:ascii="Times New Roman" w:hAnsi="Times New Roman"/>
            <w:sz w:val="28"/>
          </w:rPr>
          <w:delText xml:space="preserve">Financial </w:delText>
        </w:r>
      </w:del>
      <w:r>
        <w:rPr>
          <w:rFonts w:ascii="Times New Roman" w:hAnsi="Times New Roman"/>
          <w:sz w:val="28"/>
        </w:rPr>
        <w:t>Summary will provide</w:t>
      </w:r>
      <w:del w:id="81" w:author="Swapnil Agrawal | IFMR Rural Finance" w:date="2016-10-27T12:52:00Z">
        <w:r w:rsidDel="006002FC">
          <w:rPr>
            <w:rFonts w:ascii="Times New Roman" w:hAnsi="Times New Roman"/>
            <w:sz w:val="28"/>
          </w:rPr>
          <w:delText xml:space="preserve"> </w:delText>
        </w:r>
        <w:r w:rsidRPr="00C8540F" w:rsidDel="006002FC">
          <w:rPr>
            <w:rFonts w:ascii="Times New Roman" w:hAnsi="Times New Roman"/>
            <w:sz w:val="28"/>
          </w:rPr>
          <w:delText>:</w:delText>
        </w:r>
      </w:del>
      <w:r>
        <w:rPr>
          <w:rFonts w:ascii="Times New Roman" w:hAnsi="Times New Roman"/>
          <w:sz w:val="28"/>
        </w:rPr>
        <w:t xml:space="preserve"> Risk Score</w:t>
      </w:r>
      <w:ins w:id="82" w:author="Swapnil Agrawal | IFMR Rural Finance" w:date="2016-10-27T12:52:00Z">
        <w:r w:rsidR="006002FC">
          <w:rPr>
            <w:rFonts w:ascii="Times New Roman" w:hAnsi="Times New Roman"/>
            <w:sz w:val="28"/>
          </w:rPr>
          <w:t xml:space="preserve"> &amp; CB Check Report</w:t>
        </w:r>
      </w:ins>
      <w:del w:id="83" w:author="Swapnil Agrawal | IFMR Rural Finance" w:date="2016-10-27T12:52:00Z">
        <w:r w:rsidDel="006002FC">
          <w:rPr>
            <w:rFonts w:ascii="Times New Roman" w:hAnsi="Times New Roman"/>
            <w:sz w:val="28"/>
          </w:rPr>
          <w:delText>, Ratios &amp; Scenarios</w:delText>
        </w:r>
      </w:del>
    </w:p>
    <w:p w:rsidR="00BB5871" w:rsidRPr="00FE2285" w:rsidRDefault="006002FC" w:rsidP="00FE2285">
      <w:pPr>
        <w:ind w:left="360"/>
        <w:rPr>
          <w:sz w:val="28"/>
        </w:rPr>
      </w:pPr>
      <w:ins w:id="84" w:author="Swapnil Agrawal | IFMR Rural Finance" w:date="2016-10-27T12:57:00Z">
        <w:r>
          <w:rPr>
            <w:noProof/>
            <w:lang w:val="en-IN" w:eastAsia="en-IN"/>
          </w:rPr>
          <w:drawing>
            <wp:inline distT="0" distB="0" distL="0" distR="0" wp14:anchorId="40621E33" wp14:editId="5A0BCBDB">
              <wp:extent cx="3262390" cy="3625703"/>
              <wp:effectExtent l="0" t="0" r="0" b="0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63770" cy="362723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85" w:author="Swapnil Agrawal | IFMR Rural Finance" w:date="2016-10-27T12:53:00Z">
        <w:r w:rsidR="00BB5871" w:rsidDel="006002FC">
          <w:rPr>
            <w:noProof/>
            <w:lang w:val="en-IN" w:eastAsia="en-IN"/>
          </w:rPr>
          <w:drawing>
            <wp:inline distT="0" distB="0" distL="0" distR="0" wp14:anchorId="72745DCE" wp14:editId="753F8B6A">
              <wp:extent cx="3636335" cy="4033174"/>
              <wp:effectExtent l="0" t="0" r="2540" b="5715"/>
              <wp:docPr id="80" name="Picture 8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36335" cy="403317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9115DB" w:rsidRPr="00C8540F" w:rsidRDefault="00BB5871" w:rsidP="00F2456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Financial Summary : Risk Score</w:t>
      </w:r>
      <w:ins w:id="86" w:author="Sarthak Shah | IFMR Rural Finance" w:date="2016-10-26T19:33:00Z">
        <w:r w:rsidR="00462F74">
          <w:rPr>
            <w:rFonts w:ascii="Times New Roman" w:hAnsi="Times New Roman"/>
            <w:sz w:val="28"/>
          </w:rPr>
          <w:t xml:space="preserve"> Just display screening score here (Will have to discuss this further)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84"/>
        <w:gridCol w:w="5443"/>
      </w:tblGrid>
      <w:tr w:rsidR="00E516DD" w:rsidTr="00BB5871">
        <w:trPr>
          <w:trHeight w:val="6022"/>
        </w:trPr>
        <w:tc>
          <w:tcPr>
            <w:tcW w:w="5384" w:type="dxa"/>
          </w:tcPr>
          <w:p w:rsidR="00E516DD" w:rsidRDefault="00E516DD" w:rsidP="006668B1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anchor distT="0" distB="0" distL="114300" distR="114300" simplePos="0" relativeHeight="251660288" behindDoc="1" locked="0" layoutInCell="1" allowOverlap="1" wp14:anchorId="649B0126" wp14:editId="2987F396">
                  <wp:simplePos x="0" y="0"/>
                  <wp:positionH relativeFrom="column">
                    <wp:posOffset>-23495</wp:posOffset>
                  </wp:positionH>
                  <wp:positionV relativeFrom="paragraph">
                    <wp:posOffset>397510</wp:posOffset>
                  </wp:positionV>
                  <wp:extent cx="3289300" cy="3646805"/>
                  <wp:effectExtent l="0" t="0" r="6350" b="0"/>
                  <wp:wrapTight wrapText="bothSides">
                    <wp:wrapPolygon edited="0">
                      <wp:start x="0" y="0"/>
                      <wp:lineTo x="0" y="21438"/>
                      <wp:lineTo x="21517" y="21438"/>
                      <wp:lineTo x="21517" y="0"/>
                      <wp:lineTo x="0" y="0"/>
                    </wp:wrapPolygon>
                  </wp:wrapTight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300" cy="3646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B5871">
              <w:rPr>
                <w:sz w:val="28"/>
              </w:rPr>
              <w:t>Page 1</w:t>
            </w:r>
          </w:p>
        </w:tc>
        <w:tc>
          <w:tcPr>
            <w:tcW w:w="5443" w:type="dxa"/>
          </w:tcPr>
          <w:p w:rsidR="00E516DD" w:rsidRDefault="00E516DD" w:rsidP="006668B1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anchor distT="0" distB="0" distL="114300" distR="114300" simplePos="0" relativeHeight="251666432" behindDoc="1" locked="0" layoutInCell="1" allowOverlap="1" wp14:anchorId="5F9880BB" wp14:editId="788F6B75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355600</wp:posOffset>
                  </wp:positionV>
                  <wp:extent cx="3327400" cy="3716655"/>
                  <wp:effectExtent l="0" t="0" r="6350" b="0"/>
                  <wp:wrapTight wrapText="bothSides">
                    <wp:wrapPolygon edited="0">
                      <wp:start x="0" y="0"/>
                      <wp:lineTo x="0" y="21478"/>
                      <wp:lineTo x="21518" y="21478"/>
                      <wp:lineTo x="21518" y="0"/>
                      <wp:lineTo x="0" y="0"/>
                    </wp:wrapPolygon>
                  </wp:wrapTight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400" cy="371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B5871">
              <w:rPr>
                <w:sz w:val="28"/>
              </w:rPr>
              <w:t>Page 2</w:t>
            </w:r>
          </w:p>
        </w:tc>
      </w:tr>
    </w:tbl>
    <w:p w:rsidR="006668B1" w:rsidRPr="006668B1" w:rsidRDefault="006668B1" w:rsidP="006668B1">
      <w:pPr>
        <w:rPr>
          <w:sz w:val="28"/>
        </w:rPr>
      </w:pPr>
    </w:p>
    <w:p w:rsidR="00F430F2" w:rsidRDefault="006668B1" w:rsidP="001E4BFA">
      <w:pPr>
        <w:pStyle w:val="ListParagraph"/>
        <w:numPr>
          <w:ilvl w:val="3"/>
          <w:numId w:val="10"/>
        </w:numPr>
        <w:rPr>
          <w:ins w:id="87" w:author="Swapnil Agrawal | IFMR Rural Finance" w:date="2016-10-27T12:58:00Z"/>
          <w:rFonts w:ascii="Times New Roman" w:hAnsi="Times New Roman"/>
          <w:sz w:val="28"/>
        </w:rPr>
      </w:pPr>
      <w:r w:rsidRPr="006668B1">
        <w:rPr>
          <w:rFonts w:ascii="Times New Roman" w:hAnsi="Times New Roman"/>
          <w:sz w:val="28"/>
        </w:rPr>
        <w:br w:type="column"/>
      </w:r>
      <w:ins w:id="88" w:author="Swapnil Agrawal | IFMR Rural Finance" w:date="2016-10-27T12:58:00Z">
        <w:r w:rsidR="00F430F2">
          <w:rPr>
            <w:rFonts w:ascii="Times New Roman" w:hAnsi="Times New Roman"/>
            <w:sz w:val="28"/>
          </w:rPr>
          <w:lastRenderedPageBreak/>
          <w:t>CB Check Report will provide Reports for Applicant, Co-applicants &amp; Business</w:t>
        </w:r>
      </w:ins>
    </w:p>
    <w:p w:rsidR="00F430F2" w:rsidRDefault="00F430F2" w:rsidP="00F430F2">
      <w:pPr>
        <w:pStyle w:val="ListParagraph"/>
        <w:ind w:left="1440"/>
        <w:rPr>
          <w:ins w:id="89" w:author="Swapnil Agrawal | IFMR Rural Finance" w:date="2016-10-27T13:02:00Z"/>
          <w:rFonts w:ascii="Times New Roman" w:hAnsi="Times New Roman"/>
          <w:sz w:val="28"/>
        </w:rPr>
        <w:pPrChange w:id="90" w:author="Swapnil Agrawal | IFMR Rural Finance" w:date="2016-10-27T12:59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</w:p>
    <w:p w:rsidR="00F430F2" w:rsidRDefault="00F430F2" w:rsidP="00F430F2">
      <w:pPr>
        <w:pStyle w:val="ListParagraph"/>
        <w:ind w:left="1440"/>
        <w:rPr>
          <w:ins w:id="91" w:author="Swapnil Agrawal | IFMR Rural Finance" w:date="2016-10-27T12:59:00Z"/>
          <w:rFonts w:ascii="Times New Roman" w:hAnsi="Times New Roman"/>
          <w:sz w:val="28"/>
        </w:rPr>
        <w:pPrChange w:id="92" w:author="Swapnil Agrawal | IFMR Rural Finance" w:date="2016-10-27T12:59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716"/>
        <w:gridCol w:w="4756"/>
      </w:tblGrid>
      <w:tr w:rsidR="00F430F2" w:rsidRPr="00C8540F" w:rsidTr="0061483B">
        <w:trPr>
          <w:trHeight w:val="5994"/>
          <w:ins w:id="93" w:author="Swapnil Agrawal | IFMR Rural Finance" w:date="2016-10-27T12:59:00Z"/>
        </w:trPr>
        <w:tc>
          <w:tcPr>
            <w:tcW w:w="4690" w:type="dxa"/>
          </w:tcPr>
          <w:p w:rsidR="00F430F2" w:rsidRDefault="00F430F2" w:rsidP="0061483B">
            <w:pPr>
              <w:pStyle w:val="ListParagraph"/>
              <w:ind w:left="0"/>
              <w:rPr>
                <w:ins w:id="94" w:author="Swapnil Agrawal | IFMR Rural Finance" w:date="2016-10-27T13:00:00Z"/>
                <w:rFonts w:ascii="Times New Roman" w:hAnsi="Times New Roman"/>
                <w:sz w:val="28"/>
              </w:rPr>
            </w:pPr>
            <w:ins w:id="95" w:author="Swapnil Agrawal | IFMR Rural Finance" w:date="2016-10-27T12:59:00Z">
              <w:r w:rsidRPr="00C8540F">
                <w:rPr>
                  <w:rFonts w:ascii="Times New Roman" w:hAnsi="Times New Roman"/>
                  <w:sz w:val="28"/>
                </w:rPr>
                <w:t>Page 1</w:t>
              </w:r>
            </w:ins>
          </w:p>
          <w:p w:rsidR="00F430F2" w:rsidRPr="00C8540F" w:rsidRDefault="00F430F2" w:rsidP="0061483B">
            <w:pPr>
              <w:pStyle w:val="ListParagraph"/>
              <w:ind w:left="0"/>
              <w:rPr>
                <w:ins w:id="96" w:author="Swapnil Agrawal | IFMR Rural Finance" w:date="2016-10-27T12:59:00Z"/>
                <w:rFonts w:ascii="Times New Roman" w:hAnsi="Times New Roman"/>
                <w:noProof/>
                <w:lang w:eastAsia="en-IN"/>
              </w:rPr>
            </w:pPr>
          </w:p>
          <w:p w:rsidR="00F430F2" w:rsidRPr="00C8540F" w:rsidRDefault="00F430F2" w:rsidP="0061483B">
            <w:pPr>
              <w:pStyle w:val="ListParagraph"/>
              <w:ind w:left="0"/>
              <w:rPr>
                <w:ins w:id="97" w:author="Swapnil Agrawal | IFMR Rural Finance" w:date="2016-10-27T12:59:00Z"/>
                <w:rFonts w:ascii="Times New Roman" w:hAnsi="Times New Roman"/>
                <w:sz w:val="28"/>
              </w:rPr>
            </w:pPr>
            <w:ins w:id="98" w:author="Swapnil Agrawal | IFMR Rural Finance" w:date="2016-10-27T13:00:00Z">
              <w:r>
                <w:rPr>
                  <w:noProof/>
                  <w:lang w:eastAsia="en-IN"/>
                </w:rPr>
                <w:drawing>
                  <wp:inline distT="0" distB="0" distL="0" distR="0" wp14:anchorId="64F412A1" wp14:editId="027B8707">
                    <wp:extent cx="2849526" cy="3119076"/>
                    <wp:effectExtent l="0" t="0" r="8255" b="5715"/>
                    <wp:docPr id="17" name="Picture 1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55644" cy="312577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670" w:type="dxa"/>
          </w:tcPr>
          <w:p w:rsidR="00F430F2" w:rsidRDefault="00F430F2" w:rsidP="0061483B">
            <w:pPr>
              <w:pStyle w:val="ListParagraph"/>
              <w:ind w:left="0"/>
              <w:rPr>
                <w:ins w:id="99" w:author="Swapnil Agrawal | IFMR Rural Finance" w:date="2016-10-27T13:00:00Z"/>
                <w:rFonts w:ascii="Times New Roman" w:hAnsi="Times New Roman"/>
                <w:sz w:val="28"/>
              </w:rPr>
            </w:pPr>
            <w:ins w:id="100" w:author="Swapnil Agrawal | IFMR Rural Finance" w:date="2016-10-27T12:59:00Z">
              <w:r w:rsidRPr="00C8540F">
                <w:rPr>
                  <w:rFonts w:ascii="Times New Roman" w:hAnsi="Times New Roman"/>
                  <w:sz w:val="28"/>
                </w:rPr>
                <w:t>Page 2</w:t>
              </w:r>
            </w:ins>
          </w:p>
          <w:p w:rsidR="00F430F2" w:rsidRPr="00C8540F" w:rsidRDefault="00F430F2" w:rsidP="0061483B">
            <w:pPr>
              <w:pStyle w:val="ListParagraph"/>
              <w:ind w:left="0"/>
              <w:rPr>
                <w:ins w:id="101" w:author="Swapnil Agrawal | IFMR Rural Finance" w:date="2016-10-27T12:59:00Z"/>
                <w:rFonts w:ascii="Times New Roman" w:hAnsi="Times New Roman"/>
                <w:noProof/>
                <w:lang w:eastAsia="en-IN"/>
              </w:rPr>
            </w:pPr>
          </w:p>
          <w:p w:rsidR="00F430F2" w:rsidRPr="00C8540F" w:rsidRDefault="00F430F2" w:rsidP="0061483B">
            <w:pPr>
              <w:pStyle w:val="ListParagraph"/>
              <w:ind w:left="0"/>
              <w:rPr>
                <w:ins w:id="102" w:author="Swapnil Agrawal | IFMR Rural Finance" w:date="2016-10-27T12:59:00Z"/>
                <w:rFonts w:ascii="Times New Roman" w:hAnsi="Times New Roman"/>
                <w:sz w:val="28"/>
              </w:rPr>
            </w:pPr>
            <w:ins w:id="103" w:author="Swapnil Agrawal | IFMR Rural Finance" w:date="2016-10-27T13:00:00Z">
              <w:r>
                <w:rPr>
                  <w:noProof/>
                  <w:lang w:eastAsia="en-IN"/>
                </w:rPr>
                <w:drawing>
                  <wp:inline distT="0" distB="0" distL="0" distR="0" wp14:anchorId="5FF9E4DB" wp14:editId="387A6842">
                    <wp:extent cx="2883141" cy="3115340"/>
                    <wp:effectExtent l="0" t="0" r="0" b="8890"/>
                    <wp:docPr id="18" name="Picture 1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86500" cy="311897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F430F2" w:rsidRPr="00C8540F" w:rsidTr="0061483B">
        <w:trPr>
          <w:trHeight w:val="5994"/>
          <w:ins w:id="104" w:author="Swapnil Agrawal | IFMR Rural Finance" w:date="2016-10-27T12:59:00Z"/>
        </w:trPr>
        <w:tc>
          <w:tcPr>
            <w:tcW w:w="4690" w:type="dxa"/>
          </w:tcPr>
          <w:p w:rsidR="00F430F2" w:rsidRDefault="00F430F2" w:rsidP="0061483B">
            <w:pPr>
              <w:pStyle w:val="ListParagraph"/>
              <w:ind w:left="0"/>
              <w:rPr>
                <w:ins w:id="105" w:author="Swapnil Agrawal | IFMR Rural Finance" w:date="2016-10-27T13:00:00Z"/>
                <w:rFonts w:ascii="Times New Roman" w:hAnsi="Times New Roman"/>
                <w:sz w:val="28"/>
              </w:rPr>
            </w:pPr>
            <w:ins w:id="106" w:author="Swapnil Agrawal | IFMR Rural Finance" w:date="2016-10-27T13:00:00Z">
              <w:r>
                <w:rPr>
                  <w:rFonts w:ascii="Times New Roman" w:hAnsi="Times New Roman"/>
                  <w:sz w:val="28"/>
                </w:rPr>
                <w:t>Page 3</w:t>
              </w:r>
            </w:ins>
          </w:p>
          <w:p w:rsidR="00F430F2" w:rsidRDefault="00F430F2" w:rsidP="0061483B">
            <w:pPr>
              <w:pStyle w:val="ListParagraph"/>
              <w:ind w:left="0"/>
              <w:rPr>
                <w:ins w:id="107" w:author="Swapnil Agrawal | IFMR Rural Finance" w:date="2016-10-27T13:00:00Z"/>
                <w:rFonts w:ascii="Times New Roman" w:hAnsi="Times New Roman"/>
                <w:sz w:val="28"/>
              </w:rPr>
            </w:pPr>
          </w:p>
          <w:p w:rsidR="00F430F2" w:rsidRPr="00C8540F" w:rsidRDefault="00F430F2" w:rsidP="0061483B">
            <w:pPr>
              <w:pStyle w:val="ListParagraph"/>
              <w:ind w:left="0"/>
              <w:rPr>
                <w:ins w:id="108" w:author="Swapnil Agrawal | IFMR Rural Finance" w:date="2016-10-27T12:59:00Z"/>
                <w:rFonts w:ascii="Times New Roman" w:hAnsi="Times New Roman"/>
                <w:sz w:val="28"/>
              </w:rPr>
            </w:pPr>
            <w:ins w:id="109" w:author="Swapnil Agrawal | IFMR Rural Finance" w:date="2016-10-27T13:01:00Z">
              <w:r>
                <w:rPr>
                  <w:noProof/>
                  <w:lang w:eastAsia="en-IN"/>
                </w:rPr>
                <w:drawing>
                  <wp:inline distT="0" distB="0" distL="0" distR="0" wp14:anchorId="44CD30E7" wp14:editId="5A465303">
                    <wp:extent cx="2750274" cy="3030279"/>
                    <wp:effectExtent l="0" t="0" r="0" b="0"/>
                    <wp:docPr id="19" name="Picture 1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2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51983" cy="303216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670" w:type="dxa"/>
          </w:tcPr>
          <w:p w:rsidR="00F430F2" w:rsidRDefault="00F430F2" w:rsidP="0061483B">
            <w:pPr>
              <w:pStyle w:val="ListParagraph"/>
              <w:ind w:left="0"/>
              <w:rPr>
                <w:ins w:id="110" w:author="Swapnil Agrawal | IFMR Rural Finance" w:date="2016-10-27T13:00:00Z"/>
                <w:rFonts w:ascii="Times New Roman" w:hAnsi="Times New Roman"/>
                <w:sz w:val="28"/>
              </w:rPr>
            </w:pPr>
            <w:ins w:id="111" w:author="Swapnil Agrawal | IFMR Rural Finance" w:date="2016-10-27T13:00:00Z">
              <w:r>
                <w:rPr>
                  <w:rFonts w:ascii="Times New Roman" w:hAnsi="Times New Roman"/>
                  <w:sz w:val="28"/>
                </w:rPr>
                <w:t>Page 4</w:t>
              </w:r>
            </w:ins>
          </w:p>
          <w:p w:rsidR="00F430F2" w:rsidRDefault="00F430F2" w:rsidP="0061483B">
            <w:pPr>
              <w:pStyle w:val="ListParagraph"/>
              <w:ind w:left="0"/>
              <w:rPr>
                <w:ins w:id="112" w:author="Swapnil Agrawal | IFMR Rural Finance" w:date="2016-10-27T13:00:00Z"/>
                <w:rFonts w:ascii="Times New Roman" w:hAnsi="Times New Roman"/>
                <w:sz w:val="28"/>
              </w:rPr>
            </w:pPr>
          </w:p>
          <w:p w:rsidR="00F430F2" w:rsidRDefault="00F430F2" w:rsidP="0061483B">
            <w:pPr>
              <w:pStyle w:val="ListParagraph"/>
              <w:ind w:left="0"/>
              <w:rPr>
                <w:ins w:id="113" w:author="Swapnil Agrawal | IFMR Rural Finance" w:date="2016-10-27T12:59:00Z"/>
                <w:rFonts w:ascii="Times New Roman" w:hAnsi="Times New Roman"/>
                <w:sz w:val="28"/>
              </w:rPr>
            </w:pPr>
            <w:ins w:id="114" w:author="Swapnil Agrawal | IFMR Rural Finance" w:date="2016-10-27T13:02:00Z">
              <w:r>
                <w:rPr>
                  <w:noProof/>
                  <w:lang w:eastAsia="en-IN"/>
                </w:rPr>
                <w:drawing>
                  <wp:inline distT="0" distB="0" distL="0" distR="0" wp14:anchorId="5E4D3205" wp14:editId="4D2A14FC">
                    <wp:extent cx="2768941" cy="3030279"/>
                    <wp:effectExtent l="0" t="0" r="0" b="0"/>
                    <wp:docPr id="20" name="Picture 2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74818" cy="3036711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:rsidR="00F430F2" w:rsidRPr="00C8540F" w:rsidRDefault="00F430F2" w:rsidP="0061483B">
            <w:pPr>
              <w:pStyle w:val="ListParagraph"/>
              <w:ind w:left="0"/>
              <w:rPr>
                <w:ins w:id="115" w:author="Swapnil Agrawal | IFMR Rural Finance" w:date="2016-10-27T12:59:00Z"/>
                <w:rFonts w:ascii="Times New Roman" w:hAnsi="Times New Roman"/>
                <w:sz w:val="28"/>
              </w:rPr>
            </w:pPr>
          </w:p>
        </w:tc>
      </w:tr>
    </w:tbl>
    <w:p w:rsidR="00F430F2" w:rsidRDefault="00F430F2" w:rsidP="00F430F2">
      <w:pPr>
        <w:pStyle w:val="ListParagraph"/>
        <w:ind w:left="1440"/>
        <w:rPr>
          <w:ins w:id="116" w:author="Swapnil Agrawal | IFMR Rural Finance" w:date="2016-10-27T13:02:00Z"/>
          <w:rFonts w:ascii="Times New Roman" w:hAnsi="Times New Roman"/>
          <w:sz w:val="28"/>
        </w:rPr>
        <w:pPrChange w:id="117" w:author="Swapnil Agrawal | IFMR Rural Finance" w:date="2016-10-27T12:59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</w:p>
    <w:p w:rsidR="00F430F2" w:rsidRDefault="00F430F2" w:rsidP="00F430F2">
      <w:pPr>
        <w:pStyle w:val="ListParagraph"/>
        <w:ind w:left="1440"/>
        <w:rPr>
          <w:ins w:id="118" w:author="Swapnil Agrawal | IFMR Rural Finance" w:date="2016-10-27T12:58:00Z"/>
          <w:rFonts w:ascii="Times New Roman" w:hAnsi="Times New Roman"/>
          <w:sz w:val="28"/>
        </w:rPr>
        <w:pPrChange w:id="119" w:author="Swapnil Agrawal | IFMR Rural Finance" w:date="2016-10-27T12:59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</w:p>
    <w:p w:rsidR="009115DB" w:rsidRPr="006668B1" w:rsidRDefault="009115DB" w:rsidP="001E4BFA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6668B1">
        <w:rPr>
          <w:rFonts w:ascii="Times New Roman" w:hAnsi="Times New Roman"/>
          <w:sz w:val="28"/>
        </w:rPr>
        <w:lastRenderedPageBreak/>
        <w:t>Applicant Details</w:t>
      </w:r>
    </w:p>
    <w:p w:rsidR="00D5517C" w:rsidRPr="00C8540F" w:rsidRDefault="00D5517C" w:rsidP="00D5517C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392" w:type="dxa"/>
        <w:tblLook w:val="04A0" w:firstRow="1" w:lastRow="0" w:firstColumn="1" w:lastColumn="0" w:noHBand="0" w:noVBand="1"/>
        <w:tblPrChange w:id="120" w:author="Swapnil Agrawal | IFMR Rural Finance" w:date="2016-10-27T14:07:00Z">
          <w:tblPr>
            <w:tblStyle w:val="TableGrid"/>
            <w:tblW w:w="0" w:type="auto"/>
            <w:tblInd w:w="720" w:type="dxa"/>
            <w:tblLook w:val="04A0" w:firstRow="1" w:lastRow="0" w:firstColumn="1" w:lastColumn="0" w:noHBand="0" w:noVBand="1"/>
          </w:tblPr>
        </w:tblPrChange>
      </w:tblPr>
      <w:tblGrid>
        <w:gridCol w:w="4837"/>
        <w:gridCol w:w="4806"/>
        <w:tblGridChange w:id="121">
          <w:tblGrid>
            <w:gridCol w:w="4809"/>
            <w:gridCol w:w="4789"/>
          </w:tblGrid>
        </w:tblGridChange>
      </w:tblGrid>
      <w:tr w:rsidR="00E516DD" w:rsidRPr="00C8540F" w:rsidTr="008D6E50">
        <w:trPr>
          <w:trHeight w:val="5994"/>
          <w:trPrChange w:id="122" w:author="Swapnil Agrawal | IFMR Rural Finance" w:date="2016-10-27T14:07:00Z">
            <w:trPr>
              <w:trHeight w:val="5994"/>
            </w:trPr>
          </w:trPrChange>
        </w:trPr>
        <w:tc>
          <w:tcPr>
            <w:tcW w:w="4809" w:type="dxa"/>
            <w:tcPrChange w:id="123" w:author="Swapnil Agrawal | IFMR Rural Finance" w:date="2016-10-27T14:07:00Z">
              <w:tcPr>
                <w:tcW w:w="4690" w:type="dxa"/>
              </w:tcPr>
            </w:tcPrChange>
          </w:tcPr>
          <w:p w:rsidR="00E516DD" w:rsidRPr="00C8540F" w:rsidRDefault="00E516DD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1</w:t>
            </w:r>
          </w:p>
          <w:p w:rsidR="00E516DD" w:rsidRPr="00C8540F" w:rsidRDefault="008D6E50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124" w:author="Swapnil Agrawal | IFMR Rural Finance" w:date="2016-10-27T14:19:00Z">
              <w:r>
                <w:rPr>
                  <w:noProof/>
                  <w:lang w:eastAsia="en-IN"/>
                </w:rPr>
                <w:drawing>
                  <wp:inline distT="0" distB="0" distL="0" distR="0" wp14:anchorId="5A4E0A83" wp14:editId="44F31E31">
                    <wp:extent cx="2934586" cy="3293923"/>
                    <wp:effectExtent l="0" t="0" r="0" b="1905"/>
                    <wp:docPr id="25" name="Picture 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2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37484" cy="329717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125" w:author="Swapnil Agrawal | IFMR Rural Finance" w:date="2016-10-27T14:19:00Z">
              <w:r w:rsidR="00E516DD" w:rsidDel="008D6E50">
                <w:rPr>
                  <w:noProof/>
                  <w:lang w:eastAsia="en-IN"/>
                </w:rPr>
                <w:drawing>
                  <wp:inline distT="0" distB="0" distL="0" distR="0" wp14:anchorId="0CC453CA" wp14:editId="62CF1C69">
                    <wp:extent cx="2916800" cy="3264195"/>
                    <wp:effectExtent l="0" t="0" r="0" b="0"/>
                    <wp:docPr id="83" name="Picture 8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2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19960" cy="326773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  <w:tc>
          <w:tcPr>
            <w:tcW w:w="4789" w:type="dxa"/>
            <w:tcPrChange w:id="126" w:author="Swapnil Agrawal | IFMR Rural Finance" w:date="2016-10-27T14:07:00Z">
              <w:tcPr>
                <w:tcW w:w="4670" w:type="dxa"/>
              </w:tcPr>
            </w:tcPrChange>
          </w:tcPr>
          <w:p w:rsidR="00E516DD" w:rsidRPr="00C8540F" w:rsidRDefault="00E516DD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2</w:t>
            </w:r>
          </w:p>
          <w:p w:rsidR="00E516DD" w:rsidRPr="00C8540F" w:rsidRDefault="00DE0A61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127" w:author="Swapnil Agrawal | IFMR Rural Finance" w:date="2016-10-27T14:23:00Z">
              <w:r>
                <w:rPr>
                  <w:noProof/>
                  <w:lang w:eastAsia="en-IN"/>
                </w:rPr>
                <w:drawing>
                  <wp:inline distT="0" distB="0" distL="0" distR="0" wp14:anchorId="6CF47D87" wp14:editId="346913CA">
                    <wp:extent cx="2913321" cy="3264244"/>
                    <wp:effectExtent l="0" t="0" r="1905" b="0"/>
                    <wp:docPr id="26" name="Picture 2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3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14552" cy="3265623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128" w:author="Swapnil Agrawal | IFMR Rural Finance" w:date="2016-10-27T14:19:00Z">
              <w:r w:rsidR="00E516DD" w:rsidDel="008D6E50">
                <w:rPr>
                  <w:noProof/>
                  <w:lang w:eastAsia="en-IN"/>
                </w:rPr>
                <w:drawing>
                  <wp:inline distT="0" distB="0" distL="0" distR="0" wp14:anchorId="1576F5A4" wp14:editId="0FBA5193">
                    <wp:extent cx="2904414" cy="3264195"/>
                    <wp:effectExtent l="0" t="0" r="0" b="0"/>
                    <wp:docPr id="84" name="Picture 8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3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04549" cy="326434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</w:tr>
      <w:tr w:rsidR="00E516DD" w:rsidRPr="00C8540F" w:rsidTr="008D6E50">
        <w:trPr>
          <w:trHeight w:val="5994"/>
          <w:trPrChange w:id="129" w:author="Swapnil Agrawal | IFMR Rural Finance" w:date="2016-10-27T14:07:00Z">
            <w:trPr>
              <w:trHeight w:val="5994"/>
            </w:trPr>
          </w:trPrChange>
        </w:trPr>
        <w:tc>
          <w:tcPr>
            <w:tcW w:w="4809" w:type="dxa"/>
            <w:tcPrChange w:id="130" w:author="Swapnil Agrawal | IFMR Rural Finance" w:date="2016-10-27T14:07:00Z">
              <w:tcPr>
                <w:tcW w:w="4690" w:type="dxa"/>
              </w:tcPr>
            </w:tcPrChange>
          </w:tcPr>
          <w:p w:rsidR="00E516DD" w:rsidRDefault="00E516DD" w:rsidP="009115DB">
            <w:pPr>
              <w:pStyle w:val="ListParagraph"/>
              <w:ind w:left="0"/>
              <w:rPr>
                <w:ins w:id="131" w:author="Swapnil Agrawal | IFMR Rural Finance" w:date="2016-10-27T14:23:00Z"/>
                <w:rFonts w:ascii="Times New Roman" w:hAnsi="Times New Roman"/>
                <w:sz w:val="28"/>
              </w:rPr>
            </w:pPr>
            <w:del w:id="132" w:author="Swapnil Agrawal | IFMR Rural Finance" w:date="2016-10-27T14:19:00Z">
              <w:r w:rsidDel="008D6E50">
                <w:rPr>
                  <w:noProof/>
                  <w:lang w:eastAsia="en-IN"/>
                </w:rPr>
                <w:drawing>
                  <wp:anchor distT="0" distB="0" distL="114300" distR="114300" simplePos="0" relativeHeight="251661312" behindDoc="1" locked="0" layoutInCell="1" allowOverlap="1" wp14:anchorId="73A9FDFA" wp14:editId="5B815DA0">
                    <wp:simplePos x="0" y="0"/>
                    <wp:positionH relativeFrom="column">
                      <wp:posOffset>0</wp:posOffset>
                    </wp:positionH>
                    <wp:positionV relativeFrom="paragraph">
                      <wp:posOffset>553720</wp:posOffset>
                    </wp:positionV>
                    <wp:extent cx="2864485" cy="3253105"/>
                    <wp:effectExtent l="0" t="0" r="0" b="4445"/>
                    <wp:wrapTight wrapText="bothSides">
                      <wp:wrapPolygon edited="0">
                        <wp:start x="0" y="0"/>
                        <wp:lineTo x="0" y="21503"/>
                        <wp:lineTo x="21404" y="21503"/>
                        <wp:lineTo x="21404" y="0"/>
                        <wp:lineTo x="0" y="0"/>
                      </wp:wrapPolygon>
                    </wp:wrapTight>
                    <wp:docPr id="86" name="Picture 8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64485" cy="325310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w:r>
            </w:del>
            <w:ins w:id="133" w:author="Swapnil Agrawal | IFMR Rural Finance" w:date="2016-10-27T13:01:00Z">
              <w:r w:rsidR="00F430F2">
                <w:rPr>
                  <w:rFonts w:ascii="Times New Roman" w:hAnsi="Times New Roman"/>
                  <w:sz w:val="28"/>
                </w:rPr>
                <w:t>Page 3</w:t>
              </w:r>
            </w:ins>
          </w:p>
          <w:p w:rsidR="00DE0A61" w:rsidRPr="00C8540F" w:rsidRDefault="00DE0A61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134" w:author="Swapnil Agrawal | IFMR Rural Finance" w:date="2016-10-27T14:23:00Z">
              <w:r>
                <w:rPr>
                  <w:noProof/>
                  <w:lang w:eastAsia="en-IN"/>
                </w:rPr>
                <w:drawing>
                  <wp:inline distT="0" distB="0" distL="0" distR="0" wp14:anchorId="1360E039" wp14:editId="791B3874">
                    <wp:extent cx="2902688" cy="3196218"/>
                    <wp:effectExtent l="0" t="0" r="0" b="4445"/>
                    <wp:docPr id="27" name="Picture 2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3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02413" cy="319591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789" w:type="dxa"/>
            <w:tcPrChange w:id="135" w:author="Swapnil Agrawal | IFMR Rural Finance" w:date="2016-10-27T14:07:00Z">
              <w:tcPr>
                <w:tcW w:w="4670" w:type="dxa"/>
              </w:tcPr>
            </w:tcPrChange>
          </w:tcPr>
          <w:p w:rsidR="00E516DD" w:rsidRDefault="00F430F2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136" w:author="Swapnil Agrawal | IFMR Rural Finance" w:date="2016-10-27T13:01:00Z">
              <w:r>
                <w:rPr>
                  <w:rFonts w:ascii="Times New Roman" w:hAnsi="Times New Roman"/>
                  <w:sz w:val="28"/>
                </w:rPr>
                <w:t>Page 4</w:t>
              </w:r>
            </w:ins>
          </w:p>
          <w:p w:rsidR="00E516DD" w:rsidRDefault="00DE0A61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137" w:author="Swapnil Agrawal | IFMR Rural Finance" w:date="2016-10-27T14:23:00Z">
              <w:r>
                <w:rPr>
                  <w:noProof/>
                  <w:lang w:eastAsia="en-IN"/>
                </w:rPr>
                <w:drawing>
                  <wp:inline distT="0" distB="0" distL="0" distR="0" wp14:anchorId="31B86113" wp14:editId="0970DD16">
                    <wp:extent cx="2662942" cy="2974818"/>
                    <wp:effectExtent l="0" t="0" r="4445" b="0"/>
                    <wp:docPr id="28" name="Picture 2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3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64941" cy="2977051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:rsidR="00E516DD" w:rsidRPr="00C8540F" w:rsidRDefault="00647333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138" w:author="Swapnil Agrawal | IFMR Rural Finance" w:date="2016-10-27T14:19:00Z">
              <w:r w:rsidDel="008D6E50">
                <w:rPr>
                  <w:noProof/>
                  <w:lang w:eastAsia="en-IN"/>
                </w:rPr>
                <w:drawing>
                  <wp:anchor distT="0" distB="0" distL="114300" distR="114300" simplePos="0" relativeHeight="251662336" behindDoc="1" locked="0" layoutInCell="1" allowOverlap="1" wp14:anchorId="2BFD02F5" wp14:editId="24672F1F">
                    <wp:simplePos x="0" y="0"/>
                    <wp:positionH relativeFrom="column">
                      <wp:posOffset>-2540</wp:posOffset>
                    </wp:positionH>
                    <wp:positionV relativeFrom="paragraph">
                      <wp:posOffset>93345</wp:posOffset>
                    </wp:positionV>
                    <wp:extent cx="2849245" cy="3202305"/>
                    <wp:effectExtent l="0" t="0" r="8255" b="0"/>
                    <wp:wrapTight wrapText="bothSides">
                      <wp:wrapPolygon edited="0">
                        <wp:start x="0" y="0"/>
                        <wp:lineTo x="0" y="21459"/>
                        <wp:lineTo x="21518" y="21459"/>
                        <wp:lineTo x="21518" y="0"/>
                        <wp:lineTo x="0" y="0"/>
                      </wp:wrapPolygon>
                    </wp:wrapTight>
                    <wp:docPr id="87" name="Picture 8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49245" cy="320230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w:r>
            </w:del>
          </w:p>
        </w:tc>
      </w:tr>
    </w:tbl>
    <w:p w:rsidR="009115DB" w:rsidRDefault="009115DB" w:rsidP="009115DB">
      <w:pPr>
        <w:pStyle w:val="ListParagraph"/>
        <w:rPr>
          <w:ins w:id="139" w:author="Swapnil Agrawal | IFMR Rural Finance" w:date="2016-10-27T14:24:00Z"/>
          <w:rFonts w:ascii="Times New Roman" w:hAnsi="Times New Roman"/>
          <w:sz w:val="28"/>
        </w:rPr>
      </w:pPr>
    </w:p>
    <w:p w:rsidR="00DE0A61" w:rsidRPr="00C8540F" w:rsidRDefault="00DE0A61" w:rsidP="009115DB">
      <w:pPr>
        <w:pStyle w:val="ListParagraph"/>
        <w:rPr>
          <w:rFonts w:ascii="Times New Roman" w:hAnsi="Times New Roman"/>
          <w:sz w:val="28"/>
        </w:rPr>
      </w:pPr>
    </w:p>
    <w:p w:rsidR="00FD4391" w:rsidRPr="00C8540F" w:rsidRDefault="00FD4391" w:rsidP="00FD4391">
      <w:pPr>
        <w:pStyle w:val="ListParagraph"/>
        <w:rPr>
          <w:rFonts w:ascii="Times New Roman" w:hAnsi="Times New Roman"/>
          <w:sz w:val="28"/>
        </w:rPr>
      </w:pPr>
    </w:p>
    <w:p w:rsidR="002A7E10" w:rsidRPr="00C8540F" w:rsidRDefault="002A7E10" w:rsidP="002A7E1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A</w:t>
      </w:r>
      <w:r w:rsidR="00FD4391" w:rsidRPr="00C8540F">
        <w:rPr>
          <w:rFonts w:ascii="Times New Roman" w:hAnsi="Times New Roman"/>
          <w:sz w:val="28"/>
        </w:rPr>
        <w:t>ddress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3"/>
        <w:gridCol w:w="5474"/>
      </w:tblGrid>
      <w:tr w:rsidR="002A7E10" w:rsidRPr="00C8540F" w:rsidTr="001E7FE2">
        <w:trPr>
          <w:trHeight w:val="5690"/>
        </w:trPr>
        <w:tc>
          <w:tcPr>
            <w:tcW w:w="5353" w:type="dxa"/>
          </w:tcPr>
          <w:p w:rsidR="002A7E10" w:rsidRPr="00C8540F" w:rsidRDefault="002A7E10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1</w:t>
            </w:r>
          </w:p>
          <w:p w:rsidR="002A7E10" w:rsidRPr="00C8540F" w:rsidRDefault="00DE0A61" w:rsidP="002A7E10">
            <w:pPr>
              <w:rPr>
                <w:sz w:val="28"/>
              </w:rPr>
            </w:pPr>
            <w:ins w:id="140" w:author="Swapnil Agrawal | IFMR Rural Finance" w:date="2016-10-27T14:24:00Z">
              <w:r>
                <w:rPr>
                  <w:noProof/>
                  <w:lang w:val="en-IN" w:eastAsia="en-IN"/>
                </w:rPr>
                <w:drawing>
                  <wp:inline distT="0" distB="0" distL="0" distR="0" wp14:anchorId="0EC8FB53" wp14:editId="4F5E4E22">
                    <wp:extent cx="3211033" cy="3603331"/>
                    <wp:effectExtent l="0" t="0" r="8890" b="0"/>
                    <wp:docPr id="29" name="Picture 2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3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214237" cy="360692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141" w:author="Swapnil Agrawal | IFMR Rural Finance" w:date="2016-10-27T14:24:00Z">
              <w:r w:rsidR="00E516DD" w:rsidDel="00DE0A61">
                <w:rPr>
                  <w:noProof/>
                  <w:lang w:val="en-IN" w:eastAsia="en-IN"/>
                </w:rPr>
                <w:drawing>
                  <wp:inline distT="0" distB="0" distL="0" distR="0" wp14:anchorId="66895DE4" wp14:editId="3EE3D456">
                    <wp:extent cx="2934586" cy="3327195"/>
                    <wp:effectExtent l="0" t="0" r="0" b="6985"/>
                    <wp:docPr id="88" name="Picture 8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3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35050" cy="3327721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  <w:tc>
          <w:tcPr>
            <w:tcW w:w="5474" w:type="dxa"/>
          </w:tcPr>
          <w:p w:rsidR="002A7E10" w:rsidRDefault="002A7E10" w:rsidP="001E7FE2">
            <w:pPr>
              <w:rPr>
                <w:noProof/>
                <w:lang w:val="en-IN" w:eastAsia="en-IN"/>
              </w:rPr>
            </w:pPr>
            <w:r w:rsidRPr="00C8540F">
              <w:rPr>
                <w:sz w:val="28"/>
              </w:rPr>
              <w:t>Page 2</w:t>
            </w:r>
            <w:r w:rsidR="001E7FE2" w:rsidRPr="00C8540F">
              <w:rPr>
                <w:noProof/>
                <w:lang w:val="en-IN" w:eastAsia="en-IN"/>
              </w:rPr>
              <w:t xml:space="preserve">         </w:t>
            </w:r>
            <w:r w:rsidR="00B511B3">
              <w:rPr>
                <w:noProof/>
                <w:lang w:val="en-IN" w:eastAsia="en-IN"/>
              </w:rPr>
              <w:t xml:space="preserve">    </w:t>
            </w:r>
          </w:p>
          <w:p w:rsidR="00E516DD" w:rsidRPr="00C8540F" w:rsidRDefault="00DE0A61" w:rsidP="001E7FE2">
            <w:pPr>
              <w:rPr>
                <w:sz w:val="28"/>
              </w:rPr>
            </w:pPr>
            <w:ins w:id="142" w:author="Swapnil Agrawal | IFMR Rural Finance" w:date="2016-10-27T14:25:00Z">
              <w:r>
                <w:rPr>
                  <w:noProof/>
                  <w:lang w:val="en-IN" w:eastAsia="en-IN"/>
                </w:rPr>
                <w:drawing>
                  <wp:inline distT="0" distB="0" distL="0" distR="0" wp14:anchorId="0E84F0E0" wp14:editId="734030E7">
                    <wp:extent cx="3262729" cy="3606559"/>
                    <wp:effectExtent l="0" t="0" r="0" b="0"/>
                    <wp:docPr id="30" name="Picture 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3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260114" cy="360366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143" w:author="Swapnil Agrawal | IFMR Rural Finance" w:date="2016-10-27T14:24:00Z">
              <w:r w:rsidR="00E516DD" w:rsidDel="00DE0A61">
                <w:rPr>
                  <w:noProof/>
                  <w:lang w:val="en-IN" w:eastAsia="en-IN"/>
                </w:rPr>
                <w:drawing>
                  <wp:inline distT="0" distB="0" distL="0" distR="0" wp14:anchorId="05981769" wp14:editId="36C6B9FD">
                    <wp:extent cx="2923953" cy="3305052"/>
                    <wp:effectExtent l="0" t="0" r="0" b="0"/>
                    <wp:docPr id="89" name="Picture 8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3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21387" cy="330215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2A7E10" w:rsidRPr="00C8540F" w:rsidRDefault="002A7E10" w:rsidP="002A7E10">
            <w:pPr>
              <w:ind w:firstLine="720"/>
              <w:rPr>
                <w:sz w:val="28"/>
              </w:rPr>
            </w:pPr>
          </w:p>
        </w:tc>
      </w:tr>
      <w:tr w:rsidR="002A7E10" w:rsidRPr="00C8540F" w:rsidTr="00B511B3">
        <w:trPr>
          <w:trHeight w:val="5733"/>
        </w:trPr>
        <w:tc>
          <w:tcPr>
            <w:tcW w:w="5353" w:type="dxa"/>
          </w:tcPr>
          <w:p w:rsidR="002A7E10" w:rsidRPr="00C8540F" w:rsidRDefault="001E7FE2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3</w:t>
            </w:r>
          </w:p>
          <w:p w:rsidR="001E7FE2" w:rsidRPr="00C8540F" w:rsidRDefault="00DE0A61" w:rsidP="00DE0A61">
            <w:pPr>
              <w:tabs>
                <w:tab w:val="left" w:pos="1256"/>
              </w:tabs>
              <w:rPr>
                <w:sz w:val="28"/>
              </w:rPr>
              <w:pPrChange w:id="144" w:author="Swapnil Agrawal | IFMR Rural Finance" w:date="2016-10-27T14:25:00Z">
                <w:pPr/>
              </w:pPrChange>
            </w:pPr>
            <w:ins w:id="145" w:author="Swapnil Agrawal | IFMR Rural Finance" w:date="2016-10-27T14:25:00Z">
              <w:r>
                <w:rPr>
                  <w:noProof/>
                  <w:lang w:val="en-IN" w:eastAsia="en-IN"/>
                </w:rPr>
                <w:drawing>
                  <wp:inline distT="0" distB="0" distL="0" distR="0" wp14:anchorId="665426D7" wp14:editId="4562EEDB">
                    <wp:extent cx="3247116" cy="3625702"/>
                    <wp:effectExtent l="0" t="0" r="0" b="0"/>
                    <wp:docPr id="31" name="Picture 3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4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251671" cy="363078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146" w:author="Swapnil Agrawal | IFMR Rural Finance" w:date="2016-10-27T14:24:00Z">
              <w:r w:rsidR="00E516DD" w:rsidDel="00DE0A61">
                <w:rPr>
                  <w:noProof/>
                  <w:lang w:val="en-IN" w:eastAsia="en-IN"/>
                </w:rPr>
                <w:drawing>
                  <wp:inline distT="0" distB="0" distL="0" distR="0" wp14:anchorId="421232FD" wp14:editId="4F3ADBB1">
                    <wp:extent cx="3006227" cy="3381153"/>
                    <wp:effectExtent l="0" t="0" r="3810" b="0"/>
                    <wp:docPr id="90" name="Picture 9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4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08484" cy="3383691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147" w:author="Swapnil Agrawal | IFMR Rural Finance" w:date="2016-10-27T14:25:00Z">
              <w:r>
                <w:rPr>
                  <w:sz w:val="28"/>
                </w:rPr>
                <w:tab/>
                <w:t xml:space="preserve"> </w:t>
              </w:r>
            </w:ins>
          </w:p>
        </w:tc>
        <w:tc>
          <w:tcPr>
            <w:tcW w:w="5474" w:type="dxa"/>
          </w:tcPr>
          <w:p w:rsidR="002A7E10" w:rsidRPr="00C8540F" w:rsidRDefault="001E7FE2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4</w:t>
            </w:r>
          </w:p>
          <w:p w:rsidR="001E7FE2" w:rsidRPr="00C8540F" w:rsidRDefault="00E516DD" w:rsidP="002A7E10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t xml:space="preserve"> </w:t>
            </w:r>
            <w:ins w:id="148" w:author="Swapnil Agrawal | IFMR Rural Finance" w:date="2016-10-27T14:26:00Z">
              <w:r w:rsidR="00DE0A61">
                <w:rPr>
                  <w:noProof/>
                  <w:lang w:val="en-IN" w:eastAsia="en-IN"/>
                </w:rPr>
                <w:drawing>
                  <wp:inline distT="0" distB="0" distL="0" distR="0" wp14:anchorId="5C6EEBB2" wp14:editId="26550294">
                    <wp:extent cx="3258729" cy="3625702"/>
                    <wp:effectExtent l="0" t="0" r="0" b="0"/>
                    <wp:docPr id="32" name="Picture 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4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257653" cy="362450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149" w:author="Swapnil Agrawal | IFMR Rural Finance" w:date="2016-10-27T14:24:00Z">
              <w:r w:rsidDel="00DE0A61">
                <w:rPr>
                  <w:noProof/>
                  <w:lang w:val="en-IN" w:eastAsia="en-IN"/>
                </w:rPr>
                <w:drawing>
                  <wp:inline distT="0" distB="0" distL="0" distR="0" wp14:anchorId="604E152F" wp14:editId="2E8FA8C2">
                    <wp:extent cx="3046323" cy="3423683"/>
                    <wp:effectExtent l="0" t="0" r="1905" b="5715"/>
                    <wp:docPr id="91" name="Picture 9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4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46465" cy="3423843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</w:tr>
    </w:tbl>
    <w:p w:rsidR="002A7E10" w:rsidRPr="00C8540F" w:rsidRDefault="002A7E10" w:rsidP="002A7E10">
      <w:pPr>
        <w:rPr>
          <w:sz w:val="28"/>
        </w:rPr>
      </w:pPr>
    </w:p>
    <w:p w:rsidR="001E7FE2" w:rsidRPr="00C8540F" w:rsidRDefault="001E7FE2" w:rsidP="002A7E10">
      <w:pPr>
        <w:rPr>
          <w:sz w:val="28"/>
        </w:rPr>
      </w:pPr>
    </w:p>
    <w:p w:rsidR="001E7FE2" w:rsidRPr="00C8540F" w:rsidRDefault="001E7FE2" w:rsidP="002A7E10">
      <w:pPr>
        <w:rPr>
          <w:sz w:val="28"/>
        </w:rPr>
      </w:pPr>
    </w:p>
    <w:p w:rsidR="00DE0A61" w:rsidRPr="00C8540F" w:rsidDel="00DE0A61" w:rsidRDefault="00DE0A61" w:rsidP="002A7E10">
      <w:pPr>
        <w:rPr>
          <w:del w:id="150" w:author="Swapnil Agrawal | IFMR Rural Finance" w:date="2016-10-27T14:26:00Z"/>
          <w:sz w:val="28"/>
        </w:rPr>
      </w:pPr>
    </w:p>
    <w:p w:rsidR="001E7FE2" w:rsidRPr="00C8540F" w:rsidDel="00DE0A61" w:rsidRDefault="001E7FE2" w:rsidP="002A7E10">
      <w:pPr>
        <w:rPr>
          <w:del w:id="151" w:author="Swapnil Agrawal | IFMR Rural Finance" w:date="2016-10-27T14:26:00Z"/>
          <w:sz w:val="28"/>
        </w:rPr>
      </w:pPr>
    </w:p>
    <w:p w:rsidR="001E7FE2" w:rsidRPr="00C8540F" w:rsidRDefault="00E516DD" w:rsidP="001E7FE2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Liabilities</w:t>
      </w:r>
    </w:p>
    <w:p w:rsidR="00517E18" w:rsidDel="00DE0A61" w:rsidRDefault="00517E18" w:rsidP="001E7FE2">
      <w:pPr>
        <w:pStyle w:val="ListParagraph"/>
        <w:ind w:left="1440"/>
        <w:rPr>
          <w:del w:id="152" w:author="Swapnil Agrawal | IFMR Rural Finance" w:date="2016-10-27T14:27:00Z"/>
          <w:rFonts w:ascii="Times New Roman" w:hAnsi="Times New Roman"/>
          <w:sz w:val="28"/>
        </w:rPr>
      </w:pPr>
    </w:p>
    <w:p w:rsidR="001E7FE2" w:rsidRPr="00C616C6" w:rsidRDefault="008D6E50" w:rsidP="00C616C6">
      <w:pPr>
        <w:rPr>
          <w:sz w:val="28"/>
        </w:rPr>
        <w:pPrChange w:id="153" w:author="Swapnil Agrawal | IFMR Rural Finance" w:date="2016-10-27T10:43:00Z">
          <w:pPr>
            <w:pStyle w:val="ListParagraph"/>
            <w:ind w:left="1440"/>
          </w:pPr>
        </w:pPrChange>
      </w:pPr>
      <w:ins w:id="154" w:author="Swapnil Agrawal | IFMR Rural Finance" w:date="2016-10-27T14:06:00Z">
        <w:r>
          <w:rPr>
            <w:sz w:val="28"/>
          </w:rPr>
          <w:t xml:space="preserve">   </w:t>
        </w:r>
      </w:ins>
      <w:del w:id="155" w:author="Swapnil Agrawal | IFMR Rural Finance" w:date="2016-10-27T14:26:00Z">
        <w:r w:rsidR="00E516DD" w:rsidDel="00DE0A61">
          <w:rPr>
            <w:noProof/>
            <w:lang w:eastAsia="en-IN"/>
          </w:rPr>
          <w:drawing>
            <wp:inline distT="0" distB="0" distL="0" distR="0" wp14:anchorId="780E7DC5" wp14:editId="5EFBE627">
              <wp:extent cx="2700670" cy="3019458"/>
              <wp:effectExtent l="0" t="0" r="4445" b="9525"/>
              <wp:docPr id="92" name="Picture 9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4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702211" cy="302118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156" w:author="Swapnil Agrawal | IFMR Rural Finance" w:date="2016-10-27T14:27:00Z">
        <w:r w:rsidR="00DE0A61">
          <w:rPr>
            <w:noProof/>
            <w:lang w:val="en-IN" w:eastAsia="en-IN"/>
          </w:rPr>
          <w:drawing>
            <wp:inline distT="0" distB="0" distL="0" distR="0" wp14:anchorId="41F2CC8F" wp14:editId="4A8960FE">
              <wp:extent cx="3209790" cy="3593805"/>
              <wp:effectExtent l="0" t="0" r="0" b="6985"/>
              <wp:docPr id="33" name="Picture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4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17527" cy="360246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517E18" w:rsidRPr="00C8540F" w:rsidRDefault="00517E18" w:rsidP="001E7FE2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t>Bank Statement Details</w:t>
      </w:r>
    </w:p>
    <w:p w:rsidR="00517E18" w:rsidDel="00DE0A61" w:rsidRDefault="00517E18" w:rsidP="00517E18">
      <w:pPr>
        <w:pStyle w:val="ListParagraph"/>
        <w:ind w:left="1440"/>
        <w:rPr>
          <w:del w:id="157" w:author="Swapnil Agrawal | IFMR Rural Finance" w:date="2016-10-27T14:27:00Z"/>
          <w:rFonts w:ascii="Times New Roman" w:hAnsi="Times New Roman"/>
          <w:sz w:val="28"/>
        </w:rPr>
      </w:pPr>
    </w:p>
    <w:tbl>
      <w:tblPr>
        <w:tblStyle w:val="TableGrid"/>
        <w:tblW w:w="0" w:type="auto"/>
        <w:tblInd w:w="392" w:type="dxa"/>
        <w:tblLook w:val="04A0" w:firstRow="1" w:lastRow="0" w:firstColumn="1" w:lastColumn="0" w:noHBand="0" w:noVBand="1"/>
      </w:tblPr>
      <w:tblGrid>
        <w:gridCol w:w="4926"/>
        <w:gridCol w:w="5088"/>
      </w:tblGrid>
      <w:tr w:rsidR="00517E18" w:rsidTr="00517E18">
        <w:trPr>
          <w:trHeight w:val="6397"/>
        </w:trPr>
        <w:tc>
          <w:tcPr>
            <w:tcW w:w="4693" w:type="dxa"/>
          </w:tcPr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517E18" w:rsidRDefault="00DE0A61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158" w:author="Swapnil Agrawal | IFMR Rural Finance" w:date="2016-10-27T14:27:00Z">
              <w:r>
                <w:rPr>
                  <w:noProof/>
                  <w:lang w:eastAsia="en-IN"/>
                </w:rPr>
                <w:drawing>
                  <wp:inline distT="0" distB="0" distL="0" distR="0" wp14:anchorId="521D8AC5" wp14:editId="52618108">
                    <wp:extent cx="2955851" cy="3316974"/>
                    <wp:effectExtent l="0" t="0" r="0" b="0"/>
                    <wp:docPr id="34" name="Picture 3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4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60915" cy="332265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159" w:author="Swapnil Agrawal | IFMR Rural Finance" w:date="2016-10-27T14:27:00Z">
              <w:r w:rsidR="00E516DD" w:rsidDel="00DE0A61">
                <w:rPr>
                  <w:noProof/>
                  <w:lang w:eastAsia="en-IN"/>
                </w:rPr>
                <w:drawing>
                  <wp:anchor distT="0" distB="0" distL="114300" distR="114300" simplePos="0" relativeHeight="251663360" behindDoc="1" locked="0" layoutInCell="1" allowOverlap="1" wp14:anchorId="00EB1491" wp14:editId="5580B693">
                    <wp:simplePos x="0" y="0"/>
                    <wp:positionH relativeFrom="column">
                      <wp:posOffset>-4445</wp:posOffset>
                    </wp:positionH>
                    <wp:positionV relativeFrom="paragraph">
                      <wp:posOffset>-2540</wp:posOffset>
                    </wp:positionV>
                    <wp:extent cx="2987675" cy="3366770"/>
                    <wp:effectExtent l="0" t="0" r="3175" b="5080"/>
                    <wp:wrapTight wrapText="bothSides">
                      <wp:wrapPolygon edited="0">
                        <wp:start x="0" y="0"/>
                        <wp:lineTo x="0" y="21510"/>
                        <wp:lineTo x="21485" y="21510"/>
                        <wp:lineTo x="21485" y="0"/>
                        <wp:lineTo x="0" y="0"/>
                      </wp:wrapPolygon>
                    </wp:wrapTight>
                    <wp:docPr id="93" name="Picture 9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4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87675" cy="336677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w:r>
            </w:del>
          </w:p>
        </w:tc>
        <w:tc>
          <w:tcPr>
            <w:tcW w:w="5088" w:type="dxa"/>
          </w:tcPr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517E18" w:rsidRDefault="00DE0A61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160" w:author="Swapnil Agrawal | IFMR Rural Finance" w:date="2016-10-27T14:28:00Z">
              <w:r>
                <w:rPr>
                  <w:noProof/>
                  <w:lang w:eastAsia="en-IN"/>
                </w:rPr>
                <w:drawing>
                  <wp:inline distT="0" distB="0" distL="0" distR="0" wp14:anchorId="1CDBA360" wp14:editId="68BF87AE">
                    <wp:extent cx="2966484" cy="3306463"/>
                    <wp:effectExtent l="0" t="0" r="5715" b="8255"/>
                    <wp:docPr id="35" name="Picture 3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4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69714" cy="331006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161" w:author="Swapnil Agrawal | IFMR Rural Finance" w:date="2016-10-27T14:27:00Z">
              <w:r w:rsidR="00E516DD" w:rsidDel="00DE0A61">
                <w:rPr>
                  <w:noProof/>
                  <w:lang w:eastAsia="en-IN"/>
                </w:rPr>
                <w:drawing>
                  <wp:inline distT="0" distB="0" distL="0" distR="0" wp14:anchorId="1573C53B" wp14:editId="1562202F">
                    <wp:extent cx="3019646" cy="3374096"/>
                    <wp:effectExtent l="0" t="0" r="0" b="0"/>
                    <wp:docPr id="94" name="Picture 9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4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27965" cy="338339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</w:tr>
    </w:tbl>
    <w:p w:rsidR="00E516DD" w:rsidRDefault="00E516DD" w:rsidP="00E516DD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Del="00647333" w:rsidRDefault="00A642DF" w:rsidP="00517E18">
      <w:pPr>
        <w:pStyle w:val="ListParagraph"/>
        <w:numPr>
          <w:ilvl w:val="3"/>
          <w:numId w:val="10"/>
        </w:numPr>
        <w:rPr>
          <w:del w:id="162" w:author="Swapnil Agrawal | IFMR Rural Finance" w:date="2016-10-27T13:54:00Z"/>
          <w:rFonts w:ascii="Times New Roman" w:hAnsi="Times New Roman"/>
          <w:sz w:val="28"/>
        </w:rPr>
      </w:pPr>
      <w:del w:id="163" w:author="Swapnil Agrawal | IFMR Rural Finance" w:date="2016-10-27T13:54:00Z">
        <w:r w:rsidDel="00647333">
          <w:rPr>
            <w:rFonts w:ascii="Times New Roman" w:hAnsi="Times New Roman"/>
            <w:sz w:val="28"/>
          </w:rPr>
          <w:delText>CB Check Report</w:delText>
        </w:r>
      </w:del>
    </w:p>
    <w:p w:rsidR="00517E18" w:rsidDel="00647333" w:rsidRDefault="00517E18" w:rsidP="00517E18">
      <w:pPr>
        <w:pStyle w:val="ListParagraph"/>
        <w:ind w:left="1440"/>
        <w:rPr>
          <w:del w:id="164" w:author="Swapnil Agrawal | IFMR Rural Finance" w:date="2016-10-27T13:54:00Z"/>
          <w:rFonts w:ascii="Times New Roman" w:hAnsi="Times New Roman"/>
          <w:sz w:val="28"/>
        </w:rPr>
      </w:pPr>
    </w:p>
    <w:p w:rsidR="00517E18" w:rsidRPr="00FE2285" w:rsidDel="00647333" w:rsidRDefault="00A642DF" w:rsidP="00FE2285">
      <w:pPr>
        <w:rPr>
          <w:del w:id="165" w:author="Swapnil Agrawal | IFMR Rural Finance" w:date="2016-10-27T13:54:00Z"/>
          <w:sz w:val="28"/>
        </w:rPr>
      </w:pPr>
      <w:del w:id="166" w:author="Swapnil Agrawal | IFMR Rural Finance" w:date="2016-10-27T13:54:00Z">
        <w:r w:rsidDel="00647333">
          <w:rPr>
            <w:noProof/>
            <w:lang w:val="en-IN" w:eastAsia="en-IN"/>
          </w:rPr>
          <w:drawing>
            <wp:inline distT="0" distB="0" distL="0" distR="0" wp14:anchorId="463C37DF" wp14:editId="0F38427A">
              <wp:extent cx="4181475" cy="4752975"/>
              <wp:effectExtent l="0" t="0" r="9525" b="9525"/>
              <wp:docPr id="95" name="Picture 9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5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81475" cy="47529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517E18" w:rsidDel="00647333" w:rsidRDefault="00517E18" w:rsidP="00517E18">
      <w:pPr>
        <w:pStyle w:val="ListParagraph"/>
        <w:ind w:left="1440"/>
        <w:rPr>
          <w:del w:id="167" w:author="Swapnil Agrawal | IFMR Rural Finance" w:date="2016-10-27T13:54:00Z"/>
          <w:rFonts w:ascii="Times New Roman" w:hAnsi="Times New Roman"/>
          <w:sz w:val="28"/>
        </w:rPr>
        <w:sectPr w:rsidR="00517E18" w:rsidDel="00647333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517E18" w:rsidRPr="00517E18" w:rsidRDefault="00517E18" w:rsidP="00517E18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517E18">
        <w:rPr>
          <w:rFonts w:ascii="Times New Roman" w:hAnsi="Times New Roman"/>
          <w:b/>
          <w:sz w:val="28"/>
        </w:rPr>
        <w:t>Co-applicant</w:t>
      </w:r>
    </w:p>
    <w:p w:rsidR="00517E18" w:rsidRPr="00647333" w:rsidDel="00C616C6" w:rsidRDefault="00A642DF" w:rsidP="00647333">
      <w:pPr>
        <w:ind w:left="360"/>
        <w:rPr>
          <w:del w:id="168" w:author="Swapnil Agrawal | IFMR Rural Finance" w:date="2016-10-27T10:45:00Z"/>
          <w:b/>
          <w:sz w:val="28"/>
          <w:rPrChange w:id="169" w:author="Swapnil Agrawal | IFMR Rural Finance" w:date="2016-10-27T13:55:00Z">
            <w:rPr>
              <w:del w:id="170" w:author="Swapnil Agrawal | IFMR Rural Finance" w:date="2016-10-27T10:45:00Z"/>
            </w:rPr>
          </w:rPrChange>
        </w:rPr>
        <w:pPrChange w:id="171" w:author="Swapnil Agrawal | IFMR Rural Finance" w:date="2016-10-27T13:55:00Z">
          <w:pPr>
            <w:pStyle w:val="ListParagraph"/>
            <w:ind w:left="1080"/>
          </w:pPr>
        </w:pPrChange>
      </w:pPr>
      <w:del w:id="172" w:author="Swapnil Agrawal | IFMR Rural Finance" w:date="2016-10-27T10:41:00Z">
        <w:r w:rsidDel="00CA238C">
          <w:rPr>
            <w:noProof/>
            <w:lang w:eastAsia="en-IN"/>
          </w:rPr>
          <w:drawing>
            <wp:inline distT="0" distB="0" distL="0" distR="0" wp14:anchorId="10E0B233" wp14:editId="17211B68">
              <wp:extent cx="3349256" cy="3679676"/>
              <wp:effectExtent l="0" t="0" r="3810" b="0"/>
              <wp:docPr id="96" name="Picture 9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5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48938" cy="367932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173" w:author="Sarthak Shah | IFMR Rural Finance" w:date="2016-10-26T19:37:00Z">
        <w:del w:id="174" w:author="Swapnil Agrawal | IFMR Rural Finance" w:date="2016-10-27T10:44:00Z">
          <w:r w:rsidR="00462F74" w:rsidRPr="00647333" w:rsidDel="00C616C6">
            <w:rPr>
              <w:b/>
              <w:sz w:val="28"/>
              <w:rPrChange w:id="175" w:author="Swapnil Agrawal | IFMR Rural Finance" w:date="2016-10-27T13:55:00Z">
                <w:rPr/>
              </w:rPrChange>
            </w:rPr>
            <w:delText>CB</w:delText>
          </w:r>
        </w:del>
        <w:del w:id="176" w:author="Swapnil Agrawal | IFMR Rural Finance" w:date="2016-10-27T10:45:00Z">
          <w:r w:rsidR="00462F74" w:rsidRPr="00647333" w:rsidDel="00C616C6">
            <w:rPr>
              <w:b/>
              <w:sz w:val="28"/>
              <w:rPrChange w:id="177" w:author="Swapnil Agrawal | IFMR Rural Finance" w:date="2016-10-27T13:55:00Z">
                <w:rPr/>
              </w:rPrChange>
            </w:rPr>
            <w:delText xml:space="preserve"> Check report is missing</w:delText>
          </w:r>
        </w:del>
      </w:ins>
    </w:p>
    <w:p w:rsidR="00517E18" w:rsidRDefault="00647333" w:rsidP="00647333">
      <w:pPr>
        <w:ind w:left="360"/>
        <w:rPr>
          <w:ins w:id="178" w:author="Swapnil Agrawal | IFMR Rural Finance" w:date="2016-10-27T13:55:00Z"/>
        </w:rPr>
        <w:pPrChange w:id="179" w:author="Swapnil Agrawal | IFMR Rural Finance" w:date="2016-10-27T13:55:00Z">
          <w:pPr>
            <w:pStyle w:val="ListParagraph"/>
            <w:ind w:left="1080"/>
          </w:pPr>
        </w:pPrChange>
      </w:pPr>
      <w:ins w:id="180" w:author="Swapnil Agrawal | IFMR Rural Finance" w:date="2016-10-27T13:55:00Z">
        <w:r>
          <w:rPr>
            <w:noProof/>
            <w:lang w:val="en-IN" w:eastAsia="en-IN"/>
          </w:rPr>
          <w:drawing>
            <wp:inline distT="0" distB="0" distL="0" distR="0" wp14:anchorId="2146D00A" wp14:editId="34A7C894">
              <wp:extent cx="3189768" cy="3484983"/>
              <wp:effectExtent l="0" t="0" r="0" b="127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5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89275" cy="34844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647333" w:rsidRDefault="00647333" w:rsidP="00647333">
      <w:pPr>
        <w:ind w:left="360"/>
        <w:pPrChange w:id="181" w:author="Swapnil Agrawal | IFMR Rural Finance" w:date="2016-10-27T13:55:00Z">
          <w:pPr>
            <w:pStyle w:val="ListParagraph"/>
            <w:ind w:left="1080"/>
          </w:pPr>
        </w:pPrChange>
      </w:pPr>
    </w:p>
    <w:p w:rsidR="004520A8" w:rsidRDefault="00517E1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t>KYC Details</w:t>
      </w:r>
    </w:p>
    <w:p w:rsidR="00947C88" w:rsidRDefault="00947C88" w:rsidP="00947C88">
      <w:pPr>
        <w:pStyle w:val="ListParagraph"/>
        <w:ind w:left="1440"/>
        <w:rPr>
          <w:rFonts w:ascii="Times New Roman" w:hAnsi="Times New Roman"/>
          <w:sz w:val="28"/>
        </w:rPr>
      </w:pPr>
    </w:p>
    <w:p w:rsidR="00947C88" w:rsidRPr="00647333" w:rsidRDefault="008D6E50" w:rsidP="00647333">
      <w:pPr>
        <w:rPr>
          <w:sz w:val="28"/>
          <w:rPrChange w:id="182" w:author="Swapnil Agrawal | IFMR Rural Finance" w:date="2016-10-27T13:55:00Z">
            <w:rPr>
              <w:sz w:val="28"/>
            </w:rPr>
          </w:rPrChange>
        </w:rPr>
        <w:sectPr w:rsidR="00947C88" w:rsidRPr="00647333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  <w:pPrChange w:id="183" w:author="Swapnil Agrawal | IFMR Rural Finance" w:date="2016-10-27T13:55:00Z">
          <w:pPr>
            <w:pStyle w:val="ListParagraph"/>
            <w:ind w:left="1440"/>
          </w:pPr>
        </w:pPrChange>
      </w:pPr>
      <w:ins w:id="184" w:author="Swapnil Agrawal | IFMR Rural Finance" w:date="2016-10-27T14:06:00Z">
        <w:r>
          <w:rPr>
            <w:sz w:val="28"/>
          </w:rPr>
          <w:t xml:space="preserve">  </w:t>
        </w:r>
      </w:ins>
      <w:del w:id="185" w:author="Swapnil Agrawal | IFMR Rural Finance" w:date="2016-10-27T14:28:00Z">
        <w:r w:rsidR="00A642DF" w:rsidDel="00DE0A61">
          <w:rPr>
            <w:noProof/>
            <w:lang w:eastAsia="en-IN"/>
          </w:rPr>
          <w:drawing>
            <wp:inline distT="0" distB="0" distL="0" distR="0" wp14:anchorId="2E253A19" wp14:editId="6532A141">
              <wp:extent cx="3423684" cy="3867208"/>
              <wp:effectExtent l="0" t="0" r="5715" b="0"/>
              <wp:docPr id="97" name="Picture 9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5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25448" cy="38692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186" w:author="Swapnil Agrawal | IFMR Rural Finance" w:date="2016-10-27T14:28:00Z">
        <w:r w:rsidR="00DE0A61">
          <w:rPr>
            <w:noProof/>
            <w:lang w:val="en-IN" w:eastAsia="en-IN"/>
          </w:rPr>
          <w:drawing>
            <wp:inline distT="0" distB="0" distL="0" distR="0" wp14:anchorId="3DEA46C5" wp14:editId="0FCCA55F">
              <wp:extent cx="3242931" cy="3608950"/>
              <wp:effectExtent l="0" t="0" r="0" b="0"/>
              <wp:docPr id="36" name="Picture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5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41739" cy="360762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Co-applicant Details</w:t>
      </w:r>
    </w:p>
    <w:p w:rsidR="008632D6" w:rsidRDefault="008632D6" w:rsidP="008632D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  <w:tblPrChange w:id="187" w:author="Swapnil Agrawal | IFMR Rural Finance" w:date="2016-10-27T14:06:00Z">
          <w:tblPr>
            <w:tblStyle w:val="TableGrid"/>
            <w:tblW w:w="0" w:type="auto"/>
            <w:tblInd w:w="1242" w:type="dxa"/>
            <w:tblLook w:val="04A0" w:firstRow="1" w:lastRow="0" w:firstColumn="1" w:lastColumn="0" w:noHBand="0" w:noVBand="1"/>
          </w:tblPr>
        </w:tblPrChange>
      </w:tblPr>
      <w:tblGrid>
        <w:gridCol w:w="5087"/>
        <w:gridCol w:w="5015"/>
        <w:gridCol w:w="4837"/>
        <w:tblGridChange w:id="188">
          <w:tblGrid>
            <w:gridCol w:w="4818"/>
            <w:gridCol w:w="4953"/>
            <w:gridCol w:w="4601"/>
          </w:tblGrid>
        </w:tblGridChange>
      </w:tblGrid>
      <w:tr w:rsidR="00947C88" w:rsidTr="008D6E50">
        <w:trPr>
          <w:trHeight w:val="6543"/>
          <w:trPrChange w:id="189" w:author="Swapnil Agrawal | IFMR Rural Finance" w:date="2016-10-27T14:06:00Z">
            <w:trPr>
              <w:trHeight w:val="6543"/>
            </w:trPr>
          </w:trPrChange>
        </w:trPr>
        <w:tc>
          <w:tcPr>
            <w:tcW w:w="4818" w:type="dxa"/>
            <w:tcPrChange w:id="190" w:author="Swapnil Agrawal | IFMR Rural Finance" w:date="2016-10-27T14:06:00Z">
              <w:tcPr>
                <w:tcW w:w="4820" w:type="dxa"/>
              </w:tcPr>
            </w:tcPrChange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DE0A61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191" w:author="Swapnil Agrawal | IFMR Rural Finance" w:date="2016-10-27T14:29:00Z">
              <w:r>
                <w:rPr>
                  <w:noProof/>
                  <w:lang w:eastAsia="en-IN"/>
                </w:rPr>
                <w:drawing>
                  <wp:inline distT="0" distB="0" distL="0" distR="0" wp14:anchorId="6CDF2EDB" wp14:editId="575FB41B">
                    <wp:extent cx="3113839" cy="3444949"/>
                    <wp:effectExtent l="0" t="0" r="0" b="3175"/>
                    <wp:docPr id="37" name="Picture 3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5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18530" cy="345013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192" w:author="Swapnil Agrawal | IFMR Rural Finance" w:date="2016-10-27T14:28:00Z">
              <w:r w:rsidR="00A642DF" w:rsidDel="00DE0A61">
                <w:rPr>
                  <w:noProof/>
                  <w:lang w:eastAsia="en-IN"/>
                </w:rPr>
                <w:drawing>
                  <wp:inline distT="0" distB="0" distL="0" distR="0" wp14:anchorId="0C5B96EE" wp14:editId="30B9E095">
                    <wp:extent cx="2873726" cy="3221666"/>
                    <wp:effectExtent l="0" t="0" r="3175" b="0"/>
                    <wp:docPr id="98" name="Picture 9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5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73191" cy="322106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  <w:tc>
          <w:tcPr>
            <w:tcW w:w="4953" w:type="dxa"/>
            <w:tcPrChange w:id="193" w:author="Swapnil Agrawal | IFMR Rural Finance" w:date="2016-10-27T14:06:00Z">
              <w:tcPr>
                <w:tcW w:w="4961" w:type="dxa"/>
              </w:tcPr>
            </w:tcPrChange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DE0A61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194" w:author="Swapnil Agrawal | IFMR Rural Finance" w:date="2016-10-27T14:29:00Z">
              <w:r>
                <w:rPr>
                  <w:noProof/>
                  <w:lang w:eastAsia="en-IN"/>
                </w:rPr>
                <w:drawing>
                  <wp:inline distT="0" distB="0" distL="0" distR="0" wp14:anchorId="67E301FB" wp14:editId="662D4C00">
                    <wp:extent cx="3060877" cy="3397918"/>
                    <wp:effectExtent l="0" t="0" r="6350" b="0"/>
                    <wp:docPr id="38" name="Picture 3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5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58160" cy="339490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195" w:author="Swapnil Agrawal | IFMR Rural Finance" w:date="2016-10-27T14:28:00Z">
              <w:r w:rsidR="00A642DF" w:rsidDel="00DE0A61">
                <w:rPr>
                  <w:noProof/>
                  <w:lang w:eastAsia="en-IN"/>
                </w:rPr>
                <w:drawing>
                  <wp:inline distT="0" distB="0" distL="0" distR="0" wp14:anchorId="4C401188" wp14:editId="50ED73DC">
                    <wp:extent cx="2831742" cy="3221666"/>
                    <wp:effectExtent l="0" t="0" r="6985" b="0"/>
                    <wp:docPr id="99" name="Picture 9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5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30700" cy="3220481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  <w:tc>
          <w:tcPr>
            <w:tcW w:w="4601" w:type="dxa"/>
            <w:tcPrChange w:id="196" w:author="Swapnil Agrawal | IFMR Rural Finance" w:date="2016-10-27T14:06:00Z">
              <w:tcPr>
                <w:tcW w:w="4591" w:type="dxa"/>
              </w:tcPr>
            </w:tcPrChange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DE0A61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197" w:author="Swapnil Agrawal | IFMR Rural Finance" w:date="2016-10-27T14:30:00Z">
              <w:r>
                <w:rPr>
                  <w:noProof/>
                  <w:lang w:eastAsia="en-IN"/>
                </w:rPr>
                <w:drawing>
                  <wp:inline distT="0" distB="0" distL="0" distR="0" wp14:anchorId="455E19AF" wp14:editId="5BAAF9DA">
                    <wp:extent cx="2953387" cy="3306726"/>
                    <wp:effectExtent l="0" t="0" r="0" b="8255"/>
                    <wp:docPr id="39" name="Picture 3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5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54878" cy="330839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198" w:author="Swapnil Agrawal | IFMR Rural Finance" w:date="2016-10-27T14:28:00Z">
              <w:r w:rsidR="00A642DF" w:rsidDel="00DE0A61">
                <w:rPr>
                  <w:noProof/>
                  <w:lang w:eastAsia="en-IN"/>
                </w:rPr>
                <w:drawing>
                  <wp:inline distT="0" distB="0" distL="0" distR="0" wp14:anchorId="6CD50664" wp14:editId="43630C42">
                    <wp:extent cx="2785090" cy="3144253"/>
                    <wp:effectExtent l="0" t="0" r="0" b="0"/>
                    <wp:docPr id="100" name="Picture 10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6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85220" cy="31444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</w:tr>
    </w:tbl>
    <w:p w:rsidR="008632D6" w:rsidRDefault="008632D6" w:rsidP="00947C88">
      <w:pPr>
        <w:pStyle w:val="ListParagraph"/>
        <w:ind w:left="1440"/>
        <w:rPr>
          <w:rFonts w:ascii="Times New Roman" w:hAnsi="Times New Roman"/>
          <w:sz w:val="28"/>
        </w:rPr>
        <w:sectPr w:rsidR="008632D6" w:rsidSect="00947C88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p w:rsidR="00537276" w:rsidRDefault="00537276" w:rsidP="0053727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534" w:type="dxa"/>
        <w:tblLook w:val="04A0" w:firstRow="1" w:lastRow="0" w:firstColumn="1" w:lastColumn="0" w:noHBand="0" w:noVBand="1"/>
        <w:tblPrChange w:id="199" w:author="Swapnil Agrawal | IFMR Rural Finance" w:date="2016-10-27T14:06:00Z">
          <w:tblPr>
            <w:tblStyle w:val="TableGrid"/>
            <w:tblW w:w="0" w:type="auto"/>
            <w:tblInd w:w="1101" w:type="dxa"/>
            <w:tblLook w:val="04A0" w:firstRow="1" w:lastRow="0" w:firstColumn="1" w:lastColumn="0" w:noHBand="0" w:noVBand="1"/>
          </w:tblPr>
        </w:tblPrChange>
      </w:tblPr>
      <w:tblGrid>
        <w:gridCol w:w="5076"/>
        <w:gridCol w:w="5076"/>
        <w:tblGridChange w:id="200">
          <w:tblGrid>
            <w:gridCol w:w="4716"/>
            <w:gridCol w:w="4695"/>
          </w:tblGrid>
        </w:tblGridChange>
      </w:tblGrid>
      <w:tr w:rsidR="008632D6" w:rsidTr="008D6E50">
        <w:tc>
          <w:tcPr>
            <w:tcW w:w="4716" w:type="dxa"/>
            <w:tcPrChange w:id="201" w:author="Swapnil Agrawal | IFMR Rural Finance" w:date="2016-10-27T14:06:00Z">
              <w:tcPr>
                <w:tcW w:w="4716" w:type="dxa"/>
              </w:tcPr>
            </w:tcPrChange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8632D6" w:rsidRDefault="00613162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202" w:author="Swapnil Agrawal | IFMR Rural Finance" w:date="2016-10-27T14:33:00Z">
              <w:r>
                <w:rPr>
                  <w:noProof/>
                  <w:lang w:eastAsia="en-IN"/>
                </w:rPr>
                <w:drawing>
                  <wp:inline distT="0" distB="0" distL="0" distR="0" wp14:anchorId="1C6336C8" wp14:editId="2539688E">
                    <wp:extent cx="3083442" cy="3446200"/>
                    <wp:effectExtent l="0" t="0" r="3175" b="1905"/>
                    <wp:docPr id="44" name="Picture 4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6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83118" cy="344583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203" w:author="Swapnil Agrawal | IFMR Rural Finance" w:date="2016-10-27T14:30:00Z">
              <w:r w:rsidR="00A642DF" w:rsidDel="00DE0A61">
                <w:rPr>
                  <w:noProof/>
                  <w:lang w:eastAsia="en-IN"/>
                </w:rPr>
                <w:drawing>
                  <wp:inline distT="0" distB="0" distL="0" distR="0" wp14:anchorId="79765032" wp14:editId="4AEF83E0">
                    <wp:extent cx="2817628" cy="3146142"/>
                    <wp:effectExtent l="0" t="0" r="1905" b="0"/>
                    <wp:docPr id="101" name="Picture 10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6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22101" cy="315113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695" w:type="dxa"/>
            <w:tcPrChange w:id="204" w:author="Swapnil Agrawal | IFMR Rural Finance" w:date="2016-10-27T14:06:00Z">
              <w:tcPr>
                <w:tcW w:w="4671" w:type="dxa"/>
              </w:tcPr>
            </w:tcPrChange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632D6" w:rsidDel="00DE0A61" w:rsidRDefault="00613162" w:rsidP="008632D6">
            <w:pPr>
              <w:pStyle w:val="ListParagraph"/>
              <w:ind w:left="0"/>
              <w:rPr>
                <w:del w:id="205" w:author="Swapnil Agrawal | IFMR Rural Finance" w:date="2016-10-27T14:31:00Z"/>
                <w:rFonts w:ascii="Times New Roman" w:hAnsi="Times New Roman"/>
                <w:sz w:val="28"/>
              </w:rPr>
            </w:pPr>
            <w:ins w:id="206" w:author="Swapnil Agrawal | IFMR Rural Finance" w:date="2016-10-27T14:34:00Z">
              <w:r>
                <w:rPr>
                  <w:noProof/>
                  <w:lang w:eastAsia="en-IN"/>
                </w:rPr>
                <w:drawing>
                  <wp:inline distT="0" distB="0" distL="0" distR="0" wp14:anchorId="19431245" wp14:editId="2939A447">
                    <wp:extent cx="3082081" cy="3407604"/>
                    <wp:effectExtent l="0" t="0" r="4445" b="2540"/>
                    <wp:docPr id="45" name="Picture 4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6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80334" cy="340567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207" w:author="Swapnil Agrawal | IFMR Rural Finance" w:date="2016-10-27T14:30:00Z">
              <w:r w:rsidR="00A642DF" w:rsidDel="00DE0A61">
                <w:rPr>
                  <w:noProof/>
                  <w:lang w:eastAsia="en-IN"/>
                </w:rPr>
                <w:drawing>
                  <wp:inline distT="0" distB="0" distL="0" distR="0" wp14:anchorId="61A31000" wp14:editId="47A9B1DB">
                    <wp:extent cx="2817628" cy="3165093"/>
                    <wp:effectExtent l="0" t="0" r="1905" b="0"/>
                    <wp:docPr id="102" name="Picture 10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6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13952" cy="3160963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</w:tr>
      <w:tr w:rsidR="008632D6" w:rsidTr="008D6E50">
        <w:tc>
          <w:tcPr>
            <w:tcW w:w="4716" w:type="dxa"/>
            <w:tcPrChange w:id="208" w:author="Swapnil Agrawal | IFMR Rural Finance" w:date="2016-10-27T14:06:00Z">
              <w:tcPr>
                <w:tcW w:w="4716" w:type="dxa"/>
              </w:tcPr>
            </w:tcPrChange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8632D6" w:rsidRDefault="00613162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209" w:author="Swapnil Agrawal | IFMR Rural Finance" w:date="2016-10-27T14:34:00Z">
              <w:r>
                <w:rPr>
                  <w:noProof/>
                  <w:lang w:eastAsia="en-IN"/>
                </w:rPr>
                <w:drawing>
                  <wp:inline distT="0" distB="0" distL="0" distR="0" wp14:anchorId="00202148" wp14:editId="5CE42C47">
                    <wp:extent cx="3030279" cy="3343521"/>
                    <wp:effectExtent l="0" t="0" r="0" b="9525"/>
                    <wp:docPr id="46" name="Picture 4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6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30038" cy="334325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210" w:author="Swapnil Agrawal | IFMR Rural Finance" w:date="2016-10-27T14:30:00Z">
              <w:r w:rsidR="00A642DF" w:rsidDel="00DE0A61">
                <w:rPr>
                  <w:noProof/>
                  <w:lang w:eastAsia="en-IN"/>
                </w:rPr>
                <w:drawing>
                  <wp:inline distT="0" distB="0" distL="0" distR="0" wp14:anchorId="50549BAF" wp14:editId="58E572E5">
                    <wp:extent cx="2817628" cy="3160313"/>
                    <wp:effectExtent l="0" t="0" r="1905" b="2540"/>
                    <wp:docPr id="103" name="Picture 10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6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18417" cy="316119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695" w:type="dxa"/>
            <w:tcPrChange w:id="211" w:author="Swapnil Agrawal | IFMR Rural Finance" w:date="2016-10-27T14:06:00Z">
              <w:tcPr>
                <w:tcW w:w="4671" w:type="dxa"/>
              </w:tcPr>
            </w:tcPrChange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8632D6" w:rsidRDefault="00613162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212" w:author="Swapnil Agrawal | IFMR Rural Finance" w:date="2016-10-27T14:35:00Z">
              <w:r>
                <w:rPr>
                  <w:noProof/>
                  <w:lang w:eastAsia="en-IN"/>
                </w:rPr>
                <w:drawing>
                  <wp:inline distT="0" distB="0" distL="0" distR="0" wp14:anchorId="27B3B589" wp14:editId="4CD21E73">
                    <wp:extent cx="3083442" cy="3403620"/>
                    <wp:effectExtent l="0" t="0" r="3175" b="6350"/>
                    <wp:docPr id="47" name="Picture 4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6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85490" cy="340588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213" w:author="Swapnil Agrawal | IFMR Rural Finance" w:date="2016-10-27T14:30:00Z">
              <w:r w:rsidR="00A642DF" w:rsidDel="00DE0A61">
                <w:rPr>
                  <w:noProof/>
                  <w:lang w:eastAsia="en-IN"/>
                </w:rPr>
                <w:drawing>
                  <wp:inline distT="0" distB="0" distL="0" distR="0" wp14:anchorId="7575B1BA" wp14:editId="3F30140C">
                    <wp:extent cx="2844640" cy="3157870"/>
                    <wp:effectExtent l="0" t="0" r="0" b="4445"/>
                    <wp:docPr id="104" name="Picture 10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44004" cy="315716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</w:tr>
    </w:tbl>
    <w:p w:rsidR="002F60D9" w:rsidRDefault="002F60D9" w:rsidP="008632D6">
      <w:pPr>
        <w:pStyle w:val="ListParagraph"/>
        <w:ind w:left="1440"/>
        <w:rPr>
          <w:rFonts w:ascii="Times New Roman" w:hAnsi="Times New Roman"/>
          <w:sz w:val="28"/>
        </w:rPr>
        <w:sectPr w:rsidR="002F60D9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520A8" w:rsidDel="00647333" w:rsidRDefault="00A642DF" w:rsidP="004520A8">
      <w:pPr>
        <w:pStyle w:val="ListParagraph"/>
        <w:numPr>
          <w:ilvl w:val="3"/>
          <w:numId w:val="10"/>
        </w:numPr>
        <w:rPr>
          <w:del w:id="214" w:author="Swapnil Agrawal | IFMR Rural Finance" w:date="2016-10-27T14:01:00Z"/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Liabilities</w:t>
      </w:r>
    </w:p>
    <w:p w:rsidR="00537276" w:rsidRPr="00647333" w:rsidRDefault="00537276" w:rsidP="00647333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  <w:rPrChange w:id="215" w:author="Swapnil Agrawal | IFMR Rural Finance" w:date="2016-10-27T14:01:00Z">
            <w:rPr/>
          </w:rPrChange>
        </w:rPr>
        <w:pPrChange w:id="216" w:author="Swapnil Agrawal | IFMR Rural Finance" w:date="2016-10-27T14:01:00Z">
          <w:pPr>
            <w:pStyle w:val="ListParagraph"/>
            <w:ind w:left="1440"/>
          </w:pPr>
        </w:pPrChange>
      </w:pPr>
    </w:p>
    <w:p w:rsidR="00F73F46" w:rsidRDefault="00613162" w:rsidP="002F60D9">
      <w:pPr>
        <w:pStyle w:val="ListParagraph"/>
        <w:ind w:left="1440"/>
        <w:rPr>
          <w:rFonts w:ascii="Times New Roman" w:hAnsi="Times New Roman"/>
          <w:sz w:val="28"/>
        </w:rPr>
      </w:pPr>
      <w:ins w:id="217" w:author="Swapnil Agrawal | IFMR Rural Finance" w:date="2016-10-27T14:35:00Z">
        <w:r>
          <w:rPr>
            <w:noProof/>
            <w:lang w:eastAsia="en-IN"/>
          </w:rPr>
          <w:drawing>
            <wp:inline distT="0" distB="0" distL="0" distR="0" wp14:anchorId="47A9F886" wp14:editId="23FC56B6">
              <wp:extent cx="3072809" cy="3450786"/>
              <wp:effectExtent l="0" t="0" r="0" b="0"/>
              <wp:docPr id="48" name="Picture 4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6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74927" cy="345316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647333" w:rsidRDefault="00A642DF" w:rsidP="00FE2285">
      <w:pPr>
        <w:rPr>
          <w:ins w:id="218" w:author="Swapnil Agrawal | IFMR Rural Finance" w:date="2016-10-27T14:01:00Z"/>
          <w:sz w:val="28"/>
        </w:rPr>
      </w:pPr>
      <w:del w:id="219" w:author="Swapnil Agrawal | IFMR Rural Finance" w:date="2016-10-27T14:32:00Z">
        <w:r w:rsidDel="00DE0A61">
          <w:rPr>
            <w:noProof/>
            <w:lang w:val="en-IN" w:eastAsia="en-IN"/>
          </w:rPr>
          <w:drawing>
            <wp:inline distT="0" distB="0" distL="0" distR="0" wp14:anchorId="1837F1E2" wp14:editId="3547289E">
              <wp:extent cx="3402419" cy="3837257"/>
              <wp:effectExtent l="0" t="0" r="7620" b="0"/>
              <wp:docPr id="105" name="Picture 10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7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08991" cy="384466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647333" w:rsidRDefault="00647333" w:rsidP="00647333">
      <w:pPr>
        <w:rPr>
          <w:ins w:id="220" w:author="Swapnil Agrawal | IFMR Rural Finance" w:date="2016-10-27T14:01:00Z"/>
          <w:sz w:val="28"/>
        </w:rPr>
      </w:pPr>
    </w:p>
    <w:p w:rsidR="00A642DF" w:rsidRPr="00647333" w:rsidDel="00647333" w:rsidRDefault="00A642DF" w:rsidP="00647333">
      <w:pPr>
        <w:rPr>
          <w:del w:id="221" w:author="Swapnil Agrawal | IFMR Rural Finance" w:date="2016-10-27T14:02:00Z"/>
          <w:sz w:val="28"/>
          <w:rPrChange w:id="222" w:author="Swapnil Agrawal | IFMR Rural Finance" w:date="2016-10-27T14:01:00Z">
            <w:rPr>
              <w:del w:id="223" w:author="Swapnil Agrawal | IFMR Rural Finance" w:date="2016-10-27T14:02:00Z"/>
              <w:sz w:val="28"/>
            </w:rPr>
          </w:rPrChange>
        </w:rPr>
        <w:sectPr w:rsidR="00A642DF" w:rsidRPr="00647333" w:rsidDel="00647333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  <w:pPrChange w:id="224" w:author="Swapnil Agrawal | IFMR Rural Finance" w:date="2016-10-27T14:01:00Z">
          <w:pPr/>
        </w:pPrChange>
      </w:pPr>
    </w:p>
    <w:p w:rsidR="006479CB" w:rsidRDefault="006479CB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Bank Statement Details</w:t>
      </w:r>
    </w:p>
    <w:p w:rsidR="006479CB" w:rsidRDefault="006479CB" w:rsidP="006479CB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534" w:type="dxa"/>
        <w:tblLook w:val="04A0" w:firstRow="1" w:lastRow="0" w:firstColumn="1" w:lastColumn="0" w:noHBand="0" w:noVBand="1"/>
      </w:tblPr>
      <w:tblGrid>
        <w:gridCol w:w="5088"/>
        <w:gridCol w:w="5053"/>
      </w:tblGrid>
      <w:tr w:rsidR="006479CB" w:rsidTr="006479CB">
        <w:tc>
          <w:tcPr>
            <w:tcW w:w="4776" w:type="dxa"/>
          </w:tcPr>
          <w:p w:rsidR="006479CB" w:rsidRDefault="006479CB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6479CB" w:rsidRDefault="00613162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225" w:author="Swapnil Agrawal | IFMR Rural Finance" w:date="2016-10-27T14:36:00Z">
              <w:r>
                <w:rPr>
                  <w:noProof/>
                  <w:lang w:eastAsia="en-IN"/>
                </w:rPr>
                <w:drawing>
                  <wp:inline distT="0" distB="0" distL="0" distR="0" wp14:anchorId="22100692" wp14:editId="2A260007">
                    <wp:extent cx="3094074" cy="3466770"/>
                    <wp:effectExtent l="0" t="0" r="0" b="635"/>
                    <wp:docPr id="49" name="Picture 4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95383" cy="346823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226" w:author="Swapnil Agrawal | IFMR Rural Finance" w:date="2016-10-27T14:36:00Z">
              <w:r w:rsidR="006479CB" w:rsidDel="00613162">
                <w:rPr>
                  <w:noProof/>
                  <w:lang w:eastAsia="en-IN"/>
                </w:rPr>
                <w:drawing>
                  <wp:inline distT="0" distB="0" distL="0" distR="0" wp14:anchorId="21FCA8B3" wp14:editId="74E092B2">
                    <wp:extent cx="2892056" cy="3244588"/>
                    <wp:effectExtent l="0" t="0" r="3810" b="0"/>
                    <wp:docPr id="106" name="Picture 10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7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03724" cy="325767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6479CB" w:rsidRDefault="006479CB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950" w:type="dxa"/>
          </w:tcPr>
          <w:p w:rsidR="006479CB" w:rsidRDefault="006479CB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6479CB" w:rsidDel="00647333" w:rsidRDefault="00613162" w:rsidP="00095259">
            <w:pPr>
              <w:pStyle w:val="ListParagraph"/>
              <w:ind w:left="0"/>
              <w:rPr>
                <w:del w:id="227" w:author="Swapnil Agrawal | IFMR Rural Finance" w:date="2016-10-27T14:02:00Z"/>
                <w:rFonts w:ascii="Times New Roman" w:hAnsi="Times New Roman"/>
                <w:sz w:val="28"/>
              </w:rPr>
            </w:pPr>
            <w:ins w:id="228" w:author="Swapnil Agrawal | IFMR Rural Finance" w:date="2016-10-27T14:36:00Z">
              <w:r>
                <w:rPr>
                  <w:noProof/>
                  <w:lang w:eastAsia="en-IN"/>
                </w:rPr>
                <w:drawing>
                  <wp:inline distT="0" distB="0" distL="0" distR="0" wp14:anchorId="24FB40E1" wp14:editId="2A2D628E">
                    <wp:extent cx="3071553" cy="3396695"/>
                    <wp:effectExtent l="0" t="0" r="0" b="0"/>
                    <wp:docPr id="50" name="Picture 5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7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70535" cy="339557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229" w:author="Swapnil Agrawal | IFMR Rural Finance" w:date="2016-10-27T14:36:00Z">
              <w:r w:rsidR="006479CB" w:rsidDel="00613162">
                <w:rPr>
                  <w:noProof/>
                  <w:lang w:eastAsia="en-IN"/>
                </w:rPr>
                <w:drawing>
                  <wp:inline distT="0" distB="0" distL="0" distR="0" wp14:anchorId="59FFD72F" wp14:editId="46EF1737">
                    <wp:extent cx="2860158" cy="3229841"/>
                    <wp:effectExtent l="0" t="0" r="0" b="8890"/>
                    <wp:docPr id="107" name="Picture 10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7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60431" cy="323015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6479CB" w:rsidRDefault="006479CB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</w:tr>
    </w:tbl>
    <w:p w:rsidR="006479CB" w:rsidRDefault="006479CB" w:rsidP="006479CB">
      <w:pPr>
        <w:pStyle w:val="ListParagraph"/>
        <w:ind w:left="1440"/>
        <w:rPr>
          <w:rFonts w:ascii="Times New Roman" w:hAnsi="Times New Roman"/>
          <w:sz w:val="28"/>
        </w:rPr>
      </w:pPr>
    </w:p>
    <w:p w:rsidR="006479CB" w:rsidDel="00647333" w:rsidRDefault="006479CB" w:rsidP="006479CB">
      <w:pPr>
        <w:pStyle w:val="ListParagraph"/>
        <w:ind w:left="1440"/>
        <w:rPr>
          <w:del w:id="230" w:author="Swapnil Agrawal | IFMR Rural Finance" w:date="2016-10-27T14:02:00Z"/>
          <w:rFonts w:ascii="Times New Roman" w:hAnsi="Times New Roman"/>
          <w:sz w:val="28"/>
        </w:rPr>
      </w:pPr>
    </w:p>
    <w:p w:rsidR="004520A8" w:rsidDel="00647333" w:rsidRDefault="006479CB" w:rsidP="004520A8">
      <w:pPr>
        <w:pStyle w:val="ListParagraph"/>
        <w:numPr>
          <w:ilvl w:val="3"/>
          <w:numId w:val="10"/>
        </w:numPr>
        <w:rPr>
          <w:del w:id="231" w:author="Swapnil Agrawal | IFMR Rural Finance" w:date="2016-10-27T13:55:00Z"/>
          <w:rFonts w:ascii="Times New Roman" w:hAnsi="Times New Roman"/>
          <w:sz w:val="28"/>
        </w:rPr>
      </w:pPr>
      <w:del w:id="232" w:author="Swapnil Agrawal | IFMR Rural Finance" w:date="2016-10-27T13:55:00Z">
        <w:r w:rsidDel="00647333">
          <w:rPr>
            <w:rFonts w:ascii="Times New Roman" w:hAnsi="Times New Roman"/>
            <w:sz w:val="28"/>
          </w:rPr>
          <w:delText>CB Check Report</w:delText>
        </w:r>
      </w:del>
    </w:p>
    <w:p w:rsidR="006479CB" w:rsidRPr="006479CB" w:rsidDel="00647333" w:rsidRDefault="006479CB" w:rsidP="006479CB">
      <w:pPr>
        <w:ind w:left="360"/>
        <w:rPr>
          <w:del w:id="233" w:author="Swapnil Agrawal | IFMR Rural Finance" w:date="2016-10-27T13:55:00Z"/>
          <w:sz w:val="28"/>
        </w:rPr>
      </w:pPr>
      <w:del w:id="234" w:author="Swapnil Agrawal | IFMR Rural Finance" w:date="2016-10-27T13:55:00Z">
        <w:r w:rsidDel="00647333">
          <w:rPr>
            <w:noProof/>
            <w:lang w:val="en-IN" w:eastAsia="en-IN"/>
          </w:rPr>
          <w:drawing>
            <wp:inline distT="0" distB="0" distL="0" distR="0" wp14:anchorId="017C2538" wp14:editId="12AC7EB5">
              <wp:extent cx="3136605" cy="3511017"/>
              <wp:effectExtent l="0" t="0" r="6985" b="0"/>
              <wp:docPr id="109" name="Picture 10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7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0386" cy="351524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F73F46" w:rsidRPr="004520A8" w:rsidDel="00647333" w:rsidRDefault="00F73F46" w:rsidP="00F73F46">
      <w:pPr>
        <w:pStyle w:val="ListParagraph"/>
        <w:ind w:left="1440"/>
        <w:rPr>
          <w:del w:id="235" w:author="Swapnil Agrawal | IFMR Rural Finance" w:date="2016-10-27T13:55:00Z"/>
          <w:rFonts w:ascii="Times New Roman" w:hAnsi="Times New Roman"/>
          <w:sz w:val="28"/>
        </w:rPr>
      </w:pPr>
    </w:p>
    <w:p w:rsidR="00517E18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t>Guarantor</w:t>
      </w:r>
    </w:p>
    <w:p w:rsidR="00CA4FB7" w:rsidRDefault="00CA4FB7" w:rsidP="00CA4FB7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C616C6" w:rsidRPr="00FE2285" w:rsidRDefault="006479CB" w:rsidP="00FE2285">
      <w:pPr>
        <w:rPr>
          <w:b/>
          <w:sz w:val="28"/>
        </w:rPr>
      </w:pPr>
      <w:del w:id="236" w:author="Swapnil Agrawal | IFMR Rural Finance" w:date="2016-10-27T10:48:00Z">
        <w:r w:rsidDel="00C616C6">
          <w:rPr>
            <w:noProof/>
            <w:lang w:val="en-IN" w:eastAsia="en-IN"/>
          </w:rPr>
          <w:drawing>
            <wp:inline distT="0" distB="0" distL="0" distR="0" wp14:anchorId="2F2423E7" wp14:editId="18822FE2">
              <wp:extent cx="3428127" cy="3806456"/>
              <wp:effectExtent l="0" t="0" r="1270" b="3810"/>
              <wp:docPr id="110" name="Picture 1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7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25974" cy="38040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237" w:author="Sarthak Shah | IFMR Rural Finance" w:date="2016-10-26T19:39:00Z">
        <w:del w:id="238" w:author="Swapnil Agrawal | IFMR Rural Finance" w:date="2016-10-27T10:48:00Z">
          <w:r w:rsidR="00462F74" w:rsidDel="00C616C6">
            <w:rPr>
              <w:b/>
              <w:sz w:val="28"/>
            </w:rPr>
            <w:delText>CB Check report</w:delText>
          </w:r>
        </w:del>
      </w:ins>
      <w:ins w:id="239" w:author="Swapnil Agrawal | IFMR Rural Finance" w:date="2016-10-27T13:56:00Z">
        <w:r w:rsidR="00647333">
          <w:rPr>
            <w:noProof/>
            <w:lang w:val="en-IN" w:eastAsia="en-IN"/>
          </w:rPr>
          <w:drawing>
            <wp:inline distT="0" distB="0" distL="0" distR="0" wp14:anchorId="71374276" wp14:editId="6DAB72FB">
              <wp:extent cx="3272877" cy="3583172"/>
              <wp:effectExtent l="0" t="0" r="3810" b="0"/>
              <wp:docPr id="21" name="Picture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7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76491" cy="35871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6479CB" w:rsidRPr="006479CB" w:rsidRDefault="006479CB" w:rsidP="006479CB">
      <w:pPr>
        <w:rPr>
          <w:lang w:val="en-IN"/>
        </w:rPr>
      </w:pPr>
    </w:p>
    <w:p w:rsidR="00EF487C" w:rsidDel="00C616C6" w:rsidRDefault="00EF487C" w:rsidP="00EF487C">
      <w:pPr>
        <w:pStyle w:val="ListParagraph"/>
        <w:numPr>
          <w:ilvl w:val="3"/>
          <w:numId w:val="10"/>
        </w:numPr>
        <w:rPr>
          <w:del w:id="240" w:author="Swapnil Agrawal | IFMR Rural Finance" w:date="2016-10-27T10:49:00Z"/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KYC Details</w:t>
      </w:r>
    </w:p>
    <w:p w:rsidR="00CA4FB7" w:rsidRPr="00C616C6" w:rsidDel="00CA238C" w:rsidRDefault="00CA4FB7" w:rsidP="00C616C6">
      <w:pPr>
        <w:pStyle w:val="ListParagraph"/>
        <w:numPr>
          <w:ilvl w:val="3"/>
          <w:numId w:val="10"/>
        </w:numPr>
        <w:rPr>
          <w:del w:id="241" w:author="Swapnil Agrawal | IFMR Rural Finance" w:date="2016-10-27T10:38:00Z"/>
          <w:sz w:val="28"/>
          <w:rPrChange w:id="242" w:author="Swapnil Agrawal | IFMR Rural Finance" w:date="2016-10-27T10:49:00Z">
            <w:rPr>
              <w:del w:id="243" w:author="Swapnil Agrawal | IFMR Rural Finance" w:date="2016-10-27T10:38:00Z"/>
            </w:rPr>
          </w:rPrChange>
        </w:rPr>
        <w:pPrChange w:id="244" w:author="Swapnil Agrawal | IFMR Rural Finance" w:date="2016-10-27T10:49:00Z">
          <w:pPr>
            <w:ind w:left="360"/>
          </w:pPr>
        </w:pPrChange>
      </w:pPr>
    </w:p>
    <w:p w:rsidR="00C616C6" w:rsidRDefault="00C616C6" w:rsidP="00C616C6">
      <w:pPr>
        <w:pStyle w:val="ListParagraph"/>
        <w:numPr>
          <w:ilvl w:val="3"/>
          <w:numId w:val="10"/>
        </w:numPr>
        <w:rPr>
          <w:ins w:id="245" w:author="Swapnil Agrawal | IFMR Rural Finance" w:date="2016-10-27T10:49:00Z"/>
          <w:rFonts w:ascii="Times New Roman" w:hAnsi="Times New Roman"/>
        </w:rPr>
      </w:pPr>
    </w:p>
    <w:p w:rsidR="00C616C6" w:rsidRPr="00C616C6" w:rsidRDefault="00647333" w:rsidP="00C616C6">
      <w:pPr>
        <w:rPr>
          <w:ins w:id="246" w:author="Swapnil Agrawal | IFMR Rural Finance" w:date="2016-10-27T10:49:00Z"/>
          <w:lang w:val="en-IN"/>
          <w:rPrChange w:id="247" w:author="Swapnil Agrawal | IFMR Rural Finance" w:date="2016-10-27T10:49:00Z">
            <w:rPr>
              <w:ins w:id="248" w:author="Swapnil Agrawal | IFMR Rural Finance" w:date="2016-10-27T10:49:00Z"/>
              <w:rFonts w:ascii="Times New Roman" w:hAnsi="Times New Roman"/>
            </w:rPr>
          </w:rPrChange>
        </w:rPr>
        <w:pPrChange w:id="249" w:author="Swapnil Agrawal | IFMR Rural Finance" w:date="2016-10-27T10:49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del w:id="250" w:author="Swapnil Agrawal | IFMR Rural Finance" w:date="2016-10-27T14:36:00Z">
        <w:r w:rsidDel="00613162">
          <w:rPr>
            <w:noProof/>
            <w:lang w:eastAsia="en-IN"/>
          </w:rPr>
          <w:drawing>
            <wp:anchor distT="0" distB="0" distL="114300" distR="114300" simplePos="0" relativeHeight="251664384" behindDoc="1" locked="0" layoutInCell="1" allowOverlap="1" wp14:anchorId="40B360D1" wp14:editId="3C96186E">
              <wp:simplePos x="0" y="0"/>
              <wp:positionH relativeFrom="column">
                <wp:posOffset>11430</wp:posOffset>
              </wp:positionH>
              <wp:positionV relativeFrom="paragraph">
                <wp:posOffset>46990</wp:posOffset>
              </wp:positionV>
              <wp:extent cx="3380740" cy="3778885"/>
              <wp:effectExtent l="0" t="0" r="0" b="0"/>
              <wp:wrapTight wrapText="bothSides">
                <wp:wrapPolygon edited="0">
                  <wp:start x="0" y="0"/>
                  <wp:lineTo x="0" y="21451"/>
                  <wp:lineTo x="21421" y="21451"/>
                  <wp:lineTo x="21421" y="0"/>
                  <wp:lineTo x="0" y="0"/>
                </wp:wrapPolygon>
              </wp:wrapTight>
              <wp:docPr id="111" name="Picture 1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7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80740" cy="37788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  <w:ins w:id="251" w:author="Swapnil Agrawal | IFMR Rural Finance" w:date="2016-10-27T14:37:00Z">
        <w:r w:rsidR="00613162">
          <w:rPr>
            <w:noProof/>
            <w:lang w:val="en-IN" w:eastAsia="en-IN"/>
          </w:rPr>
          <w:drawing>
            <wp:inline distT="0" distB="0" distL="0" distR="0" wp14:anchorId="103DF314" wp14:editId="0D90487E">
              <wp:extent cx="3413051" cy="3854194"/>
              <wp:effectExtent l="0" t="0" r="0" b="0"/>
              <wp:docPr id="51" name="Picture 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7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14008" cy="385527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C616C6" w:rsidRPr="00C616C6" w:rsidRDefault="00C616C6" w:rsidP="00C616C6">
      <w:pPr>
        <w:rPr>
          <w:ins w:id="252" w:author="Swapnil Agrawal | IFMR Rural Finance" w:date="2016-10-27T10:49:00Z"/>
          <w:lang w:val="en-IN"/>
          <w:rPrChange w:id="253" w:author="Swapnil Agrawal | IFMR Rural Finance" w:date="2016-10-27T10:49:00Z">
            <w:rPr>
              <w:ins w:id="254" w:author="Swapnil Agrawal | IFMR Rural Finance" w:date="2016-10-27T10:49:00Z"/>
              <w:rFonts w:ascii="Times New Roman" w:hAnsi="Times New Roman"/>
            </w:rPr>
          </w:rPrChange>
        </w:rPr>
        <w:pPrChange w:id="255" w:author="Swapnil Agrawal | IFMR Rural Finance" w:date="2016-10-27T10:49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</w:p>
    <w:p w:rsidR="00C616C6" w:rsidRPr="00C616C6" w:rsidRDefault="00C616C6" w:rsidP="00C616C6">
      <w:pPr>
        <w:rPr>
          <w:ins w:id="256" w:author="Swapnil Agrawal | IFMR Rural Finance" w:date="2016-10-27T10:49:00Z"/>
          <w:lang w:val="en-IN"/>
          <w:rPrChange w:id="257" w:author="Swapnil Agrawal | IFMR Rural Finance" w:date="2016-10-27T10:49:00Z">
            <w:rPr>
              <w:ins w:id="258" w:author="Swapnil Agrawal | IFMR Rural Finance" w:date="2016-10-27T10:49:00Z"/>
              <w:rFonts w:ascii="Times New Roman" w:hAnsi="Times New Roman"/>
            </w:rPr>
          </w:rPrChange>
        </w:rPr>
        <w:pPrChange w:id="259" w:author="Swapnil Agrawal | IFMR Rural Finance" w:date="2016-10-27T10:49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</w:p>
    <w:p w:rsidR="00CA4FB7" w:rsidRPr="00C616C6" w:rsidRDefault="00CA4FB7" w:rsidP="00C616C6">
      <w:pPr>
        <w:rPr>
          <w:lang w:val="en-IN"/>
          <w:rPrChange w:id="260" w:author="Swapnil Agrawal | IFMR Rural Finance" w:date="2016-10-27T10:49:00Z">
            <w:rPr/>
          </w:rPrChange>
        </w:rPr>
        <w:sectPr w:rsidR="00CA4FB7" w:rsidRPr="00C616C6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  <w:pPrChange w:id="261" w:author="Swapnil Agrawal | IFMR Rural Finance" w:date="2016-10-27T10:49:00Z">
          <w:pPr>
            <w:pStyle w:val="ListParagraph"/>
            <w:ind w:left="1440"/>
          </w:pPr>
        </w:pPrChange>
      </w:pPr>
    </w:p>
    <w:p w:rsidR="00EF487C" w:rsidRDefault="00CA4FB7" w:rsidP="00EF487C">
      <w:pPr>
        <w:pStyle w:val="ListParagraph"/>
        <w:numPr>
          <w:ilvl w:val="3"/>
          <w:numId w:val="10"/>
        </w:numPr>
        <w:rPr>
          <w:ins w:id="262" w:author="Swapnil Agrawal | IFMR Rural Finance" w:date="2016-10-27T14:38:00Z"/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Guarantor</w:t>
      </w:r>
      <w:r w:rsidR="00EF487C">
        <w:rPr>
          <w:rFonts w:ascii="Times New Roman" w:hAnsi="Times New Roman"/>
          <w:sz w:val="28"/>
        </w:rPr>
        <w:t xml:space="preserve"> Details</w:t>
      </w:r>
    </w:p>
    <w:p w:rsidR="00613162" w:rsidRDefault="00613162" w:rsidP="00613162">
      <w:pPr>
        <w:pStyle w:val="ListParagraph"/>
        <w:ind w:left="1080"/>
        <w:rPr>
          <w:rFonts w:ascii="Times New Roman" w:hAnsi="Times New Roman"/>
          <w:sz w:val="28"/>
        </w:rPr>
        <w:pPrChange w:id="263" w:author="Swapnil Agrawal | IFMR Rural Finance" w:date="2016-10-27T14:38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  <w:tblPrChange w:id="264" w:author="Swapnil Agrawal | IFMR Rural Finance" w:date="2016-10-27T14:06:00Z">
          <w:tblPr>
            <w:tblStyle w:val="TableGrid"/>
            <w:tblW w:w="0" w:type="auto"/>
            <w:tblInd w:w="1101" w:type="dxa"/>
            <w:tblLook w:val="04A0" w:firstRow="1" w:lastRow="0" w:firstColumn="1" w:lastColumn="0" w:noHBand="0" w:noVBand="1"/>
          </w:tblPr>
        </w:tblPrChange>
      </w:tblPr>
      <w:tblGrid>
        <w:gridCol w:w="4973"/>
        <w:gridCol w:w="5055"/>
        <w:gridCol w:w="4911"/>
        <w:tblGridChange w:id="265">
          <w:tblGrid>
            <w:gridCol w:w="4636"/>
            <w:gridCol w:w="4725"/>
            <w:gridCol w:w="4813"/>
          </w:tblGrid>
        </w:tblGridChange>
      </w:tblGrid>
      <w:tr w:rsidR="00CA4FB7" w:rsidTr="008D6E50">
        <w:tc>
          <w:tcPr>
            <w:tcW w:w="4636" w:type="dxa"/>
            <w:tcPrChange w:id="266" w:author="Swapnil Agrawal | IFMR Rural Finance" w:date="2016-10-27T14:06:00Z">
              <w:tcPr>
                <w:tcW w:w="4636" w:type="dxa"/>
              </w:tcPr>
            </w:tcPrChange>
          </w:tcPr>
          <w:p w:rsidR="00CA4FB7" w:rsidRDefault="00CA4FB7" w:rsidP="008D6E50">
            <w:pPr>
              <w:pStyle w:val="ListParagraph"/>
              <w:tabs>
                <w:tab w:val="left" w:pos="1239"/>
              </w:tabs>
              <w:ind w:left="0"/>
              <w:rPr>
                <w:rFonts w:ascii="Times New Roman" w:hAnsi="Times New Roman"/>
                <w:sz w:val="28"/>
              </w:rPr>
              <w:pPrChange w:id="267" w:author="Swapnil Agrawal | IFMR Rural Finance" w:date="2016-10-27T14:06:00Z">
                <w:pPr>
                  <w:pStyle w:val="ListParagraph"/>
                  <w:ind w:left="0"/>
                </w:pPr>
              </w:pPrChange>
            </w:pPr>
            <w:r>
              <w:rPr>
                <w:rFonts w:ascii="Times New Roman" w:hAnsi="Times New Roman"/>
                <w:sz w:val="28"/>
              </w:rPr>
              <w:t>Page 1</w:t>
            </w:r>
            <w:ins w:id="268" w:author="Swapnil Agrawal | IFMR Rural Finance" w:date="2016-10-27T14:06:00Z">
              <w:r w:rsidR="008D6E50">
                <w:rPr>
                  <w:rFonts w:ascii="Times New Roman" w:hAnsi="Times New Roman"/>
                  <w:sz w:val="28"/>
                </w:rPr>
                <w:tab/>
              </w:r>
            </w:ins>
          </w:p>
          <w:p w:rsidR="00CA4FB7" w:rsidRDefault="006479CB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269" w:author="Swapnil Agrawal | IFMR Rural Finance" w:date="2016-10-27T14:37:00Z">
              <w:r w:rsidDel="00613162">
                <w:rPr>
                  <w:noProof/>
                  <w:lang w:eastAsia="en-IN"/>
                </w:rPr>
                <w:drawing>
                  <wp:inline distT="0" distB="0" distL="0" distR="0" wp14:anchorId="5FA23FC2" wp14:editId="6E74E617">
                    <wp:extent cx="2732567" cy="3060228"/>
                    <wp:effectExtent l="0" t="0" r="0" b="6985"/>
                    <wp:docPr id="112" name="Picture 11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8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35266" cy="3063251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CA4FB7" w:rsidRDefault="00613162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270" w:author="Swapnil Agrawal | IFMR Rural Finance" w:date="2016-10-27T14:38:00Z">
              <w:r>
                <w:rPr>
                  <w:noProof/>
                  <w:lang w:eastAsia="en-IN"/>
                </w:rPr>
                <w:drawing>
                  <wp:inline distT="0" distB="0" distL="0" distR="0" wp14:anchorId="68A1F335" wp14:editId="1042C6DF">
                    <wp:extent cx="3147238" cy="3540643"/>
                    <wp:effectExtent l="0" t="0" r="0" b="3175"/>
                    <wp:docPr id="52" name="Picture 5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8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50346" cy="354413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725" w:type="dxa"/>
            <w:tcPrChange w:id="271" w:author="Swapnil Agrawal | IFMR Rural Finance" w:date="2016-10-27T14:06:00Z">
              <w:tcPr>
                <w:tcW w:w="4725" w:type="dxa"/>
              </w:tcPr>
            </w:tcPrChange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CA4FB7" w:rsidRDefault="006479CB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272" w:author="Swapnil Agrawal | IFMR Rural Finance" w:date="2016-10-27T14:37:00Z">
              <w:r w:rsidDel="00613162">
                <w:rPr>
                  <w:noProof/>
                  <w:lang w:eastAsia="en-IN"/>
                </w:rPr>
                <w:drawing>
                  <wp:inline distT="0" distB="0" distL="0" distR="0" wp14:anchorId="02A6DF63" wp14:editId="56D48D90">
                    <wp:extent cx="2732567" cy="3048578"/>
                    <wp:effectExtent l="0" t="0" r="0" b="0"/>
                    <wp:docPr id="113" name="Picture 11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8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33000" cy="3049061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CA4FB7" w:rsidRDefault="00613162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273" w:author="Swapnil Agrawal | IFMR Rural Finance" w:date="2016-10-27T14:38:00Z">
              <w:r>
                <w:rPr>
                  <w:noProof/>
                  <w:lang w:eastAsia="en-IN"/>
                </w:rPr>
                <w:drawing>
                  <wp:inline distT="0" distB="0" distL="0" distR="0" wp14:anchorId="6FEE544A" wp14:editId="252482F6">
                    <wp:extent cx="3200400" cy="3544838"/>
                    <wp:effectExtent l="0" t="0" r="0" b="0"/>
                    <wp:docPr id="53" name="Picture 5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8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97088" cy="354117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813" w:type="dxa"/>
            <w:tcPrChange w:id="274" w:author="Swapnil Agrawal | IFMR Rural Finance" w:date="2016-10-27T14:06:00Z">
              <w:tcPr>
                <w:tcW w:w="4813" w:type="dxa"/>
              </w:tcPr>
            </w:tcPrChange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CA4FB7" w:rsidRDefault="006479CB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275" w:author="Swapnil Agrawal | IFMR Rural Finance" w:date="2016-10-27T14:37:00Z">
              <w:r w:rsidDel="00613162">
                <w:rPr>
                  <w:noProof/>
                  <w:lang w:eastAsia="en-IN"/>
                </w:rPr>
                <w:drawing>
                  <wp:inline distT="0" distB="0" distL="0" distR="0" wp14:anchorId="61D589F5" wp14:editId="581A6D25">
                    <wp:extent cx="2828260" cy="3160245"/>
                    <wp:effectExtent l="0" t="0" r="0" b="2540"/>
                    <wp:docPr id="114" name="Picture 11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31053" cy="316336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CA4FB7" w:rsidRDefault="00613162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276" w:author="Swapnil Agrawal | IFMR Rural Finance" w:date="2016-10-27T14:39:00Z">
              <w:r>
                <w:rPr>
                  <w:noProof/>
                  <w:lang w:eastAsia="en-IN"/>
                </w:rPr>
                <w:drawing>
                  <wp:inline distT="0" distB="0" distL="0" distR="0" wp14:anchorId="585A311E" wp14:editId="0B690876">
                    <wp:extent cx="3104579" cy="3476847"/>
                    <wp:effectExtent l="0" t="0" r="635" b="9525"/>
                    <wp:docPr id="54" name="Picture 5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8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07351" cy="3479951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:rsidR="00213B79" w:rsidRDefault="00213B79" w:rsidP="00CA4FB7">
      <w:pPr>
        <w:pStyle w:val="ListParagraph"/>
        <w:ind w:left="1440"/>
        <w:rPr>
          <w:rFonts w:ascii="Times New Roman" w:hAnsi="Times New Roman"/>
          <w:sz w:val="28"/>
        </w:rPr>
        <w:sectPr w:rsidR="00213B79" w:rsidSect="00CA4FB7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E1127" w:rsidRDefault="004E1127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tbl>
      <w:tblPr>
        <w:tblStyle w:val="TableGrid"/>
        <w:tblW w:w="0" w:type="auto"/>
        <w:tblInd w:w="392" w:type="dxa"/>
        <w:tblLook w:val="04A0" w:firstRow="1" w:lastRow="0" w:firstColumn="1" w:lastColumn="0" w:noHBand="0" w:noVBand="1"/>
        <w:tblPrChange w:id="277" w:author="Swapnil Agrawal | IFMR Rural Finance" w:date="2016-10-27T14:06:00Z">
          <w:tblPr>
            <w:tblStyle w:val="TableGrid"/>
            <w:tblW w:w="0" w:type="auto"/>
            <w:tblInd w:w="817" w:type="dxa"/>
            <w:tblLook w:val="04A0" w:firstRow="1" w:lastRow="0" w:firstColumn="1" w:lastColumn="0" w:noHBand="0" w:noVBand="1"/>
          </w:tblPr>
        </w:tblPrChange>
      </w:tblPr>
      <w:tblGrid>
        <w:gridCol w:w="5090"/>
        <w:gridCol w:w="5055"/>
        <w:tblGridChange w:id="278">
          <w:tblGrid>
            <w:gridCol w:w="4820"/>
            <w:gridCol w:w="4961"/>
          </w:tblGrid>
        </w:tblGridChange>
      </w:tblGrid>
      <w:tr w:rsidR="004E1127" w:rsidTr="008D6E50">
        <w:tc>
          <w:tcPr>
            <w:tcW w:w="4820" w:type="dxa"/>
            <w:tcPrChange w:id="279" w:author="Swapnil Agrawal | IFMR Rural Finance" w:date="2016-10-27T14:06:00Z">
              <w:tcPr>
                <w:tcW w:w="4820" w:type="dxa"/>
              </w:tcPr>
            </w:tcPrChange>
          </w:tcPr>
          <w:p w:rsidR="004E1127" w:rsidRDefault="004E1127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4E1127" w:rsidRDefault="00613162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280" w:author="Swapnil Agrawal | IFMR Rural Finance" w:date="2016-10-27T14:40:00Z">
              <w:r>
                <w:rPr>
                  <w:noProof/>
                  <w:lang w:eastAsia="en-IN"/>
                </w:rPr>
                <w:drawing>
                  <wp:inline distT="0" distB="0" distL="0" distR="0" wp14:anchorId="14D6BB98" wp14:editId="286C39B2">
                    <wp:extent cx="3095563" cy="3444949"/>
                    <wp:effectExtent l="0" t="0" r="0" b="3175"/>
                    <wp:docPr id="55" name="Picture 5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8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94426" cy="344368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281" w:author="Swapnil Agrawal | IFMR Rural Finance" w:date="2016-10-27T14:40:00Z">
              <w:r w:rsidR="004E1127" w:rsidDel="00613162">
                <w:rPr>
                  <w:noProof/>
                  <w:lang w:eastAsia="en-IN"/>
                </w:rPr>
                <w:drawing>
                  <wp:inline distT="0" distB="0" distL="0" distR="0" wp14:anchorId="6E6856A6" wp14:editId="33D1160B">
                    <wp:extent cx="2907154" cy="3296093"/>
                    <wp:effectExtent l="0" t="0" r="7620" b="0"/>
                    <wp:docPr id="115" name="Picture 11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8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07614" cy="329661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4E1127" w:rsidRDefault="004E1127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961" w:type="dxa"/>
            <w:tcPrChange w:id="282" w:author="Swapnil Agrawal | IFMR Rural Finance" w:date="2016-10-27T14:06:00Z">
              <w:tcPr>
                <w:tcW w:w="4961" w:type="dxa"/>
              </w:tcPr>
            </w:tcPrChange>
          </w:tcPr>
          <w:p w:rsidR="004E1127" w:rsidRDefault="004E1127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4E1127" w:rsidRDefault="00613162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283" w:author="Swapnil Agrawal | IFMR Rural Finance" w:date="2016-10-27T14:41:00Z">
              <w:r>
                <w:rPr>
                  <w:noProof/>
                  <w:lang w:eastAsia="en-IN"/>
                </w:rPr>
                <w:drawing>
                  <wp:inline distT="0" distB="0" distL="0" distR="0" wp14:anchorId="5AD3AEBE" wp14:editId="0587B224">
                    <wp:extent cx="3072372" cy="3400558"/>
                    <wp:effectExtent l="0" t="0" r="0" b="0"/>
                    <wp:docPr id="56" name="Picture 5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8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73903" cy="340225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284" w:author="Swapnil Agrawal | IFMR Rural Finance" w:date="2016-10-27T14:40:00Z">
              <w:r w:rsidR="004E1127" w:rsidDel="00613162">
                <w:rPr>
                  <w:noProof/>
                  <w:lang w:eastAsia="en-IN"/>
                </w:rPr>
                <w:drawing>
                  <wp:inline distT="0" distB="0" distL="0" distR="0" wp14:anchorId="087A7D0B" wp14:editId="5E1BD128">
                    <wp:extent cx="2981222" cy="3296093"/>
                    <wp:effectExtent l="0" t="0" r="0" b="0"/>
                    <wp:docPr id="116" name="Picture 11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8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78188" cy="329273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4E1127" w:rsidRDefault="004E1127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</w:tr>
      <w:tr w:rsidR="004E1127" w:rsidTr="008D6E50">
        <w:tc>
          <w:tcPr>
            <w:tcW w:w="4820" w:type="dxa"/>
            <w:tcPrChange w:id="285" w:author="Swapnil Agrawal | IFMR Rural Finance" w:date="2016-10-27T14:06:00Z">
              <w:tcPr>
                <w:tcW w:w="4820" w:type="dxa"/>
              </w:tcPr>
            </w:tcPrChange>
          </w:tcPr>
          <w:p w:rsidR="004E1127" w:rsidRDefault="004E1127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4E1127" w:rsidRDefault="00613162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286" w:author="Swapnil Agrawal | IFMR Rural Finance" w:date="2016-10-27T14:41:00Z">
              <w:r>
                <w:rPr>
                  <w:noProof/>
                  <w:lang w:eastAsia="en-IN"/>
                </w:rPr>
                <w:drawing>
                  <wp:inline distT="0" distB="0" distL="0" distR="0" wp14:anchorId="46B3B864" wp14:editId="77B5BCC6">
                    <wp:extent cx="3094074" cy="3411769"/>
                    <wp:effectExtent l="0" t="0" r="0" b="0"/>
                    <wp:docPr id="57" name="Picture 5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9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03175" cy="34218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287" w:author="Swapnil Agrawal | IFMR Rural Finance" w:date="2016-10-27T14:40:00Z">
              <w:r w:rsidR="004E1127" w:rsidDel="00613162">
                <w:rPr>
                  <w:noProof/>
                  <w:lang w:eastAsia="en-IN"/>
                </w:rPr>
                <w:drawing>
                  <wp:inline distT="0" distB="0" distL="0" distR="0" wp14:anchorId="1B63A573" wp14:editId="58CEF7C8">
                    <wp:extent cx="2828261" cy="3153862"/>
                    <wp:effectExtent l="0" t="0" r="0" b="8890"/>
                    <wp:docPr id="117" name="Picture 11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9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29635" cy="315539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4E1127" w:rsidRDefault="004E1127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961" w:type="dxa"/>
            <w:tcPrChange w:id="288" w:author="Swapnil Agrawal | IFMR Rural Finance" w:date="2016-10-27T14:06:00Z">
              <w:tcPr>
                <w:tcW w:w="4961" w:type="dxa"/>
              </w:tcPr>
            </w:tcPrChange>
          </w:tcPr>
          <w:p w:rsidR="004E1127" w:rsidRDefault="004E1127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4E1127" w:rsidDel="00613162" w:rsidRDefault="004E1127" w:rsidP="00095259">
            <w:pPr>
              <w:pStyle w:val="ListParagraph"/>
              <w:ind w:left="0"/>
              <w:rPr>
                <w:del w:id="289" w:author="Swapnil Agrawal | IFMR Rural Finance" w:date="2016-10-27T14:42:00Z"/>
                <w:rFonts w:ascii="Times New Roman" w:hAnsi="Times New Roman"/>
                <w:sz w:val="28"/>
              </w:rPr>
            </w:pPr>
            <w:del w:id="290" w:author="Swapnil Agrawal | IFMR Rural Finance" w:date="2016-10-27T14:40:00Z">
              <w:r w:rsidDel="00613162">
                <w:rPr>
                  <w:noProof/>
                  <w:lang w:eastAsia="en-IN"/>
                </w:rPr>
                <w:drawing>
                  <wp:inline distT="0" distB="0" distL="0" distR="0" wp14:anchorId="23AF7E94" wp14:editId="1E97C48A">
                    <wp:extent cx="2828260" cy="3155337"/>
                    <wp:effectExtent l="0" t="0" r="0" b="6985"/>
                    <wp:docPr id="118" name="Picture 11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9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28707" cy="315583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4E1127" w:rsidRDefault="00613162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291" w:author="Swapnil Agrawal | IFMR Rural Finance" w:date="2016-10-27T14:42:00Z">
              <w:r>
                <w:rPr>
                  <w:noProof/>
                  <w:lang w:eastAsia="en-IN"/>
                </w:rPr>
                <w:drawing>
                  <wp:inline distT="0" distB="0" distL="0" distR="0" wp14:anchorId="6587F6A0" wp14:editId="2C0D3C28">
                    <wp:extent cx="3072809" cy="3425767"/>
                    <wp:effectExtent l="0" t="0" r="0" b="3810"/>
                    <wp:docPr id="58" name="Picture 5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9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79758" cy="343351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:rsidR="004E1127" w:rsidRDefault="004E1127" w:rsidP="004E1127">
      <w:pPr>
        <w:pStyle w:val="ListParagraph"/>
        <w:ind w:left="1440"/>
        <w:rPr>
          <w:rFonts w:ascii="Times New Roman" w:hAnsi="Times New Roman"/>
          <w:sz w:val="28"/>
        </w:rPr>
      </w:pPr>
    </w:p>
    <w:p w:rsidR="004E1127" w:rsidRDefault="004E1127" w:rsidP="004E1127">
      <w:pPr>
        <w:pStyle w:val="ListParagraph"/>
        <w:ind w:left="1440"/>
        <w:rPr>
          <w:rFonts w:ascii="Times New Roman" w:hAnsi="Times New Roman"/>
          <w:sz w:val="28"/>
        </w:rPr>
      </w:pPr>
    </w:p>
    <w:p w:rsidR="004E1127" w:rsidRDefault="004E1127" w:rsidP="004E1127">
      <w:pPr>
        <w:pStyle w:val="ListParagraph"/>
        <w:ind w:left="1440"/>
        <w:rPr>
          <w:rFonts w:ascii="Times New Roman" w:hAnsi="Times New Roman"/>
          <w:sz w:val="28"/>
        </w:rPr>
      </w:pPr>
    </w:p>
    <w:p w:rsidR="004E1127" w:rsidRDefault="004E1127" w:rsidP="004E1127">
      <w:pPr>
        <w:pStyle w:val="ListParagraph"/>
        <w:ind w:left="1440"/>
        <w:rPr>
          <w:rFonts w:ascii="Times New Roman" w:hAnsi="Times New Roman"/>
          <w:sz w:val="28"/>
        </w:rPr>
      </w:pPr>
    </w:p>
    <w:p w:rsidR="00EF487C" w:rsidDel="00647333" w:rsidRDefault="004E1127" w:rsidP="00EF487C">
      <w:pPr>
        <w:pStyle w:val="ListParagraph"/>
        <w:numPr>
          <w:ilvl w:val="3"/>
          <w:numId w:val="10"/>
        </w:numPr>
        <w:rPr>
          <w:del w:id="292" w:author="Swapnil Agrawal | IFMR Rural Finance" w:date="2016-10-27T13:56:00Z"/>
          <w:rFonts w:ascii="Times New Roman" w:hAnsi="Times New Roman"/>
          <w:sz w:val="28"/>
        </w:rPr>
      </w:pPr>
      <w:del w:id="293" w:author="Swapnil Agrawal | IFMR Rural Finance" w:date="2016-10-27T13:56:00Z">
        <w:r w:rsidDel="00647333">
          <w:rPr>
            <w:rFonts w:ascii="Times New Roman" w:hAnsi="Times New Roman"/>
            <w:sz w:val="28"/>
          </w:rPr>
          <w:delText>CB Check Report</w:delText>
        </w:r>
      </w:del>
    </w:p>
    <w:p w:rsidR="00213B79" w:rsidRPr="00FE2285" w:rsidDel="00647333" w:rsidRDefault="004E1127" w:rsidP="00FE2285">
      <w:pPr>
        <w:ind w:left="360"/>
        <w:rPr>
          <w:del w:id="294" w:author="Swapnil Agrawal | IFMR Rural Finance" w:date="2016-10-27T13:56:00Z"/>
          <w:sz w:val="28"/>
        </w:rPr>
      </w:pPr>
      <w:del w:id="295" w:author="Swapnil Agrawal | IFMR Rural Finance" w:date="2016-10-27T13:56:00Z">
        <w:r w:rsidDel="00647333">
          <w:rPr>
            <w:noProof/>
            <w:lang w:val="en-IN" w:eastAsia="en-IN"/>
          </w:rPr>
          <w:drawing>
            <wp:inline distT="0" distB="0" distL="0" distR="0" wp14:anchorId="0B7476F0" wp14:editId="0E03940E">
              <wp:extent cx="4210050" cy="4724400"/>
              <wp:effectExtent l="0" t="0" r="0" b="0"/>
              <wp:docPr id="119" name="Picture 1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9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10050" cy="47244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4D4640" w:rsidDel="00647333" w:rsidRDefault="004D4640" w:rsidP="00EF487C">
      <w:pPr>
        <w:pStyle w:val="ListParagraph"/>
        <w:numPr>
          <w:ilvl w:val="2"/>
          <w:numId w:val="10"/>
        </w:numPr>
        <w:rPr>
          <w:del w:id="296" w:author="Swapnil Agrawal | IFMR Rural Finance" w:date="2016-10-27T13:56:00Z"/>
          <w:rFonts w:ascii="Times New Roman" w:hAnsi="Times New Roman"/>
          <w:b/>
          <w:sz w:val="28"/>
        </w:rPr>
        <w:sectPr w:rsidR="004D4640" w:rsidDel="00647333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EF487C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t>Business</w:t>
      </w:r>
    </w:p>
    <w:p w:rsidR="004D4640" w:rsidRPr="00FE2285" w:rsidRDefault="004E1127" w:rsidP="00FE2285">
      <w:pPr>
        <w:ind w:left="360"/>
        <w:rPr>
          <w:b/>
          <w:sz w:val="28"/>
        </w:rPr>
      </w:pPr>
      <w:del w:id="297" w:author="Swapnil Agrawal | IFMR Rural Finance" w:date="2016-10-27T13:56:00Z">
        <w:r w:rsidDel="00647333">
          <w:rPr>
            <w:noProof/>
            <w:lang w:val="en-IN" w:eastAsia="en-IN"/>
          </w:rPr>
          <w:drawing>
            <wp:inline distT="0" distB="0" distL="0" distR="0" wp14:anchorId="46F32793" wp14:editId="79420C3D">
              <wp:extent cx="3753293" cy="4134554"/>
              <wp:effectExtent l="0" t="0" r="0" b="0"/>
              <wp:docPr id="120" name="Picture 1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9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55345" cy="413681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298" w:author="Swapnil Agrawal | IFMR Rural Finance" w:date="2016-10-27T14:03:00Z">
        <w:r w:rsidR="0083002F">
          <w:rPr>
            <w:noProof/>
            <w:lang w:val="en-IN" w:eastAsia="en-IN"/>
          </w:rPr>
          <w:drawing>
            <wp:inline distT="0" distB="0" distL="0" distR="0" wp14:anchorId="09F90A56" wp14:editId="647235BB">
              <wp:extent cx="3905803" cy="4284921"/>
              <wp:effectExtent l="0" t="0" r="0" b="1905"/>
              <wp:docPr id="23" name="Picture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13070" cy="429289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4D4640" w:rsidRDefault="004D4640" w:rsidP="004D4640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4D4640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4D4640">
        <w:rPr>
          <w:rFonts w:ascii="Times New Roman" w:hAnsi="Times New Roman"/>
          <w:sz w:val="28"/>
        </w:rPr>
        <w:lastRenderedPageBreak/>
        <w:t>Business Details</w:t>
      </w:r>
    </w:p>
    <w:p w:rsidR="00D414D2" w:rsidRDefault="00D414D2" w:rsidP="00D414D2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4937"/>
        <w:gridCol w:w="4845"/>
        <w:gridCol w:w="4873"/>
      </w:tblGrid>
      <w:tr w:rsidR="004D4640" w:rsidTr="004D4640">
        <w:tc>
          <w:tcPr>
            <w:tcW w:w="4686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4D4640" w:rsidRDefault="00613162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299" w:author="Swapnil Agrawal | IFMR Rural Finance" w:date="2016-10-27T14:43:00Z">
              <w:r>
                <w:rPr>
                  <w:noProof/>
                  <w:lang w:eastAsia="en-IN"/>
                </w:rPr>
                <w:drawing>
                  <wp:inline distT="0" distB="0" distL="0" distR="0" wp14:anchorId="691DDA3D" wp14:editId="72F44A0F">
                    <wp:extent cx="3051544" cy="3374567"/>
                    <wp:effectExtent l="0" t="0" r="0" b="0"/>
                    <wp:docPr id="59" name="Picture 5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9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50532" cy="337344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:rsidR="004D4640" w:rsidRDefault="004E1127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300" w:author="Swapnil Agrawal | IFMR Rural Finance" w:date="2016-10-27T14:42:00Z">
              <w:r w:rsidDel="00613162">
                <w:rPr>
                  <w:noProof/>
                  <w:lang w:eastAsia="en-IN"/>
                </w:rPr>
                <w:drawing>
                  <wp:inline distT="0" distB="0" distL="0" distR="0" wp14:anchorId="4E06E488" wp14:editId="797A25F2">
                    <wp:extent cx="2892056" cy="3193039"/>
                    <wp:effectExtent l="0" t="0" r="3810" b="7620"/>
                    <wp:docPr id="121" name="Picture 12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9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93159" cy="319425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  <w:tc>
          <w:tcPr>
            <w:tcW w:w="4811" w:type="dxa"/>
          </w:tcPr>
          <w:p w:rsidR="004D4640" w:rsidDel="00610C55" w:rsidRDefault="004D4640" w:rsidP="004D4640">
            <w:pPr>
              <w:pStyle w:val="ListParagraph"/>
              <w:ind w:left="0"/>
              <w:rPr>
                <w:del w:id="301" w:author="Swapnil Agrawal | IFMR Rural Finance" w:date="2016-10-27T14:43:00Z"/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610C55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302" w:author="Swapnil Agrawal | IFMR Rural Finance" w:date="2016-10-27T14:43:00Z">
              <w:r>
                <w:rPr>
                  <w:noProof/>
                  <w:lang w:eastAsia="en-IN"/>
                </w:rPr>
                <w:drawing>
                  <wp:inline distT="0" distB="0" distL="0" distR="0" wp14:anchorId="6AF02879" wp14:editId="2EED8B02">
                    <wp:extent cx="2992546" cy="3338623"/>
                    <wp:effectExtent l="0" t="0" r="0" b="0"/>
                    <wp:docPr id="60" name="Picture 6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9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93020" cy="333915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303" w:author="Swapnil Agrawal | IFMR Rural Finance" w:date="2016-10-27T14:42:00Z">
              <w:r w:rsidR="004E1127" w:rsidDel="00613162">
                <w:rPr>
                  <w:noProof/>
                  <w:lang w:eastAsia="en-IN"/>
                </w:rPr>
                <w:drawing>
                  <wp:inline distT="0" distB="0" distL="0" distR="0" wp14:anchorId="74445D48" wp14:editId="7DBB8D23">
                    <wp:extent cx="2902689" cy="3197545"/>
                    <wp:effectExtent l="0" t="0" r="0" b="3175"/>
                    <wp:docPr id="122" name="Picture 12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0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03796" cy="319876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  <w:tc>
          <w:tcPr>
            <w:tcW w:w="5037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4D4640" w:rsidRDefault="00610C55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304" w:author="Swapnil Agrawal | IFMR Rural Finance" w:date="2016-10-27T14:44:00Z">
              <w:r>
                <w:rPr>
                  <w:noProof/>
                  <w:lang w:eastAsia="en-IN"/>
                </w:rPr>
                <w:drawing>
                  <wp:inline distT="0" distB="0" distL="0" distR="0" wp14:anchorId="2EFE539E" wp14:editId="6DDAA338">
                    <wp:extent cx="3002714" cy="3286754"/>
                    <wp:effectExtent l="0" t="0" r="7620" b="9525"/>
                    <wp:docPr id="61" name="Picture 6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0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05302" cy="328958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:rsidR="004D4640" w:rsidRDefault="004E1127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305" w:author="Swapnil Agrawal | IFMR Rural Finance" w:date="2016-10-27T14:42:00Z">
              <w:r w:rsidDel="00613162">
                <w:rPr>
                  <w:noProof/>
                  <w:lang w:eastAsia="en-IN"/>
                </w:rPr>
                <w:drawing>
                  <wp:inline distT="0" distB="0" distL="0" distR="0" wp14:anchorId="06B5D743" wp14:editId="090FDB71">
                    <wp:extent cx="2945218" cy="3203918"/>
                    <wp:effectExtent l="0" t="0" r="7620" b="0"/>
                    <wp:docPr id="123" name="Picture 12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0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47107" cy="320597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</w:tr>
    </w:tbl>
    <w:p w:rsidR="004D4640" w:rsidRDefault="004D4640" w:rsidP="004D4640">
      <w:pPr>
        <w:pStyle w:val="ListParagraph"/>
        <w:ind w:left="108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ind w:left="1440"/>
        <w:rPr>
          <w:rFonts w:ascii="Times New Roman" w:hAnsi="Times New Roman"/>
          <w:sz w:val="28"/>
        </w:rPr>
      </w:pPr>
    </w:p>
    <w:p w:rsidR="00D414D2" w:rsidRDefault="00D414D2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D414D2" w:rsidSect="004D4640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tbl>
      <w:tblPr>
        <w:tblStyle w:val="TableGrid"/>
        <w:tblW w:w="0" w:type="auto"/>
        <w:tblInd w:w="392" w:type="dxa"/>
        <w:tblLook w:val="04A0" w:firstRow="1" w:lastRow="0" w:firstColumn="1" w:lastColumn="0" w:noHBand="0" w:noVBand="1"/>
        <w:tblPrChange w:id="306" w:author="Swapnil Agrawal | IFMR Rural Finance" w:date="2016-10-27T14:05:00Z">
          <w:tblPr>
            <w:tblStyle w:val="TableGrid"/>
            <w:tblW w:w="0" w:type="auto"/>
            <w:tblInd w:w="1101" w:type="dxa"/>
            <w:tblLook w:val="04A0" w:firstRow="1" w:lastRow="0" w:firstColumn="1" w:lastColumn="0" w:noHBand="0" w:noVBand="1"/>
          </w:tblPr>
        </w:tblPrChange>
      </w:tblPr>
      <w:tblGrid>
        <w:gridCol w:w="5196"/>
        <w:gridCol w:w="5235"/>
        <w:tblGridChange w:id="307">
          <w:tblGrid>
            <w:gridCol w:w="4866"/>
            <w:gridCol w:w="4776"/>
          </w:tblGrid>
        </w:tblGridChange>
      </w:tblGrid>
      <w:tr w:rsidR="00D414D2" w:rsidTr="008D6E50">
        <w:tc>
          <w:tcPr>
            <w:tcW w:w="4866" w:type="dxa"/>
            <w:tcPrChange w:id="308" w:author="Swapnil Agrawal | IFMR Rural Finance" w:date="2016-10-27T14:05:00Z">
              <w:tcPr>
                <w:tcW w:w="4819" w:type="dxa"/>
              </w:tcPr>
            </w:tcPrChange>
          </w:tcPr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D414D2" w:rsidRDefault="00610C55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309" w:author="Swapnil Agrawal | IFMR Rural Finance" w:date="2016-10-27T14:44:00Z">
              <w:r>
                <w:rPr>
                  <w:noProof/>
                  <w:lang w:eastAsia="en-IN"/>
                </w:rPr>
                <w:drawing>
                  <wp:inline distT="0" distB="0" distL="0" distR="0" wp14:anchorId="6EE6DF6A" wp14:editId="217CB282">
                    <wp:extent cx="3157870" cy="3523066"/>
                    <wp:effectExtent l="0" t="0" r="4445" b="1270"/>
                    <wp:docPr id="62" name="Picture 6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0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59072" cy="352440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310" w:author="Swapnil Agrawal | IFMR Rural Finance" w:date="2016-10-27T14:44:00Z">
              <w:r w:rsidR="004E1127" w:rsidDel="00610C55">
                <w:rPr>
                  <w:noProof/>
                  <w:lang w:eastAsia="en-IN"/>
                </w:rPr>
                <w:drawing>
                  <wp:inline distT="0" distB="0" distL="0" distR="0" wp14:anchorId="673E95EA" wp14:editId="670A1CEE">
                    <wp:extent cx="2945218" cy="3258396"/>
                    <wp:effectExtent l="0" t="0" r="7620" b="0"/>
                    <wp:docPr id="124" name="Picture 12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0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52660" cy="326662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  <w:tc>
          <w:tcPr>
            <w:tcW w:w="4776" w:type="dxa"/>
            <w:tcPrChange w:id="311" w:author="Swapnil Agrawal | IFMR Rural Finance" w:date="2016-10-27T14:05:00Z">
              <w:tcPr>
                <w:tcW w:w="4568" w:type="dxa"/>
              </w:tcPr>
            </w:tcPrChange>
          </w:tcPr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D414D2" w:rsidRDefault="00610C55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312" w:author="Swapnil Agrawal | IFMR Rural Finance" w:date="2016-10-27T14:45:00Z">
              <w:r>
                <w:rPr>
                  <w:noProof/>
                  <w:lang w:eastAsia="en-IN"/>
                </w:rPr>
                <w:drawing>
                  <wp:inline distT="0" distB="0" distL="0" distR="0" wp14:anchorId="3607F5FE" wp14:editId="21FC6E41">
                    <wp:extent cx="3187615" cy="3518609"/>
                    <wp:effectExtent l="0" t="0" r="0" b="5715"/>
                    <wp:docPr id="63" name="Picture 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0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88070" cy="3519111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313" w:author="Swapnil Agrawal | IFMR Rural Finance" w:date="2016-10-27T14:44:00Z">
              <w:r w:rsidR="004E1127" w:rsidDel="00610C55">
                <w:rPr>
                  <w:noProof/>
                  <w:lang w:eastAsia="en-IN"/>
                </w:rPr>
                <w:drawing>
                  <wp:inline distT="0" distB="0" distL="0" distR="0" wp14:anchorId="72145E52" wp14:editId="12736D13">
                    <wp:extent cx="2892056" cy="3225755"/>
                    <wp:effectExtent l="0" t="0" r="3810" b="0"/>
                    <wp:docPr id="125" name="Picture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0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91752" cy="322541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</w:tr>
    </w:tbl>
    <w:p w:rsidR="00D414D2" w:rsidRDefault="00D414D2" w:rsidP="00D414D2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Business Financials</w:t>
      </w:r>
    </w:p>
    <w:p w:rsidR="00B3176F" w:rsidRDefault="00B3176F" w:rsidP="00B3176F">
      <w:pPr>
        <w:pStyle w:val="ListParagraph"/>
        <w:ind w:left="1440"/>
        <w:rPr>
          <w:rFonts w:ascii="Times New Roman" w:hAnsi="Times New Roman"/>
          <w:sz w:val="28"/>
        </w:rPr>
      </w:pPr>
    </w:p>
    <w:p w:rsidR="001712C8" w:rsidRPr="008D6E50" w:rsidRDefault="004E1127" w:rsidP="008D6E50">
      <w:pPr>
        <w:rPr>
          <w:sz w:val="28"/>
          <w:rPrChange w:id="314" w:author="Swapnil Agrawal | IFMR Rural Finance" w:date="2016-10-27T14:05:00Z">
            <w:rPr>
              <w:sz w:val="28"/>
            </w:rPr>
          </w:rPrChange>
        </w:rPr>
        <w:pPrChange w:id="315" w:author="Swapnil Agrawal | IFMR Rural Finance" w:date="2016-10-27T14:05:00Z">
          <w:pPr>
            <w:pStyle w:val="ListParagraph"/>
            <w:ind w:left="1440"/>
          </w:pPr>
        </w:pPrChange>
      </w:pPr>
      <w:r>
        <w:rPr>
          <w:noProof/>
          <w:lang w:eastAsia="en-IN"/>
        </w:rPr>
        <w:drawing>
          <wp:inline distT="0" distB="0" distL="0" distR="0" wp14:anchorId="3E6177C2" wp14:editId="3C3C1C4D">
            <wp:extent cx="3187727" cy="3561907"/>
            <wp:effectExtent l="0" t="0" r="0" b="63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97935" cy="357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76F" w:rsidRDefault="00B3176F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B3176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Liabilities</w:t>
      </w:r>
    </w:p>
    <w:p w:rsidR="007D5B15" w:rsidRDefault="007D5B15" w:rsidP="007D5B15">
      <w:pPr>
        <w:pStyle w:val="ListParagraph"/>
        <w:ind w:left="1800"/>
        <w:rPr>
          <w:rFonts w:ascii="Times New Roman" w:hAnsi="Times New Roman"/>
          <w:sz w:val="28"/>
        </w:rPr>
      </w:pPr>
    </w:p>
    <w:p w:rsidR="006D648F" w:rsidRPr="00610C55" w:rsidRDefault="004E1127" w:rsidP="00610C55">
      <w:pPr>
        <w:rPr>
          <w:sz w:val="28"/>
          <w:rPrChange w:id="316" w:author="Swapnil Agrawal | IFMR Rural Finance" w:date="2016-10-27T14:46:00Z">
            <w:rPr>
              <w:sz w:val="28"/>
            </w:rPr>
          </w:rPrChange>
        </w:rPr>
        <w:pPrChange w:id="317" w:author="Swapnil Agrawal | IFMR Rural Finance" w:date="2016-10-27T14:46:00Z">
          <w:pPr>
            <w:pStyle w:val="ListParagraph"/>
            <w:ind w:left="1800"/>
          </w:pPr>
        </w:pPrChange>
      </w:pPr>
      <w:del w:id="318" w:author="Swapnil Agrawal | IFMR Rural Finance" w:date="2016-10-27T14:46:00Z">
        <w:r w:rsidDel="00610C55">
          <w:rPr>
            <w:noProof/>
            <w:lang w:eastAsia="en-IN"/>
          </w:rPr>
          <w:drawing>
            <wp:anchor distT="0" distB="0" distL="114300" distR="114300" simplePos="0" relativeHeight="251665408" behindDoc="1" locked="0" layoutInCell="1" allowOverlap="1" wp14:anchorId="4827C61D" wp14:editId="38E82AB7">
              <wp:simplePos x="0" y="0"/>
              <wp:positionH relativeFrom="column">
                <wp:align>left</wp:align>
              </wp:positionH>
              <wp:positionV relativeFrom="paragraph">
                <wp:align>top</wp:align>
              </wp:positionV>
              <wp:extent cx="3072765" cy="3409950"/>
              <wp:effectExtent l="0" t="0" r="0" b="0"/>
              <wp:wrapTight wrapText="bothSides">
                <wp:wrapPolygon edited="0">
                  <wp:start x="0" y="0"/>
                  <wp:lineTo x="0" y="21479"/>
                  <wp:lineTo x="21426" y="21479"/>
                  <wp:lineTo x="21426" y="0"/>
                  <wp:lineTo x="0" y="0"/>
                </wp:wrapPolygon>
              </wp:wrapTight>
              <wp:docPr id="127" name="Picture 1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0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72765" cy="34099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  <w:ins w:id="319" w:author="Swapnil Agrawal | IFMR Rural Finance" w:date="2016-10-27T14:46:00Z">
        <w:r w:rsidR="00610C55">
          <w:rPr>
            <w:noProof/>
            <w:lang w:val="en-IN" w:eastAsia="en-IN"/>
          </w:rPr>
          <w:drawing>
            <wp:inline distT="0" distB="0" distL="0" distR="0" wp14:anchorId="3DBB82B3" wp14:editId="5D91ED29">
              <wp:extent cx="3196426" cy="3498111"/>
              <wp:effectExtent l="0" t="0" r="4445" b="7620"/>
              <wp:docPr id="65" name="Picture 6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0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98412" cy="350028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r w:rsidRPr="00610C55">
        <w:rPr>
          <w:sz w:val="28"/>
          <w:rPrChange w:id="320" w:author="Swapnil Agrawal | IFMR Rural Finance" w:date="2016-10-27T14:46:00Z">
            <w:rPr>
              <w:sz w:val="28"/>
            </w:rPr>
          </w:rPrChange>
        </w:rPr>
        <w:br w:type="textWrapping" w:clear="all"/>
      </w: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Bank Statement </w:t>
      </w:r>
    </w:p>
    <w:p w:rsidR="007D5B15" w:rsidRDefault="007D5B15" w:rsidP="007D5B15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534" w:type="dxa"/>
        <w:tblLook w:val="04A0" w:firstRow="1" w:lastRow="0" w:firstColumn="1" w:lastColumn="0" w:noHBand="0" w:noVBand="1"/>
        <w:tblPrChange w:id="321" w:author="Swapnil Agrawal | IFMR Rural Finance" w:date="2016-10-27T14:46:00Z">
          <w:tblPr>
            <w:tblStyle w:val="TableGrid"/>
            <w:tblW w:w="0" w:type="auto"/>
            <w:tblInd w:w="1101" w:type="dxa"/>
            <w:tblLook w:val="04A0" w:firstRow="1" w:lastRow="0" w:firstColumn="1" w:lastColumn="0" w:noHBand="0" w:noVBand="1"/>
          </w:tblPr>
        </w:tblPrChange>
      </w:tblPr>
      <w:tblGrid>
        <w:gridCol w:w="5105"/>
        <w:gridCol w:w="5188"/>
        <w:tblGridChange w:id="322">
          <w:tblGrid>
            <w:gridCol w:w="4866"/>
            <w:gridCol w:w="4521"/>
          </w:tblGrid>
        </w:tblGridChange>
      </w:tblGrid>
      <w:tr w:rsidR="007D5B15" w:rsidTr="00610C55">
        <w:tc>
          <w:tcPr>
            <w:tcW w:w="4866" w:type="dxa"/>
            <w:tcPrChange w:id="323" w:author="Swapnil Agrawal | IFMR Rural Finance" w:date="2016-10-27T14:46:00Z">
              <w:tcPr>
                <w:tcW w:w="4866" w:type="dxa"/>
              </w:tcPr>
            </w:tcPrChange>
          </w:tcPr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7D5B15" w:rsidRDefault="00610C5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324" w:author="Swapnil Agrawal | IFMR Rural Finance" w:date="2016-10-27T14:47:00Z">
              <w:r>
                <w:rPr>
                  <w:noProof/>
                  <w:lang w:eastAsia="en-IN"/>
                </w:rPr>
                <w:drawing>
                  <wp:inline distT="0" distB="0" distL="0" distR="0" wp14:anchorId="5BA31183" wp14:editId="502B59D4">
                    <wp:extent cx="3147237" cy="3540642"/>
                    <wp:effectExtent l="0" t="0" r="0" b="3175"/>
                    <wp:docPr id="66" name="Picture 6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1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50345" cy="354413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325" w:author="Swapnil Agrawal | IFMR Rural Finance" w:date="2016-10-27T14:46:00Z">
              <w:r w:rsidR="004E1127" w:rsidDel="00610C55">
                <w:rPr>
                  <w:noProof/>
                  <w:lang w:eastAsia="en-IN"/>
                </w:rPr>
                <w:drawing>
                  <wp:inline distT="0" distB="0" distL="0" distR="0" wp14:anchorId="26D4A33A" wp14:editId="4686B745">
                    <wp:extent cx="2870791" cy="3153375"/>
                    <wp:effectExtent l="0" t="0" r="6350" b="0"/>
                    <wp:docPr id="128" name="Picture 12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1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74925" cy="315791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  <w:tc>
          <w:tcPr>
            <w:tcW w:w="4521" w:type="dxa"/>
            <w:tcPrChange w:id="326" w:author="Swapnil Agrawal | IFMR Rural Finance" w:date="2016-10-27T14:46:00Z">
              <w:tcPr>
                <w:tcW w:w="4521" w:type="dxa"/>
              </w:tcPr>
            </w:tcPrChange>
          </w:tcPr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7D5B15" w:rsidRDefault="00610C5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327" w:author="Swapnil Agrawal | IFMR Rural Finance" w:date="2016-10-27T14:47:00Z">
              <w:r>
                <w:rPr>
                  <w:noProof/>
                  <w:lang w:eastAsia="en-IN"/>
                </w:rPr>
                <w:drawing>
                  <wp:inline distT="0" distB="0" distL="0" distR="0" wp14:anchorId="3B75DBE0" wp14:editId="764E15AE">
                    <wp:extent cx="3200033" cy="3545205"/>
                    <wp:effectExtent l="0" t="0" r="635" b="0"/>
                    <wp:docPr id="67" name="Picture 6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97469" cy="354236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328" w:author="Swapnil Agrawal | IFMR Rural Finance" w:date="2016-10-27T14:46:00Z">
              <w:r w:rsidR="004E1127" w:rsidDel="00610C55">
                <w:rPr>
                  <w:noProof/>
                  <w:lang w:eastAsia="en-IN"/>
                </w:rPr>
                <w:drawing>
                  <wp:inline distT="0" distB="0" distL="0" distR="0" wp14:anchorId="41941557" wp14:editId="6903905B">
                    <wp:extent cx="2732567" cy="3064906"/>
                    <wp:effectExtent l="0" t="0" r="0" b="2540"/>
                    <wp:docPr id="129" name="Picture 12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1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31567" cy="306378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</w:tr>
    </w:tbl>
    <w:p w:rsidR="003422AF" w:rsidRDefault="003422AF" w:rsidP="007D5B15">
      <w:pPr>
        <w:pStyle w:val="ListParagraph"/>
        <w:ind w:left="1440"/>
        <w:rPr>
          <w:rFonts w:ascii="Times New Roman" w:hAnsi="Times New Roman"/>
          <w:sz w:val="28"/>
        </w:rPr>
        <w:sectPr w:rsidR="003422A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E1127" w:rsidRDefault="001E4BFA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Business Financials</w:t>
      </w:r>
    </w:p>
    <w:p w:rsidR="001E4BFA" w:rsidRDefault="001E4BFA" w:rsidP="00FE2285">
      <w:pPr>
        <w:ind w:left="360"/>
        <w:rPr>
          <w:sz w:val="28"/>
        </w:rPr>
      </w:pPr>
      <w:del w:id="329" w:author="Swapnil Agrawal | IFMR Rural Finance" w:date="2016-10-27T14:47:00Z">
        <w:r w:rsidDel="00610C55">
          <w:rPr>
            <w:noProof/>
            <w:lang w:val="en-IN" w:eastAsia="en-IN"/>
          </w:rPr>
          <w:drawing>
            <wp:inline distT="0" distB="0" distL="0" distR="0" wp14:anchorId="74CE47D8" wp14:editId="28A71E35">
              <wp:extent cx="3239796" cy="3657600"/>
              <wp:effectExtent l="0" t="0" r="0" b="0"/>
              <wp:docPr id="130" name="Picture 1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43741" cy="366205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330" w:author="Swapnil Agrawal | IFMR Rural Finance" w:date="2016-10-27T14:48:00Z">
        <w:r w:rsidR="00610C55">
          <w:rPr>
            <w:noProof/>
            <w:lang w:val="en-IN" w:eastAsia="en-IN"/>
          </w:rPr>
          <w:drawing>
            <wp:inline distT="0" distB="0" distL="0" distR="0" wp14:anchorId="4E897111" wp14:editId="2DC3883A">
              <wp:extent cx="3487479" cy="3879330"/>
              <wp:effectExtent l="0" t="0" r="0" b="6985"/>
              <wp:docPr id="68" name="Picture 6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90923" cy="388316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FE2285" w:rsidRPr="00FE2285" w:rsidRDefault="00FE2285" w:rsidP="00FE2285">
      <w:pPr>
        <w:ind w:left="360"/>
        <w:rPr>
          <w:sz w:val="28"/>
        </w:rPr>
      </w:pPr>
    </w:p>
    <w:p w:rsidR="004D4640" w:rsidDel="00647333" w:rsidRDefault="001E4BFA" w:rsidP="004D4640">
      <w:pPr>
        <w:pStyle w:val="ListParagraph"/>
        <w:numPr>
          <w:ilvl w:val="3"/>
          <w:numId w:val="10"/>
        </w:numPr>
        <w:rPr>
          <w:del w:id="331" w:author="Swapnil Agrawal | IFMR Rural Finance" w:date="2016-10-27T13:59:00Z"/>
          <w:rFonts w:ascii="Times New Roman" w:hAnsi="Times New Roman"/>
          <w:sz w:val="28"/>
        </w:rPr>
      </w:pPr>
      <w:del w:id="332" w:author="Swapnil Agrawal | IFMR Rural Finance" w:date="2016-10-27T13:59:00Z">
        <w:r w:rsidDel="00647333">
          <w:rPr>
            <w:rFonts w:ascii="Times New Roman" w:hAnsi="Times New Roman"/>
            <w:sz w:val="28"/>
          </w:rPr>
          <w:delText>CB Check Report</w:delText>
        </w:r>
      </w:del>
    </w:p>
    <w:p w:rsidR="001E4BFA" w:rsidRPr="00FE2285" w:rsidDel="00647333" w:rsidRDefault="001E4BFA" w:rsidP="00FE2285">
      <w:pPr>
        <w:ind w:left="360"/>
        <w:rPr>
          <w:del w:id="333" w:author="Swapnil Agrawal | IFMR Rural Finance" w:date="2016-10-27T13:59:00Z"/>
          <w:sz w:val="28"/>
        </w:rPr>
      </w:pPr>
      <w:del w:id="334" w:author="Swapnil Agrawal | IFMR Rural Finance" w:date="2016-10-27T13:59:00Z">
        <w:r w:rsidDel="00647333">
          <w:rPr>
            <w:noProof/>
            <w:lang w:val="en-IN" w:eastAsia="en-IN"/>
          </w:rPr>
          <w:drawing>
            <wp:inline distT="0" distB="0" distL="0" distR="0" wp14:anchorId="60651B15" wp14:editId="21CCCD7F">
              <wp:extent cx="3711660" cy="4210493"/>
              <wp:effectExtent l="0" t="0" r="3175" b="0"/>
              <wp:docPr id="132" name="Picture 1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14217" cy="421339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3422AF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EF487C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t xml:space="preserve">Loan </w:t>
      </w:r>
      <w:r w:rsidR="003422AF">
        <w:rPr>
          <w:rFonts w:ascii="Times New Roman" w:hAnsi="Times New Roman"/>
          <w:b/>
          <w:sz w:val="28"/>
        </w:rPr>
        <w:t>Request</w:t>
      </w:r>
    </w:p>
    <w:p w:rsidR="003422AF" w:rsidRPr="00FE2285" w:rsidRDefault="008D6E50" w:rsidP="00FE2285">
      <w:pPr>
        <w:rPr>
          <w:sz w:val="28"/>
        </w:rPr>
      </w:pPr>
      <w:ins w:id="335" w:author="Swapnil Agrawal | IFMR Rural Finance" w:date="2016-10-27T14:04:00Z">
        <w:r>
          <w:rPr>
            <w:sz w:val="28"/>
          </w:rPr>
          <w:t xml:space="preserve">     </w:t>
        </w:r>
      </w:ins>
      <w:r w:rsidR="001E4BFA">
        <w:rPr>
          <w:noProof/>
          <w:lang w:val="en-IN" w:eastAsia="en-IN"/>
        </w:rPr>
        <w:drawing>
          <wp:inline distT="0" distB="0" distL="0" distR="0" wp14:anchorId="76A32CC5" wp14:editId="6CF96AEA">
            <wp:extent cx="3501947" cy="3848986"/>
            <wp:effectExtent l="0" t="0" r="381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03283" cy="385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BFA" w:rsidRDefault="001E4BFA" w:rsidP="001E4BFA">
      <w:pPr>
        <w:pStyle w:val="ListParagraph"/>
        <w:ind w:left="1440"/>
        <w:rPr>
          <w:rFonts w:ascii="Times New Roman" w:hAnsi="Times New Roman"/>
          <w:sz w:val="28"/>
        </w:r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3422AF">
        <w:rPr>
          <w:rFonts w:ascii="Times New Roman" w:hAnsi="Times New Roman"/>
          <w:sz w:val="28"/>
        </w:rPr>
        <w:t>Loan Proposal</w:t>
      </w:r>
    </w:p>
    <w:p w:rsidR="003422AF" w:rsidRPr="0083002F" w:rsidRDefault="001E4BFA" w:rsidP="0083002F">
      <w:pPr>
        <w:ind w:left="360"/>
        <w:rPr>
          <w:sz w:val="28"/>
          <w:rPrChange w:id="336" w:author="Swapnil Agrawal | IFMR Rural Finance" w:date="2016-10-27T14:04:00Z">
            <w:rPr>
              <w:sz w:val="28"/>
            </w:rPr>
          </w:rPrChange>
        </w:rPr>
        <w:pPrChange w:id="337" w:author="Swapnil Agrawal | IFMR Rural Finance" w:date="2016-10-27T14:04:00Z">
          <w:pPr>
            <w:pStyle w:val="ListParagraph"/>
            <w:ind w:left="1440"/>
          </w:pPr>
        </w:pPrChange>
      </w:pPr>
      <w:del w:id="338" w:author="Swapnil Agrawal | IFMR Rural Finance" w:date="2016-10-27T14:04:00Z">
        <w:r w:rsidDel="0083002F">
          <w:rPr>
            <w:noProof/>
            <w:lang w:eastAsia="en-IN"/>
          </w:rPr>
          <w:drawing>
            <wp:inline distT="0" distB="0" distL="0" distR="0" wp14:anchorId="6FCCAC4A" wp14:editId="19FA8DB1">
              <wp:extent cx="3604437" cy="3936531"/>
              <wp:effectExtent l="0" t="0" r="0" b="6985"/>
              <wp:docPr id="137" name="Picture 1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13689" cy="394663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339" w:author="Swapnil Agrawal | IFMR Rural Finance" w:date="2016-10-27T14:48:00Z">
        <w:r w:rsidR="00610C55">
          <w:rPr>
            <w:noProof/>
            <w:lang w:val="en-IN" w:eastAsia="en-IN"/>
          </w:rPr>
          <w:drawing>
            <wp:inline distT="0" distB="0" distL="0" distR="0" wp14:anchorId="48F85070" wp14:editId="2756E978">
              <wp:extent cx="3774558" cy="4157979"/>
              <wp:effectExtent l="0" t="0" r="0" b="0"/>
              <wp:docPr id="69" name="Picture 6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75997" cy="41595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B42412" w:rsidRPr="008A170E" w:rsidRDefault="00925CF6" w:rsidP="008A170E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340" w:name="_Toc465267719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Functional requirements</w:t>
      </w:r>
      <w:bookmarkEnd w:id="340"/>
      <w:r w:rsidR="00B42412" w:rsidRPr="008A170E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p w:rsidR="00090202" w:rsidRPr="00C8540F" w:rsidRDefault="005239EC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</w:rPr>
      </w:pPr>
      <w:r w:rsidRPr="00C8540F">
        <w:rPr>
          <w:rFonts w:ascii="Times New Roman" w:hAnsi="Times New Roman"/>
          <w:sz w:val="28"/>
          <w:szCs w:val="28"/>
        </w:rPr>
        <w:t xml:space="preserve">Once the profile is </w:t>
      </w:r>
      <w:r w:rsidR="00C873B9">
        <w:rPr>
          <w:rFonts w:ascii="Times New Roman" w:hAnsi="Times New Roman"/>
          <w:sz w:val="28"/>
          <w:szCs w:val="28"/>
        </w:rPr>
        <w:t>completed</w:t>
      </w:r>
      <w:r w:rsidRPr="00C8540F">
        <w:rPr>
          <w:rFonts w:ascii="Times New Roman" w:hAnsi="Times New Roman"/>
          <w:sz w:val="28"/>
          <w:szCs w:val="28"/>
        </w:rPr>
        <w:t xml:space="preserve"> from the </w:t>
      </w:r>
      <w:r w:rsidR="00117109">
        <w:rPr>
          <w:rFonts w:ascii="Times New Roman" w:hAnsi="Times New Roman"/>
          <w:sz w:val="28"/>
          <w:szCs w:val="28"/>
        </w:rPr>
        <w:t>Screening</w:t>
      </w:r>
      <w:r w:rsidRPr="00C8540F">
        <w:rPr>
          <w:rFonts w:ascii="Times New Roman" w:hAnsi="Times New Roman"/>
          <w:sz w:val="28"/>
          <w:szCs w:val="28"/>
        </w:rPr>
        <w:t xml:space="preserve"> queue, the </w:t>
      </w:r>
      <w:r w:rsidR="00117109">
        <w:rPr>
          <w:rFonts w:ascii="Times New Roman" w:hAnsi="Times New Roman"/>
          <w:sz w:val="28"/>
          <w:szCs w:val="28"/>
        </w:rPr>
        <w:t>Hub Manager</w:t>
      </w:r>
      <w:r w:rsidRPr="00C8540F">
        <w:rPr>
          <w:rFonts w:ascii="Times New Roman" w:hAnsi="Times New Roman"/>
          <w:sz w:val="28"/>
          <w:szCs w:val="28"/>
        </w:rPr>
        <w:t xml:space="preserve"> </w:t>
      </w:r>
      <w:r w:rsidR="00117109">
        <w:rPr>
          <w:rFonts w:ascii="Times New Roman" w:hAnsi="Times New Roman"/>
          <w:sz w:val="28"/>
          <w:szCs w:val="28"/>
        </w:rPr>
        <w:t>reviews</w:t>
      </w:r>
      <w:r w:rsidRPr="00C8540F">
        <w:rPr>
          <w:rFonts w:ascii="Times New Roman" w:hAnsi="Times New Roman"/>
          <w:sz w:val="28"/>
          <w:szCs w:val="28"/>
        </w:rPr>
        <w:t xml:space="preserve"> the </w:t>
      </w:r>
      <w:r w:rsidR="00090202" w:rsidRPr="00C8540F">
        <w:rPr>
          <w:rFonts w:ascii="Times New Roman" w:hAnsi="Times New Roman"/>
          <w:sz w:val="28"/>
          <w:szCs w:val="28"/>
        </w:rPr>
        <w:t>application details</w:t>
      </w:r>
      <w:r w:rsidRPr="00C8540F">
        <w:rPr>
          <w:rFonts w:ascii="Times New Roman" w:hAnsi="Times New Roman"/>
          <w:sz w:val="28"/>
          <w:szCs w:val="28"/>
        </w:rPr>
        <w:t xml:space="preserve"> data and </w:t>
      </w:r>
      <w:proofErr w:type="gramStart"/>
      <w:r w:rsidR="00117109">
        <w:rPr>
          <w:rFonts w:ascii="Times New Roman" w:hAnsi="Times New Roman"/>
          <w:sz w:val="28"/>
          <w:szCs w:val="28"/>
        </w:rPr>
        <w:t>give</w:t>
      </w:r>
      <w:proofErr w:type="gramEnd"/>
      <w:r w:rsidR="00117109">
        <w:rPr>
          <w:rFonts w:ascii="Times New Roman" w:hAnsi="Times New Roman"/>
          <w:sz w:val="28"/>
          <w:szCs w:val="28"/>
        </w:rPr>
        <w:t xml:space="preserve"> remarks</w:t>
      </w:r>
      <w:r w:rsidR="00A17689" w:rsidRPr="00C8540F">
        <w:rPr>
          <w:rFonts w:ascii="Times New Roman" w:hAnsi="Times New Roman"/>
          <w:sz w:val="28"/>
          <w:szCs w:val="28"/>
        </w:rPr>
        <w:t>.</w:t>
      </w:r>
      <w:r w:rsidRPr="00C8540F">
        <w:rPr>
          <w:rFonts w:ascii="Times New Roman" w:hAnsi="Times New Roman"/>
          <w:sz w:val="28"/>
          <w:szCs w:val="28"/>
        </w:rPr>
        <w:t xml:space="preserve"> </w:t>
      </w:r>
      <w:r w:rsidR="00117109">
        <w:rPr>
          <w:rFonts w:ascii="Times New Roman" w:hAnsi="Times New Roman"/>
          <w:sz w:val="28"/>
          <w:szCs w:val="28"/>
        </w:rPr>
        <w:t>Based on</w:t>
      </w:r>
      <w:r w:rsidR="00014FDE">
        <w:rPr>
          <w:rFonts w:ascii="Times New Roman" w:hAnsi="Times New Roman"/>
          <w:sz w:val="28"/>
          <w:szCs w:val="28"/>
        </w:rPr>
        <w:t xml:space="preserve"> the</w:t>
      </w:r>
      <w:r w:rsidR="00117109">
        <w:rPr>
          <w:rFonts w:ascii="Times New Roman" w:hAnsi="Times New Roman"/>
          <w:sz w:val="28"/>
          <w:szCs w:val="28"/>
        </w:rPr>
        <w:t xml:space="preserve"> review s/he can submit and move profile to next stage or send back to screening stage.</w:t>
      </w:r>
    </w:p>
    <w:p w:rsidR="00117109" w:rsidRPr="00FE2285" w:rsidRDefault="002E3D37" w:rsidP="00FE2285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</w:rPr>
      </w:pPr>
      <w:r w:rsidRPr="00117109">
        <w:rPr>
          <w:rFonts w:ascii="Times New Roman" w:hAnsi="Times New Roman"/>
          <w:sz w:val="28"/>
          <w:szCs w:val="28"/>
        </w:rPr>
        <w:t>All</w:t>
      </w:r>
      <w:r w:rsidR="00117109">
        <w:rPr>
          <w:rFonts w:ascii="Times New Roman" w:hAnsi="Times New Roman"/>
          <w:sz w:val="28"/>
          <w:szCs w:val="28"/>
        </w:rPr>
        <w:t xml:space="preserve"> profiles submitted</w:t>
      </w:r>
      <w:r w:rsidR="00090202" w:rsidRPr="00117109">
        <w:rPr>
          <w:rFonts w:ascii="Times New Roman" w:hAnsi="Times New Roman"/>
          <w:sz w:val="28"/>
          <w:szCs w:val="28"/>
        </w:rPr>
        <w:t xml:space="preserve"> will</w:t>
      </w:r>
      <w:r w:rsidR="00BE0594" w:rsidRPr="00117109">
        <w:rPr>
          <w:rFonts w:ascii="Times New Roman" w:hAnsi="Times New Roman"/>
          <w:sz w:val="28"/>
          <w:szCs w:val="28"/>
        </w:rPr>
        <w:t xml:space="preserve"> be sent </w:t>
      </w:r>
      <w:r w:rsidR="00117109">
        <w:rPr>
          <w:rFonts w:ascii="Times New Roman" w:hAnsi="Times New Roman"/>
          <w:sz w:val="28"/>
          <w:szCs w:val="28"/>
        </w:rPr>
        <w:t>to</w:t>
      </w:r>
      <w:r w:rsidR="00BE0594" w:rsidRPr="00117109">
        <w:rPr>
          <w:rFonts w:ascii="Times New Roman" w:hAnsi="Times New Roman"/>
          <w:sz w:val="28"/>
          <w:szCs w:val="28"/>
        </w:rPr>
        <w:t xml:space="preserve"> application </w:t>
      </w:r>
      <w:r w:rsidR="00117109">
        <w:rPr>
          <w:rFonts w:ascii="Times New Roman" w:hAnsi="Times New Roman"/>
          <w:sz w:val="28"/>
          <w:szCs w:val="28"/>
        </w:rPr>
        <w:t>stage.</w:t>
      </w:r>
    </w:p>
    <w:p w:rsidR="00B42412" w:rsidRPr="00117109" w:rsidRDefault="00B42412" w:rsidP="005E2107">
      <w:pPr>
        <w:pStyle w:val="ListParagraph"/>
        <w:numPr>
          <w:ilvl w:val="1"/>
          <w:numId w:val="10"/>
        </w:numPr>
        <w:spacing w:line="271" w:lineRule="auto"/>
        <w:rPr>
          <w:rFonts w:ascii="Times New Roman" w:hAnsi="Times New Roman"/>
          <w:smallCaps/>
          <w:sz w:val="28"/>
          <w:szCs w:val="28"/>
        </w:rPr>
      </w:pPr>
      <w:r w:rsidRPr="00117109">
        <w:rPr>
          <w:rFonts w:ascii="Times New Roman" w:hAnsi="Times New Roman"/>
          <w:smallCaps/>
          <w:sz w:val="28"/>
          <w:szCs w:val="28"/>
        </w:rPr>
        <w:t>Uploads</w:t>
      </w:r>
    </w:p>
    <w:p w:rsidR="00090202" w:rsidRPr="00C8540F" w:rsidRDefault="00090202" w:rsidP="00090202">
      <w:pPr>
        <w:ind w:left="1080"/>
      </w:pPr>
      <w:r w:rsidRPr="00C8540F">
        <w:t>-NA-</w:t>
      </w:r>
    </w:p>
    <w:p w:rsidR="00090202" w:rsidRPr="00C8540F" w:rsidRDefault="00B42412" w:rsidP="0009020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341" w:name="_Toc465267720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Downloads</w:t>
      </w:r>
      <w:bookmarkEnd w:id="341"/>
    </w:p>
    <w:p w:rsidR="004A65D9" w:rsidRPr="00C8540F" w:rsidRDefault="00090202" w:rsidP="00741D91">
      <w:pPr>
        <w:ind w:left="1080"/>
      </w:pPr>
      <w:r w:rsidRPr="00C8540F">
        <w:t>-NA-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342" w:name="_Toc465267721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342"/>
    </w:p>
    <w:p w:rsidR="002E3D37" w:rsidRPr="00C8540F" w:rsidRDefault="002E3D37" w:rsidP="002E3D37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</w:rPr>
        <w:t>-NA-</w:t>
      </w: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4A65D9">
      <w:pPr>
        <w:pStyle w:val="Header"/>
        <w:tabs>
          <w:tab w:val="clear" w:pos="4320"/>
          <w:tab w:val="clear" w:pos="8640"/>
        </w:tabs>
        <w:rPr>
          <w:rFonts w:eastAsia="Calibri"/>
          <w:sz w:val="28"/>
          <w:szCs w:val="28"/>
          <w:lang w:val="en-IN"/>
        </w:rPr>
      </w:pPr>
    </w:p>
    <w:sectPr w:rsidR="00677A12" w:rsidRPr="00C8540F" w:rsidSect="00D414D2">
      <w:pgSz w:w="11899" w:h="16838"/>
      <w:pgMar w:top="720" w:right="568" w:bottom="720" w:left="720" w:header="1560" w:footer="567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8" w:author="Sarthak Shah | IFMR Rural Finance" w:date="2016-10-26T18:49:00Z" w:initials="SS|IRF">
    <w:p w:rsidR="006002FC" w:rsidRDefault="006002FC">
      <w:pPr>
        <w:pStyle w:val="CommentText"/>
      </w:pPr>
      <w:r>
        <w:rPr>
          <w:rStyle w:val="CommentReference"/>
        </w:rPr>
        <w:annotationRef/>
      </w:r>
      <w:r>
        <w:t>Remarks will be part of customer view only, it isn’t different stage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16218" w:rsidRDefault="00B16218">
      <w:r>
        <w:separator/>
      </w:r>
    </w:p>
  </w:endnote>
  <w:endnote w:type="continuationSeparator" w:id="0">
    <w:p w:rsidR="00B16218" w:rsidRDefault="00B162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8554825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002FC" w:rsidRDefault="006002F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10C55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:rsidR="006002FC" w:rsidRPr="004E49BF" w:rsidRDefault="006002FC" w:rsidP="0037061C">
    <w:pPr>
      <w:pStyle w:val="Footer"/>
      <w:tabs>
        <w:tab w:val="clear" w:pos="4320"/>
        <w:tab w:val="clear" w:pos="8640"/>
        <w:tab w:val="left" w:pos="3383"/>
      </w:tabs>
      <w:rPr>
        <w:rFonts w:ascii="Britannic Bold" w:hAnsi="Britannic Bold"/>
        <w:color w:val="4F515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16218" w:rsidRDefault="00B16218">
      <w:r>
        <w:separator/>
      </w:r>
    </w:p>
  </w:footnote>
  <w:footnote w:type="continuationSeparator" w:id="0">
    <w:p w:rsidR="00B16218" w:rsidRDefault="00B1621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02FC" w:rsidRDefault="006002FC" w:rsidP="0037061C">
    <w:pPr>
      <w:pStyle w:val="Header"/>
      <w:ind w:hanging="567"/>
    </w:pPr>
    <w:r>
      <w:rPr>
        <w:noProof/>
        <w:lang w:val="en-IN" w:eastAsia="en-IN"/>
      </w:rPr>
      <w:drawing>
        <wp:anchor distT="0" distB="0" distL="114300" distR="114300" simplePos="0" relativeHeight="251661312" behindDoc="1" locked="0" layoutInCell="1" allowOverlap="1" wp14:anchorId="4860200B" wp14:editId="2ABA2F6C">
          <wp:simplePos x="0" y="0"/>
          <wp:positionH relativeFrom="column">
            <wp:posOffset>-342900</wp:posOffset>
          </wp:positionH>
          <wp:positionV relativeFrom="paragraph">
            <wp:posOffset>-716280</wp:posOffset>
          </wp:positionV>
          <wp:extent cx="1612900" cy="736600"/>
          <wp:effectExtent l="0" t="0" r="0" b="0"/>
          <wp:wrapNone/>
          <wp:docPr id="11" name="Picture 11" descr="Rural finance 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Rural finance 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2900" cy="736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3BA0B84" wp14:editId="53589328">
              <wp:simplePos x="0" y="0"/>
              <wp:positionH relativeFrom="column">
                <wp:posOffset>1343660</wp:posOffset>
              </wp:positionH>
              <wp:positionV relativeFrom="paragraph">
                <wp:posOffset>-14605</wp:posOffset>
              </wp:positionV>
              <wp:extent cx="5400040" cy="17780"/>
              <wp:effectExtent l="0" t="0" r="0" b="1270"/>
              <wp:wrapNone/>
              <wp:docPr id="4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00040" cy="17780"/>
                      </a:xfrm>
                      <a:prstGeom prst="rect">
                        <a:avLst/>
                      </a:prstGeom>
                      <a:solidFill>
                        <a:srgbClr val="4F5150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19050">
                            <a:solidFill>
                              <a:srgbClr val="4A7EBB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5400" dir="5400000" algn="ctr" rotWithShape="0">
                                <a:srgbClr val="80808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" o:spid="_x0000_s1026" style="position:absolute;margin-left:105.8pt;margin-top:-1.15pt;width:425.2pt;height:1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" fillcolor="#4f5150" stroked="f" strokecolor="#4a7ebb" strokeweight="1.5pt">
              <v:shadow opacity="22938f" offset="0"/>
              <v:textbox inset=",7.2pt,,7.2pt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851A6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7742F9B"/>
    <w:multiLevelType w:val="hybridMultilevel"/>
    <w:tmpl w:val="FCC262F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EA18E0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>
    <w:nsid w:val="09C16EB9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F1271C"/>
    <w:multiLevelType w:val="multilevel"/>
    <w:tmpl w:val="1A2C5F6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>
    <w:nsid w:val="0D8E2A23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6">
    <w:nsid w:val="11A17F32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57C7B02"/>
    <w:multiLevelType w:val="hybridMultilevel"/>
    <w:tmpl w:val="8E52757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A71153C"/>
    <w:multiLevelType w:val="hybridMultilevel"/>
    <w:tmpl w:val="9A621620"/>
    <w:lvl w:ilvl="0" w:tplc="4009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9">
    <w:nsid w:val="1BDF78B2"/>
    <w:multiLevelType w:val="hybridMultilevel"/>
    <w:tmpl w:val="924AB7A8"/>
    <w:lvl w:ilvl="0" w:tplc="7EA856D4">
      <w:start w:val="1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04E0739"/>
    <w:multiLevelType w:val="hybridMultilevel"/>
    <w:tmpl w:val="84F63740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238E34CD"/>
    <w:multiLevelType w:val="hybridMultilevel"/>
    <w:tmpl w:val="D8663B0C"/>
    <w:lvl w:ilvl="0" w:tplc="EFA6663E">
      <w:start w:val="2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64E8B828">
      <w:start w:val="5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833CF628">
      <w:start w:val="1"/>
      <w:numFmt w:val="lowerLetter"/>
      <w:lvlText w:val="%5)"/>
      <w:lvlJc w:val="left"/>
      <w:pPr>
        <w:ind w:left="4330" w:hanging="360"/>
      </w:pPr>
      <w:rPr>
        <w:rFonts w:hint="default"/>
      </w:r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F226611"/>
    <w:multiLevelType w:val="multilevel"/>
    <w:tmpl w:val="C19402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3">
    <w:nsid w:val="31746236"/>
    <w:multiLevelType w:val="hybridMultilevel"/>
    <w:tmpl w:val="ECE23594"/>
    <w:lvl w:ilvl="0" w:tplc="EA14C7A0">
      <w:start w:val="1"/>
      <w:numFmt w:val="lowerLetter"/>
      <w:lvlText w:val="%1)"/>
      <w:lvlJc w:val="left"/>
      <w:pPr>
        <w:ind w:left="720" w:hanging="360"/>
      </w:pPr>
      <w:rPr>
        <w:rFonts w:asciiTheme="minorHAnsi" w:eastAsia="Calibri" w:hAnsiTheme="minorHAnsi" w:cs="Times New Roman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2D960A1"/>
    <w:multiLevelType w:val="hybridMultilevel"/>
    <w:tmpl w:val="8A4020EA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333652EA"/>
    <w:multiLevelType w:val="hybridMultilevel"/>
    <w:tmpl w:val="239ECAF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34247CE2"/>
    <w:multiLevelType w:val="hybridMultilevel"/>
    <w:tmpl w:val="11E2669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E7AA1AC8">
      <w:start w:val="1"/>
      <w:numFmt w:val="upperLetter"/>
      <w:lvlText w:val="%4)"/>
      <w:lvlJc w:val="left"/>
      <w:pPr>
        <w:ind w:left="2880" w:hanging="360"/>
      </w:pPr>
      <w:rPr>
        <w:rFonts w:hint="default"/>
      </w:r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56D64ED"/>
    <w:multiLevelType w:val="hybridMultilevel"/>
    <w:tmpl w:val="7272031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A504304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9">
    <w:nsid w:val="3B6B4580"/>
    <w:multiLevelType w:val="hybridMultilevel"/>
    <w:tmpl w:val="878A275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BCF259A"/>
    <w:multiLevelType w:val="hybridMultilevel"/>
    <w:tmpl w:val="E880FD4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CAB2706"/>
    <w:multiLevelType w:val="hybridMultilevel"/>
    <w:tmpl w:val="3D66CD82"/>
    <w:lvl w:ilvl="0" w:tplc="F67A567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>
    <w:nsid w:val="3D3714D5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3F5A1379"/>
    <w:multiLevelType w:val="hybridMultilevel"/>
    <w:tmpl w:val="596E3964"/>
    <w:lvl w:ilvl="0" w:tplc="1708FD06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>
    <w:nsid w:val="3FEF72E4"/>
    <w:multiLevelType w:val="hybridMultilevel"/>
    <w:tmpl w:val="E46459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2E74727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6">
    <w:nsid w:val="45F8772E"/>
    <w:multiLevelType w:val="hybridMultilevel"/>
    <w:tmpl w:val="461AB4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A7939A6"/>
    <w:multiLevelType w:val="hybridMultilevel"/>
    <w:tmpl w:val="140E9D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FCB7679"/>
    <w:multiLevelType w:val="hybridMultilevel"/>
    <w:tmpl w:val="73285EC6"/>
    <w:lvl w:ilvl="0" w:tplc="48FEACF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>
    <w:nsid w:val="508B2D7D"/>
    <w:multiLevelType w:val="hybridMultilevel"/>
    <w:tmpl w:val="EE0E3A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3732C01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1">
    <w:nsid w:val="54B163C3"/>
    <w:multiLevelType w:val="hybridMultilevel"/>
    <w:tmpl w:val="D7EE4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B952EC7"/>
    <w:multiLevelType w:val="hybridMultilevel"/>
    <w:tmpl w:val="DF402994"/>
    <w:lvl w:ilvl="0" w:tplc="88083AD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>
    <w:nsid w:val="5F632288"/>
    <w:multiLevelType w:val="hybridMultilevel"/>
    <w:tmpl w:val="8F949A7A"/>
    <w:lvl w:ilvl="0" w:tplc="69BA7074">
      <w:start w:val="5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05B4AB1"/>
    <w:multiLevelType w:val="hybridMultilevel"/>
    <w:tmpl w:val="54D6F89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26050EE"/>
    <w:multiLevelType w:val="multilevel"/>
    <w:tmpl w:val="182EEC54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6">
    <w:nsid w:val="63CB2E16"/>
    <w:multiLevelType w:val="hybridMultilevel"/>
    <w:tmpl w:val="8E1E8BB2"/>
    <w:lvl w:ilvl="0" w:tplc="88083AD2">
      <w:start w:val="1"/>
      <w:numFmt w:val="lowerRoman"/>
      <w:lvlText w:val="%1."/>
      <w:lvlJc w:val="left"/>
      <w:pPr>
        <w:ind w:left="1440" w:hanging="360"/>
      </w:pPr>
      <w:rPr>
        <w:rFonts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>
    <w:nsid w:val="6A7E401F"/>
    <w:multiLevelType w:val="hybridMultilevel"/>
    <w:tmpl w:val="10D40384"/>
    <w:lvl w:ilvl="0" w:tplc="47C834DA">
      <w:start w:val="500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6E810AC1"/>
    <w:multiLevelType w:val="multilevel"/>
    <w:tmpl w:val="6C9285D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9">
    <w:nsid w:val="72142F1F"/>
    <w:multiLevelType w:val="hybridMultilevel"/>
    <w:tmpl w:val="1F9E5F8E"/>
    <w:lvl w:ilvl="0" w:tplc="25129E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>
    <w:nsid w:val="7F8F5BEF"/>
    <w:multiLevelType w:val="hybridMultilevel"/>
    <w:tmpl w:val="924843CA"/>
    <w:lvl w:ilvl="0" w:tplc="14A6A5D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>
    <w:nsid w:val="7FF23717"/>
    <w:multiLevelType w:val="hybridMultilevel"/>
    <w:tmpl w:val="F1665A7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6"/>
  </w:num>
  <w:num w:numId="3">
    <w:abstractNumId w:val="27"/>
  </w:num>
  <w:num w:numId="4">
    <w:abstractNumId w:val="0"/>
  </w:num>
  <w:num w:numId="5">
    <w:abstractNumId w:val="3"/>
  </w:num>
  <w:num w:numId="6">
    <w:abstractNumId w:val="29"/>
  </w:num>
  <w:num w:numId="7">
    <w:abstractNumId w:val="16"/>
  </w:num>
  <w:num w:numId="8">
    <w:abstractNumId w:val="10"/>
  </w:num>
  <w:num w:numId="9">
    <w:abstractNumId w:val="7"/>
  </w:num>
  <w:num w:numId="10">
    <w:abstractNumId w:val="12"/>
  </w:num>
  <w:num w:numId="11">
    <w:abstractNumId w:val="15"/>
  </w:num>
  <w:num w:numId="12">
    <w:abstractNumId w:val="24"/>
  </w:num>
  <w:num w:numId="13">
    <w:abstractNumId w:val="32"/>
  </w:num>
  <w:num w:numId="14">
    <w:abstractNumId w:val="36"/>
  </w:num>
  <w:num w:numId="15">
    <w:abstractNumId w:val="11"/>
  </w:num>
  <w:num w:numId="16">
    <w:abstractNumId w:val="9"/>
  </w:num>
  <w:num w:numId="17">
    <w:abstractNumId w:val="33"/>
  </w:num>
  <w:num w:numId="18">
    <w:abstractNumId w:val="37"/>
  </w:num>
  <w:num w:numId="19">
    <w:abstractNumId w:val="30"/>
  </w:num>
  <w:num w:numId="20">
    <w:abstractNumId w:val="1"/>
  </w:num>
  <w:num w:numId="21">
    <w:abstractNumId w:val="23"/>
  </w:num>
  <w:num w:numId="22">
    <w:abstractNumId w:val="13"/>
  </w:num>
  <w:num w:numId="23">
    <w:abstractNumId w:val="38"/>
  </w:num>
  <w:num w:numId="24">
    <w:abstractNumId w:val="4"/>
  </w:num>
  <w:num w:numId="25">
    <w:abstractNumId w:val="18"/>
  </w:num>
  <w:num w:numId="26">
    <w:abstractNumId w:val="5"/>
  </w:num>
  <w:num w:numId="27">
    <w:abstractNumId w:val="2"/>
  </w:num>
  <w:num w:numId="28">
    <w:abstractNumId w:val="35"/>
  </w:num>
  <w:num w:numId="29">
    <w:abstractNumId w:val="14"/>
  </w:num>
  <w:num w:numId="30">
    <w:abstractNumId w:val="25"/>
  </w:num>
  <w:num w:numId="31">
    <w:abstractNumId w:val="26"/>
  </w:num>
  <w:num w:numId="32">
    <w:abstractNumId w:val="31"/>
  </w:num>
  <w:num w:numId="33">
    <w:abstractNumId w:val="17"/>
  </w:num>
  <w:num w:numId="34">
    <w:abstractNumId w:val="41"/>
  </w:num>
  <w:num w:numId="35">
    <w:abstractNumId w:val="34"/>
  </w:num>
  <w:num w:numId="36">
    <w:abstractNumId w:val="19"/>
  </w:num>
  <w:num w:numId="37">
    <w:abstractNumId w:val="8"/>
  </w:num>
  <w:num w:numId="38">
    <w:abstractNumId w:val="40"/>
  </w:num>
  <w:num w:numId="39">
    <w:abstractNumId w:val="21"/>
  </w:num>
  <w:num w:numId="40">
    <w:abstractNumId w:val="28"/>
  </w:num>
  <w:num w:numId="41">
    <w:abstractNumId w:val="20"/>
  </w:num>
  <w:num w:numId="42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trackRevision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2154"/>
    <w:rsid w:val="00014FDE"/>
    <w:rsid w:val="00017F41"/>
    <w:rsid w:val="00023CC3"/>
    <w:rsid w:val="00032E64"/>
    <w:rsid w:val="00082537"/>
    <w:rsid w:val="00090202"/>
    <w:rsid w:val="00095259"/>
    <w:rsid w:val="000B2BA5"/>
    <w:rsid w:val="000B5C2D"/>
    <w:rsid w:val="000C13F9"/>
    <w:rsid w:val="000E19AD"/>
    <w:rsid w:val="000E55C9"/>
    <w:rsid w:val="000F097A"/>
    <w:rsid w:val="000F410E"/>
    <w:rsid w:val="000F78E5"/>
    <w:rsid w:val="00100EAD"/>
    <w:rsid w:val="001013E2"/>
    <w:rsid w:val="00112852"/>
    <w:rsid w:val="00116762"/>
    <w:rsid w:val="00117109"/>
    <w:rsid w:val="001369A1"/>
    <w:rsid w:val="00161966"/>
    <w:rsid w:val="001712C8"/>
    <w:rsid w:val="001901C1"/>
    <w:rsid w:val="001A3DD3"/>
    <w:rsid w:val="001C3668"/>
    <w:rsid w:val="001E4BFA"/>
    <w:rsid w:val="001E6877"/>
    <w:rsid w:val="001E7FE2"/>
    <w:rsid w:val="0020538F"/>
    <w:rsid w:val="00213B79"/>
    <w:rsid w:val="00222F8F"/>
    <w:rsid w:val="00236920"/>
    <w:rsid w:val="002523C6"/>
    <w:rsid w:val="00253E6F"/>
    <w:rsid w:val="00265C7F"/>
    <w:rsid w:val="0027001E"/>
    <w:rsid w:val="002712E0"/>
    <w:rsid w:val="002A0F46"/>
    <w:rsid w:val="002A1A41"/>
    <w:rsid w:val="002A7E10"/>
    <w:rsid w:val="002B2E57"/>
    <w:rsid w:val="002B37F7"/>
    <w:rsid w:val="002C18C3"/>
    <w:rsid w:val="002C2ABC"/>
    <w:rsid w:val="002C5CC8"/>
    <w:rsid w:val="002D53AA"/>
    <w:rsid w:val="002E3D37"/>
    <w:rsid w:val="002E52C8"/>
    <w:rsid w:val="002F60D9"/>
    <w:rsid w:val="003014A3"/>
    <w:rsid w:val="00306D88"/>
    <w:rsid w:val="00324BD7"/>
    <w:rsid w:val="003256A2"/>
    <w:rsid w:val="003257A4"/>
    <w:rsid w:val="003405E7"/>
    <w:rsid w:val="0034067B"/>
    <w:rsid w:val="00340980"/>
    <w:rsid w:val="003422AF"/>
    <w:rsid w:val="00355DC2"/>
    <w:rsid w:val="0037061C"/>
    <w:rsid w:val="00370D30"/>
    <w:rsid w:val="00377F6E"/>
    <w:rsid w:val="003A5B95"/>
    <w:rsid w:val="003B5665"/>
    <w:rsid w:val="003B5A92"/>
    <w:rsid w:val="003B6DFB"/>
    <w:rsid w:val="003D2EF3"/>
    <w:rsid w:val="003D4E74"/>
    <w:rsid w:val="003D530E"/>
    <w:rsid w:val="003D7909"/>
    <w:rsid w:val="004009AD"/>
    <w:rsid w:val="00405D2E"/>
    <w:rsid w:val="004061F7"/>
    <w:rsid w:val="00406526"/>
    <w:rsid w:val="00410047"/>
    <w:rsid w:val="00410927"/>
    <w:rsid w:val="004113D3"/>
    <w:rsid w:val="00431FFE"/>
    <w:rsid w:val="00434C10"/>
    <w:rsid w:val="00445D65"/>
    <w:rsid w:val="004520A8"/>
    <w:rsid w:val="004525DF"/>
    <w:rsid w:val="00462F74"/>
    <w:rsid w:val="0047703A"/>
    <w:rsid w:val="0049186D"/>
    <w:rsid w:val="00493EB9"/>
    <w:rsid w:val="004A65D9"/>
    <w:rsid w:val="004C265B"/>
    <w:rsid w:val="004C2B0F"/>
    <w:rsid w:val="004C305E"/>
    <w:rsid w:val="004D4640"/>
    <w:rsid w:val="004D5419"/>
    <w:rsid w:val="004E1127"/>
    <w:rsid w:val="00501AEE"/>
    <w:rsid w:val="00506974"/>
    <w:rsid w:val="0051397D"/>
    <w:rsid w:val="005163FC"/>
    <w:rsid w:val="00517E18"/>
    <w:rsid w:val="005239EC"/>
    <w:rsid w:val="00525496"/>
    <w:rsid w:val="005366F3"/>
    <w:rsid w:val="00536E3C"/>
    <w:rsid w:val="00536F4C"/>
    <w:rsid w:val="00537276"/>
    <w:rsid w:val="005372CE"/>
    <w:rsid w:val="0054313B"/>
    <w:rsid w:val="00546B9B"/>
    <w:rsid w:val="00546CA3"/>
    <w:rsid w:val="00550A20"/>
    <w:rsid w:val="0055603C"/>
    <w:rsid w:val="00562FC9"/>
    <w:rsid w:val="00564EE0"/>
    <w:rsid w:val="00565078"/>
    <w:rsid w:val="0057119A"/>
    <w:rsid w:val="00571EAD"/>
    <w:rsid w:val="00572826"/>
    <w:rsid w:val="0057440C"/>
    <w:rsid w:val="005823AF"/>
    <w:rsid w:val="005856F5"/>
    <w:rsid w:val="005925B8"/>
    <w:rsid w:val="00595233"/>
    <w:rsid w:val="005A1F4B"/>
    <w:rsid w:val="005B1F89"/>
    <w:rsid w:val="005D2FA6"/>
    <w:rsid w:val="005D3FC5"/>
    <w:rsid w:val="005E16A6"/>
    <w:rsid w:val="005E2107"/>
    <w:rsid w:val="005E72A8"/>
    <w:rsid w:val="005E7E1A"/>
    <w:rsid w:val="005F1AAC"/>
    <w:rsid w:val="006002FC"/>
    <w:rsid w:val="00602154"/>
    <w:rsid w:val="00610753"/>
    <w:rsid w:val="00610C55"/>
    <w:rsid w:val="00613162"/>
    <w:rsid w:val="00641168"/>
    <w:rsid w:val="00645805"/>
    <w:rsid w:val="00647333"/>
    <w:rsid w:val="006479CB"/>
    <w:rsid w:val="0065496F"/>
    <w:rsid w:val="00656DB2"/>
    <w:rsid w:val="006608A4"/>
    <w:rsid w:val="00662D95"/>
    <w:rsid w:val="006668B1"/>
    <w:rsid w:val="00677A12"/>
    <w:rsid w:val="00690645"/>
    <w:rsid w:val="006A414E"/>
    <w:rsid w:val="006A5795"/>
    <w:rsid w:val="006D648F"/>
    <w:rsid w:val="007349D1"/>
    <w:rsid w:val="00741D91"/>
    <w:rsid w:val="007516D7"/>
    <w:rsid w:val="00777E05"/>
    <w:rsid w:val="00786B50"/>
    <w:rsid w:val="00787DDD"/>
    <w:rsid w:val="007A11B8"/>
    <w:rsid w:val="007A1E25"/>
    <w:rsid w:val="007A6F51"/>
    <w:rsid w:val="007B11F5"/>
    <w:rsid w:val="007B37C0"/>
    <w:rsid w:val="007C2423"/>
    <w:rsid w:val="007D0349"/>
    <w:rsid w:val="007D14D8"/>
    <w:rsid w:val="007D5130"/>
    <w:rsid w:val="007D53F7"/>
    <w:rsid w:val="007D5B15"/>
    <w:rsid w:val="007E768B"/>
    <w:rsid w:val="0083002F"/>
    <w:rsid w:val="00832427"/>
    <w:rsid w:val="008339DB"/>
    <w:rsid w:val="00840BBA"/>
    <w:rsid w:val="0084223C"/>
    <w:rsid w:val="0084566F"/>
    <w:rsid w:val="008632D6"/>
    <w:rsid w:val="00866D3C"/>
    <w:rsid w:val="00867B90"/>
    <w:rsid w:val="0087788E"/>
    <w:rsid w:val="00893AB0"/>
    <w:rsid w:val="00894426"/>
    <w:rsid w:val="00894979"/>
    <w:rsid w:val="008A170E"/>
    <w:rsid w:val="008C3AB0"/>
    <w:rsid w:val="008C52CC"/>
    <w:rsid w:val="008D30F2"/>
    <w:rsid w:val="008D6E50"/>
    <w:rsid w:val="008E5979"/>
    <w:rsid w:val="008E7208"/>
    <w:rsid w:val="00905A1F"/>
    <w:rsid w:val="009115DB"/>
    <w:rsid w:val="009118D9"/>
    <w:rsid w:val="0091501D"/>
    <w:rsid w:val="00925CF6"/>
    <w:rsid w:val="00937337"/>
    <w:rsid w:val="00947C88"/>
    <w:rsid w:val="00951464"/>
    <w:rsid w:val="0095531A"/>
    <w:rsid w:val="009554A3"/>
    <w:rsid w:val="009707EF"/>
    <w:rsid w:val="00976EE9"/>
    <w:rsid w:val="009848E6"/>
    <w:rsid w:val="00996B58"/>
    <w:rsid w:val="009B72CB"/>
    <w:rsid w:val="009C1965"/>
    <w:rsid w:val="009F784E"/>
    <w:rsid w:val="00A05C6F"/>
    <w:rsid w:val="00A1018D"/>
    <w:rsid w:val="00A12F1F"/>
    <w:rsid w:val="00A17689"/>
    <w:rsid w:val="00A41486"/>
    <w:rsid w:val="00A42940"/>
    <w:rsid w:val="00A52CB2"/>
    <w:rsid w:val="00A54774"/>
    <w:rsid w:val="00A61445"/>
    <w:rsid w:val="00A642DF"/>
    <w:rsid w:val="00A64C3F"/>
    <w:rsid w:val="00A65E15"/>
    <w:rsid w:val="00A669D8"/>
    <w:rsid w:val="00A67AF8"/>
    <w:rsid w:val="00A741CD"/>
    <w:rsid w:val="00A750FA"/>
    <w:rsid w:val="00A853D6"/>
    <w:rsid w:val="00A8559D"/>
    <w:rsid w:val="00A90310"/>
    <w:rsid w:val="00A94D6D"/>
    <w:rsid w:val="00AA25F0"/>
    <w:rsid w:val="00AA57BC"/>
    <w:rsid w:val="00AB18AB"/>
    <w:rsid w:val="00AB402F"/>
    <w:rsid w:val="00AB5C7A"/>
    <w:rsid w:val="00AC2257"/>
    <w:rsid w:val="00AD7154"/>
    <w:rsid w:val="00AE4FEE"/>
    <w:rsid w:val="00B022CC"/>
    <w:rsid w:val="00B16218"/>
    <w:rsid w:val="00B216B6"/>
    <w:rsid w:val="00B2195D"/>
    <w:rsid w:val="00B3176F"/>
    <w:rsid w:val="00B42412"/>
    <w:rsid w:val="00B454C8"/>
    <w:rsid w:val="00B47894"/>
    <w:rsid w:val="00B511B3"/>
    <w:rsid w:val="00B528E5"/>
    <w:rsid w:val="00B61B99"/>
    <w:rsid w:val="00B62F8C"/>
    <w:rsid w:val="00B62FAE"/>
    <w:rsid w:val="00B76EDD"/>
    <w:rsid w:val="00B90B56"/>
    <w:rsid w:val="00B95D85"/>
    <w:rsid w:val="00BB2743"/>
    <w:rsid w:val="00BB5871"/>
    <w:rsid w:val="00BC1BBE"/>
    <w:rsid w:val="00BC4BF0"/>
    <w:rsid w:val="00BD58C0"/>
    <w:rsid w:val="00BD5B0B"/>
    <w:rsid w:val="00BD7D8A"/>
    <w:rsid w:val="00BE0594"/>
    <w:rsid w:val="00BE7F80"/>
    <w:rsid w:val="00C02487"/>
    <w:rsid w:val="00C12B61"/>
    <w:rsid w:val="00C21411"/>
    <w:rsid w:val="00C258A1"/>
    <w:rsid w:val="00C40886"/>
    <w:rsid w:val="00C471A1"/>
    <w:rsid w:val="00C541E5"/>
    <w:rsid w:val="00C576F9"/>
    <w:rsid w:val="00C616C6"/>
    <w:rsid w:val="00C64365"/>
    <w:rsid w:val="00C71282"/>
    <w:rsid w:val="00C77CD9"/>
    <w:rsid w:val="00C8540F"/>
    <w:rsid w:val="00C873B9"/>
    <w:rsid w:val="00C96BD5"/>
    <w:rsid w:val="00CA238C"/>
    <w:rsid w:val="00CA4FB7"/>
    <w:rsid w:val="00CB6A34"/>
    <w:rsid w:val="00CC7692"/>
    <w:rsid w:val="00CD0572"/>
    <w:rsid w:val="00CD1E75"/>
    <w:rsid w:val="00CD4C69"/>
    <w:rsid w:val="00CD6FB2"/>
    <w:rsid w:val="00CD7F47"/>
    <w:rsid w:val="00D05D6C"/>
    <w:rsid w:val="00D22280"/>
    <w:rsid w:val="00D27D00"/>
    <w:rsid w:val="00D34EF0"/>
    <w:rsid w:val="00D3630F"/>
    <w:rsid w:val="00D414D2"/>
    <w:rsid w:val="00D5318A"/>
    <w:rsid w:val="00D534DE"/>
    <w:rsid w:val="00D5517C"/>
    <w:rsid w:val="00D64A8D"/>
    <w:rsid w:val="00D77F4A"/>
    <w:rsid w:val="00D82647"/>
    <w:rsid w:val="00D8436F"/>
    <w:rsid w:val="00DA4FC6"/>
    <w:rsid w:val="00DA51C5"/>
    <w:rsid w:val="00DB181C"/>
    <w:rsid w:val="00DC2EC9"/>
    <w:rsid w:val="00DD0A1F"/>
    <w:rsid w:val="00DD5213"/>
    <w:rsid w:val="00DE0A61"/>
    <w:rsid w:val="00DF776C"/>
    <w:rsid w:val="00E150DA"/>
    <w:rsid w:val="00E250B5"/>
    <w:rsid w:val="00E25392"/>
    <w:rsid w:val="00E47229"/>
    <w:rsid w:val="00E4790D"/>
    <w:rsid w:val="00E516DD"/>
    <w:rsid w:val="00E87460"/>
    <w:rsid w:val="00EC0EE8"/>
    <w:rsid w:val="00EC336F"/>
    <w:rsid w:val="00EC4485"/>
    <w:rsid w:val="00EE0ED4"/>
    <w:rsid w:val="00EF0FCD"/>
    <w:rsid w:val="00EF487C"/>
    <w:rsid w:val="00F13020"/>
    <w:rsid w:val="00F2440F"/>
    <w:rsid w:val="00F24568"/>
    <w:rsid w:val="00F372A2"/>
    <w:rsid w:val="00F42BF5"/>
    <w:rsid w:val="00F430F2"/>
    <w:rsid w:val="00F5161D"/>
    <w:rsid w:val="00F673AB"/>
    <w:rsid w:val="00F67C83"/>
    <w:rsid w:val="00F73F46"/>
    <w:rsid w:val="00F77634"/>
    <w:rsid w:val="00F81E0A"/>
    <w:rsid w:val="00F973C5"/>
    <w:rsid w:val="00FA25FF"/>
    <w:rsid w:val="00FA2759"/>
    <w:rsid w:val="00FC7906"/>
    <w:rsid w:val="00FD0D52"/>
    <w:rsid w:val="00FD4391"/>
    <w:rsid w:val="00FE2285"/>
    <w:rsid w:val="00FF4714"/>
    <w:rsid w:val="00FF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6668B1"/>
    <w:rPr>
      <w:color w:val="800080"/>
      <w:u w:val="single"/>
    </w:rPr>
  </w:style>
  <w:style w:type="paragraph" w:customStyle="1" w:styleId="xl63">
    <w:name w:val="xl63"/>
    <w:basedOn w:val="Normal"/>
    <w:rsid w:val="006668B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64">
    <w:name w:val="xl64"/>
    <w:basedOn w:val="Normal"/>
    <w:rsid w:val="006668B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lang w:val="en-IN" w:eastAsia="en-IN"/>
    </w:rPr>
  </w:style>
  <w:style w:type="paragraph" w:customStyle="1" w:styleId="xl65">
    <w:name w:val="xl65"/>
    <w:basedOn w:val="Normal"/>
    <w:rsid w:val="006668B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000000"/>
      <w:sz w:val="24"/>
      <w:szCs w:val="24"/>
      <w:lang w:val="en-IN" w:eastAsia="en-IN"/>
    </w:rPr>
  </w:style>
  <w:style w:type="paragraph" w:customStyle="1" w:styleId="xl66">
    <w:name w:val="xl66"/>
    <w:basedOn w:val="Normal"/>
    <w:rsid w:val="006668B1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09525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95259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95259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9525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95259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6668B1"/>
    <w:rPr>
      <w:color w:val="800080"/>
      <w:u w:val="single"/>
    </w:rPr>
  </w:style>
  <w:style w:type="paragraph" w:customStyle="1" w:styleId="xl63">
    <w:name w:val="xl63"/>
    <w:basedOn w:val="Normal"/>
    <w:rsid w:val="006668B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64">
    <w:name w:val="xl64"/>
    <w:basedOn w:val="Normal"/>
    <w:rsid w:val="006668B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lang w:val="en-IN" w:eastAsia="en-IN"/>
    </w:rPr>
  </w:style>
  <w:style w:type="paragraph" w:customStyle="1" w:styleId="xl65">
    <w:name w:val="xl65"/>
    <w:basedOn w:val="Normal"/>
    <w:rsid w:val="006668B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000000"/>
      <w:sz w:val="24"/>
      <w:szCs w:val="24"/>
      <w:lang w:val="en-IN" w:eastAsia="en-IN"/>
    </w:rPr>
  </w:style>
  <w:style w:type="paragraph" w:customStyle="1" w:styleId="xl66">
    <w:name w:val="xl66"/>
    <w:basedOn w:val="Normal"/>
    <w:rsid w:val="006668B1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09525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95259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95259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9525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95259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7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7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6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4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footer" Target="footer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microsoft.com/office/2007/relationships/stylesWithEffects" Target="stylesWithEffect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comments" Target="comments.xm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fontTable" Target="fontTable.xml"/><Relationship Id="rId7" Type="http://schemas.openxmlformats.org/officeDocument/2006/relationships/webSettings" Target="web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0" Type="http://schemas.openxmlformats.org/officeDocument/2006/relationships/header" Target="header1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2016-10-19T00:00:00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35E0911-CBA1-4FBC-A331-FA010B79C2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40</Pages>
  <Words>3100</Words>
  <Characters>17673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Screening</vt:lpstr>
    </vt:vector>
  </TitlesOfParts>
  <Company>IFMR RURAL FINANCE</Company>
  <LinksUpToDate>false</LinksUpToDate>
  <CharactersWithSpaces>20732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Screening</dc:title>
  <dc:creator>IFMR Rural Finance</dc:creator>
  <cp:lastModifiedBy>Swapnil Agrawal | IFMR Rural Finance</cp:lastModifiedBy>
  <cp:revision>8</cp:revision>
  <dcterms:created xsi:type="dcterms:W3CDTF">2016-10-27T05:12:00Z</dcterms:created>
  <dcterms:modified xsi:type="dcterms:W3CDTF">2016-10-27T09:20:00Z</dcterms:modified>
</cp:coreProperties>
</file>
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comments.xml" ContentType="application/vnd.openxmlformats-officedocument.wordprocessingml.comment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sdt>
      <w:sdtPr>
        <w:rPr>
          <w:rFonts w:ascii="Times New Roman" w:eastAsiaTheme="majorEastAsia" w:hAnsi="Times New Roman" w:cs="Times New Roman"/>
          <w:caps/>
          <w:sz w:val="36"/>
          <w:szCs w:val="28"/>
          <w:lang w:eastAsia="en-US"/>
        </w:rPr>
        <w:id w:val="1160422172"/>
        <w:docPartObj>
          <w:docPartGallery w:val="Cover Pages"/>
          <w:docPartUnique/>
        </w:docPartObj>
      </w:sdtPr>
      <w:sdtEndPr>
        <w:rPr>
          <w:rFonts w:eastAsia="Times New Roman"/>
          <w:caps w:val="0"/>
          <w:sz w:val="28"/>
        </w:rPr>
      </w:sdtEndPr>
      <w:sdtContent>
        <w:tbl>
          <w:tblPr>
            <w:tblW w:w="5000" w:type="pct"/>
            <w:jc w:val="center"/>
            <w:tblLook w:val="04A0" w:firstRow="1" w:lastRow="0" w:firstColumn="1" w:lastColumn="0" w:noHBand="0" w:noVBand="1"/>
          </w:tblPr>
          <w:tblGrid>
            <w:gridCol w:w="10675"/>
          </w:tblGrid>
          <w:tr w:rsidR="00602154" w:rsidRPr="00C8540F" w:rsidTr="0037061C">
            <w:trPr>
              <w:trHeight w:val="2880"/>
              <w:jc w:val="center"/>
            </w:trPr>
            <w:sdt>
              <w:sdtPr>
                <w:rPr>
                  <w:rFonts w:ascii="Times New Roman" w:eastAsiaTheme="majorEastAsia" w:hAnsi="Times New Roman" w:cs="Times New Roman"/>
                  <w:caps/>
                  <w:sz w:val="36"/>
                  <w:szCs w:val="28"/>
                  <w:lang w:eastAsia="en-US"/>
                </w:rPr>
                <w:alias w:val="Company"/>
                <w:id w:val="15524243"/>
                <w:dataBinding w:prefixMappings="xmlns:ns0='http://schemas.openxmlformats.org/officeDocument/2006/extended-properties'" w:xpath="/ns0:Properties[1]/ns0:Company[1]" w:storeItemID="{6668398D-A668-4E3E-A5EB-62B293D839F1}"/>
                <w:text/>
              </w:sdtPr>
              <w:sdtEndPr>
                <w:rPr>
                  <w:lang w:eastAsia="ja-JP"/>
                </w:rPr>
              </w:sdtEndPr>
              <w:sdtContent>
                <w:tc>
                  <w:tcPr>
                    <w:tcW w:w="5000" w:type="pct"/>
                  </w:tcPr>
                  <w:p w:rsidR="00602154" w:rsidRPr="00C8540F" w:rsidRDefault="00C64365" w:rsidP="00602154">
                    <w:pPr>
                      <w:pStyle w:val="NoSpacing"/>
                      <w:jc w:val="center"/>
                      <w:rPr>
                        <w:rFonts w:ascii="Times New Roman" w:eastAsiaTheme="majorEastAsia" w:hAnsi="Times New Roman" w:cs="Times New Roman"/>
                        <w:caps/>
                        <w:sz w:val="36"/>
                        <w:szCs w:val="28"/>
                      </w:rPr>
                    </w:pPr>
                    <w:r w:rsidRPr="00C8540F">
                      <w:rPr>
                        <w:rFonts w:ascii="Times New Roman" w:eastAsiaTheme="majorEastAsia" w:hAnsi="Times New Roman" w:cs="Times New Roman"/>
                        <w:caps/>
                        <w:sz w:val="36"/>
                        <w:szCs w:val="28"/>
                        <w:lang w:val="en-IN" w:eastAsia="en-US"/>
                      </w:rPr>
                      <w:t>IFMR RURAL FINANCE</w:t>
                    </w:r>
                  </w:p>
                </w:tc>
              </w:sdtContent>
            </w:sdt>
          </w:tr>
          <w:tr w:rsidR="00602154" w:rsidRPr="00C8540F" w:rsidTr="0037061C">
            <w:trPr>
              <w:trHeight w:val="1440"/>
              <w:jc w:val="center"/>
            </w:trPr>
            <w:sdt>
              <w:sdtPr>
                <w:rPr>
                  <w:rFonts w:ascii="Times New Roman" w:eastAsiaTheme="majorEastAsia" w:hAnsi="Times New Roman" w:cs="Times New Roman"/>
                  <w:sz w:val="36"/>
                  <w:szCs w:val="28"/>
                </w:rPr>
                <w:alias w:val="Title"/>
                <w:id w:val="15524250"/>
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<w:text/>
              </w:sdtPr>
              <w:sdtEndPr/>
              <w:sdtContent>
                <w:tc>
                  <w:tcPr>
                    <w:tcW w:w="5000" w:type="pct"/>
                    <w:tcBorders>
                      <w:bottom w:val="single" w:sz="4" w:space="0" w:color="4F81BD" w:themeColor="accent1"/>
                    </w:tcBorders>
                    <w:vAlign w:val="center"/>
                  </w:tcPr>
                  <w:p w:rsidR="00602154" w:rsidRPr="00C8540F" w:rsidRDefault="002A43AF" w:rsidP="002A43AF">
                    <w:pPr>
                      <w:pStyle w:val="NoSpacing"/>
                      <w:jc w:val="center"/>
                      <w:rPr>
                        <w:rFonts w:ascii="Times New Roman" w:eastAsiaTheme="majorEastAsia" w:hAnsi="Times New Roman" w:cs="Times New Roman"/>
                        <w:sz w:val="28"/>
                        <w:szCs w:val="28"/>
                      </w:rPr>
                    </w:pPr>
                    <w:r>
                      <w:rPr>
                        <w:rFonts w:ascii="Times New Roman" w:eastAsiaTheme="majorEastAsia" w:hAnsi="Times New Roman" w:cs="Times New Roman"/>
                        <w:sz w:val="36"/>
                        <w:szCs w:val="28"/>
                        <w:lang w:val="en-IN"/>
                      </w:rPr>
                      <w:t>Screening Review</w:t>
                    </w:r>
                  </w:p>
                </w:tc>
              </w:sdtContent>
            </w:sdt>
          </w:tr>
          <w:tr w:rsidR="00602154" w:rsidRPr="00C8540F" w:rsidTr="0037061C">
            <w:trPr>
              <w:trHeight w:val="360"/>
              <w:jc w:val="center"/>
            </w:trPr>
            <w:tc>
              <w:tcPr>
                <w:tcW w:w="5000" w:type="pct"/>
                <w:vAlign w:val="center"/>
              </w:tcPr>
              <w:p w:rsidR="00602154" w:rsidRPr="00C8540F" w:rsidRDefault="00602154" w:rsidP="0037061C">
                <w:pPr>
                  <w:pStyle w:val="NoSpacing"/>
                  <w:jc w:val="center"/>
                  <w:rPr>
                    <w:rFonts w:ascii="Times New Roman" w:hAnsi="Times New Roman" w:cs="Times New Roman"/>
                    <w:sz w:val="28"/>
                    <w:szCs w:val="28"/>
                  </w:rPr>
                </w:pPr>
              </w:p>
            </w:tc>
          </w:tr>
          <w:tr w:rsidR="00602154" w:rsidRPr="00C8540F" w:rsidTr="0037061C">
            <w:trPr>
              <w:trHeight w:val="360"/>
              <w:jc w:val="center"/>
            </w:trPr>
            <w:sdt>
              <w:sdtPr>
                <w:rPr>
                  <w:rFonts w:ascii="Times New Roman" w:hAnsi="Times New Roman" w:cs="Times New Roman"/>
                  <w:b/>
                  <w:bCs/>
                  <w:sz w:val="28"/>
                  <w:szCs w:val="28"/>
                </w:rPr>
                <w:alias w:val="Author"/>
                <w:id w:val="15524260"/>
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<w:text/>
              </w:sdtPr>
              <w:sdtEndPr/>
              <w:sdtContent>
                <w:tc>
                  <w:tcPr>
                    <w:tcW w:w="5000" w:type="pct"/>
                    <w:vAlign w:val="center"/>
                  </w:tcPr>
                  <w:p w:rsidR="00602154" w:rsidRPr="00C8540F" w:rsidRDefault="00C64365" w:rsidP="001013E2">
                    <w:pPr>
                      <w:pStyle w:val="NoSpacing"/>
                      <w:jc w:val="center"/>
                      <w:rPr>
                        <w:rFonts w:ascii="Times New Roman" w:hAnsi="Times New Roman" w:cs="Times New Roman"/>
                        <w:b/>
                        <w:bCs/>
                        <w:sz w:val="28"/>
                        <w:szCs w:val="28"/>
                      </w:rPr>
                    </w:pPr>
                    <w:r w:rsidRPr="00C8540F">
                      <w:rPr>
                        <w:rFonts w:ascii="Times New Roman" w:hAnsi="Times New Roman" w:cs="Times New Roman"/>
                        <w:b/>
                        <w:bCs/>
                        <w:sz w:val="28"/>
                        <w:szCs w:val="28"/>
                        <w:lang w:val="en-IN"/>
                      </w:rPr>
                      <w:t>IFMR Rural Finance</w:t>
                    </w:r>
                  </w:p>
                </w:tc>
              </w:sdtContent>
            </w:sdt>
          </w:tr>
          <w:tr w:rsidR="00602154" w:rsidRPr="00C8540F" w:rsidTr="0037061C">
            <w:trPr>
              <w:trHeight w:val="360"/>
              <w:jc w:val="center"/>
            </w:trPr>
            <w:sdt>
              <w:sdtPr>
                <w:rPr>
                  <w:rFonts w:ascii="Times New Roman" w:hAnsi="Times New Roman" w:cs="Times New Roman"/>
                  <w:b/>
                  <w:bCs/>
                  <w:sz w:val="28"/>
                  <w:szCs w:val="28"/>
                </w:rPr>
                <w:alias w:val="Date"/>
                <w:id w:val="516659546"/>
                <w:dataBinding w:prefixMappings="xmlns:ns0='http://schemas.microsoft.com/office/2006/coverPageProps'" w:xpath="/ns0:CoverPageProperties[1]/ns0:PublishDate[1]" w:storeItemID="{55AF091B-3C7A-41E3-B477-F2FDAA23CFDA}"/>
                <w:date w:fullDate="2016-10-19T00:00:00Z">
                  <w:dateFormat w:val="M/d/yyyy"/>
                  <w:lid w:val="en-US"/>
                  <w:storeMappedDataAs w:val="dateTime"/>
                  <w:calendar w:val="gregorian"/>
                </w:date>
              </w:sdtPr>
              <w:sdtEndPr/>
              <w:sdtContent>
                <w:tc>
                  <w:tcPr>
                    <w:tcW w:w="5000" w:type="pct"/>
                    <w:vAlign w:val="center"/>
                  </w:tcPr>
                  <w:p w:rsidR="00602154" w:rsidRPr="00C8540F" w:rsidRDefault="00C64365" w:rsidP="00645805">
                    <w:pPr>
                      <w:pStyle w:val="NoSpacing"/>
                      <w:jc w:val="center"/>
                      <w:rPr>
                        <w:rFonts w:ascii="Times New Roman" w:hAnsi="Times New Roman" w:cs="Times New Roman"/>
                        <w:b/>
                        <w:bCs/>
                        <w:sz w:val="28"/>
                        <w:szCs w:val="28"/>
                      </w:rPr>
                    </w:pPr>
                    <w:r w:rsidRPr="00C8540F">
                      <w:rPr>
                        <w:rFonts w:ascii="Times New Roman" w:hAnsi="Times New Roman" w:cs="Times New Roman"/>
                        <w:b/>
                        <w:bCs/>
                        <w:sz w:val="28"/>
                        <w:szCs w:val="28"/>
                      </w:rPr>
                      <w:t>10/19/2016</w:t>
                    </w:r>
                  </w:p>
                </w:tc>
              </w:sdtContent>
            </w:sdt>
          </w:tr>
        </w:tbl>
        <w:p w:rsidR="00602154" w:rsidRPr="00C8540F" w:rsidRDefault="00602154" w:rsidP="00602154">
          <w:pPr>
            <w:rPr>
              <w:sz w:val="28"/>
              <w:szCs w:val="28"/>
            </w:rPr>
          </w:pPr>
        </w:p>
        <w:p w:rsidR="00602154" w:rsidRPr="00C8540F" w:rsidRDefault="00602154" w:rsidP="00602154">
          <w:pPr>
            <w:rPr>
              <w:sz w:val="28"/>
              <w:szCs w:val="28"/>
            </w:rPr>
          </w:pPr>
        </w:p>
        <w:tbl>
          <w:tblPr>
            <w:tblpPr w:leftFromText="187" w:rightFromText="187" w:horzAnchor="margin" w:tblpXSpec="center" w:tblpYSpec="bottom"/>
            <w:tblW w:w="5000" w:type="pct"/>
            <w:tblLook w:val="04A0" w:firstRow="1" w:lastRow="0" w:firstColumn="1" w:lastColumn="0" w:noHBand="0" w:noVBand="1"/>
          </w:tblPr>
          <w:tblGrid>
            <w:gridCol w:w="10675"/>
          </w:tblGrid>
          <w:tr w:rsidR="00602154" w:rsidRPr="00C8540F" w:rsidTr="0037061C">
            <w:tc>
              <w:tcPr>
                <w:tcW w:w="5000" w:type="pct"/>
              </w:tcPr>
              <w:p w:rsidR="00602154" w:rsidRPr="00C8540F" w:rsidRDefault="00602154" w:rsidP="0037061C">
                <w:pPr>
                  <w:pStyle w:val="NoSpacing"/>
                  <w:rPr>
                    <w:rFonts w:ascii="Times New Roman" w:hAnsi="Times New Roman" w:cs="Times New Roman"/>
                    <w:sz w:val="28"/>
                    <w:szCs w:val="28"/>
                  </w:rPr>
                </w:pPr>
              </w:p>
            </w:tc>
          </w:tr>
        </w:tbl>
        <w:p w:rsidR="00602154" w:rsidRPr="00C8540F" w:rsidRDefault="00602154" w:rsidP="00602154">
          <w:pPr>
            <w:rPr>
              <w:sz w:val="28"/>
              <w:szCs w:val="28"/>
            </w:rPr>
          </w:pPr>
        </w:p>
        <w:p w:rsidR="00602154" w:rsidRPr="00C8540F" w:rsidRDefault="00602154" w:rsidP="00602154">
          <w:pPr>
            <w:rPr>
              <w:sz w:val="28"/>
              <w:szCs w:val="28"/>
            </w:rPr>
          </w:pPr>
          <w:r w:rsidRPr="00C8540F">
            <w:rPr>
              <w:sz w:val="28"/>
              <w:szCs w:val="28"/>
            </w:rPr>
            <w:br w:type="page"/>
          </w:r>
        </w:p>
      </w:sdtContent>
    </w:sdt>
    <w:sdt>
      <w:sdtPr>
        <w:rPr>
          <w:rFonts w:ascii="Times New Roman" w:eastAsia="Times New Roman" w:hAnsi="Times New Roman" w:cs="Times New Roman"/>
          <w:b w:val="0"/>
          <w:bCs w:val="0"/>
          <w:color w:val="auto"/>
          <w:sz w:val="20"/>
          <w:szCs w:val="20"/>
          <w:lang w:eastAsia="en-US"/>
        </w:rPr>
        <w:id w:val="-535882473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:rsidR="00B42412" w:rsidRPr="00C8540F" w:rsidRDefault="00B42412" w:rsidP="00B42412">
          <w:pPr>
            <w:pStyle w:val="TOCHeading"/>
            <w:rPr>
              <w:rFonts w:ascii="Times New Roman" w:hAnsi="Times New Roman" w:cs="Times New Roman"/>
            </w:rPr>
          </w:pPr>
          <w:r w:rsidRPr="00C8540F">
            <w:rPr>
              <w:rFonts w:ascii="Times New Roman" w:hAnsi="Times New Roman" w:cs="Times New Roman"/>
              <w:b w:val="0"/>
              <w:color w:val="auto"/>
              <w:sz w:val="32"/>
            </w:rPr>
            <w:t>Contents</w:t>
          </w:r>
        </w:p>
        <w:p w:rsidR="00A46314" w:rsidRDefault="00B42412">
          <w:pPr>
            <w:pStyle w:val="TOC1"/>
            <w:rPr>
              <w:ins w:id="0" w:author="Namita Sivasankaran" w:date="2016-11-04T12:09:00Z"/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r w:rsidRPr="00C8540F">
            <w:fldChar w:fldCharType="begin"/>
          </w:r>
          <w:r w:rsidRPr="00C8540F">
            <w:instrText xml:space="preserve"> TOC \o "1-3" \h \z \u </w:instrText>
          </w:r>
          <w:r w:rsidRPr="00C8540F">
            <w:fldChar w:fldCharType="separate"/>
          </w:r>
          <w:ins w:id="1" w:author="Namita Sivasankaran" w:date="2016-11-04T12:09:00Z">
            <w:r w:rsidR="00A46314" w:rsidRPr="00B32ADD">
              <w:rPr>
                <w:rStyle w:val="Hyperlink"/>
                <w:noProof/>
              </w:rPr>
              <w:fldChar w:fldCharType="begin"/>
            </w:r>
            <w:r w:rsidR="00A46314" w:rsidRPr="00B32ADD">
              <w:rPr>
                <w:rStyle w:val="Hyperlink"/>
                <w:noProof/>
              </w:rPr>
              <w:instrText xml:space="preserve"> </w:instrText>
            </w:r>
            <w:r w:rsidR="00A46314">
              <w:rPr>
                <w:noProof/>
              </w:rPr>
              <w:instrText>HYPERLINK \l "_Toc466024717"</w:instrText>
            </w:r>
            <w:r w:rsidR="00A46314" w:rsidRPr="00B32ADD">
              <w:rPr>
                <w:rStyle w:val="Hyperlink"/>
                <w:noProof/>
              </w:rPr>
              <w:instrText xml:space="preserve"> </w:instrText>
            </w:r>
            <w:r w:rsidR="00A46314" w:rsidRPr="00B32ADD">
              <w:rPr>
                <w:rStyle w:val="Hyperlink"/>
                <w:noProof/>
              </w:rPr>
              <w:fldChar w:fldCharType="separate"/>
            </w:r>
            <w:r w:rsidR="00A46314" w:rsidRPr="00B32ADD">
              <w:rPr>
                <w:rStyle w:val="Hyperlink"/>
                <w:smallCaps/>
                <w:noProof/>
                <w:spacing w:val="5"/>
              </w:rPr>
              <w:t>Process Diagram</w:t>
            </w:r>
            <w:r w:rsidR="00A46314">
              <w:rPr>
                <w:noProof/>
                <w:webHidden/>
              </w:rPr>
              <w:tab/>
            </w:r>
            <w:r w:rsidR="00A46314">
              <w:rPr>
                <w:noProof/>
                <w:webHidden/>
              </w:rPr>
              <w:fldChar w:fldCharType="begin"/>
            </w:r>
            <w:r w:rsidR="00A46314">
              <w:rPr>
                <w:noProof/>
                <w:webHidden/>
              </w:rPr>
              <w:instrText xml:space="preserve"> PAGEREF _Toc466024717 \h </w:instrText>
            </w:r>
          </w:ins>
          <w:r w:rsidR="00A46314">
            <w:rPr>
              <w:noProof/>
              <w:webHidden/>
            </w:rPr>
          </w:r>
          <w:r w:rsidR="00A46314">
            <w:rPr>
              <w:noProof/>
              <w:webHidden/>
            </w:rPr>
            <w:fldChar w:fldCharType="separate"/>
          </w:r>
          <w:ins w:id="2" w:author="Namita Sivasankaran" w:date="2016-11-04T12:09:00Z">
            <w:r w:rsidR="00A46314">
              <w:rPr>
                <w:noProof/>
                <w:webHidden/>
              </w:rPr>
              <w:t>3</w:t>
            </w:r>
            <w:r w:rsidR="00A46314">
              <w:rPr>
                <w:noProof/>
                <w:webHidden/>
              </w:rPr>
              <w:fldChar w:fldCharType="end"/>
            </w:r>
            <w:r w:rsidR="00A46314" w:rsidRPr="00B32ADD">
              <w:rPr>
                <w:rStyle w:val="Hyperlink"/>
                <w:noProof/>
              </w:rPr>
              <w:fldChar w:fldCharType="end"/>
            </w:r>
          </w:ins>
        </w:p>
        <w:p w:rsidR="00A46314" w:rsidRDefault="00A46314">
          <w:pPr>
            <w:pStyle w:val="TOC1"/>
            <w:rPr>
              <w:ins w:id="3" w:author="Namita Sivasankaran" w:date="2016-11-04T12:09:00Z"/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ins w:id="4" w:author="Namita Sivasankaran" w:date="2016-11-04T12:09:00Z">
            <w:r w:rsidRPr="00B32ADD">
              <w:rPr>
                <w:rStyle w:val="Hyperlink"/>
                <w:noProof/>
              </w:rPr>
              <w:fldChar w:fldCharType="begin"/>
            </w:r>
            <w:r w:rsidRPr="00B32ADD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"_Toc466024718"</w:instrText>
            </w:r>
            <w:r w:rsidRPr="00B32ADD">
              <w:rPr>
                <w:rStyle w:val="Hyperlink"/>
                <w:noProof/>
              </w:rPr>
              <w:instrText xml:space="preserve"> </w:instrText>
            </w:r>
            <w:r w:rsidRPr="00B32ADD">
              <w:rPr>
                <w:rStyle w:val="Hyperlink"/>
                <w:noProof/>
              </w:rPr>
              <w:fldChar w:fldCharType="separate"/>
            </w:r>
            <w:r w:rsidRPr="00B32ADD">
              <w:rPr>
                <w:rStyle w:val="Hyperlink"/>
                <w:smallCaps/>
                <w:noProof/>
                <w:spacing w:val="5"/>
              </w:rPr>
              <w:t>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 w:eastAsia="en-IN"/>
              </w:rPr>
              <w:tab/>
            </w:r>
            <w:r w:rsidRPr="00B32ADD">
              <w:rPr>
                <w:rStyle w:val="Hyperlink"/>
                <w:smallCaps/>
                <w:noProof/>
                <w:spacing w:val="5"/>
              </w:rPr>
              <w:t>Stage definition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_Toc466024718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ins w:id="5" w:author="Namita Sivasankaran" w:date="2016-11-04T12:09:00Z"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  <w:r w:rsidRPr="00B32ADD">
              <w:rPr>
                <w:rStyle w:val="Hyperlink"/>
                <w:noProof/>
              </w:rPr>
              <w:fldChar w:fldCharType="end"/>
            </w:r>
          </w:ins>
        </w:p>
        <w:p w:rsidR="00A46314" w:rsidRDefault="00A46314">
          <w:pPr>
            <w:pStyle w:val="TOC1"/>
            <w:rPr>
              <w:ins w:id="6" w:author="Namita Sivasankaran" w:date="2016-11-04T12:09:00Z"/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ins w:id="7" w:author="Namita Sivasankaran" w:date="2016-11-04T12:09:00Z">
            <w:r w:rsidRPr="00B32ADD">
              <w:rPr>
                <w:rStyle w:val="Hyperlink"/>
                <w:noProof/>
              </w:rPr>
              <w:fldChar w:fldCharType="begin"/>
            </w:r>
            <w:r w:rsidRPr="00B32ADD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"_Toc466024719"</w:instrText>
            </w:r>
            <w:r w:rsidRPr="00B32ADD">
              <w:rPr>
                <w:rStyle w:val="Hyperlink"/>
                <w:noProof/>
              </w:rPr>
              <w:instrText xml:space="preserve"> </w:instrText>
            </w:r>
            <w:r w:rsidRPr="00B32ADD">
              <w:rPr>
                <w:rStyle w:val="Hyperlink"/>
                <w:noProof/>
              </w:rPr>
              <w:fldChar w:fldCharType="separate"/>
            </w:r>
            <w:r w:rsidRPr="00B32ADD">
              <w:rPr>
                <w:rStyle w:val="Hyperlink"/>
                <w:smallCaps/>
                <w:noProof/>
                <w:spacing w:val="5"/>
              </w:rPr>
              <w:t>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 w:eastAsia="en-IN"/>
              </w:rPr>
              <w:tab/>
            </w:r>
            <w:r w:rsidRPr="00B32ADD">
              <w:rPr>
                <w:rStyle w:val="Hyperlink"/>
                <w:smallCaps/>
                <w:noProof/>
                <w:spacing w:val="5"/>
              </w:rPr>
              <w:t>Stage-role access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_Toc466024719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ins w:id="8" w:author="Namita Sivasankaran" w:date="2016-11-04T12:09:00Z"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  <w:r w:rsidRPr="00B32ADD">
              <w:rPr>
                <w:rStyle w:val="Hyperlink"/>
                <w:noProof/>
              </w:rPr>
              <w:fldChar w:fldCharType="end"/>
            </w:r>
          </w:ins>
        </w:p>
        <w:p w:rsidR="00A46314" w:rsidRDefault="00A46314">
          <w:pPr>
            <w:pStyle w:val="TOC1"/>
            <w:rPr>
              <w:ins w:id="9" w:author="Namita Sivasankaran" w:date="2016-11-04T12:09:00Z"/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ins w:id="10" w:author="Namita Sivasankaran" w:date="2016-11-04T12:09:00Z">
            <w:r w:rsidRPr="00B32ADD">
              <w:rPr>
                <w:rStyle w:val="Hyperlink"/>
                <w:noProof/>
              </w:rPr>
              <w:fldChar w:fldCharType="begin"/>
            </w:r>
            <w:r w:rsidRPr="00B32ADD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"_Toc466024720"</w:instrText>
            </w:r>
            <w:r w:rsidRPr="00B32ADD">
              <w:rPr>
                <w:rStyle w:val="Hyperlink"/>
                <w:noProof/>
              </w:rPr>
              <w:instrText xml:space="preserve"> </w:instrText>
            </w:r>
            <w:r w:rsidRPr="00B32ADD">
              <w:rPr>
                <w:rStyle w:val="Hyperlink"/>
                <w:noProof/>
              </w:rPr>
              <w:fldChar w:fldCharType="separate"/>
            </w:r>
            <w:r w:rsidRPr="00B32ADD">
              <w:rPr>
                <w:rStyle w:val="Hyperlink"/>
                <w:smallCaps/>
                <w:noProof/>
                <w:spacing w:val="5"/>
              </w:rPr>
              <w:t>3.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 w:eastAsia="en-IN"/>
              </w:rPr>
              <w:tab/>
            </w:r>
            <w:r w:rsidRPr="00B32ADD">
              <w:rPr>
                <w:rStyle w:val="Hyperlink"/>
                <w:smallCaps/>
                <w:noProof/>
                <w:spacing w:val="5"/>
              </w:rPr>
              <w:t>Screening review Queue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_Toc466024720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ins w:id="11" w:author="Namita Sivasankaran" w:date="2016-11-04T12:09:00Z"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  <w:r w:rsidRPr="00B32ADD">
              <w:rPr>
                <w:rStyle w:val="Hyperlink"/>
                <w:noProof/>
              </w:rPr>
              <w:fldChar w:fldCharType="end"/>
            </w:r>
          </w:ins>
        </w:p>
        <w:p w:rsidR="00A46314" w:rsidRDefault="00A46314">
          <w:pPr>
            <w:pStyle w:val="TOC2"/>
            <w:tabs>
              <w:tab w:val="left" w:pos="880"/>
              <w:tab w:val="right" w:leader="dot" w:pos="10449"/>
            </w:tabs>
            <w:rPr>
              <w:ins w:id="12" w:author="Namita Sivasankaran" w:date="2016-11-04T12:09:00Z"/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ins w:id="13" w:author="Namita Sivasankaran" w:date="2016-11-04T12:09:00Z">
            <w:r w:rsidRPr="00B32ADD">
              <w:rPr>
                <w:rStyle w:val="Hyperlink"/>
                <w:noProof/>
              </w:rPr>
              <w:fldChar w:fldCharType="begin"/>
            </w:r>
            <w:r w:rsidRPr="00B32ADD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"_Toc466024721"</w:instrText>
            </w:r>
            <w:r w:rsidRPr="00B32ADD">
              <w:rPr>
                <w:rStyle w:val="Hyperlink"/>
                <w:noProof/>
              </w:rPr>
              <w:instrText xml:space="preserve"> </w:instrText>
            </w:r>
            <w:r w:rsidRPr="00B32ADD">
              <w:rPr>
                <w:rStyle w:val="Hyperlink"/>
                <w:noProof/>
              </w:rPr>
              <w:fldChar w:fldCharType="separate"/>
            </w:r>
            <w:r w:rsidRPr="00B32ADD">
              <w:rPr>
                <w:rStyle w:val="Hyperlink"/>
                <w:smallCaps/>
                <w:noProof/>
              </w:rPr>
              <w:t>3.1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 w:eastAsia="en-IN"/>
              </w:rPr>
              <w:tab/>
            </w:r>
            <w:r w:rsidRPr="00B32ADD">
              <w:rPr>
                <w:rStyle w:val="Hyperlink"/>
                <w:smallCaps/>
                <w:noProof/>
              </w:rPr>
              <w:t>UI specification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_Toc466024721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ins w:id="14" w:author="Namita Sivasankaran" w:date="2016-11-04T12:09:00Z"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  <w:r w:rsidRPr="00B32ADD">
              <w:rPr>
                <w:rStyle w:val="Hyperlink"/>
                <w:noProof/>
              </w:rPr>
              <w:fldChar w:fldCharType="end"/>
            </w:r>
          </w:ins>
        </w:p>
        <w:p w:rsidR="00A46314" w:rsidRDefault="00A46314">
          <w:pPr>
            <w:pStyle w:val="TOC2"/>
            <w:tabs>
              <w:tab w:val="left" w:pos="880"/>
              <w:tab w:val="right" w:leader="dot" w:pos="10449"/>
            </w:tabs>
            <w:rPr>
              <w:ins w:id="15" w:author="Namita Sivasankaran" w:date="2016-11-04T12:09:00Z"/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ins w:id="16" w:author="Namita Sivasankaran" w:date="2016-11-04T12:09:00Z">
            <w:r w:rsidRPr="00B32ADD">
              <w:rPr>
                <w:rStyle w:val="Hyperlink"/>
                <w:noProof/>
              </w:rPr>
              <w:fldChar w:fldCharType="begin"/>
            </w:r>
            <w:r w:rsidRPr="00B32ADD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"_Toc466024726"</w:instrText>
            </w:r>
            <w:r w:rsidRPr="00B32ADD">
              <w:rPr>
                <w:rStyle w:val="Hyperlink"/>
                <w:noProof/>
              </w:rPr>
              <w:instrText xml:space="preserve"> </w:instrText>
            </w:r>
            <w:r w:rsidRPr="00B32ADD">
              <w:rPr>
                <w:rStyle w:val="Hyperlink"/>
                <w:noProof/>
              </w:rPr>
              <w:fldChar w:fldCharType="separate"/>
            </w:r>
            <w:r w:rsidRPr="00B32ADD">
              <w:rPr>
                <w:rStyle w:val="Hyperlink"/>
                <w:smallCaps/>
                <w:noProof/>
              </w:rPr>
              <w:t>3.2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 w:eastAsia="en-IN"/>
              </w:rPr>
              <w:tab/>
            </w:r>
            <w:r w:rsidRPr="00B32ADD">
              <w:rPr>
                <w:rStyle w:val="Hyperlink"/>
                <w:smallCaps/>
                <w:noProof/>
              </w:rPr>
              <w:t>Screenshot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_Toc466024726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ins w:id="17" w:author="Namita Sivasankaran" w:date="2016-11-04T12:09:00Z"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  <w:r w:rsidRPr="00B32ADD">
              <w:rPr>
                <w:rStyle w:val="Hyperlink"/>
                <w:noProof/>
              </w:rPr>
              <w:fldChar w:fldCharType="end"/>
            </w:r>
          </w:ins>
        </w:p>
        <w:p w:rsidR="00A46314" w:rsidRDefault="00A46314">
          <w:pPr>
            <w:pStyle w:val="TOC2"/>
            <w:tabs>
              <w:tab w:val="left" w:pos="880"/>
              <w:tab w:val="right" w:leader="dot" w:pos="10449"/>
            </w:tabs>
            <w:rPr>
              <w:ins w:id="18" w:author="Namita Sivasankaran" w:date="2016-11-04T12:09:00Z"/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ins w:id="19" w:author="Namita Sivasankaran" w:date="2016-11-04T12:09:00Z">
            <w:r w:rsidRPr="00B32ADD">
              <w:rPr>
                <w:rStyle w:val="Hyperlink"/>
                <w:noProof/>
              </w:rPr>
              <w:fldChar w:fldCharType="begin"/>
            </w:r>
            <w:r w:rsidRPr="00B32ADD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"_Toc466024728"</w:instrText>
            </w:r>
            <w:r w:rsidRPr="00B32ADD">
              <w:rPr>
                <w:rStyle w:val="Hyperlink"/>
                <w:noProof/>
              </w:rPr>
              <w:instrText xml:space="preserve"> </w:instrText>
            </w:r>
            <w:r w:rsidRPr="00B32ADD">
              <w:rPr>
                <w:rStyle w:val="Hyperlink"/>
                <w:noProof/>
              </w:rPr>
              <w:fldChar w:fldCharType="separate"/>
            </w:r>
            <w:r w:rsidRPr="00B32ADD">
              <w:rPr>
                <w:rStyle w:val="Hyperlink"/>
                <w:smallCaps/>
                <w:noProof/>
              </w:rPr>
              <w:t>3.3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 w:eastAsia="en-IN"/>
              </w:rPr>
              <w:tab/>
            </w:r>
            <w:r w:rsidRPr="00B32ADD">
              <w:rPr>
                <w:rStyle w:val="Hyperlink"/>
                <w:smallCaps/>
                <w:noProof/>
              </w:rPr>
              <w:t>Functional requirements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_Toc466024728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ins w:id="20" w:author="Namita Sivasankaran" w:date="2016-11-04T12:09:00Z"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  <w:r w:rsidRPr="00B32ADD">
              <w:rPr>
                <w:rStyle w:val="Hyperlink"/>
                <w:noProof/>
              </w:rPr>
              <w:fldChar w:fldCharType="end"/>
            </w:r>
          </w:ins>
        </w:p>
        <w:p w:rsidR="00A46314" w:rsidRDefault="00A46314">
          <w:pPr>
            <w:pStyle w:val="TOC2"/>
            <w:tabs>
              <w:tab w:val="left" w:pos="880"/>
              <w:tab w:val="right" w:leader="dot" w:pos="10449"/>
            </w:tabs>
            <w:rPr>
              <w:ins w:id="21" w:author="Namita Sivasankaran" w:date="2016-11-04T12:09:00Z"/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ins w:id="22" w:author="Namita Sivasankaran" w:date="2016-11-04T12:09:00Z">
            <w:r w:rsidRPr="00B32ADD">
              <w:rPr>
                <w:rStyle w:val="Hyperlink"/>
                <w:noProof/>
              </w:rPr>
              <w:fldChar w:fldCharType="begin"/>
            </w:r>
            <w:r w:rsidRPr="00B32ADD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"_Toc466024729"</w:instrText>
            </w:r>
            <w:r w:rsidRPr="00B32ADD">
              <w:rPr>
                <w:rStyle w:val="Hyperlink"/>
                <w:noProof/>
              </w:rPr>
              <w:instrText xml:space="preserve"> </w:instrText>
            </w:r>
            <w:r w:rsidRPr="00B32ADD">
              <w:rPr>
                <w:rStyle w:val="Hyperlink"/>
                <w:noProof/>
              </w:rPr>
              <w:fldChar w:fldCharType="separate"/>
            </w:r>
            <w:r w:rsidRPr="00B32ADD">
              <w:rPr>
                <w:rStyle w:val="Hyperlink"/>
                <w:smallCaps/>
                <w:noProof/>
              </w:rPr>
              <w:t>3.4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 w:eastAsia="en-IN"/>
              </w:rPr>
              <w:tab/>
            </w:r>
            <w:r w:rsidRPr="00B32ADD">
              <w:rPr>
                <w:rStyle w:val="Hyperlink"/>
                <w:smallCaps/>
                <w:noProof/>
              </w:rPr>
              <w:t>Upload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_Toc466024729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ins w:id="23" w:author="Namita Sivasankaran" w:date="2016-11-04T12:09:00Z"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  <w:r w:rsidRPr="00B32ADD">
              <w:rPr>
                <w:rStyle w:val="Hyperlink"/>
                <w:noProof/>
              </w:rPr>
              <w:fldChar w:fldCharType="end"/>
            </w:r>
          </w:ins>
        </w:p>
        <w:p w:rsidR="00A46314" w:rsidRDefault="00A46314">
          <w:pPr>
            <w:pStyle w:val="TOC2"/>
            <w:tabs>
              <w:tab w:val="left" w:pos="880"/>
              <w:tab w:val="right" w:leader="dot" w:pos="10449"/>
            </w:tabs>
            <w:rPr>
              <w:ins w:id="24" w:author="Namita Sivasankaran" w:date="2016-11-04T12:09:00Z"/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ins w:id="25" w:author="Namita Sivasankaran" w:date="2016-11-04T12:09:00Z">
            <w:r w:rsidRPr="00B32ADD">
              <w:rPr>
                <w:rStyle w:val="Hyperlink"/>
                <w:noProof/>
              </w:rPr>
              <w:fldChar w:fldCharType="begin"/>
            </w:r>
            <w:r w:rsidRPr="00B32ADD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"_Toc466024730"</w:instrText>
            </w:r>
            <w:r w:rsidRPr="00B32ADD">
              <w:rPr>
                <w:rStyle w:val="Hyperlink"/>
                <w:noProof/>
              </w:rPr>
              <w:instrText xml:space="preserve"> </w:instrText>
            </w:r>
            <w:r w:rsidRPr="00B32ADD">
              <w:rPr>
                <w:rStyle w:val="Hyperlink"/>
                <w:noProof/>
              </w:rPr>
              <w:fldChar w:fldCharType="separate"/>
            </w:r>
            <w:r w:rsidRPr="00B32ADD">
              <w:rPr>
                <w:rStyle w:val="Hyperlink"/>
                <w:smallCaps/>
                <w:noProof/>
              </w:rPr>
              <w:t>3.5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 w:eastAsia="en-IN"/>
              </w:rPr>
              <w:tab/>
            </w:r>
            <w:r w:rsidRPr="00B32ADD">
              <w:rPr>
                <w:rStyle w:val="Hyperlink"/>
                <w:smallCaps/>
                <w:noProof/>
              </w:rPr>
              <w:t>Download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_Toc466024730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ins w:id="26" w:author="Namita Sivasankaran" w:date="2016-11-04T12:09:00Z"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  <w:r w:rsidRPr="00B32ADD">
              <w:rPr>
                <w:rStyle w:val="Hyperlink"/>
                <w:noProof/>
              </w:rPr>
              <w:fldChar w:fldCharType="end"/>
            </w:r>
          </w:ins>
        </w:p>
        <w:p w:rsidR="00A46314" w:rsidRDefault="00A46314">
          <w:pPr>
            <w:pStyle w:val="TOC2"/>
            <w:tabs>
              <w:tab w:val="left" w:pos="880"/>
              <w:tab w:val="right" w:leader="dot" w:pos="10449"/>
            </w:tabs>
            <w:rPr>
              <w:ins w:id="27" w:author="Namita Sivasankaran" w:date="2016-11-04T12:09:00Z"/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ins w:id="28" w:author="Namita Sivasankaran" w:date="2016-11-04T12:09:00Z">
            <w:r w:rsidRPr="00B32ADD">
              <w:rPr>
                <w:rStyle w:val="Hyperlink"/>
                <w:noProof/>
              </w:rPr>
              <w:fldChar w:fldCharType="begin"/>
            </w:r>
            <w:r w:rsidRPr="00B32ADD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"_Toc466024731"</w:instrText>
            </w:r>
            <w:r w:rsidRPr="00B32ADD">
              <w:rPr>
                <w:rStyle w:val="Hyperlink"/>
                <w:noProof/>
              </w:rPr>
              <w:instrText xml:space="preserve"> </w:instrText>
            </w:r>
            <w:r w:rsidRPr="00B32ADD">
              <w:rPr>
                <w:rStyle w:val="Hyperlink"/>
                <w:noProof/>
              </w:rPr>
              <w:fldChar w:fldCharType="separate"/>
            </w:r>
            <w:r w:rsidRPr="00B32ADD">
              <w:rPr>
                <w:rStyle w:val="Hyperlink"/>
                <w:smallCaps/>
                <w:noProof/>
              </w:rPr>
              <w:t>3.6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 w:eastAsia="en-IN"/>
              </w:rPr>
              <w:tab/>
            </w:r>
            <w:r w:rsidRPr="00B32ADD">
              <w:rPr>
                <w:rStyle w:val="Hyperlink"/>
                <w:smallCaps/>
                <w:noProof/>
              </w:rPr>
              <w:t>Reports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_Toc466024731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ins w:id="29" w:author="Namita Sivasankaran" w:date="2016-11-04T12:09:00Z"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  <w:r w:rsidRPr="00B32ADD">
              <w:rPr>
                <w:rStyle w:val="Hyperlink"/>
                <w:noProof/>
              </w:rPr>
              <w:fldChar w:fldCharType="end"/>
            </w:r>
          </w:ins>
        </w:p>
        <w:p w:rsidR="00A46314" w:rsidRDefault="00A46314">
          <w:pPr>
            <w:pStyle w:val="TOC1"/>
            <w:rPr>
              <w:ins w:id="30" w:author="Namita Sivasankaran" w:date="2016-11-04T12:09:00Z"/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ins w:id="31" w:author="Namita Sivasankaran" w:date="2016-11-04T12:09:00Z">
            <w:r w:rsidRPr="00B32ADD">
              <w:rPr>
                <w:rStyle w:val="Hyperlink"/>
                <w:noProof/>
              </w:rPr>
              <w:fldChar w:fldCharType="begin"/>
            </w:r>
            <w:r w:rsidRPr="00B32ADD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"_Toc466024732"</w:instrText>
            </w:r>
            <w:r w:rsidRPr="00B32ADD">
              <w:rPr>
                <w:rStyle w:val="Hyperlink"/>
                <w:noProof/>
              </w:rPr>
              <w:instrText xml:space="preserve"> </w:instrText>
            </w:r>
            <w:r w:rsidRPr="00B32ADD">
              <w:rPr>
                <w:rStyle w:val="Hyperlink"/>
                <w:noProof/>
              </w:rPr>
              <w:fldChar w:fldCharType="separate"/>
            </w:r>
            <w:r w:rsidRPr="00B32ADD">
              <w:rPr>
                <w:rStyle w:val="Hyperlink"/>
                <w:smallCaps/>
                <w:noProof/>
                <w:spacing w:val="5"/>
              </w:rPr>
              <w:t>4.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 w:eastAsia="en-IN"/>
              </w:rPr>
              <w:tab/>
            </w:r>
            <w:r w:rsidRPr="00B32ADD">
              <w:rPr>
                <w:rStyle w:val="Hyperlink"/>
                <w:smallCaps/>
                <w:noProof/>
                <w:spacing w:val="5"/>
              </w:rPr>
              <w:t>Reviewing Screening stage data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_Toc466024732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ins w:id="32" w:author="Namita Sivasankaran" w:date="2016-11-04T12:09:00Z"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  <w:r w:rsidRPr="00B32ADD">
              <w:rPr>
                <w:rStyle w:val="Hyperlink"/>
                <w:noProof/>
              </w:rPr>
              <w:fldChar w:fldCharType="end"/>
            </w:r>
          </w:ins>
        </w:p>
        <w:p w:rsidR="00A46314" w:rsidRDefault="00A46314">
          <w:pPr>
            <w:pStyle w:val="TOC2"/>
            <w:tabs>
              <w:tab w:val="left" w:pos="880"/>
              <w:tab w:val="right" w:leader="dot" w:pos="10449"/>
            </w:tabs>
            <w:rPr>
              <w:ins w:id="33" w:author="Namita Sivasankaran" w:date="2016-11-04T12:09:00Z"/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ins w:id="34" w:author="Namita Sivasankaran" w:date="2016-11-04T12:09:00Z">
            <w:r w:rsidRPr="00B32ADD">
              <w:rPr>
                <w:rStyle w:val="Hyperlink"/>
                <w:noProof/>
              </w:rPr>
              <w:fldChar w:fldCharType="begin"/>
            </w:r>
            <w:r w:rsidRPr="00B32ADD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"_Toc466024733"</w:instrText>
            </w:r>
            <w:r w:rsidRPr="00B32ADD">
              <w:rPr>
                <w:rStyle w:val="Hyperlink"/>
                <w:noProof/>
              </w:rPr>
              <w:instrText xml:space="preserve"> </w:instrText>
            </w:r>
            <w:r w:rsidRPr="00B32ADD">
              <w:rPr>
                <w:rStyle w:val="Hyperlink"/>
                <w:noProof/>
              </w:rPr>
              <w:fldChar w:fldCharType="separate"/>
            </w:r>
            <w:r w:rsidRPr="00B32ADD">
              <w:rPr>
                <w:rStyle w:val="Hyperlink"/>
                <w:smallCaps/>
                <w:noProof/>
              </w:rPr>
              <w:t>4.1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 w:eastAsia="en-IN"/>
              </w:rPr>
              <w:tab/>
            </w:r>
            <w:r w:rsidRPr="00B32ADD">
              <w:rPr>
                <w:rStyle w:val="Hyperlink"/>
                <w:smallCaps/>
                <w:noProof/>
              </w:rPr>
              <w:t>UI requirements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_Toc466024733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ins w:id="35" w:author="Namita Sivasankaran" w:date="2016-11-04T12:09:00Z"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  <w:r w:rsidRPr="00B32ADD">
              <w:rPr>
                <w:rStyle w:val="Hyperlink"/>
                <w:noProof/>
              </w:rPr>
              <w:fldChar w:fldCharType="end"/>
            </w:r>
          </w:ins>
        </w:p>
        <w:p w:rsidR="00A46314" w:rsidRDefault="00A46314">
          <w:pPr>
            <w:pStyle w:val="TOC2"/>
            <w:tabs>
              <w:tab w:val="left" w:pos="880"/>
              <w:tab w:val="right" w:leader="dot" w:pos="10449"/>
            </w:tabs>
            <w:rPr>
              <w:ins w:id="36" w:author="Namita Sivasankaran" w:date="2016-11-04T12:09:00Z"/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ins w:id="37" w:author="Namita Sivasankaran" w:date="2016-11-04T12:09:00Z">
            <w:r w:rsidRPr="00B32ADD">
              <w:rPr>
                <w:rStyle w:val="Hyperlink"/>
                <w:noProof/>
              </w:rPr>
              <w:fldChar w:fldCharType="begin"/>
            </w:r>
            <w:r w:rsidRPr="00B32ADD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"_Toc466024734"</w:instrText>
            </w:r>
            <w:r w:rsidRPr="00B32ADD">
              <w:rPr>
                <w:rStyle w:val="Hyperlink"/>
                <w:noProof/>
              </w:rPr>
              <w:instrText xml:space="preserve"> </w:instrText>
            </w:r>
            <w:r w:rsidRPr="00B32ADD">
              <w:rPr>
                <w:rStyle w:val="Hyperlink"/>
                <w:noProof/>
              </w:rPr>
              <w:fldChar w:fldCharType="separate"/>
            </w:r>
            <w:r w:rsidRPr="00B32ADD">
              <w:rPr>
                <w:rStyle w:val="Hyperlink"/>
                <w:smallCaps/>
                <w:noProof/>
              </w:rPr>
              <w:t>4.2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 w:eastAsia="en-IN"/>
              </w:rPr>
              <w:tab/>
            </w:r>
            <w:r w:rsidRPr="00B32ADD">
              <w:rPr>
                <w:rStyle w:val="Hyperlink"/>
                <w:smallCaps/>
                <w:noProof/>
              </w:rPr>
              <w:t>Screenshots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_Toc466024734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ins w:id="38" w:author="Namita Sivasankaran" w:date="2016-11-04T12:09:00Z"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  <w:r w:rsidRPr="00B32ADD">
              <w:rPr>
                <w:rStyle w:val="Hyperlink"/>
                <w:noProof/>
              </w:rPr>
              <w:fldChar w:fldCharType="end"/>
            </w:r>
          </w:ins>
        </w:p>
        <w:p w:rsidR="00A46314" w:rsidRDefault="00A46314">
          <w:pPr>
            <w:pStyle w:val="TOC2"/>
            <w:tabs>
              <w:tab w:val="left" w:pos="880"/>
              <w:tab w:val="right" w:leader="dot" w:pos="10449"/>
            </w:tabs>
            <w:rPr>
              <w:ins w:id="39" w:author="Namita Sivasankaran" w:date="2016-11-04T12:09:00Z"/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ins w:id="40" w:author="Namita Sivasankaran" w:date="2016-11-04T12:09:00Z">
            <w:r w:rsidRPr="00B32ADD">
              <w:rPr>
                <w:rStyle w:val="Hyperlink"/>
                <w:noProof/>
              </w:rPr>
              <w:fldChar w:fldCharType="begin"/>
            </w:r>
            <w:r w:rsidRPr="00B32ADD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"_Toc466024735"</w:instrText>
            </w:r>
            <w:r w:rsidRPr="00B32ADD">
              <w:rPr>
                <w:rStyle w:val="Hyperlink"/>
                <w:noProof/>
              </w:rPr>
              <w:instrText xml:space="preserve"> </w:instrText>
            </w:r>
            <w:r w:rsidRPr="00B32ADD">
              <w:rPr>
                <w:rStyle w:val="Hyperlink"/>
                <w:noProof/>
              </w:rPr>
              <w:fldChar w:fldCharType="separate"/>
            </w:r>
            <w:r w:rsidRPr="00B32ADD">
              <w:rPr>
                <w:rStyle w:val="Hyperlink"/>
                <w:smallCaps/>
                <w:noProof/>
              </w:rPr>
              <w:t>4.3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 w:eastAsia="en-IN"/>
              </w:rPr>
              <w:tab/>
            </w:r>
            <w:r w:rsidRPr="00B32ADD">
              <w:rPr>
                <w:rStyle w:val="Hyperlink"/>
                <w:smallCaps/>
                <w:noProof/>
              </w:rPr>
              <w:t>Functional requirements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_Toc466024735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ins w:id="41" w:author="Namita Sivasankaran" w:date="2016-11-04T12:09:00Z"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  <w:r w:rsidRPr="00B32ADD">
              <w:rPr>
                <w:rStyle w:val="Hyperlink"/>
                <w:noProof/>
              </w:rPr>
              <w:fldChar w:fldCharType="end"/>
            </w:r>
          </w:ins>
        </w:p>
        <w:p w:rsidR="00A46314" w:rsidRDefault="00A46314">
          <w:pPr>
            <w:pStyle w:val="TOC2"/>
            <w:tabs>
              <w:tab w:val="left" w:pos="880"/>
              <w:tab w:val="right" w:leader="dot" w:pos="10449"/>
            </w:tabs>
            <w:rPr>
              <w:ins w:id="42" w:author="Namita Sivasankaran" w:date="2016-11-04T12:09:00Z"/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ins w:id="43" w:author="Namita Sivasankaran" w:date="2016-11-04T12:09:00Z">
            <w:r w:rsidRPr="00B32ADD">
              <w:rPr>
                <w:rStyle w:val="Hyperlink"/>
                <w:noProof/>
              </w:rPr>
              <w:fldChar w:fldCharType="begin"/>
            </w:r>
            <w:r w:rsidRPr="00B32ADD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"_Toc466024736"</w:instrText>
            </w:r>
            <w:r w:rsidRPr="00B32ADD">
              <w:rPr>
                <w:rStyle w:val="Hyperlink"/>
                <w:noProof/>
              </w:rPr>
              <w:instrText xml:space="preserve"> </w:instrText>
            </w:r>
            <w:r w:rsidRPr="00B32ADD">
              <w:rPr>
                <w:rStyle w:val="Hyperlink"/>
                <w:noProof/>
              </w:rPr>
              <w:fldChar w:fldCharType="separate"/>
            </w:r>
            <w:r w:rsidRPr="00B32ADD">
              <w:rPr>
                <w:rStyle w:val="Hyperlink"/>
                <w:smallCaps/>
                <w:noProof/>
              </w:rPr>
              <w:t>4.5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 w:eastAsia="en-IN"/>
              </w:rPr>
              <w:tab/>
            </w:r>
            <w:r w:rsidRPr="00B32ADD">
              <w:rPr>
                <w:rStyle w:val="Hyperlink"/>
                <w:smallCaps/>
                <w:noProof/>
              </w:rPr>
              <w:t>Downloads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_Toc466024736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ins w:id="44" w:author="Namita Sivasankaran" w:date="2016-11-04T12:09:00Z"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  <w:r w:rsidRPr="00B32ADD">
              <w:rPr>
                <w:rStyle w:val="Hyperlink"/>
                <w:noProof/>
              </w:rPr>
              <w:fldChar w:fldCharType="end"/>
            </w:r>
          </w:ins>
        </w:p>
        <w:p w:rsidR="00A46314" w:rsidRDefault="00A46314">
          <w:pPr>
            <w:pStyle w:val="TOC2"/>
            <w:tabs>
              <w:tab w:val="left" w:pos="880"/>
              <w:tab w:val="right" w:leader="dot" w:pos="10449"/>
            </w:tabs>
            <w:rPr>
              <w:ins w:id="45" w:author="Namita Sivasankaran" w:date="2016-11-04T12:09:00Z"/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ins w:id="46" w:author="Namita Sivasankaran" w:date="2016-11-04T12:09:00Z">
            <w:r w:rsidRPr="00B32ADD">
              <w:rPr>
                <w:rStyle w:val="Hyperlink"/>
                <w:noProof/>
              </w:rPr>
              <w:fldChar w:fldCharType="begin"/>
            </w:r>
            <w:r w:rsidRPr="00B32ADD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"_Toc466024737"</w:instrText>
            </w:r>
            <w:r w:rsidRPr="00B32ADD">
              <w:rPr>
                <w:rStyle w:val="Hyperlink"/>
                <w:noProof/>
              </w:rPr>
              <w:instrText xml:space="preserve"> </w:instrText>
            </w:r>
            <w:r w:rsidRPr="00B32ADD">
              <w:rPr>
                <w:rStyle w:val="Hyperlink"/>
                <w:noProof/>
              </w:rPr>
              <w:fldChar w:fldCharType="separate"/>
            </w:r>
            <w:r w:rsidRPr="00B32ADD">
              <w:rPr>
                <w:rStyle w:val="Hyperlink"/>
                <w:smallCaps/>
                <w:noProof/>
              </w:rPr>
              <w:t>4.6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 w:eastAsia="en-IN"/>
              </w:rPr>
              <w:tab/>
            </w:r>
            <w:r w:rsidRPr="00B32ADD">
              <w:rPr>
                <w:rStyle w:val="Hyperlink"/>
                <w:smallCaps/>
                <w:noProof/>
              </w:rPr>
              <w:t>Reports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_Toc466024737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ins w:id="47" w:author="Namita Sivasankaran" w:date="2016-11-04T12:09:00Z"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  <w:r w:rsidRPr="00B32ADD">
              <w:rPr>
                <w:rStyle w:val="Hyperlink"/>
                <w:noProof/>
              </w:rPr>
              <w:fldChar w:fldCharType="end"/>
            </w:r>
          </w:ins>
        </w:p>
        <w:p w:rsidR="00014FDE" w:rsidDel="00A46314" w:rsidRDefault="00014FDE">
          <w:pPr>
            <w:pStyle w:val="TOC1"/>
            <w:rPr>
              <w:del w:id="48" w:author="Namita Sivasankaran" w:date="2016-11-04T12:09:00Z"/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del w:id="49" w:author="Namita Sivasankaran" w:date="2016-11-04T12:09:00Z">
            <w:r w:rsidRPr="00A46314" w:rsidDel="00A46314">
              <w:rPr>
                <w:rPrChange w:id="50" w:author="Namita Sivasankaran" w:date="2016-11-04T12:09:00Z">
                  <w:rPr>
                    <w:rStyle w:val="Hyperlink"/>
                    <w:smallCaps/>
                    <w:noProof/>
                    <w:spacing w:val="5"/>
                  </w:rPr>
                </w:rPrChange>
              </w:rPr>
              <w:delText>Process Diagram</w:delText>
            </w:r>
            <w:r w:rsidDel="00A46314">
              <w:rPr>
                <w:noProof/>
                <w:webHidden/>
              </w:rPr>
              <w:tab/>
              <w:delText>3</w:delText>
            </w:r>
          </w:del>
        </w:p>
        <w:p w:rsidR="00014FDE" w:rsidDel="00A46314" w:rsidRDefault="00014FDE">
          <w:pPr>
            <w:pStyle w:val="TOC1"/>
            <w:rPr>
              <w:del w:id="51" w:author="Namita Sivasankaran" w:date="2016-11-04T12:09:00Z"/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del w:id="52" w:author="Namita Sivasankaran" w:date="2016-11-04T12:09:00Z">
            <w:r w:rsidRPr="00A46314" w:rsidDel="00A46314">
              <w:rPr>
                <w:rPrChange w:id="53" w:author="Namita Sivasankaran" w:date="2016-11-04T12:09:00Z">
                  <w:rPr>
                    <w:rStyle w:val="Hyperlink"/>
                    <w:smallCaps/>
                    <w:noProof/>
                    <w:spacing w:val="5"/>
                  </w:rPr>
                </w:rPrChange>
              </w:rPr>
              <w:delText>1.</w:delText>
            </w:r>
            <w:r w:rsidDel="00A46314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 w:eastAsia="en-IN"/>
              </w:rPr>
              <w:tab/>
            </w:r>
            <w:r w:rsidRPr="00A46314" w:rsidDel="00A46314">
              <w:rPr>
                <w:rPrChange w:id="54" w:author="Namita Sivasankaran" w:date="2016-11-04T12:09:00Z">
                  <w:rPr>
                    <w:rStyle w:val="Hyperlink"/>
                    <w:smallCaps/>
                    <w:noProof/>
                    <w:spacing w:val="5"/>
                  </w:rPr>
                </w:rPrChange>
              </w:rPr>
              <w:delText>Stage definition</w:delText>
            </w:r>
            <w:r w:rsidDel="00A46314">
              <w:rPr>
                <w:noProof/>
                <w:webHidden/>
              </w:rPr>
              <w:tab/>
              <w:delText>4</w:delText>
            </w:r>
          </w:del>
        </w:p>
        <w:p w:rsidR="00014FDE" w:rsidDel="00A46314" w:rsidRDefault="00014FDE">
          <w:pPr>
            <w:pStyle w:val="TOC1"/>
            <w:rPr>
              <w:del w:id="55" w:author="Namita Sivasankaran" w:date="2016-11-04T12:09:00Z"/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del w:id="56" w:author="Namita Sivasankaran" w:date="2016-11-04T12:09:00Z">
            <w:r w:rsidRPr="00A46314" w:rsidDel="00A46314">
              <w:rPr>
                <w:rPrChange w:id="57" w:author="Namita Sivasankaran" w:date="2016-11-04T12:09:00Z">
                  <w:rPr>
                    <w:rStyle w:val="Hyperlink"/>
                    <w:smallCaps/>
                    <w:noProof/>
                    <w:spacing w:val="5"/>
                  </w:rPr>
                </w:rPrChange>
              </w:rPr>
              <w:delText>2.</w:delText>
            </w:r>
            <w:r w:rsidDel="00A46314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 w:eastAsia="en-IN"/>
              </w:rPr>
              <w:tab/>
            </w:r>
            <w:r w:rsidRPr="00A46314" w:rsidDel="00A46314">
              <w:rPr>
                <w:rPrChange w:id="58" w:author="Namita Sivasankaran" w:date="2016-11-04T12:09:00Z">
                  <w:rPr>
                    <w:rStyle w:val="Hyperlink"/>
                    <w:smallCaps/>
                    <w:noProof/>
                    <w:spacing w:val="5"/>
                  </w:rPr>
                </w:rPrChange>
              </w:rPr>
              <w:delText>Stage-role access</w:delText>
            </w:r>
            <w:r w:rsidDel="00A46314">
              <w:rPr>
                <w:noProof/>
                <w:webHidden/>
              </w:rPr>
              <w:tab/>
              <w:delText>4</w:delText>
            </w:r>
          </w:del>
        </w:p>
        <w:p w:rsidR="00014FDE" w:rsidDel="00A46314" w:rsidRDefault="00014FDE">
          <w:pPr>
            <w:pStyle w:val="TOC1"/>
            <w:rPr>
              <w:del w:id="59" w:author="Namita Sivasankaran" w:date="2016-11-04T12:09:00Z"/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del w:id="60" w:author="Namita Sivasankaran" w:date="2016-11-04T12:09:00Z">
            <w:r w:rsidRPr="00A46314" w:rsidDel="00A46314">
              <w:rPr>
                <w:rPrChange w:id="61" w:author="Namita Sivasankaran" w:date="2016-11-04T12:09:00Z">
                  <w:rPr>
                    <w:rStyle w:val="Hyperlink"/>
                    <w:smallCaps/>
                    <w:noProof/>
                    <w:spacing w:val="5"/>
                  </w:rPr>
                </w:rPrChange>
              </w:rPr>
              <w:delText>3.</w:delText>
            </w:r>
            <w:r w:rsidDel="00A46314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 w:eastAsia="en-IN"/>
              </w:rPr>
              <w:tab/>
            </w:r>
            <w:r w:rsidRPr="00A46314" w:rsidDel="00A46314">
              <w:rPr>
                <w:rPrChange w:id="62" w:author="Namita Sivasankaran" w:date="2016-11-04T12:09:00Z">
                  <w:rPr>
                    <w:rStyle w:val="Hyperlink"/>
                    <w:smallCaps/>
                    <w:noProof/>
                    <w:spacing w:val="5"/>
                  </w:rPr>
                </w:rPrChange>
              </w:rPr>
              <w:delText>Screening review Queue</w:delText>
            </w:r>
            <w:r w:rsidDel="00A46314">
              <w:rPr>
                <w:noProof/>
                <w:webHidden/>
              </w:rPr>
              <w:tab/>
              <w:delText>4</w:delText>
            </w:r>
          </w:del>
        </w:p>
        <w:p w:rsidR="00014FDE" w:rsidDel="00A46314" w:rsidRDefault="00014FDE">
          <w:pPr>
            <w:pStyle w:val="TOC2"/>
            <w:tabs>
              <w:tab w:val="left" w:pos="880"/>
              <w:tab w:val="right" w:leader="dot" w:pos="10449"/>
            </w:tabs>
            <w:rPr>
              <w:del w:id="63" w:author="Namita Sivasankaran" w:date="2016-11-04T12:09:00Z"/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del w:id="64" w:author="Namita Sivasankaran" w:date="2016-11-04T12:09:00Z">
            <w:r w:rsidRPr="00A46314" w:rsidDel="00A46314">
              <w:rPr>
                <w:rPrChange w:id="65" w:author="Namita Sivasankaran" w:date="2016-11-04T12:09:00Z">
                  <w:rPr>
                    <w:rStyle w:val="Hyperlink"/>
                    <w:smallCaps/>
                    <w:noProof/>
                  </w:rPr>
                </w:rPrChange>
              </w:rPr>
              <w:delText>3.1</w:delText>
            </w:r>
            <w:r w:rsidDel="00A46314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 w:eastAsia="en-IN"/>
              </w:rPr>
              <w:tab/>
            </w:r>
            <w:r w:rsidRPr="00A46314" w:rsidDel="00A46314">
              <w:rPr>
                <w:rPrChange w:id="66" w:author="Namita Sivasankaran" w:date="2016-11-04T12:09:00Z">
                  <w:rPr>
                    <w:rStyle w:val="Hyperlink"/>
                    <w:smallCaps/>
                    <w:noProof/>
                  </w:rPr>
                </w:rPrChange>
              </w:rPr>
              <w:delText>UI specification</w:delText>
            </w:r>
            <w:r w:rsidDel="00A46314">
              <w:rPr>
                <w:noProof/>
                <w:webHidden/>
              </w:rPr>
              <w:tab/>
              <w:delText>4</w:delText>
            </w:r>
          </w:del>
        </w:p>
        <w:p w:rsidR="00014FDE" w:rsidDel="00A46314" w:rsidRDefault="00014FDE">
          <w:pPr>
            <w:pStyle w:val="TOC2"/>
            <w:tabs>
              <w:tab w:val="left" w:pos="880"/>
              <w:tab w:val="right" w:leader="dot" w:pos="10449"/>
            </w:tabs>
            <w:rPr>
              <w:del w:id="67" w:author="Namita Sivasankaran" w:date="2016-11-04T12:09:00Z"/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del w:id="68" w:author="Namita Sivasankaran" w:date="2016-11-04T12:09:00Z">
            <w:r w:rsidRPr="00A46314" w:rsidDel="00A46314">
              <w:rPr>
                <w:rPrChange w:id="69" w:author="Namita Sivasankaran" w:date="2016-11-04T12:09:00Z">
                  <w:rPr>
                    <w:rStyle w:val="Hyperlink"/>
                    <w:smallCaps/>
                    <w:noProof/>
                  </w:rPr>
                </w:rPrChange>
              </w:rPr>
              <w:delText>3.2</w:delText>
            </w:r>
            <w:r w:rsidDel="00A46314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 w:eastAsia="en-IN"/>
              </w:rPr>
              <w:tab/>
            </w:r>
            <w:r w:rsidRPr="00A46314" w:rsidDel="00A46314">
              <w:rPr>
                <w:rPrChange w:id="70" w:author="Namita Sivasankaran" w:date="2016-11-04T12:09:00Z">
                  <w:rPr>
                    <w:rStyle w:val="Hyperlink"/>
                    <w:smallCaps/>
                    <w:noProof/>
                  </w:rPr>
                </w:rPrChange>
              </w:rPr>
              <w:delText>Screenshot</w:delText>
            </w:r>
            <w:r w:rsidDel="00A46314">
              <w:rPr>
                <w:noProof/>
                <w:webHidden/>
              </w:rPr>
              <w:tab/>
              <w:delText>5</w:delText>
            </w:r>
          </w:del>
        </w:p>
        <w:p w:rsidR="00014FDE" w:rsidDel="00A46314" w:rsidRDefault="00014FDE">
          <w:pPr>
            <w:pStyle w:val="TOC2"/>
            <w:tabs>
              <w:tab w:val="left" w:pos="880"/>
              <w:tab w:val="right" w:leader="dot" w:pos="10449"/>
            </w:tabs>
            <w:rPr>
              <w:del w:id="71" w:author="Namita Sivasankaran" w:date="2016-11-04T12:09:00Z"/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del w:id="72" w:author="Namita Sivasankaran" w:date="2016-11-04T12:09:00Z">
            <w:r w:rsidRPr="00A46314" w:rsidDel="00A46314">
              <w:rPr>
                <w:rPrChange w:id="73" w:author="Namita Sivasankaran" w:date="2016-11-04T12:09:00Z">
                  <w:rPr>
                    <w:rStyle w:val="Hyperlink"/>
                    <w:smallCaps/>
                    <w:noProof/>
                  </w:rPr>
                </w:rPrChange>
              </w:rPr>
              <w:delText>3.3</w:delText>
            </w:r>
            <w:r w:rsidDel="00A46314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 w:eastAsia="en-IN"/>
              </w:rPr>
              <w:tab/>
            </w:r>
            <w:r w:rsidRPr="00A46314" w:rsidDel="00A46314">
              <w:rPr>
                <w:rPrChange w:id="74" w:author="Namita Sivasankaran" w:date="2016-11-04T12:09:00Z">
                  <w:rPr>
                    <w:rStyle w:val="Hyperlink"/>
                    <w:smallCaps/>
                    <w:noProof/>
                  </w:rPr>
                </w:rPrChange>
              </w:rPr>
              <w:delText>Functional requirements</w:delText>
            </w:r>
            <w:r w:rsidDel="00A46314">
              <w:rPr>
                <w:noProof/>
                <w:webHidden/>
              </w:rPr>
              <w:tab/>
              <w:delText>6</w:delText>
            </w:r>
          </w:del>
        </w:p>
        <w:p w:rsidR="00014FDE" w:rsidDel="00A46314" w:rsidRDefault="00014FDE">
          <w:pPr>
            <w:pStyle w:val="TOC2"/>
            <w:tabs>
              <w:tab w:val="left" w:pos="880"/>
              <w:tab w:val="right" w:leader="dot" w:pos="10449"/>
            </w:tabs>
            <w:rPr>
              <w:del w:id="75" w:author="Namita Sivasankaran" w:date="2016-11-04T12:09:00Z"/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del w:id="76" w:author="Namita Sivasankaran" w:date="2016-11-04T12:09:00Z">
            <w:r w:rsidRPr="00A46314" w:rsidDel="00A46314">
              <w:rPr>
                <w:rPrChange w:id="77" w:author="Namita Sivasankaran" w:date="2016-11-04T12:09:00Z">
                  <w:rPr>
                    <w:rStyle w:val="Hyperlink"/>
                    <w:smallCaps/>
                    <w:noProof/>
                  </w:rPr>
                </w:rPrChange>
              </w:rPr>
              <w:delText>3.4</w:delText>
            </w:r>
            <w:r w:rsidDel="00A46314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 w:eastAsia="en-IN"/>
              </w:rPr>
              <w:tab/>
            </w:r>
            <w:r w:rsidRPr="00A46314" w:rsidDel="00A46314">
              <w:rPr>
                <w:rPrChange w:id="78" w:author="Namita Sivasankaran" w:date="2016-11-04T12:09:00Z">
                  <w:rPr>
                    <w:rStyle w:val="Hyperlink"/>
                    <w:smallCaps/>
                    <w:noProof/>
                  </w:rPr>
                </w:rPrChange>
              </w:rPr>
              <w:delText>Upload</w:delText>
            </w:r>
            <w:r w:rsidDel="00A46314">
              <w:rPr>
                <w:noProof/>
                <w:webHidden/>
              </w:rPr>
              <w:tab/>
              <w:delText>6</w:delText>
            </w:r>
          </w:del>
        </w:p>
        <w:p w:rsidR="00014FDE" w:rsidDel="00A46314" w:rsidRDefault="00014FDE">
          <w:pPr>
            <w:pStyle w:val="TOC2"/>
            <w:tabs>
              <w:tab w:val="left" w:pos="880"/>
              <w:tab w:val="right" w:leader="dot" w:pos="10449"/>
            </w:tabs>
            <w:rPr>
              <w:del w:id="79" w:author="Namita Sivasankaran" w:date="2016-11-04T12:09:00Z"/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del w:id="80" w:author="Namita Sivasankaran" w:date="2016-11-04T12:09:00Z">
            <w:r w:rsidRPr="00A46314" w:rsidDel="00A46314">
              <w:rPr>
                <w:rPrChange w:id="81" w:author="Namita Sivasankaran" w:date="2016-11-04T12:09:00Z">
                  <w:rPr>
                    <w:rStyle w:val="Hyperlink"/>
                    <w:smallCaps/>
                    <w:noProof/>
                  </w:rPr>
                </w:rPrChange>
              </w:rPr>
              <w:delText>3.5</w:delText>
            </w:r>
            <w:r w:rsidDel="00A46314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 w:eastAsia="en-IN"/>
              </w:rPr>
              <w:tab/>
            </w:r>
            <w:r w:rsidRPr="00A46314" w:rsidDel="00A46314">
              <w:rPr>
                <w:rPrChange w:id="82" w:author="Namita Sivasankaran" w:date="2016-11-04T12:09:00Z">
                  <w:rPr>
                    <w:rStyle w:val="Hyperlink"/>
                    <w:smallCaps/>
                    <w:noProof/>
                  </w:rPr>
                </w:rPrChange>
              </w:rPr>
              <w:delText>Download</w:delText>
            </w:r>
            <w:r w:rsidDel="00A46314">
              <w:rPr>
                <w:noProof/>
                <w:webHidden/>
              </w:rPr>
              <w:tab/>
              <w:delText>6</w:delText>
            </w:r>
          </w:del>
        </w:p>
        <w:p w:rsidR="00014FDE" w:rsidDel="00A46314" w:rsidRDefault="00014FDE">
          <w:pPr>
            <w:pStyle w:val="TOC2"/>
            <w:tabs>
              <w:tab w:val="left" w:pos="880"/>
              <w:tab w:val="right" w:leader="dot" w:pos="10449"/>
            </w:tabs>
            <w:rPr>
              <w:del w:id="83" w:author="Namita Sivasankaran" w:date="2016-11-04T12:09:00Z"/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del w:id="84" w:author="Namita Sivasankaran" w:date="2016-11-04T12:09:00Z">
            <w:r w:rsidRPr="00A46314" w:rsidDel="00A46314">
              <w:rPr>
                <w:rPrChange w:id="85" w:author="Namita Sivasankaran" w:date="2016-11-04T12:09:00Z">
                  <w:rPr>
                    <w:rStyle w:val="Hyperlink"/>
                    <w:smallCaps/>
                    <w:noProof/>
                  </w:rPr>
                </w:rPrChange>
              </w:rPr>
              <w:delText>3.6</w:delText>
            </w:r>
            <w:r w:rsidDel="00A46314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 w:eastAsia="en-IN"/>
              </w:rPr>
              <w:tab/>
            </w:r>
            <w:r w:rsidRPr="00A46314" w:rsidDel="00A46314">
              <w:rPr>
                <w:rPrChange w:id="86" w:author="Namita Sivasankaran" w:date="2016-11-04T12:09:00Z">
                  <w:rPr>
                    <w:rStyle w:val="Hyperlink"/>
                    <w:smallCaps/>
                    <w:noProof/>
                  </w:rPr>
                </w:rPrChange>
              </w:rPr>
              <w:delText>Reports</w:delText>
            </w:r>
            <w:r w:rsidDel="00A46314">
              <w:rPr>
                <w:noProof/>
                <w:webHidden/>
              </w:rPr>
              <w:tab/>
              <w:delText>6</w:delText>
            </w:r>
          </w:del>
        </w:p>
        <w:p w:rsidR="00014FDE" w:rsidDel="00A46314" w:rsidRDefault="00014FDE">
          <w:pPr>
            <w:pStyle w:val="TOC1"/>
            <w:rPr>
              <w:del w:id="87" w:author="Namita Sivasankaran" w:date="2016-11-04T12:09:00Z"/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del w:id="88" w:author="Namita Sivasankaran" w:date="2016-11-04T12:09:00Z">
            <w:r w:rsidRPr="00A46314" w:rsidDel="00A46314">
              <w:rPr>
                <w:rPrChange w:id="89" w:author="Namita Sivasankaran" w:date="2016-11-04T12:09:00Z">
                  <w:rPr>
                    <w:rStyle w:val="Hyperlink"/>
                    <w:smallCaps/>
                    <w:noProof/>
                    <w:spacing w:val="5"/>
                  </w:rPr>
                </w:rPrChange>
              </w:rPr>
              <w:delText>4.</w:delText>
            </w:r>
            <w:r w:rsidDel="00A46314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 w:eastAsia="en-IN"/>
              </w:rPr>
              <w:tab/>
            </w:r>
            <w:r w:rsidRPr="00A46314" w:rsidDel="00A46314">
              <w:rPr>
                <w:rPrChange w:id="90" w:author="Namita Sivasankaran" w:date="2016-11-04T12:09:00Z">
                  <w:rPr>
                    <w:rStyle w:val="Hyperlink"/>
                    <w:smallCaps/>
                    <w:noProof/>
                    <w:spacing w:val="5"/>
                  </w:rPr>
                </w:rPrChange>
              </w:rPr>
              <w:delText>Reviewing Screening stage data</w:delText>
            </w:r>
            <w:r w:rsidDel="00A46314">
              <w:rPr>
                <w:noProof/>
                <w:webHidden/>
              </w:rPr>
              <w:tab/>
              <w:delText>7</w:delText>
            </w:r>
          </w:del>
        </w:p>
        <w:p w:rsidR="00014FDE" w:rsidDel="00A46314" w:rsidRDefault="00014FDE">
          <w:pPr>
            <w:pStyle w:val="TOC2"/>
            <w:tabs>
              <w:tab w:val="left" w:pos="880"/>
              <w:tab w:val="right" w:leader="dot" w:pos="10449"/>
            </w:tabs>
            <w:rPr>
              <w:del w:id="91" w:author="Namita Sivasankaran" w:date="2016-11-04T12:09:00Z"/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del w:id="92" w:author="Namita Sivasankaran" w:date="2016-11-04T12:09:00Z">
            <w:r w:rsidRPr="00A46314" w:rsidDel="00A46314">
              <w:rPr>
                <w:rPrChange w:id="93" w:author="Namita Sivasankaran" w:date="2016-11-04T12:09:00Z">
                  <w:rPr>
                    <w:rStyle w:val="Hyperlink"/>
                    <w:smallCaps/>
                    <w:noProof/>
                  </w:rPr>
                </w:rPrChange>
              </w:rPr>
              <w:delText>4.1</w:delText>
            </w:r>
            <w:r w:rsidDel="00A46314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 w:eastAsia="en-IN"/>
              </w:rPr>
              <w:tab/>
            </w:r>
            <w:r w:rsidRPr="00A46314" w:rsidDel="00A46314">
              <w:rPr>
                <w:rPrChange w:id="94" w:author="Namita Sivasankaran" w:date="2016-11-04T12:09:00Z">
                  <w:rPr>
                    <w:rStyle w:val="Hyperlink"/>
                    <w:smallCaps/>
                    <w:noProof/>
                  </w:rPr>
                </w:rPrChange>
              </w:rPr>
              <w:delText>UI requirements</w:delText>
            </w:r>
            <w:r w:rsidDel="00A46314">
              <w:rPr>
                <w:noProof/>
                <w:webHidden/>
              </w:rPr>
              <w:tab/>
              <w:delText>7</w:delText>
            </w:r>
          </w:del>
        </w:p>
        <w:p w:rsidR="00014FDE" w:rsidDel="00A46314" w:rsidRDefault="00014FDE">
          <w:pPr>
            <w:pStyle w:val="TOC2"/>
            <w:tabs>
              <w:tab w:val="left" w:pos="880"/>
              <w:tab w:val="right" w:leader="dot" w:pos="10449"/>
            </w:tabs>
            <w:rPr>
              <w:del w:id="95" w:author="Namita Sivasankaran" w:date="2016-11-04T12:09:00Z"/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del w:id="96" w:author="Namita Sivasankaran" w:date="2016-11-04T12:09:00Z">
            <w:r w:rsidRPr="00A46314" w:rsidDel="00A46314">
              <w:rPr>
                <w:rPrChange w:id="97" w:author="Namita Sivasankaran" w:date="2016-11-04T12:09:00Z">
                  <w:rPr>
                    <w:rStyle w:val="Hyperlink"/>
                    <w:smallCaps/>
                    <w:noProof/>
                  </w:rPr>
                </w:rPrChange>
              </w:rPr>
              <w:delText>4.2</w:delText>
            </w:r>
            <w:r w:rsidDel="00A46314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 w:eastAsia="en-IN"/>
              </w:rPr>
              <w:tab/>
            </w:r>
            <w:r w:rsidRPr="00A46314" w:rsidDel="00A46314">
              <w:rPr>
                <w:rPrChange w:id="98" w:author="Namita Sivasankaran" w:date="2016-11-04T12:09:00Z">
                  <w:rPr>
                    <w:rStyle w:val="Hyperlink"/>
                    <w:smallCaps/>
                    <w:noProof/>
                  </w:rPr>
                </w:rPrChange>
              </w:rPr>
              <w:delText>Screenshots</w:delText>
            </w:r>
            <w:r w:rsidDel="00A46314">
              <w:rPr>
                <w:noProof/>
                <w:webHidden/>
              </w:rPr>
              <w:tab/>
              <w:delText>21</w:delText>
            </w:r>
          </w:del>
        </w:p>
        <w:p w:rsidR="00014FDE" w:rsidDel="00A46314" w:rsidRDefault="00014FDE">
          <w:pPr>
            <w:pStyle w:val="TOC2"/>
            <w:tabs>
              <w:tab w:val="left" w:pos="880"/>
              <w:tab w:val="right" w:leader="dot" w:pos="10449"/>
            </w:tabs>
            <w:rPr>
              <w:del w:id="99" w:author="Namita Sivasankaran" w:date="2016-11-04T12:09:00Z"/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del w:id="100" w:author="Namita Sivasankaran" w:date="2016-11-04T12:09:00Z">
            <w:r w:rsidRPr="00A46314" w:rsidDel="00A46314">
              <w:rPr>
                <w:rPrChange w:id="101" w:author="Namita Sivasankaran" w:date="2016-11-04T12:09:00Z">
                  <w:rPr>
                    <w:rStyle w:val="Hyperlink"/>
                    <w:smallCaps/>
                    <w:noProof/>
                  </w:rPr>
                </w:rPrChange>
              </w:rPr>
              <w:delText>4.3</w:delText>
            </w:r>
            <w:r w:rsidDel="00A46314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 w:eastAsia="en-IN"/>
              </w:rPr>
              <w:tab/>
            </w:r>
            <w:r w:rsidRPr="00A46314" w:rsidDel="00A46314">
              <w:rPr>
                <w:rPrChange w:id="102" w:author="Namita Sivasankaran" w:date="2016-11-04T12:09:00Z">
                  <w:rPr>
                    <w:rStyle w:val="Hyperlink"/>
                    <w:smallCaps/>
                    <w:noProof/>
                  </w:rPr>
                </w:rPrChange>
              </w:rPr>
              <w:delText>Functional requirements</w:delText>
            </w:r>
            <w:r w:rsidDel="00A46314">
              <w:rPr>
                <w:noProof/>
                <w:webHidden/>
              </w:rPr>
              <w:tab/>
              <w:delText>43</w:delText>
            </w:r>
          </w:del>
        </w:p>
        <w:p w:rsidR="00014FDE" w:rsidDel="00A46314" w:rsidRDefault="00014FDE">
          <w:pPr>
            <w:pStyle w:val="TOC2"/>
            <w:tabs>
              <w:tab w:val="left" w:pos="880"/>
              <w:tab w:val="right" w:leader="dot" w:pos="10449"/>
            </w:tabs>
            <w:rPr>
              <w:del w:id="103" w:author="Namita Sivasankaran" w:date="2016-11-04T12:09:00Z"/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del w:id="104" w:author="Namita Sivasankaran" w:date="2016-11-04T12:09:00Z">
            <w:r w:rsidRPr="00A46314" w:rsidDel="00A46314">
              <w:rPr>
                <w:rPrChange w:id="105" w:author="Namita Sivasankaran" w:date="2016-11-04T12:09:00Z">
                  <w:rPr>
                    <w:rStyle w:val="Hyperlink"/>
                    <w:smallCaps/>
                    <w:noProof/>
                  </w:rPr>
                </w:rPrChange>
              </w:rPr>
              <w:delText>4.6</w:delText>
            </w:r>
            <w:r w:rsidDel="00A46314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 w:eastAsia="en-IN"/>
              </w:rPr>
              <w:tab/>
            </w:r>
            <w:r w:rsidRPr="00A46314" w:rsidDel="00A46314">
              <w:rPr>
                <w:rPrChange w:id="106" w:author="Namita Sivasankaran" w:date="2016-11-04T12:09:00Z">
                  <w:rPr>
                    <w:rStyle w:val="Hyperlink"/>
                    <w:smallCaps/>
                    <w:noProof/>
                  </w:rPr>
                </w:rPrChange>
              </w:rPr>
              <w:delText>Downloads</w:delText>
            </w:r>
            <w:r w:rsidDel="00A46314">
              <w:rPr>
                <w:noProof/>
                <w:webHidden/>
              </w:rPr>
              <w:tab/>
              <w:delText>43</w:delText>
            </w:r>
          </w:del>
        </w:p>
        <w:p w:rsidR="00014FDE" w:rsidDel="00A46314" w:rsidRDefault="00014FDE">
          <w:pPr>
            <w:pStyle w:val="TOC2"/>
            <w:tabs>
              <w:tab w:val="left" w:pos="880"/>
              <w:tab w:val="right" w:leader="dot" w:pos="10449"/>
            </w:tabs>
            <w:rPr>
              <w:del w:id="107" w:author="Namita Sivasankaran" w:date="2016-11-04T12:09:00Z"/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del w:id="108" w:author="Namita Sivasankaran" w:date="2016-11-04T12:09:00Z">
            <w:r w:rsidRPr="00A46314" w:rsidDel="00A46314">
              <w:rPr>
                <w:rPrChange w:id="109" w:author="Namita Sivasankaran" w:date="2016-11-04T12:09:00Z">
                  <w:rPr>
                    <w:rStyle w:val="Hyperlink"/>
                    <w:smallCaps/>
                    <w:noProof/>
                  </w:rPr>
                </w:rPrChange>
              </w:rPr>
              <w:delText>4.7</w:delText>
            </w:r>
            <w:r w:rsidDel="00A46314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 w:eastAsia="en-IN"/>
              </w:rPr>
              <w:tab/>
            </w:r>
            <w:r w:rsidRPr="00A46314" w:rsidDel="00A46314">
              <w:rPr>
                <w:rPrChange w:id="110" w:author="Namita Sivasankaran" w:date="2016-11-04T12:09:00Z">
                  <w:rPr>
                    <w:rStyle w:val="Hyperlink"/>
                    <w:smallCaps/>
                    <w:noProof/>
                  </w:rPr>
                </w:rPrChange>
              </w:rPr>
              <w:delText>Reports</w:delText>
            </w:r>
            <w:r w:rsidDel="00A46314">
              <w:rPr>
                <w:noProof/>
                <w:webHidden/>
              </w:rPr>
              <w:tab/>
              <w:delText>43</w:delText>
            </w:r>
          </w:del>
        </w:p>
        <w:p w:rsidR="00B42412" w:rsidRPr="00C8540F" w:rsidRDefault="00B42412" w:rsidP="002A43AF">
          <w:r w:rsidRPr="00C8540F">
            <w:rPr>
              <w:b/>
              <w:bCs/>
              <w:noProof/>
            </w:rPr>
            <w:fldChar w:fldCharType="end"/>
          </w:r>
        </w:p>
      </w:sdtContent>
    </w:sdt>
    <w:p w:rsidR="00B42412" w:rsidRPr="00C8540F" w:rsidRDefault="00B42412" w:rsidP="00B42412"/>
    <w:p w:rsidR="00B42412" w:rsidRPr="00C8540F" w:rsidRDefault="00B42412" w:rsidP="00B42412"/>
    <w:p w:rsidR="00645805" w:rsidRPr="00C8540F" w:rsidRDefault="00645805"/>
    <w:p w:rsidR="00645805" w:rsidRPr="00C8540F" w:rsidRDefault="00645805"/>
    <w:p w:rsidR="00645805" w:rsidRPr="00C8540F" w:rsidRDefault="00645805"/>
    <w:p w:rsidR="00645805" w:rsidRPr="00C8540F" w:rsidRDefault="00645805"/>
    <w:p w:rsidR="00645805" w:rsidRPr="00C8540F" w:rsidRDefault="00645805"/>
    <w:p w:rsidR="00645805" w:rsidRPr="00C8540F" w:rsidRDefault="00645805"/>
    <w:p w:rsidR="00645805" w:rsidRPr="00C8540F" w:rsidRDefault="00645805"/>
    <w:p w:rsidR="00645805" w:rsidRPr="00C8540F" w:rsidRDefault="00645805"/>
    <w:p w:rsidR="00645805" w:rsidRPr="00C8540F" w:rsidRDefault="00645805"/>
    <w:p w:rsidR="00645805" w:rsidRPr="00C8540F" w:rsidRDefault="00645805"/>
    <w:p w:rsidR="00645805" w:rsidRPr="00C8540F" w:rsidRDefault="00645805"/>
    <w:p w:rsidR="00645805" w:rsidRPr="00C8540F" w:rsidRDefault="00645805"/>
    <w:p w:rsidR="00645805" w:rsidRPr="00C8540F" w:rsidRDefault="00645805"/>
    <w:p w:rsidR="0055603C" w:rsidRPr="00C8540F" w:rsidRDefault="0055603C">
      <w:pPr>
        <w:sectPr w:rsidR="0055603C" w:rsidRPr="00C8540F" w:rsidSect="0055603C">
          <w:headerReference w:type="default" r:id="rId10"/>
          <w:footerReference w:type="default" r:id="rId11"/>
          <w:pgSz w:w="11899" w:h="16838"/>
          <w:pgMar w:top="720" w:right="720" w:bottom="720" w:left="720" w:header="1560" w:footer="567" w:gutter="0"/>
          <w:cols w:space="720"/>
          <w:docGrid w:linePitch="360"/>
        </w:sectPr>
      </w:pPr>
    </w:p>
    <w:p w:rsidR="00B42412" w:rsidRDefault="00B42412" w:rsidP="00F40B4B">
      <w:pPr>
        <w:pStyle w:val="Heading1"/>
        <w:keepNext w:val="0"/>
        <w:numPr>
          <w:ilvl w:val="0"/>
          <w:numId w:val="44"/>
        </w:numPr>
        <w:spacing w:before="480" w:after="0" w:line="276" w:lineRule="auto"/>
        <w:contextualSpacing/>
        <w:rPr>
          <w:ins w:id="111" w:author="Namita Sivasankaran" w:date="2016-11-09T20:14:00Z"/>
          <w:rFonts w:cs="Times New Roman"/>
          <w:b w:val="0"/>
          <w:bCs w:val="0"/>
          <w:smallCaps/>
          <w:spacing w:val="5"/>
          <w:kern w:val="0"/>
          <w:sz w:val="36"/>
          <w:szCs w:val="36"/>
        </w:rPr>
        <w:pPrChange w:id="112" w:author="Namita Sivasankaran" w:date="2016-11-09T20:14:00Z">
          <w:pPr>
            <w:pStyle w:val="Heading1"/>
            <w:keepNext w:val="0"/>
            <w:spacing w:before="480" w:after="0" w:line="276" w:lineRule="auto"/>
            <w:contextualSpacing/>
          </w:pPr>
        </w:pPrChange>
      </w:pPr>
      <w:bookmarkStart w:id="113" w:name="_Toc466024717"/>
      <w:r w:rsidRPr="00C8540F">
        <w:rPr>
          <w:rFonts w:cs="Times New Roman"/>
          <w:b w:val="0"/>
          <w:bCs w:val="0"/>
          <w:smallCaps/>
          <w:spacing w:val="5"/>
          <w:kern w:val="0"/>
          <w:sz w:val="36"/>
          <w:szCs w:val="36"/>
        </w:rPr>
        <w:lastRenderedPageBreak/>
        <w:t>Process Diagram</w:t>
      </w:r>
      <w:bookmarkEnd w:id="113"/>
    </w:p>
    <w:p w:rsidR="00F40B4B" w:rsidRPr="00F40B4B" w:rsidRDefault="00F40B4B" w:rsidP="00F40B4B">
      <w:pPr>
        <w:pStyle w:val="ListParagraph"/>
        <w:numPr>
          <w:ilvl w:val="1"/>
          <w:numId w:val="45"/>
        </w:numPr>
        <w:ind w:left="1276"/>
        <w:rPr>
          <w:rFonts w:ascii="Times New Roman" w:hAnsi="Times New Roman"/>
          <w:sz w:val="28"/>
          <w:szCs w:val="24"/>
          <w:rPrChange w:id="114" w:author="Namita Sivasankaran" w:date="2016-11-09T20:15:00Z">
            <w:rPr>
              <w:rFonts w:cs="Times New Roman"/>
              <w:b w:val="0"/>
              <w:bCs w:val="0"/>
              <w:smallCaps/>
              <w:spacing w:val="5"/>
              <w:kern w:val="0"/>
              <w:sz w:val="36"/>
              <w:szCs w:val="36"/>
            </w:rPr>
          </w:rPrChange>
        </w:rPr>
        <w:pPrChange w:id="115" w:author="Namita Sivasankaran" w:date="2016-11-09T20:15:00Z">
          <w:pPr>
            <w:pStyle w:val="Heading1"/>
            <w:keepNext w:val="0"/>
            <w:spacing w:before="480" w:after="0" w:line="276" w:lineRule="auto"/>
            <w:contextualSpacing/>
          </w:pPr>
        </w:pPrChange>
      </w:pPr>
      <w:ins w:id="116" w:author="Namita Sivasankaran" w:date="2016-11-09T20:14:00Z">
        <w:r w:rsidRPr="00F40B4B">
          <w:rPr>
            <w:rFonts w:ascii="Times New Roman" w:eastAsiaTheme="majorEastAsia" w:hAnsi="Times New Roman"/>
            <w:smallCaps/>
            <w:spacing w:val="5"/>
            <w:sz w:val="28"/>
            <w:szCs w:val="24"/>
            <w:rPrChange w:id="117" w:author="Namita Sivasankaran" w:date="2016-11-09T20:15:00Z">
              <w:rPr/>
            </w:rPrChange>
          </w:rPr>
          <w:t>Process flowchart</w:t>
        </w:r>
      </w:ins>
    </w:p>
    <w:p w:rsidR="00C8540F" w:rsidRPr="00C8540F" w:rsidRDefault="00C8540F" w:rsidP="00C8540F"/>
    <w:p w:rsidR="00645805" w:rsidRPr="00C8540F" w:rsidRDefault="00F40B4B" w:rsidP="00645805">
      <w:ins w:id="118" w:author="Namita Sivasankaran" w:date="2016-11-09T20:15:00Z">
        <w:r>
          <w:rPr>
            <w:noProof/>
            <w:lang w:val="en-IN" w:eastAsia="en-IN"/>
          </w:rPr>
          <w:drawing>
            <wp:inline distT="0" distB="0" distL="0" distR="0">
              <wp:extent cx="9777730" cy="3636645"/>
              <wp:effectExtent l="0" t="0" r="0" b="1905"/>
              <wp:docPr id="9" name="Picture 9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Screening Review v3.png"/>
                      <pic:cNvPicPr/>
                    </pic:nvPicPr>
                    <pic:blipFill>
                      <a:blip r:embed="rId12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9777730" cy="363664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:rsidR="002C2ABC" w:rsidRPr="00C8540F" w:rsidRDefault="002C2ABC" w:rsidP="002C2ABC"/>
    <w:p w:rsidR="002C2ABC" w:rsidRPr="00C8540F" w:rsidRDefault="002C2ABC" w:rsidP="002C2ABC"/>
    <w:p w:rsidR="0051397D" w:rsidRPr="00C8540F" w:rsidRDefault="0051397D" w:rsidP="002C2ABC">
      <w:pPr>
        <w:sectPr w:rsidR="0051397D" w:rsidRPr="00C8540F" w:rsidSect="0055603C">
          <w:pgSz w:w="16838" w:h="11899" w:orient="landscape"/>
          <w:pgMar w:top="720" w:right="720" w:bottom="720" w:left="720" w:header="1560" w:footer="567" w:gutter="0"/>
          <w:cols w:space="720"/>
          <w:docGrid w:linePitch="360"/>
        </w:sectPr>
      </w:pPr>
    </w:p>
    <w:p w:rsidR="00F40B4B" w:rsidRDefault="00F40B4B" w:rsidP="00F40B4B">
      <w:pPr>
        <w:pStyle w:val="Heading1"/>
        <w:keepNext w:val="0"/>
        <w:numPr>
          <w:ilvl w:val="1"/>
          <w:numId w:val="10"/>
        </w:numPr>
        <w:spacing w:before="480" w:after="0" w:line="276" w:lineRule="auto"/>
        <w:contextualSpacing/>
        <w:rPr>
          <w:ins w:id="119" w:author="Namita Sivasankaran" w:date="2016-11-09T20:13:00Z"/>
          <w:smallCaps/>
          <w:spacing w:val="5"/>
          <w:szCs w:val="28"/>
        </w:rPr>
        <w:pPrChange w:id="120" w:author="Namita Sivasankaran" w:date="2016-11-09T19:11:00Z">
          <w:pPr/>
        </w:pPrChange>
      </w:pPr>
      <w:bookmarkStart w:id="121" w:name="_Toc466024718"/>
      <w:ins w:id="122" w:author="Namita Sivasankaran" w:date="2016-11-09T20:13:00Z">
        <w:r w:rsidRPr="006B5C1F">
          <w:rPr>
            <w:rFonts w:cs="Times New Roman"/>
            <w:b w:val="0"/>
            <w:bCs w:val="0"/>
            <w:smallCaps/>
            <w:spacing w:val="5"/>
            <w:kern w:val="0"/>
            <w:szCs w:val="28"/>
            <w:rPrChange w:id="123" w:author="Namita Sivasankaran" w:date="2016-11-09T19:11:00Z">
              <w:rPr/>
            </w:rPrChange>
          </w:rPr>
          <w:lastRenderedPageBreak/>
          <w:t>Process Steps</w:t>
        </w:r>
      </w:ins>
    </w:p>
    <w:p w:rsidR="00F40B4B" w:rsidRPr="00FC5C00" w:rsidRDefault="00F40B4B" w:rsidP="00F40B4B">
      <w:pPr>
        <w:rPr>
          <w:ins w:id="124" w:author="Namita Sivasankaran" w:date="2016-11-09T20:13:00Z"/>
          <w:rPrChange w:id="125" w:author="Namita Sivasankaran" w:date="2016-11-09T19:35:00Z">
            <w:rPr>
              <w:ins w:id="126" w:author="Namita Sivasankaran" w:date="2016-11-09T20:13:00Z"/>
              <w:b/>
              <w:bCs/>
              <w:smallCaps/>
              <w:spacing w:val="5"/>
              <w:szCs w:val="28"/>
            </w:rPr>
          </w:rPrChange>
        </w:rPr>
      </w:pPr>
    </w:p>
    <w:p w:rsidR="00F40B4B" w:rsidRPr="007A16B5" w:rsidRDefault="00F40B4B" w:rsidP="00F40B4B">
      <w:pPr>
        <w:pStyle w:val="ListParagraph"/>
        <w:numPr>
          <w:ilvl w:val="0"/>
          <w:numId w:val="43"/>
        </w:numPr>
        <w:rPr>
          <w:ins w:id="127" w:author="Namita Sivasankaran" w:date="2016-11-09T20:13:00Z"/>
          <w:rFonts w:eastAsiaTheme="majorEastAsia"/>
          <w:sz w:val="24"/>
          <w:szCs w:val="24"/>
          <w:rPrChange w:id="128" w:author="Namita Sivasankaran" w:date="2016-11-09T19:17:00Z">
            <w:rPr>
              <w:ins w:id="129" w:author="Namita Sivasankaran" w:date="2016-11-09T20:13:00Z"/>
              <w:rFonts w:eastAsiaTheme="majorEastAsia"/>
            </w:rPr>
          </w:rPrChange>
        </w:rPr>
        <w:pPrChange w:id="130" w:author="Namita Sivasankaran" w:date="2016-11-09T19:11:00Z">
          <w:pPr/>
        </w:pPrChange>
      </w:pPr>
      <w:ins w:id="131" w:author="Namita Sivasankaran" w:date="2016-11-09T20:13:00Z">
        <w:r w:rsidRPr="007A16B5">
          <w:rPr>
            <w:rFonts w:ascii="Times New Roman" w:eastAsiaTheme="majorEastAsia" w:hAnsi="Times New Roman"/>
            <w:sz w:val="24"/>
            <w:szCs w:val="24"/>
            <w:rPrChange w:id="132" w:author="Namita Sivasankaran" w:date="2016-11-09T19:17:00Z">
              <w:rPr>
                <w:rFonts w:eastAsiaTheme="majorEastAsia"/>
              </w:rPr>
            </w:rPrChange>
          </w:rPr>
          <w:t>Loan of</w:t>
        </w:r>
        <w:bookmarkStart w:id="133" w:name="_GoBack"/>
        <w:r w:rsidRPr="007A16B5">
          <w:rPr>
            <w:rFonts w:ascii="Times New Roman" w:eastAsiaTheme="majorEastAsia" w:hAnsi="Times New Roman"/>
            <w:sz w:val="24"/>
            <w:szCs w:val="24"/>
            <w:rPrChange w:id="134" w:author="Namita Sivasankaran" w:date="2016-11-09T19:17:00Z">
              <w:rPr>
                <w:rFonts w:eastAsiaTheme="majorEastAsia"/>
              </w:rPr>
            </w:rPrChange>
          </w:rPr>
          <w:t>ficer</w:t>
        </w:r>
        <w:bookmarkEnd w:id="133"/>
        <w:r w:rsidRPr="007A16B5">
          <w:rPr>
            <w:rFonts w:ascii="Times New Roman" w:eastAsiaTheme="majorEastAsia" w:hAnsi="Times New Roman"/>
            <w:sz w:val="24"/>
            <w:szCs w:val="24"/>
            <w:rPrChange w:id="135" w:author="Namita Sivasankaran" w:date="2016-11-09T19:17:00Z">
              <w:rPr>
                <w:rFonts w:eastAsiaTheme="majorEastAsia"/>
              </w:rPr>
            </w:rPrChange>
          </w:rPr>
          <w:t xml:space="preserve"> logs in and is able to view all profiles that completed lead generation stage</w:t>
        </w:r>
      </w:ins>
    </w:p>
    <w:p w:rsidR="00F40B4B" w:rsidRDefault="00F40B4B" w:rsidP="00F40B4B">
      <w:pPr>
        <w:pStyle w:val="ListParagraph"/>
        <w:numPr>
          <w:ilvl w:val="0"/>
          <w:numId w:val="43"/>
        </w:numPr>
        <w:rPr>
          <w:ins w:id="136" w:author="Namita Sivasankaran" w:date="2016-11-09T20:13:00Z"/>
          <w:rFonts w:eastAsiaTheme="majorEastAsia"/>
          <w:sz w:val="24"/>
          <w:szCs w:val="24"/>
        </w:rPr>
        <w:pPrChange w:id="137" w:author="Namita Sivasankaran" w:date="2016-11-09T19:14:00Z">
          <w:pPr/>
        </w:pPrChange>
      </w:pPr>
      <w:ins w:id="138" w:author="Namita Sivasankaran" w:date="2016-11-09T20:13:00Z">
        <w:r w:rsidRPr="007A16B5">
          <w:rPr>
            <w:rFonts w:ascii="Times New Roman" w:eastAsiaTheme="majorEastAsia" w:hAnsi="Times New Roman"/>
            <w:sz w:val="24"/>
            <w:szCs w:val="24"/>
            <w:rPrChange w:id="139" w:author="Namita Sivasankaran" w:date="2016-11-09T19:17:00Z">
              <w:rPr>
                <w:rFonts w:eastAsiaTheme="majorEastAsia"/>
              </w:rPr>
            </w:rPrChange>
          </w:rPr>
          <w:t>LO can search profiles based on the following criteria</w:t>
        </w:r>
      </w:ins>
    </w:p>
    <w:p w:rsidR="00F40B4B" w:rsidRDefault="00F40B4B" w:rsidP="00F40B4B">
      <w:pPr>
        <w:pStyle w:val="ListParagraph"/>
        <w:numPr>
          <w:ilvl w:val="2"/>
          <w:numId w:val="43"/>
        </w:numPr>
        <w:ind w:hanging="382"/>
        <w:rPr>
          <w:ins w:id="140" w:author="Namita Sivasankaran" w:date="2016-11-09T20:13:00Z"/>
          <w:rFonts w:eastAsiaTheme="majorEastAsia"/>
          <w:sz w:val="24"/>
          <w:szCs w:val="24"/>
        </w:rPr>
        <w:pPrChange w:id="141" w:author="Namita Sivasankaran" w:date="2016-11-09T19:22:00Z">
          <w:pPr/>
        </w:pPrChange>
      </w:pPr>
      <w:ins w:id="142" w:author="Namita Sivasankaran" w:date="2016-11-09T20:13:00Z">
        <w:r>
          <w:rPr>
            <w:rFonts w:ascii="Times New Roman" w:eastAsiaTheme="majorEastAsia" w:hAnsi="Times New Roman"/>
            <w:sz w:val="24"/>
            <w:szCs w:val="24"/>
          </w:rPr>
          <w:t>Screening date</w:t>
        </w:r>
      </w:ins>
    </w:p>
    <w:p w:rsidR="00F40B4B" w:rsidRDefault="00F40B4B" w:rsidP="00F40B4B">
      <w:pPr>
        <w:pStyle w:val="ListParagraph"/>
        <w:numPr>
          <w:ilvl w:val="2"/>
          <w:numId w:val="43"/>
        </w:numPr>
        <w:ind w:hanging="382"/>
        <w:rPr>
          <w:ins w:id="143" w:author="Namita Sivasankaran" w:date="2016-11-09T20:13:00Z"/>
          <w:rFonts w:eastAsiaTheme="majorEastAsia"/>
          <w:sz w:val="24"/>
          <w:szCs w:val="24"/>
        </w:rPr>
        <w:pPrChange w:id="144" w:author="Namita Sivasankaran" w:date="2016-11-09T19:22:00Z">
          <w:pPr/>
        </w:pPrChange>
      </w:pPr>
      <w:ins w:id="145" w:author="Namita Sivasankaran" w:date="2016-11-09T20:13:00Z">
        <w:r>
          <w:rPr>
            <w:rFonts w:ascii="Times New Roman" w:eastAsiaTheme="majorEastAsia" w:hAnsi="Times New Roman"/>
            <w:sz w:val="24"/>
            <w:szCs w:val="24"/>
          </w:rPr>
          <w:t>Applicant Name</w:t>
        </w:r>
      </w:ins>
    </w:p>
    <w:p w:rsidR="00F40B4B" w:rsidRDefault="00F40B4B" w:rsidP="00F40B4B">
      <w:pPr>
        <w:pStyle w:val="ListParagraph"/>
        <w:numPr>
          <w:ilvl w:val="2"/>
          <w:numId w:val="43"/>
        </w:numPr>
        <w:ind w:hanging="382"/>
        <w:rPr>
          <w:ins w:id="146" w:author="Namita Sivasankaran" w:date="2016-11-09T20:13:00Z"/>
          <w:rFonts w:eastAsiaTheme="majorEastAsia"/>
          <w:sz w:val="24"/>
          <w:szCs w:val="24"/>
        </w:rPr>
        <w:pPrChange w:id="147" w:author="Namita Sivasankaran" w:date="2016-11-09T19:22:00Z">
          <w:pPr/>
        </w:pPrChange>
      </w:pPr>
      <w:ins w:id="148" w:author="Namita Sivasankaran" w:date="2016-11-09T20:13:00Z">
        <w:r>
          <w:rPr>
            <w:rFonts w:ascii="Times New Roman" w:eastAsiaTheme="majorEastAsia" w:hAnsi="Times New Roman"/>
            <w:sz w:val="24"/>
            <w:szCs w:val="24"/>
          </w:rPr>
          <w:t>Business Name</w:t>
        </w:r>
      </w:ins>
    </w:p>
    <w:p w:rsidR="00F40B4B" w:rsidRDefault="00F40B4B" w:rsidP="00F40B4B">
      <w:pPr>
        <w:pStyle w:val="ListParagraph"/>
        <w:numPr>
          <w:ilvl w:val="2"/>
          <w:numId w:val="43"/>
        </w:numPr>
        <w:ind w:hanging="382"/>
        <w:rPr>
          <w:ins w:id="149" w:author="Namita Sivasankaran" w:date="2016-11-09T20:13:00Z"/>
          <w:rFonts w:eastAsiaTheme="majorEastAsia"/>
          <w:sz w:val="24"/>
          <w:szCs w:val="24"/>
        </w:rPr>
        <w:pPrChange w:id="150" w:author="Namita Sivasankaran" w:date="2016-11-09T19:22:00Z">
          <w:pPr/>
        </w:pPrChange>
      </w:pPr>
      <w:ins w:id="151" w:author="Namita Sivasankaran" w:date="2016-11-09T20:13:00Z">
        <w:r>
          <w:rPr>
            <w:rFonts w:ascii="Times New Roman" w:eastAsiaTheme="majorEastAsia" w:hAnsi="Times New Roman"/>
            <w:sz w:val="24"/>
            <w:szCs w:val="24"/>
          </w:rPr>
          <w:t>Customer ID</w:t>
        </w:r>
      </w:ins>
    </w:p>
    <w:p w:rsidR="00F40B4B" w:rsidRDefault="00F40B4B" w:rsidP="00F40B4B">
      <w:pPr>
        <w:pStyle w:val="ListParagraph"/>
        <w:numPr>
          <w:ilvl w:val="2"/>
          <w:numId w:val="43"/>
        </w:numPr>
        <w:ind w:hanging="382"/>
        <w:rPr>
          <w:ins w:id="152" w:author="Namita Sivasankaran" w:date="2016-11-09T20:13:00Z"/>
          <w:rFonts w:eastAsiaTheme="majorEastAsia"/>
          <w:sz w:val="24"/>
          <w:szCs w:val="24"/>
        </w:rPr>
        <w:pPrChange w:id="153" w:author="Namita Sivasankaran" w:date="2016-11-09T19:22:00Z">
          <w:pPr/>
        </w:pPrChange>
      </w:pPr>
      <w:ins w:id="154" w:author="Namita Sivasankaran" w:date="2016-11-09T20:13:00Z">
        <w:r>
          <w:rPr>
            <w:rFonts w:ascii="Times New Roman" w:eastAsiaTheme="majorEastAsia" w:hAnsi="Times New Roman"/>
            <w:sz w:val="24"/>
            <w:szCs w:val="24"/>
          </w:rPr>
          <w:t>Area</w:t>
        </w:r>
      </w:ins>
    </w:p>
    <w:p w:rsidR="00F40B4B" w:rsidRDefault="00F40B4B" w:rsidP="00F40B4B">
      <w:pPr>
        <w:pStyle w:val="ListParagraph"/>
        <w:numPr>
          <w:ilvl w:val="2"/>
          <w:numId w:val="43"/>
        </w:numPr>
        <w:ind w:hanging="382"/>
        <w:rPr>
          <w:ins w:id="155" w:author="Namita Sivasankaran" w:date="2016-11-09T20:13:00Z"/>
          <w:rFonts w:eastAsiaTheme="majorEastAsia"/>
          <w:sz w:val="24"/>
          <w:szCs w:val="24"/>
        </w:rPr>
        <w:pPrChange w:id="156" w:author="Namita Sivasankaran" w:date="2016-11-09T19:22:00Z">
          <w:pPr/>
        </w:pPrChange>
      </w:pPr>
      <w:ins w:id="157" w:author="Namita Sivasankaran" w:date="2016-11-09T20:13:00Z">
        <w:r>
          <w:rPr>
            <w:rFonts w:ascii="Times New Roman" w:eastAsiaTheme="majorEastAsia" w:hAnsi="Times New Roman"/>
            <w:sz w:val="24"/>
            <w:szCs w:val="24"/>
          </w:rPr>
          <w:t>City /Village/Town</w:t>
        </w:r>
      </w:ins>
    </w:p>
    <w:p w:rsidR="00F40B4B" w:rsidRPr="007A16B5" w:rsidRDefault="00F40B4B" w:rsidP="00F40B4B">
      <w:pPr>
        <w:pStyle w:val="ListParagraph"/>
        <w:numPr>
          <w:ilvl w:val="2"/>
          <w:numId w:val="43"/>
        </w:numPr>
        <w:ind w:hanging="382"/>
        <w:rPr>
          <w:ins w:id="158" w:author="Namita Sivasankaran" w:date="2016-11-09T20:13:00Z"/>
          <w:rFonts w:ascii="Times New Roman" w:eastAsiaTheme="majorEastAsia" w:hAnsi="Times New Roman"/>
          <w:sz w:val="24"/>
          <w:szCs w:val="24"/>
          <w:rPrChange w:id="159" w:author="Namita Sivasankaran" w:date="2016-11-09T19:17:00Z">
            <w:rPr>
              <w:ins w:id="160" w:author="Namita Sivasankaran" w:date="2016-11-09T20:13:00Z"/>
            </w:rPr>
          </w:rPrChange>
        </w:rPr>
      </w:pPr>
      <w:ins w:id="161" w:author="Namita Sivasankaran" w:date="2016-11-09T20:13:00Z">
        <w:r>
          <w:rPr>
            <w:rFonts w:ascii="Times New Roman" w:eastAsiaTheme="majorEastAsia" w:hAnsi="Times New Roman"/>
            <w:sz w:val="24"/>
            <w:szCs w:val="24"/>
          </w:rPr>
          <w:t>Pincode</w:t>
        </w:r>
      </w:ins>
    </w:p>
    <w:p w:rsidR="00F40B4B" w:rsidRPr="007A16B5" w:rsidRDefault="00F40B4B" w:rsidP="00F40B4B">
      <w:pPr>
        <w:pStyle w:val="ListParagraph"/>
        <w:numPr>
          <w:ilvl w:val="0"/>
          <w:numId w:val="43"/>
        </w:numPr>
        <w:rPr>
          <w:ins w:id="162" w:author="Namita Sivasankaran" w:date="2016-11-09T20:13:00Z"/>
          <w:rFonts w:eastAsiaTheme="majorEastAsia"/>
          <w:sz w:val="24"/>
          <w:szCs w:val="24"/>
          <w:rPrChange w:id="163" w:author="Namita Sivasankaran" w:date="2016-11-09T19:17:00Z">
            <w:rPr>
              <w:ins w:id="164" w:author="Namita Sivasankaran" w:date="2016-11-09T20:13:00Z"/>
              <w:rFonts w:eastAsiaTheme="majorEastAsia"/>
            </w:rPr>
          </w:rPrChange>
        </w:rPr>
        <w:pPrChange w:id="165" w:author="Namita Sivasankaran" w:date="2016-11-09T19:11:00Z">
          <w:pPr/>
        </w:pPrChange>
      </w:pPr>
      <w:ins w:id="166" w:author="Namita Sivasankaran" w:date="2016-11-09T20:13:00Z">
        <w:r w:rsidRPr="007A16B5">
          <w:rPr>
            <w:rFonts w:ascii="Times New Roman" w:eastAsiaTheme="majorEastAsia" w:hAnsi="Times New Roman"/>
            <w:sz w:val="24"/>
            <w:szCs w:val="24"/>
            <w:rPrChange w:id="167" w:author="Namita Sivasankaran" w:date="2016-11-09T19:17:00Z">
              <w:rPr>
                <w:rFonts w:eastAsiaTheme="majorEastAsia"/>
              </w:rPr>
            </w:rPrChange>
          </w:rPr>
          <w:t>All search parameters will have a sort/arrange facility</w:t>
        </w:r>
      </w:ins>
    </w:p>
    <w:p w:rsidR="00F40B4B" w:rsidRPr="007A16B5" w:rsidRDefault="00F40B4B" w:rsidP="00F40B4B">
      <w:pPr>
        <w:pStyle w:val="ListParagraph"/>
        <w:numPr>
          <w:ilvl w:val="0"/>
          <w:numId w:val="43"/>
        </w:numPr>
        <w:rPr>
          <w:ins w:id="168" w:author="Namita Sivasankaran" w:date="2016-11-09T20:13:00Z"/>
          <w:rFonts w:eastAsiaTheme="majorEastAsia"/>
          <w:sz w:val="24"/>
          <w:szCs w:val="24"/>
          <w:rPrChange w:id="169" w:author="Namita Sivasankaran" w:date="2016-11-09T19:17:00Z">
            <w:rPr>
              <w:ins w:id="170" w:author="Namita Sivasankaran" w:date="2016-11-09T20:13:00Z"/>
              <w:rFonts w:eastAsiaTheme="majorEastAsia"/>
            </w:rPr>
          </w:rPrChange>
        </w:rPr>
        <w:pPrChange w:id="171" w:author="Namita Sivasankaran" w:date="2016-11-09T19:11:00Z">
          <w:pPr/>
        </w:pPrChange>
      </w:pPr>
      <w:ins w:id="172" w:author="Namita Sivasankaran" w:date="2016-11-09T20:13:00Z">
        <w:r w:rsidRPr="007A16B5">
          <w:rPr>
            <w:rFonts w:ascii="Times New Roman" w:eastAsiaTheme="majorEastAsia" w:hAnsi="Times New Roman"/>
            <w:sz w:val="24"/>
            <w:szCs w:val="24"/>
            <w:rPrChange w:id="173" w:author="Namita Sivasankaran" w:date="2016-11-09T19:17:00Z">
              <w:rPr>
                <w:rFonts w:eastAsiaTheme="majorEastAsia"/>
              </w:rPr>
            </w:rPrChange>
          </w:rPr>
          <w:t>LO will click on the desired profile to select the customer. Lead data of that customer will be auto-populated and screening fields will be displayed.</w:t>
        </w:r>
      </w:ins>
    </w:p>
    <w:p w:rsidR="00F40B4B" w:rsidRPr="007A16B5" w:rsidRDefault="00F40B4B" w:rsidP="00F40B4B">
      <w:pPr>
        <w:pStyle w:val="ListParagraph"/>
        <w:numPr>
          <w:ilvl w:val="0"/>
          <w:numId w:val="43"/>
        </w:numPr>
        <w:rPr>
          <w:ins w:id="174" w:author="Namita Sivasankaran" w:date="2016-11-09T20:13:00Z"/>
          <w:rFonts w:eastAsiaTheme="majorEastAsia"/>
          <w:sz w:val="24"/>
          <w:szCs w:val="24"/>
          <w:rPrChange w:id="175" w:author="Namita Sivasankaran" w:date="2016-11-09T19:17:00Z">
            <w:rPr>
              <w:ins w:id="176" w:author="Namita Sivasankaran" w:date="2016-11-09T20:13:00Z"/>
              <w:rFonts w:eastAsiaTheme="majorEastAsia"/>
            </w:rPr>
          </w:rPrChange>
        </w:rPr>
        <w:pPrChange w:id="177" w:author="Namita Sivasankaran" w:date="2016-11-09T19:11:00Z">
          <w:pPr/>
        </w:pPrChange>
      </w:pPr>
      <w:ins w:id="178" w:author="Namita Sivasankaran" w:date="2016-11-09T20:13:00Z">
        <w:r w:rsidRPr="007A16B5">
          <w:rPr>
            <w:rFonts w:ascii="Times New Roman" w:eastAsiaTheme="majorEastAsia" w:hAnsi="Times New Roman"/>
            <w:sz w:val="24"/>
            <w:szCs w:val="24"/>
            <w:rPrChange w:id="179" w:author="Namita Sivasankaran" w:date="2016-11-09T19:17:00Z">
              <w:rPr>
                <w:rFonts w:eastAsiaTheme="majorEastAsia"/>
              </w:rPr>
            </w:rPrChange>
          </w:rPr>
          <w:t>LO will enter details to capture screening data.</w:t>
        </w:r>
      </w:ins>
    </w:p>
    <w:p w:rsidR="00F40B4B" w:rsidRDefault="00F40B4B" w:rsidP="00F40B4B">
      <w:pPr>
        <w:pStyle w:val="ListParagraph"/>
        <w:numPr>
          <w:ilvl w:val="0"/>
          <w:numId w:val="43"/>
        </w:numPr>
        <w:rPr>
          <w:ins w:id="180" w:author="Namita Sivasankaran" w:date="2016-11-09T20:13:00Z"/>
          <w:rFonts w:eastAsiaTheme="majorEastAsia"/>
          <w:sz w:val="24"/>
          <w:szCs w:val="24"/>
        </w:rPr>
        <w:pPrChange w:id="181" w:author="Namita Sivasankaran" w:date="2016-11-09T19:11:00Z">
          <w:pPr/>
        </w:pPrChange>
      </w:pPr>
      <w:ins w:id="182" w:author="Namita Sivasankaran" w:date="2016-11-09T20:13:00Z">
        <w:r w:rsidRPr="007A16B5">
          <w:rPr>
            <w:rFonts w:ascii="Times New Roman" w:eastAsiaTheme="majorEastAsia" w:hAnsi="Times New Roman"/>
            <w:sz w:val="24"/>
            <w:szCs w:val="24"/>
            <w:rPrChange w:id="183" w:author="Namita Sivasankaran" w:date="2016-11-09T19:26:00Z">
              <w:rPr>
                <w:rFonts w:eastAsiaTheme="majorEastAsia"/>
              </w:rPr>
            </w:rPrChange>
          </w:rPr>
          <w:t>On clicking ‘</w:t>
        </w:r>
        <w:r w:rsidRPr="007A16B5">
          <w:rPr>
            <w:rFonts w:ascii="Times New Roman" w:eastAsiaTheme="majorEastAsia" w:hAnsi="Times New Roman"/>
            <w:b/>
            <w:sz w:val="24"/>
            <w:szCs w:val="24"/>
            <w:rPrChange w:id="184" w:author="Namita Sivasankaran" w:date="2016-11-09T19:26:00Z">
              <w:rPr>
                <w:rFonts w:eastAsiaTheme="majorEastAsia"/>
                <w:b/>
              </w:rPr>
            </w:rPrChange>
          </w:rPr>
          <w:t>submit’</w:t>
        </w:r>
        <w:r w:rsidRPr="007A16B5">
          <w:rPr>
            <w:rFonts w:ascii="Times New Roman" w:eastAsiaTheme="majorEastAsia" w:hAnsi="Times New Roman"/>
            <w:sz w:val="24"/>
            <w:szCs w:val="24"/>
            <w:rPrChange w:id="185" w:author="Namita Sivasankaran" w:date="2016-11-09T19:26:00Z">
              <w:rPr>
                <w:rFonts w:eastAsiaTheme="majorEastAsia"/>
              </w:rPr>
            </w:rPrChange>
          </w:rPr>
          <w:t xml:space="preserve"> the system will run a de-dupe check. If it is found to be a duplicate, an error message will be displayed and will </w:t>
        </w:r>
        <w:r>
          <w:rPr>
            <w:rFonts w:ascii="Times New Roman" w:eastAsiaTheme="majorEastAsia" w:hAnsi="Times New Roman"/>
            <w:sz w:val="24"/>
            <w:szCs w:val="24"/>
          </w:rPr>
          <w:t>remain on the</w:t>
        </w:r>
        <w:r w:rsidRPr="007A16B5">
          <w:rPr>
            <w:rFonts w:ascii="Times New Roman" w:eastAsiaTheme="majorEastAsia" w:hAnsi="Times New Roman"/>
            <w:sz w:val="24"/>
            <w:szCs w:val="24"/>
            <w:rPrChange w:id="186" w:author="Namita Sivasankaran" w:date="2016-11-09T19:26:00Z">
              <w:rPr>
                <w:rFonts w:eastAsiaTheme="majorEastAsia"/>
              </w:rPr>
            </w:rPrChange>
          </w:rPr>
          <w:t xml:space="preserve"> data capture screen.</w:t>
        </w:r>
        <w:r>
          <w:rPr>
            <w:rFonts w:ascii="Times New Roman" w:eastAsiaTheme="majorEastAsia" w:hAnsi="Times New Roman"/>
            <w:sz w:val="24"/>
            <w:szCs w:val="24"/>
          </w:rPr>
          <w:t xml:space="preserve"> </w:t>
        </w:r>
      </w:ins>
    </w:p>
    <w:p w:rsidR="00F40B4B" w:rsidRPr="006F04A1" w:rsidRDefault="00F40B4B" w:rsidP="00F40B4B">
      <w:pPr>
        <w:pStyle w:val="ListParagraph"/>
        <w:numPr>
          <w:ilvl w:val="0"/>
          <w:numId w:val="43"/>
        </w:numPr>
        <w:rPr>
          <w:ins w:id="187" w:author="Namita Sivasankaran" w:date="2016-11-09T20:13:00Z"/>
          <w:rFonts w:ascii="Times New Roman" w:eastAsiaTheme="majorEastAsia" w:hAnsi="Times New Roman"/>
          <w:sz w:val="24"/>
          <w:szCs w:val="24"/>
        </w:rPr>
      </w:pPr>
      <w:ins w:id="188" w:author="Namita Sivasankaran" w:date="2016-11-09T20:13:00Z">
        <w:r>
          <w:rPr>
            <w:rFonts w:ascii="Times New Roman" w:eastAsiaTheme="majorEastAsia" w:hAnsi="Times New Roman"/>
            <w:sz w:val="24"/>
            <w:szCs w:val="24"/>
          </w:rPr>
          <w:t>If it is not a duplicate, the system will send details for CB check</w:t>
        </w:r>
      </w:ins>
    </w:p>
    <w:p w:rsidR="00F40B4B" w:rsidRDefault="00F40B4B" w:rsidP="00F40B4B">
      <w:pPr>
        <w:pStyle w:val="ListParagraph"/>
        <w:numPr>
          <w:ilvl w:val="0"/>
          <w:numId w:val="43"/>
        </w:numPr>
        <w:rPr>
          <w:ins w:id="189" w:author="Namita Sivasankaran" w:date="2016-11-09T20:13:00Z"/>
          <w:rFonts w:eastAsiaTheme="majorEastAsia"/>
          <w:sz w:val="24"/>
          <w:szCs w:val="24"/>
        </w:rPr>
        <w:pPrChange w:id="190" w:author="Namita Sivasankaran" w:date="2016-11-09T19:29:00Z">
          <w:pPr/>
        </w:pPrChange>
      </w:pPr>
      <w:ins w:id="191" w:author="Namita Sivasankaran" w:date="2016-11-09T20:13:00Z">
        <w:r>
          <w:rPr>
            <w:rFonts w:ascii="Times New Roman" w:eastAsiaTheme="majorEastAsia" w:hAnsi="Times New Roman"/>
            <w:sz w:val="24"/>
            <w:szCs w:val="24"/>
          </w:rPr>
          <w:t>After CB check, system will compute Risk Score 1 (Screening Score)</w:t>
        </w:r>
      </w:ins>
    </w:p>
    <w:p w:rsidR="00F40B4B" w:rsidRDefault="00F40B4B" w:rsidP="00F40B4B">
      <w:pPr>
        <w:pStyle w:val="ListParagraph"/>
        <w:numPr>
          <w:ilvl w:val="0"/>
          <w:numId w:val="43"/>
        </w:numPr>
        <w:rPr>
          <w:ins w:id="192" w:author="Namita Sivasankaran" w:date="2016-11-09T20:13:00Z"/>
          <w:rFonts w:eastAsiaTheme="majorEastAsia"/>
          <w:sz w:val="24"/>
          <w:szCs w:val="24"/>
        </w:rPr>
        <w:pPrChange w:id="193" w:author="Namita Sivasankaran" w:date="2016-11-09T19:29:00Z">
          <w:pPr/>
        </w:pPrChange>
      </w:pPr>
      <w:ins w:id="194" w:author="Namita Sivasankaran" w:date="2016-11-09T20:13:00Z">
        <w:r>
          <w:rPr>
            <w:rFonts w:ascii="Times New Roman" w:eastAsiaTheme="majorEastAsia" w:hAnsi="Times New Roman"/>
            <w:sz w:val="24"/>
            <w:szCs w:val="24"/>
          </w:rPr>
          <w:t>If CB score and Risk Score 1 fulfil the auto-approval criteria, the profile is directly sent to the application stage, and will be displayed in the pending for application queue.</w:t>
        </w:r>
      </w:ins>
    </w:p>
    <w:p w:rsidR="00F40B4B" w:rsidRDefault="00F40B4B" w:rsidP="00F40B4B">
      <w:pPr>
        <w:pStyle w:val="ListParagraph"/>
        <w:numPr>
          <w:ilvl w:val="0"/>
          <w:numId w:val="43"/>
        </w:numPr>
        <w:rPr>
          <w:ins w:id="195" w:author="Namita Sivasankaran" w:date="2016-11-09T20:13:00Z"/>
          <w:rFonts w:eastAsiaTheme="majorEastAsia"/>
          <w:sz w:val="24"/>
          <w:szCs w:val="24"/>
        </w:rPr>
        <w:pPrChange w:id="196" w:author="Namita Sivasankaran" w:date="2016-11-09T19:29:00Z">
          <w:pPr/>
        </w:pPrChange>
      </w:pPr>
      <w:ins w:id="197" w:author="Namita Sivasankaran" w:date="2016-11-09T20:13:00Z">
        <w:r>
          <w:rPr>
            <w:rFonts w:ascii="Times New Roman" w:eastAsiaTheme="majorEastAsia" w:hAnsi="Times New Roman"/>
            <w:sz w:val="24"/>
            <w:szCs w:val="24"/>
          </w:rPr>
          <w:t>If CB score or Risk Score 1 or both do not fulfil the auto-approval criteria, the profile is sent to the screening review stage, and will be displayed in the pending for screening review queue.</w:t>
        </w:r>
      </w:ins>
    </w:p>
    <w:p w:rsidR="00B454C8" w:rsidRPr="00C8540F" w:rsidRDefault="0051397D" w:rsidP="00B454C8">
      <w:pPr>
        <w:pStyle w:val="Heading1"/>
        <w:keepNext w:val="0"/>
        <w:numPr>
          <w:ilvl w:val="0"/>
          <w:numId w:val="10"/>
        </w:numPr>
        <w:spacing w:before="480" w:after="0" w:line="276" w:lineRule="auto"/>
        <w:ind w:left="0" w:firstLine="0"/>
        <w:contextualSpacing/>
        <w:rPr>
          <w:rFonts w:cs="Times New Roman"/>
          <w:b w:val="0"/>
          <w:bCs w:val="0"/>
          <w:smallCaps/>
          <w:spacing w:val="5"/>
          <w:kern w:val="0"/>
          <w:sz w:val="36"/>
          <w:szCs w:val="36"/>
        </w:rPr>
      </w:pPr>
      <w:r w:rsidRPr="00C8540F">
        <w:rPr>
          <w:rFonts w:cs="Times New Roman"/>
          <w:b w:val="0"/>
          <w:bCs w:val="0"/>
          <w:smallCaps/>
          <w:spacing w:val="5"/>
          <w:kern w:val="0"/>
          <w:sz w:val="36"/>
          <w:szCs w:val="36"/>
        </w:rPr>
        <w:t>S</w:t>
      </w:r>
      <w:r w:rsidR="00B454C8" w:rsidRPr="00C8540F">
        <w:rPr>
          <w:rFonts w:cs="Times New Roman"/>
          <w:b w:val="0"/>
          <w:bCs w:val="0"/>
          <w:smallCaps/>
          <w:spacing w:val="5"/>
          <w:kern w:val="0"/>
          <w:sz w:val="36"/>
          <w:szCs w:val="36"/>
        </w:rPr>
        <w:t>tage definition</w:t>
      </w:r>
      <w:bookmarkEnd w:id="121"/>
    </w:p>
    <w:p w:rsidR="00FA2759" w:rsidRPr="00C8540F" w:rsidRDefault="00FA2759" w:rsidP="00FA2759"/>
    <w:tbl>
      <w:tblPr>
        <w:tblStyle w:val="TableGrid"/>
        <w:tblW w:w="10100" w:type="dxa"/>
        <w:tblLook w:val="04A0" w:firstRow="1" w:lastRow="0" w:firstColumn="1" w:lastColumn="0" w:noHBand="0" w:noVBand="1"/>
      </w:tblPr>
      <w:tblGrid>
        <w:gridCol w:w="2376"/>
        <w:gridCol w:w="7724"/>
      </w:tblGrid>
      <w:tr w:rsidR="00FA2759" w:rsidRPr="00C8540F" w:rsidTr="003257A4">
        <w:trPr>
          <w:trHeight w:val="300"/>
        </w:trPr>
        <w:tc>
          <w:tcPr>
            <w:tcW w:w="2376" w:type="dxa"/>
            <w:noWrap/>
            <w:hideMark/>
          </w:tcPr>
          <w:p w:rsidR="00FA2759" w:rsidRPr="00C8540F" w:rsidRDefault="00FA2759" w:rsidP="003257A4">
            <w:pPr>
              <w:rPr>
                <w:b/>
                <w:color w:val="000000"/>
                <w:sz w:val="24"/>
                <w:szCs w:val="18"/>
                <w:lang w:val="en-IN" w:eastAsia="en-IN"/>
              </w:rPr>
            </w:pPr>
            <w:r w:rsidRPr="00C8540F">
              <w:rPr>
                <w:b/>
                <w:color w:val="000000"/>
                <w:sz w:val="24"/>
                <w:szCs w:val="18"/>
                <w:lang w:val="en-IN" w:eastAsia="en-IN"/>
              </w:rPr>
              <w:t>Stage</w:t>
            </w:r>
          </w:p>
        </w:tc>
        <w:tc>
          <w:tcPr>
            <w:tcW w:w="7724" w:type="dxa"/>
            <w:hideMark/>
          </w:tcPr>
          <w:p w:rsidR="00FA2759" w:rsidRPr="00C8540F" w:rsidRDefault="00FA2759" w:rsidP="003257A4">
            <w:pPr>
              <w:rPr>
                <w:b/>
                <w:color w:val="000000"/>
                <w:sz w:val="24"/>
                <w:szCs w:val="18"/>
                <w:lang w:val="en-IN" w:eastAsia="en-IN"/>
              </w:rPr>
            </w:pPr>
            <w:r w:rsidRPr="00C8540F">
              <w:rPr>
                <w:b/>
                <w:color w:val="000000"/>
                <w:sz w:val="24"/>
                <w:szCs w:val="18"/>
                <w:lang w:val="en-IN" w:eastAsia="en-IN"/>
              </w:rPr>
              <w:t>Description</w:t>
            </w:r>
          </w:p>
        </w:tc>
      </w:tr>
      <w:tr w:rsidR="00FA2759" w:rsidRPr="00C8540F" w:rsidTr="00A05C6F">
        <w:trPr>
          <w:trHeight w:val="589"/>
        </w:trPr>
        <w:tc>
          <w:tcPr>
            <w:tcW w:w="2376" w:type="dxa"/>
            <w:noWrap/>
          </w:tcPr>
          <w:p w:rsidR="00FA2759" w:rsidRPr="00C8540F" w:rsidRDefault="00117109" w:rsidP="003257A4">
            <w:pPr>
              <w:rPr>
                <w:color w:val="000000"/>
                <w:sz w:val="24"/>
                <w:szCs w:val="18"/>
                <w:lang w:val="en-IN" w:eastAsia="en-IN"/>
              </w:rPr>
            </w:pPr>
            <w:r>
              <w:rPr>
                <w:color w:val="000000"/>
                <w:sz w:val="24"/>
                <w:szCs w:val="18"/>
                <w:lang w:val="en-IN" w:eastAsia="en-IN"/>
              </w:rPr>
              <w:t>Screening Review</w:t>
            </w:r>
            <w:r w:rsidR="001901C1" w:rsidRPr="00C8540F">
              <w:rPr>
                <w:color w:val="000000"/>
                <w:sz w:val="24"/>
                <w:szCs w:val="18"/>
                <w:lang w:val="en-IN" w:eastAsia="en-IN"/>
              </w:rPr>
              <w:t xml:space="preserve"> Queue</w:t>
            </w:r>
          </w:p>
        </w:tc>
        <w:tc>
          <w:tcPr>
            <w:tcW w:w="7724" w:type="dxa"/>
          </w:tcPr>
          <w:p w:rsidR="00FA2759" w:rsidRPr="00C8540F" w:rsidRDefault="001901C1" w:rsidP="00545BEE">
            <w:pPr>
              <w:rPr>
                <w:color w:val="000000"/>
                <w:sz w:val="24"/>
                <w:szCs w:val="18"/>
                <w:lang w:val="en-IN" w:eastAsia="en-IN"/>
              </w:rPr>
            </w:pPr>
            <w:r w:rsidRPr="00C8540F">
              <w:rPr>
                <w:color w:val="000000"/>
                <w:sz w:val="24"/>
                <w:szCs w:val="18"/>
                <w:lang w:val="en-IN" w:eastAsia="en-IN"/>
              </w:rPr>
              <w:t xml:space="preserve">The </w:t>
            </w:r>
            <w:del w:id="198" w:author="Namita Sivasankaran" w:date="2016-11-04T11:23:00Z">
              <w:r w:rsidR="00117109" w:rsidDel="00545BEE">
                <w:rPr>
                  <w:color w:val="000000"/>
                  <w:sz w:val="24"/>
                  <w:szCs w:val="18"/>
                  <w:lang w:val="en-IN" w:eastAsia="en-IN"/>
                </w:rPr>
                <w:delText>Hub Manager</w:delText>
              </w:r>
            </w:del>
            <w:ins w:id="199" w:author="Namita Sivasankaran" w:date="2016-11-04T11:23:00Z">
              <w:r w:rsidR="00545BEE">
                <w:rPr>
                  <w:color w:val="000000"/>
                  <w:sz w:val="24"/>
                  <w:szCs w:val="18"/>
                  <w:lang w:val="en-IN" w:eastAsia="en-IN"/>
                </w:rPr>
                <w:t>Central Risk Manager</w:t>
              </w:r>
            </w:ins>
            <w:r w:rsidR="00A05C6F" w:rsidRPr="00C8540F">
              <w:rPr>
                <w:color w:val="000000"/>
                <w:sz w:val="24"/>
                <w:szCs w:val="18"/>
                <w:lang w:val="en-IN" w:eastAsia="en-IN"/>
              </w:rPr>
              <w:t xml:space="preserve"> selects a profile from the </w:t>
            </w:r>
            <w:del w:id="200" w:author="Namita Sivasankaran" w:date="2016-11-04T11:24:00Z">
              <w:r w:rsidR="00A05C6F" w:rsidRPr="00C8540F" w:rsidDel="00545BEE">
                <w:rPr>
                  <w:color w:val="000000"/>
                  <w:sz w:val="24"/>
                  <w:szCs w:val="18"/>
                  <w:lang w:val="en-IN" w:eastAsia="en-IN"/>
                </w:rPr>
                <w:delText xml:space="preserve">screening </w:delText>
              </w:r>
            </w:del>
            <w:ins w:id="201" w:author="Namita Sivasankaran" w:date="2016-11-04T11:24:00Z">
              <w:r w:rsidR="00545BEE">
                <w:rPr>
                  <w:color w:val="000000"/>
                  <w:sz w:val="24"/>
                  <w:szCs w:val="18"/>
                  <w:lang w:val="en-IN" w:eastAsia="en-IN"/>
                </w:rPr>
                <w:t>pending for screening review queue</w:t>
              </w:r>
            </w:ins>
            <w:del w:id="202" w:author="Namita Sivasankaran" w:date="2016-11-04T11:24:00Z">
              <w:r w:rsidR="00117109" w:rsidDel="00545BEE">
                <w:rPr>
                  <w:color w:val="000000"/>
                  <w:sz w:val="24"/>
                  <w:szCs w:val="18"/>
                  <w:lang w:val="en-IN" w:eastAsia="en-IN"/>
                </w:rPr>
                <w:delText>stage</w:delText>
              </w:r>
            </w:del>
          </w:p>
        </w:tc>
      </w:tr>
      <w:tr w:rsidR="00FA2759" w:rsidRPr="00C8540F" w:rsidTr="00A05C6F">
        <w:trPr>
          <w:trHeight w:val="555"/>
        </w:trPr>
        <w:tc>
          <w:tcPr>
            <w:tcW w:w="2376" w:type="dxa"/>
            <w:noWrap/>
          </w:tcPr>
          <w:p w:rsidR="00FA2759" w:rsidRPr="00C8540F" w:rsidRDefault="006002FC" w:rsidP="00A05C6F">
            <w:pPr>
              <w:rPr>
                <w:color w:val="000000"/>
                <w:sz w:val="24"/>
                <w:szCs w:val="18"/>
                <w:lang w:val="en-IN" w:eastAsia="en-IN"/>
              </w:rPr>
            </w:pPr>
            <w:ins w:id="203" w:author="Swapnil Agrawal | IFMR Rural Finance" w:date="2016-10-27T12:48:00Z">
              <w:r>
                <w:rPr>
                  <w:color w:val="000000"/>
                  <w:sz w:val="24"/>
                  <w:szCs w:val="24"/>
                  <w:lang w:val="en-IN" w:eastAsia="en-IN"/>
                </w:rPr>
                <w:t>Customer View</w:t>
              </w:r>
            </w:ins>
            <w:del w:id="204" w:author="Swapnil Agrawal | IFMR Rural Finance" w:date="2016-10-27T12:48:00Z">
              <w:r w:rsidR="00117109" w:rsidDel="006002FC">
                <w:rPr>
                  <w:color w:val="000000"/>
                  <w:sz w:val="24"/>
                  <w:szCs w:val="18"/>
                  <w:lang w:val="en-IN" w:eastAsia="en-IN"/>
                </w:rPr>
                <w:delText>Enter Remarks</w:delText>
              </w:r>
            </w:del>
          </w:p>
        </w:tc>
        <w:tc>
          <w:tcPr>
            <w:tcW w:w="7724" w:type="dxa"/>
          </w:tcPr>
          <w:p w:rsidR="00FA2759" w:rsidRPr="00C8540F" w:rsidRDefault="001901C1" w:rsidP="00014FDE">
            <w:pPr>
              <w:rPr>
                <w:color w:val="000000"/>
                <w:sz w:val="24"/>
                <w:szCs w:val="18"/>
                <w:lang w:val="en-IN" w:eastAsia="en-IN"/>
              </w:rPr>
            </w:pPr>
            <w:r w:rsidRPr="00C8540F">
              <w:rPr>
                <w:color w:val="000000"/>
                <w:sz w:val="24"/>
                <w:szCs w:val="18"/>
                <w:lang w:val="en-IN" w:eastAsia="en-IN"/>
              </w:rPr>
              <w:t xml:space="preserve">The </w:t>
            </w:r>
            <w:del w:id="205" w:author="Namita Sivasankaran" w:date="2016-11-04T11:23:00Z">
              <w:r w:rsidR="00117109" w:rsidDel="00545BEE">
                <w:rPr>
                  <w:color w:val="000000"/>
                  <w:sz w:val="24"/>
                  <w:szCs w:val="18"/>
                  <w:lang w:val="en-IN" w:eastAsia="en-IN"/>
                </w:rPr>
                <w:delText>Hub Manager</w:delText>
              </w:r>
            </w:del>
            <w:ins w:id="206" w:author="Namita Sivasankaran" w:date="2016-11-04T11:23:00Z">
              <w:r w:rsidR="00545BEE">
                <w:rPr>
                  <w:color w:val="000000"/>
                  <w:sz w:val="24"/>
                  <w:szCs w:val="18"/>
                  <w:lang w:val="en-IN" w:eastAsia="en-IN"/>
                </w:rPr>
                <w:t>Central Risk Manager</w:t>
              </w:r>
            </w:ins>
            <w:r w:rsidR="001013E2" w:rsidRPr="00C8540F">
              <w:rPr>
                <w:color w:val="000000"/>
                <w:sz w:val="24"/>
                <w:szCs w:val="18"/>
                <w:lang w:val="en-IN" w:eastAsia="en-IN"/>
              </w:rPr>
              <w:t xml:space="preserve"> </w:t>
            </w:r>
            <w:r w:rsidR="00117109">
              <w:rPr>
                <w:color w:val="000000"/>
                <w:sz w:val="24"/>
                <w:szCs w:val="18"/>
                <w:lang w:val="en-IN" w:eastAsia="en-IN"/>
              </w:rPr>
              <w:t>reviews</w:t>
            </w:r>
            <w:r w:rsidRPr="00C8540F">
              <w:rPr>
                <w:color w:val="000000"/>
                <w:sz w:val="24"/>
                <w:szCs w:val="18"/>
                <w:lang w:val="en-IN" w:eastAsia="en-IN"/>
              </w:rPr>
              <w:t xml:space="preserve"> data and </w:t>
            </w:r>
            <w:ins w:id="207" w:author="Namita Sivasankaran" w:date="2016-11-04T11:25:00Z">
              <w:r w:rsidR="00545BEE">
                <w:rPr>
                  <w:color w:val="000000"/>
                  <w:sz w:val="24"/>
                  <w:szCs w:val="18"/>
                  <w:lang w:val="en-IN" w:eastAsia="en-IN"/>
                </w:rPr>
                <w:t xml:space="preserve">can submit the </w:t>
              </w:r>
            </w:ins>
            <w:ins w:id="208" w:author="Namita Sivasankaran" w:date="2016-11-04T11:26:00Z">
              <w:r w:rsidR="00545BEE">
                <w:rPr>
                  <w:color w:val="000000"/>
                  <w:sz w:val="24"/>
                  <w:szCs w:val="18"/>
                  <w:lang w:val="en-IN" w:eastAsia="en-IN"/>
                </w:rPr>
                <w:t xml:space="preserve">same </w:t>
              </w:r>
            </w:ins>
            <w:ins w:id="209" w:author="Namita Sivasankaran" w:date="2016-11-04T11:25:00Z">
              <w:r w:rsidR="00545BEE">
                <w:rPr>
                  <w:color w:val="000000"/>
                  <w:sz w:val="24"/>
                  <w:szCs w:val="18"/>
                  <w:lang w:val="en-IN" w:eastAsia="en-IN"/>
                </w:rPr>
                <w:t>for application/ reject/ send back to screening stage / hold in screening review queue until further action.</w:t>
              </w:r>
            </w:ins>
            <w:del w:id="210" w:author="Namita Sivasankaran" w:date="2016-11-04T11:26:00Z">
              <w:r w:rsidR="001013E2" w:rsidRPr="00C8540F" w:rsidDel="00545BEE">
                <w:rPr>
                  <w:color w:val="000000"/>
                  <w:sz w:val="24"/>
                  <w:szCs w:val="18"/>
                  <w:lang w:val="en-IN" w:eastAsia="en-IN"/>
                </w:rPr>
                <w:delText xml:space="preserve">submits the same </w:delText>
              </w:r>
              <w:r w:rsidR="00117109" w:rsidDel="00545BEE">
                <w:rPr>
                  <w:color w:val="000000"/>
                  <w:sz w:val="24"/>
                  <w:szCs w:val="18"/>
                  <w:lang w:val="en-IN" w:eastAsia="en-IN"/>
                </w:rPr>
                <w:delText xml:space="preserve">Application stage on successful review or send back </w:delText>
              </w:r>
              <w:r w:rsidR="00014FDE" w:rsidDel="00545BEE">
                <w:rPr>
                  <w:color w:val="000000"/>
                  <w:sz w:val="24"/>
                  <w:szCs w:val="18"/>
                  <w:lang w:val="en-IN" w:eastAsia="en-IN"/>
                </w:rPr>
                <w:delText xml:space="preserve">to screening stage </w:delText>
              </w:r>
              <w:r w:rsidR="00117109" w:rsidDel="00545BEE">
                <w:rPr>
                  <w:color w:val="000000"/>
                  <w:sz w:val="24"/>
                  <w:szCs w:val="18"/>
                  <w:lang w:val="en-IN" w:eastAsia="en-IN"/>
                </w:rPr>
                <w:delText>in</w:delText>
              </w:r>
              <w:r w:rsidR="00014FDE" w:rsidDel="00545BEE">
                <w:rPr>
                  <w:color w:val="000000"/>
                  <w:sz w:val="24"/>
                  <w:szCs w:val="18"/>
                  <w:lang w:val="en-IN" w:eastAsia="en-IN"/>
                </w:rPr>
                <w:delText xml:space="preserve"> case of any deviations.</w:delText>
              </w:r>
            </w:del>
          </w:p>
        </w:tc>
      </w:tr>
    </w:tbl>
    <w:p w:rsidR="00B454C8" w:rsidRPr="00C8540F" w:rsidRDefault="00B454C8" w:rsidP="00B454C8">
      <w:pPr>
        <w:pStyle w:val="Heading1"/>
        <w:keepNext w:val="0"/>
        <w:numPr>
          <w:ilvl w:val="0"/>
          <w:numId w:val="10"/>
        </w:numPr>
        <w:spacing w:before="480" w:after="0" w:line="276" w:lineRule="auto"/>
        <w:ind w:left="0" w:firstLine="0"/>
        <w:contextualSpacing/>
        <w:rPr>
          <w:rFonts w:cs="Times New Roman"/>
          <w:b w:val="0"/>
          <w:bCs w:val="0"/>
          <w:smallCaps/>
          <w:spacing w:val="5"/>
          <w:kern w:val="0"/>
          <w:sz w:val="36"/>
          <w:szCs w:val="36"/>
        </w:rPr>
      </w:pPr>
      <w:bookmarkStart w:id="211" w:name="_Toc466024719"/>
      <w:r w:rsidRPr="00C8540F">
        <w:rPr>
          <w:rFonts w:cs="Times New Roman"/>
          <w:b w:val="0"/>
          <w:bCs w:val="0"/>
          <w:smallCaps/>
          <w:spacing w:val="5"/>
          <w:kern w:val="0"/>
          <w:sz w:val="36"/>
          <w:szCs w:val="36"/>
        </w:rPr>
        <w:t>Stage-role access</w:t>
      </w:r>
      <w:bookmarkEnd w:id="211"/>
    </w:p>
    <w:p w:rsidR="00B454C8" w:rsidRPr="00C8540F" w:rsidRDefault="00B454C8" w:rsidP="00B454C8"/>
    <w:tbl>
      <w:tblPr>
        <w:tblW w:w="6961" w:type="dxa"/>
        <w:tblInd w:w="93" w:type="dxa"/>
        <w:tblLook w:val="04A0" w:firstRow="1" w:lastRow="0" w:firstColumn="1" w:lastColumn="0" w:noHBand="0" w:noVBand="1"/>
      </w:tblPr>
      <w:tblGrid>
        <w:gridCol w:w="3417"/>
        <w:gridCol w:w="3544"/>
      </w:tblGrid>
      <w:tr w:rsidR="00FA2759" w:rsidRPr="00C8540F" w:rsidTr="003257A4">
        <w:trPr>
          <w:trHeight w:val="300"/>
        </w:trPr>
        <w:tc>
          <w:tcPr>
            <w:tcW w:w="3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A2759" w:rsidRPr="00C8540F" w:rsidRDefault="00FA2759" w:rsidP="003257A4">
            <w:pPr>
              <w:rPr>
                <w:b/>
                <w:bCs/>
                <w:color w:val="000000"/>
                <w:sz w:val="24"/>
                <w:szCs w:val="24"/>
                <w:lang w:val="en-IN" w:eastAsia="en-IN"/>
              </w:rPr>
            </w:pPr>
            <w:r w:rsidRPr="00C8540F">
              <w:rPr>
                <w:b/>
                <w:bCs/>
                <w:color w:val="000000"/>
                <w:sz w:val="24"/>
                <w:szCs w:val="24"/>
                <w:lang w:val="en-IN" w:eastAsia="en-IN"/>
              </w:rPr>
              <w:t>Stage</w:t>
            </w:r>
          </w:p>
        </w:tc>
        <w:tc>
          <w:tcPr>
            <w:tcW w:w="354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FA2759" w:rsidRPr="00C8540F" w:rsidRDefault="00FA2759" w:rsidP="003257A4">
            <w:pPr>
              <w:rPr>
                <w:b/>
                <w:bCs/>
                <w:color w:val="000000"/>
                <w:sz w:val="24"/>
                <w:szCs w:val="24"/>
                <w:lang w:val="en-IN" w:eastAsia="en-IN"/>
              </w:rPr>
            </w:pPr>
            <w:r w:rsidRPr="00C8540F">
              <w:rPr>
                <w:b/>
                <w:bCs/>
                <w:color w:val="000000"/>
                <w:sz w:val="24"/>
                <w:szCs w:val="24"/>
                <w:lang w:val="en-IN" w:eastAsia="en-IN"/>
              </w:rPr>
              <w:t>Applicable Role</w:t>
            </w:r>
          </w:p>
        </w:tc>
      </w:tr>
      <w:tr w:rsidR="00FA2759" w:rsidRPr="00C8540F" w:rsidTr="00236920">
        <w:trPr>
          <w:trHeight w:val="300"/>
        </w:trPr>
        <w:tc>
          <w:tcPr>
            <w:tcW w:w="341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FA2759" w:rsidRPr="00C8540F" w:rsidRDefault="00117109" w:rsidP="003257A4">
            <w:pPr>
              <w:rPr>
                <w:color w:val="000000"/>
                <w:sz w:val="24"/>
                <w:szCs w:val="24"/>
                <w:lang w:val="en-IN" w:eastAsia="en-IN"/>
              </w:rPr>
            </w:pPr>
            <w:r>
              <w:rPr>
                <w:color w:val="000000"/>
                <w:sz w:val="24"/>
                <w:szCs w:val="18"/>
                <w:lang w:val="en-IN" w:eastAsia="en-IN"/>
              </w:rPr>
              <w:t>Screening Review</w:t>
            </w:r>
            <w:r w:rsidR="00A05C6F" w:rsidRPr="00C8540F">
              <w:rPr>
                <w:color w:val="000000"/>
                <w:sz w:val="24"/>
                <w:szCs w:val="24"/>
                <w:lang w:val="en-IN" w:eastAsia="en-IN"/>
              </w:rPr>
              <w:t xml:space="preserve"> </w:t>
            </w:r>
            <w:r w:rsidR="001901C1" w:rsidRPr="00C8540F">
              <w:rPr>
                <w:color w:val="000000"/>
                <w:sz w:val="24"/>
                <w:szCs w:val="24"/>
                <w:lang w:val="en-IN" w:eastAsia="en-IN"/>
              </w:rPr>
              <w:t>Queue</w:t>
            </w:r>
          </w:p>
        </w:tc>
        <w:tc>
          <w:tcPr>
            <w:tcW w:w="35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FA2759" w:rsidRPr="00C8540F" w:rsidRDefault="00117109" w:rsidP="003257A4">
            <w:pPr>
              <w:rPr>
                <w:color w:val="000000"/>
                <w:sz w:val="24"/>
                <w:szCs w:val="24"/>
                <w:lang w:val="en-IN" w:eastAsia="en-IN"/>
              </w:rPr>
            </w:pPr>
            <w:del w:id="212" w:author="Namita Sivasankaran" w:date="2016-11-04T11:23:00Z">
              <w:r w:rsidDel="00545BEE">
                <w:rPr>
                  <w:color w:val="000000"/>
                  <w:sz w:val="24"/>
                  <w:szCs w:val="24"/>
                  <w:lang w:val="en-IN" w:eastAsia="en-IN"/>
                </w:rPr>
                <w:delText>Hub Manager</w:delText>
              </w:r>
            </w:del>
            <w:ins w:id="213" w:author="Namita Sivasankaran" w:date="2016-11-04T11:23:00Z">
              <w:r w:rsidR="00545BEE">
                <w:rPr>
                  <w:color w:val="000000"/>
                  <w:sz w:val="24"/>
                  <w:szCs w:val="24"/>
                  <w:lang w:val="en-IN" w:eastAsia="en-IN"/>
                </w:rPr>
                <w:t>Central Risk Manager</w:t>
              </w:r>
            </w:ins>
          </w:p>
        </w:tc>
      </w:tr>
      <w:tr w:rsidR="000B5C2D" w:rsidRPr="00C8540F" w:rsidTr="000B5C2D">
        <w:trPr>
          <w:trHeight w:val="300"/>
        </w:trPr>
        <w:tc>
          <w:tcPr>
            <w:tcW w:w="341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0B5C2D" w:rsidRPr="00C8540F" w:rsidRDefault="00095259" w:rsidP="00A05C6F">
            <w:pPr>
              <w:rPr>
                <w:color w:val="000000"/>
                <w:sz w:val="24"/>
                <w:szCs w:val="24"/>
                <w:lang w:val="en-IN" w:eastAsia="en-IN"/>
              </w:rPr>
            </w:pPr>
            <w:commentRangeStart w:id="214"/>
            <w:ins w:id="215" w:author="Sarthak Shah | IFMR Rural Finance" w:date="2016-10-26T18:48:00Z">
              <w:r>
                <w:rPr>
                  <w:color w:val="000000"/>
                  <w:sz w:val="24"/>
                  <w:szCs w:val="24"/>
                  <w:lang w:val="en-IN" w:eastAsia="en-IN"/>
                </w:rPr>
                <w:t>Customer View</w:t>
              </w:r>
            </w:ins>
            <w:del w:id="216" w:author="Sarthak Shah | IFMR Rural Finance" w:date="2016-10-26T18:48:00Z">
              <w:r w:rsidR="00117109" w:rsidDel="00095259">
                <w:rPr>
                  <w:color w:val="000000"/>
                  <w:sz w:val="24"/>
                  <w:szCs w:val="24"/>
                  <w:lang w:val="en-IN" w:eastAsia="en-IN"/>
                </w:rPr>
                <w:delText>Enter Remarks</w:delText>
              </w:r>
            </w:del>
            <w:commentRangeEnd w:id="214"/>
            <w:r>
              <w:rPr>
                <w:rStyle w:val="CommentReference"/>
              </w:rPr>
              <w:commentReference w:id="214"/>
            </w:r>
          </w:p>
        </w:tc>
        <w:tc>
          <w:tcPr>
            <w:tcW w:w="35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0B5C2D" w:rsidRPr="00C8540F" w:rsidRDefault="00117109" w:rsidP="00A05C6F">
            <w:pPr>
              <w:rPr>
                <w:color w:val="000000"/>
                <w:sz w:val="24"/>
                <w:szCs w:val="24"/>
                <w:lang w:val="en-IN" w:eastAsia="en-IN"/>
              </w:rPr>
            </w:pPr>
            <w:del w:id="217" w:author="Namita Sivasankaran" w:date="2016-11-04T11:23:00Z">
              <w:r w:rsidDel="00545BEE">
                <w:rPr>
                  <w:color w:val="000000"/>
                  <w:sz w:val="24"/>
                  <w:szCs w:val="24"/>
                  <w:lang w:val="en-IN" w:eastAsia="en-IN"/>
                </w:rPr>
                <w:delText>Hub Manager</w:delText>
              </w:r>
            </w:del>
            <w:ins w:id="218" w:author="Namita Sivasankaran" w:date="2016-11-04T11:23:00Z">
              <w:r w:rsidR="00545BEE">
                <w:rPr>
                  <w:color w:val="000000"/>
                  <w:sz w:val="24"/>
                  <w:szCs w:val="24"/>
                  <w:lang w:val="en-IN" w:eastAsia="en-IN"/>
                </w:rPr>
                <w:t>Central Risk Manager</w:t>
              </w:r>
            </w:ins>
          </w:p>
        </w:tc>
      </w:tr>
    </w:tbl>
    <w:p w:rsidR="00B42412" w:rsidRPr="00C8540F" w:rsidRDefault="004C305E" w:rsidP="00B454C8">
      <w:pPr>
        <w:pStyle w:val="Heading1"/>
        <w:keepNext w:val="0"/>
        <w:numPr>
          <w:ilvl w:val="0"/>
          <w:numId w:val="10"/>
        </w:numPr>
        <w:spacing w:before="480" w:after="0" w:line="276" w:lineRule="auto"/>
        <w:ind w:left="0" w:firstLine="0"/>
        <w:contextualSpacing/>
        <w:rPr>
          <w:rFonts w:cs="Times New Roman"/>
          <w:b w:val="0"/>
          <w:bCs w:val="0"/>
          <w:smallCaps/>
          <w:spacing w:val="5"/>
          <w:kern w:val="0"/>
          <w:sz w:val="36"/>
          <w:szCs w:val="36"/>
        </w:rPr>
      </w:pPr>
      <w:bookmarkStart w:id="219" w:name="_Toc466024720"/>
      <w:r>
        <w:rPr>
          <w:rFonts w:cs="Times New Roman"/>
          <w:b w:val="0"/>
          <w:bCs w:val="0"/>
          <w:smallCaps/>
          <w:spacing w:val="5"/>
          <w:kern w:val="0"/>
          <w:sz w:val="36"/>
          <w:szCs w:val="36"/>
        </w:rPr>
        <w:lastRenderedPageBreak/>
        <w:t>Screening review</w:t>
      </w:r>
      <w:r w:rsidR="001901C1" w:rsidRPr="00C8540F">
        <w:rPr>
          <w:rFonts w:cs="Times New Roman"/>
          <w:b w:val="0"/>
          <w:bCs w:val="0"/>
          <w:smallCaps/>
          <w:spacing w:val="5"/>
          <w:kern w:val="0"/>
          <w:sz w:val="36"/>
          <w:szCs w:val="36"/>
        </w:rPr>
        <w:t xml:space="preserve"> Queue</w:t>
      </w:r>
      <w:bookmarkEnd w:id="219"/>
    </w:p>
    <w:p w:rsidR="00B42412" w:rsidRPr="00C8540F" w:rsidRDefault="00B42412" w:rsidP="009118D9">
      <w:pPr>
        <w:pStyle w:val="Heading2"/>
        <w:keepNext w:val="0"/>
        <w:keepLines w:val="0"/>
        <w:numPr>
          <w:ilvl w:val="1"/>
          <w:numId w:val="10"/>
        </w:numPr>
        <w:spacing w:line="271" w:lineRule="auto"/>
        <w:rPr>
          <w:rFonts w:ascii="Times New Roman" w:hAnsi="Times New Roman" w:cs="Times New Roman"/>
          <w:b w:val="0"/>
          <w:bCs w:val="0"/>
          <w:smallCaps/>
          <w:color w:val="auto"/>
          <w:sz w:val="28"/>
          <w:szCs w:val="28"/>
        </w:rPr>
      </w:pPr>
      <w:bookmarkStart w:id="220" w:name="_Toc466024721"/>
      <w:r w:rsidRPr="00C8540F">
        <w:rPr>
          <w:rFonts w:ascii="Times New Roman" w:hAnsi="Times New Roman" w:cs="Times New Roman"/>
          <w:b w:val="0"/>
          <w:bCs w:val="0"/>
          <w:smallCaps/>
          <w:color w:val="auto"/>
          <w:sz w:val="28"/>
          <w:szCs w:val="28"/>
        </w:rPr>
        <w:t>UI specification</w:t>
      </w:r>
      <w:bookmarkEnd w:id="220"/>
    </w:p>
    <w:p w:rsidR="0084566F" w:rsidRPr="00C8540F" w:rsidRDefault="0084566F" w:rsidP="0084566F"/>
    <w:tbl>
      <w:tblPr>
        <w:tblStyle w:val="TableGrid"/>
        <w:tblW w:w="10598" w:type="dxa"/>
        <w:tblLayout w:type="fixed"/>
        <w:tblLook w:val="04A0" w:firstRow="1" w:lastRow="0" w:firstColumn="1" w:lastColumn="0" w:noHBand="0" w:noVBand="1"/>
        <w:tblPrChange w:id="221" w:author="Namita Sivasankaran" w:date="2016-11-04T11:28:00Z">
          <w:tblPr>
            <w:tblStyle w:val="TableGrid"/>
            <w:tblW w:w="10173" w:type="dxa"/>
            <w:tblLayout w:type="fixed"/>
            <w:tblLook w:val="04A0" w:firstRow="1" w:lastRow="0" w:firstColumn="1" w:lastColumn="0" w:noHBand="0" w:noVBand="1"/>
          </w:tblPr>
        </w:tblPrChange>
      </w:tblPr>
      <w:tblGrid>
        <w:gridCol w:w="1809"/>
        <w:gridCol w:w="3119"/>
        <w:gridCol w:w="1701"/>
        <w:gridCol w:w="1417"/>
        <w:gridCol w:w="2552"/>
        <w:tblGridChange w:id="222">
          <w:tblGrid>
            <w:gridCol w:w="1809"/>
            <w:gridCol w:w="3119"/>
            <w:gridCol w:w="1559"/>
            <w:gridCol w:w="992"/>
            <w:gridCol w:w="2694"/>
          </w:tblGrid>
        </w:tblGridChange>
      </w:tblGrid>
      <w:tr w:rsidR="00545BEE" w:rsidRPr="00C8540F" w:rsidTr="00545BEE">
        <w:tc>
          <w:tcPr>
            <w:tcW w:w="1809" w:type="dxa"/>
            <w:tcPrChange w:id="223" w:author="Namita Sivasankaran" w:date="2016-11-04T11:28:00Z">
              <w:tcPr>
                <w:tcW w:w="1809" w:type="dxa"/>
              </w:tcPr>
            </w:tcPrChange>
          </w:tcPr>
          <w:p w:rsidR="004061F7" w:rsidRPr="00C8540F" w:rsidRDefault="004061F7" w:rsidP="00A741CD">
            <w:pPr>
              <w:spacing w:after="200" w:line="276" w:lineRule="auto"/>
              <w:rPr>
                <w:rFonts w:eastAsiaTheme="majorEastAsia"/>
                <w:b/>
                <w:sz w:val="24"/>
                <w:szCs w:val="18"/>
              </w:rPr>
            </w:pPr>
            <w:r w:rsidRPr="00C8540F">
              <w:rPr>
                <w:rFonts w:eastAsiaTheme="majorEastAsia"/>
                <w:b/>
                <w:sz w:val="24"/>
                <w:szCs w:val="18"/>
              </w:rPr>
              <w:t>Field name</w:t>
            </w:r>
          </w:p>
        </w:tc>
        <w:tc>
          <w:tcPr>
            <w:tcW w:w="3119" w:type="dxa"/>
            <w:tcPrChange w:id="224" w:author="Namita Sivasankaran" w:date="2016-11-04T11:28:00Z">
              <w:tcPr>
                <w:tcW w:w="3119" w:type="dxa"/>
              </w:tcPr>
            </w:tcPrChange>
          </w:tcPr>
          <w:p w:rsidR="004061F7" w:rsidRPr="00C8540F" w:rsidRDefault="004061F7" w:rsidP="00A741CD">
            <w:pPr>
              <w:spacing w:after="200" w:line="276" w:lineRule="auto"/>
              <w:rPr>
                <w:rFonts w:eastAsiaTheme="majorEastAsia"/>
                <w:b/>
                <w:sz w:val="24"/>
                <w:szCs w:val="18"/>
              </w:rPr>
            </w:pPr>
            <w:r w:rsidRPr="00C8540F">
              <w:rPr>
                <w:rFonts w:eastAsiaTheme="majorEastAsia"/>
                <w:b/>
                <w:sz w:val="24"/>
                <w:szCs w:val="18"/>
              </w:rPr>
              <w:t>Section</w:t>
            </w:r>
          </w:p>
        </w:tc>
        <w:tc>
          <w:tcPr>
            <w:tcW w:w="1701" w:type="dxa"/>
            <w:tcPrChange w:id="225" w:author="Namita Sivasankaran" w:date="2016-11-04T11:28:00Z">
              <w:tcPr>
                <w:tcW w:w="1559" w:type="dxa"/>
              </w:tcPr>
            </w:tcPrChange>
          </w:tcPr>
          <w:p w:rsidR="004061F7" w:rsidRPr="00C8540F" w:rsidRDefault="004061F7" w:rsidP="00A741CD">
            <w:pPr>
              <w:spacing w:after="200" w:line="276" w:lineRule="auto"/>
              <w:rPr>
                <w:rFonts w:eastAsiaTheme="majorEastAsia"/>
                <w:b/>
                <w:sz w:val="24"/>
                <w:szCs w:val="18"/>
              </w:rPr>
            </w:pPr>
            <w:r w:rsidRPr="00C8540F">
              <w:rPr>
                <w:rFonts w:eastAsiaTheme="majorEastAsia"/>
                <w:b/>
                <w:sz w:val="24"/>
                <w:szCs w:val="18"/>
              </w:rPr>
              <w:t xml:space="preserve">Data Type </w:t>
            </w:r>
          </w:p>
        </w:tc>
        <w:tc>
          <w:tcPr>
            <w:tcW w:w="1417" w:type="dxa"/>
            <w:tcPrChange w:id="226" w:author="Namita Sivasankaran" w:date="2016-11-04T11:28:00Z">
              <w:tcPr>
                <w:tcW w:w="992" w:type="dxa"/>
              </w:tcPr>
            </w:tcPrChange>
          </w:tcPr>
          <w:p w:rsidR="004061F7" w:rsidRPr="00C8540F" w:rsidRDefault="004061F7" w:rsidP="00A741CD">
            <w:pPr>
              <w:spacing w:after="200" w:line="276" w:lineRule="auto"/>
              <w:rPr>
                <w:rFonts w:eastAsiaTheme="majorEastAsia"/>
                <w:b/>
                <w:sz w:val="24"/>
                <w:szCs w:val="18"/>
              </w:rPr>
            </w:pPr>
            <w:r w:rsidRPr="00C8540F">
              <w:rPr>
                <w:rFonts w:eastAsiaTheme="majorEastAsia"/>
                <w:b/>
                <w:sz w:val="24"/>
                <w:szCs w:val="18"/>
              </w:rPr>
              <w:t>Attribute</w:t>
            </w:r>
          </w:p>
        </w:tc>
        <w:tc>
          <w:tcPr>
            <w:tcW w:w="2552" w:type="dxa"/>
            <w:tcPrChange w:id="227" w:author="Namita Sivasankaran" w:date="2016-11-04T11:28:00Z">
              <w:tcPr>
                <w:tcW w:w="2694" w:type="dxa"/>
              </w:tcPr>
            </w:tcPrChange>
          </w:tcPr>
          <w:p w:rsidR="004061F7" w:rsidRPr="00C8540F" w:rsidRDefault="004061F7" w:rsidP="00A741CD">
            <w:pPr>
              <w:spacing w:after="200" w:line="276" w:lineRule="auto"/>
              <w:rPr>
                <w:rFonts w:eastAsiaTheme="majorEastAsia"/>
                <w:b/>
                <w:sz w:val="24"/>
                <w:szCs w:val="18"/>
              </w:rPr>
            </w:pPr>
            <w:r w:rsidRPr="00C8540F">
              <w:rPr>
                <w:rFonts w:eastAsiaTheme="majorEastAsia"/>
                <w:b/>
                <w:sz w:val="24"/>
                <w:szCs w:val="18"/>
              </w:rPr>
              <w:t>Population logic</w:t>
            </w:r>
          </w:p>
        </w:tc>
      </w:tr>
      <w:tr w:rsidR="00545BEE" w:rsidRPr="00C8540F" w:rsidDel="00545BEE" w:rsidTr="00545BEE">
        <w:trPr>
          <w:del w:id="228" w:author="Namita Sivasankaran" w:date="2016-11-04T11:26:00Z"/>
        </w:trPr>
        <w:tc>
          <w:tcPr>
            <w:tcW w:w="1809" w:type="dxa"/>
            <w:tcPrChange w:id="229" w:author="Namita Sivasankaran" w:date="2016-11-04T11:28:00Z">
              <w:tcPr>
                <w:tcW w:w="1809" w:type="dxa"/>
              </w:tcPr>
            </w:tcPrChange>
          </w:tcPr>
          <w:p w:rsidR="004061F7" w:rsidRPr="00C8540F" w:rsidDel="00545BEE" w:rsidRDefault="004061F7" w:rsidP="00A741CD">
            <w:pPr>
              <w:spacing w:after="200" w:line="276" w:lineRule="auto"/>
              <w:rPr>
                <w:del w:id="230" w:author="Namita Sivasankaran" w:date="2016-11-04T11:26:00Z"/>
                <w:rFonts w:eastAsiaTheme="majorEastAsia"/>
                <w:color w:val="000000" w:themeColor="text1"/>
                <w:sz w:val="24"/>
                <w:szCs w:val="18"/>
              </w:rPr>
            </w:pPr>
            <w:del w:id="231" w:author="Namita Sivasankaran" w:date="2016-11-04T11:26:00Z">
              <w:r w:rsidRPr="00C8540F" w:rsidDel="00545BEE">
                <w:rPr>
                  <w:rFonts w:eastAsiaTheme="majorEastAsia"/>
                  <w:color w:val="000000" w:themeColor="text1"/>
                  <w:sz w:val="24"/>
                  <w:szCs w:val="18"/>
                </w:rPr>
                <w:delText>S. No.</w:delText>
              </w:r>
            </w:del>
          </w:p>
        </w:tc>
        <w:tc>
          <w:tcPr>
            <w:tcW w:w="3119" w:type="dxa"/>
            <w:tcPrChange w:id="232" w:author="Namita Sivasankaran" w:date="2016-11-04T11:28:00Z">
              <w:tcPr>
                <w:tcW w:w="3119" w:type="dxa"/>
              </w:tcPr>
            </w:tcPrChange>
          </w:tcPr>
          <w:p w:rsidR="004061F7" w:rsidRPr="00C8540F" w:rsidDel="00545BEE" w:rsidRDefault="00117109" w:rsidP="00A741CD">
            <w:pPr>
              <w:spacing w:after="200" w:line="276" w:lineRule="auto"/>
              <w:rPr>
                <w:del w:id="233" w:author="Namita Sivasankaran" w:date="2016-11-04T11:26:00Z"/>
                <w:rFonts w:eastAsiaTheme="majorEastAsia"/>
                <w:color w:val="000000" w:themeColor="text1"/>
                <w:sz w:val="24"/>
                <w:szCs w:val="18"/>
              </w:rPr>
            </w:pPr>
            <w:del w:id="234" w:author="Namita Sivasankaran" w:date="2016-11-04T11:23:00Z">
              <w:r w:rsidDel="00545BEE">
                <w:rPr>
                  <w:color w:val="000000"/>
                  <w:sz w:val="24"/>
                  <w:szCs w:val="24"/>
                  <w:lang w:val="en-IN" w:eastAsia="en-IN"/>
                </w:rPr>
                <w:delText>Hub Manager</w:delText>
              </w:r>
            </w:del>
            <w:del w:id="235" w:author="Namita Sivasankaran" w:date="2016-11-04T11:26:00Z">
              <w:r w:rsidRPr="00C8540F" w:rsidDel="00545BEE">
                <w:rPr>
                  <w:rFonts w:eastAsiaTheme="majorEastAsia"/>
                  <w:color w:val="000000" w:themeColor="text1"/>
                  <w:sz w:val="24"/>
                  <w:szCs w:val="18"/>
                </w:rPr>
                <w:delText xml:space="preserve"> </w:delText>
              </w:r>
              <w:r w:rsidR="00410927" w:rsidRPr="00C8540F" w:rsidDel="00545BEE">
                <w:rPr>
                  <w:rFonts w:eastAsiaTheme="majorEastAsia"/>
                  <w:color w:val="000000" w:themeColor="text1"/>
                  <w:sz w:val="24"/>
                  <w:szCs w:val="18"/>
                </w:rPr>
                <w:delText>Queue</w:delText>
              </w:r>
            </w:del>
          </w:p>
        </w:tc>
        <w:tc>
          <w:tcPr>
            <w:tcW w:w="1701" w:type="dxa"/>
            <w:tcPrChange w:id="236" w:author="Namita Sivasankaran" w:date="2016-11-04T11:28:00Z">
              <w:tcPr>
                <w:tcW w:w="1559" w:type="dxa"/>
              </w:tcPr>
            </w:tcPrChange>
          </w:tcPr>
          <w:p w:rsidR="004061F7" w:rsidRPr="00C8540F" w:rsidDel="00545BEE" w:rsidRDefault="004061F7" w:rsidP="00A741CD">
            <w:pPr>
              <w:spacing w:after="200" w:line="276" w:lineRule="auto"/>
              <w:rPr>
                <w:del w:id="237" w:author="Namita Sivasankaran" w:date="2016-11-04T11:26:00Z"/>
                <w:rFonts w:eastAsiaTheme="majorEastAsia"/>
                <w:color w:val="000000" w:themeColor="text1"/>
                <w:sz w:val="24"/>
                <w:szCs w:val="18"/>
              </w:rPr>
            </w:pPr>
            <w:del w:id="238" w:author="Namita Sivasankaran" w:date="2016-11-04T11:26:00Z">
              <w:r w:rsidRPr="00C8540F" w:rsidDel="00545BEE">
                <w:rPr>
                  <w:rFonts w:eastAsiaTheme="majorEastAsia"/>
                  <w:color w:val="000000" w:themeColor="text1"/>
                  <w:sz w:val="24"/>
                  <w:szCs w:val="18"/>
                </w:rPr>
                <w:delText>Numeric</w:delText>
              </w:r>
            </w:del>
          </w:p>
        </w:tc>
        <w:tc>
          <w:tcPr>
            <w:tcW w:w="1417" w:type="dxa"/>
            <w:tcPrChange w:id="239" w:author="Namita Sivasankaran" w:date="2016-11-04T11:28:00Z">
              <w:tcPr>
                <w:tcW w:w="992" w:type="dxa"/>
              </w:tcPr>
            </w:tcPrChange>
          </w:tcPr>
          <w:p w:rsidR="004061F7" w:rsidRPr="00C8540F" w:rsidDel="00545BEE" w:rsidRDefault="004061F7" w:rsidP="00A741CD">
            <w:pPr>
              <w:spacing w:after="200" w:line="276" w:lineRule="auto"/>
              <w:rPr>
                <w:del w:id="240" w:author="Namita Sivasankaran" w:date="2016-11-04T11:26:00Z"/>
                <w:rFonts w:eastAsiaTheme="majorEastAsia"/>
                <w:color w:val="000000" w:themeColor="text1"/>
                <w:sz w:val="24"/>
                <w:szCs w:val="18"/>
              </w:rPr>
            </w:pPr>
          </w:p>
        </w:tc>
        <w:tc>
          <w:tcPr>
            <w:tcW w:w="2552" w:type="dxa"/>
            <w:tcPrChange w:id="241" w:author="Namita Sivasankaran" w:date="2016-11-04T11:28:00Z">
              <w:tcPr>
                <w:tcW w:w="2694" w:type="dxa"/>
              </w:tcPr>
            </w:tcPrChange>
          </w:tcPr>
          <w:p w:rsidR="004061F7" w:rsidRPr="00C8540F" w:rsidDel="00545BEE" w:rsidRDefault="004061F7" w:rsidP="00A741CD">
            <w:pPr>
              <w:spacing w:after="200" w:line="276" w:lineRule="auto"/>
              <w:rPr>
                <w:del w:id="242" w:author="Namita Sivasankaran" w:date="2016-11-04T11:26:00Z"/>
                <w:rFonts w:eastAsiaTheme="majorEastAsia"/>
                <w:color w:val="000000" w:themeColor="text1"/>
                <w:sz w:val="24"/>
                <w:szCs w:val="18"/>
              </w:rPr>
            </w:pPr>
          </w:p>
        </w:tc>
      </w:tr>
      <w:tr w:rsidR="00545BEE" w:rsidRPr="00C8540F" w:rsidTr="00545BEE">
        <w:tc>
          <w:tcPr>
            <w:tcW w:w="1809" w:type="dxa"/>
            <w:tcPrChange w:id="243" w:author="Namita Sivasankaran" w:date="2016-11-04T11:28:00Z">
              <w:tcPr>
                <w:tcW w:w="1809" w:type="dxa"/>
              </w:tcPr>
            </w:tcPrChange>
          </w:tcPr>
          <w:p w:rsidR="00117109" w:rsidRPr="00C8540F" w:rsidRDefault="00117109" w:rsidP="00A741CD">
            <w:pPr>
              <w:spacing w:after="200" w:line="276" w:lineRule="auto"/>
              <w:rPr>
                <w:rFonts w:eastAsiaTheme="majorEastAsia"/>
                <w:color w:val="000000" w:themeColor="text1"/>
                <w:sz w:val="24"/>
                <w:szCs w:val="18"/>
              </w:rPr>
            </w:pPr>
            <w:r w:rsidRPr="00C8540F">
              <w:rPr>
                <w:rFonts w:eastAsiaTheme="majorEastAsia"/>
                <w:color w:val="000000" w:themeColor="text1"/>
                <w:sz w:val="24"/>
                <w:szCs w:val="18"/>
              </w:rPr>
              <w:t>Applicant Name</w:t>
            </w:r>
          </w:p>
        </w:tc>
        <w:tc>
          <w:tcPr>
            <w:tcW w:w="3119" w:type="dxa"/>
            <w:tcPrChange w:id="244" w:author="Namita Sivasankaran" w:date="2016-11-04T11:28:00Z">
              <w:tcPr>
                <w:tcW w:w="3119" w:type="dxa"/>
              </w:tcPr>
            </w:tcPrChange>
          </w:tcPr>
          <w:p w:rsidR="00117109" w:rsidRDefault="00117109">
            <w:del w:id="245" w:author="Namita Sivasankaran" w:date="2016-11-04T11:23:00Z">
              <w:r w:rsidRPr="0018754B" w:rsidDel="00545BEE">
                <w:rPr>
                  <w:color w:val="000000"/>
                  <w:sz w:val="24"/>
                  <w:szCs w:val="24"/>
                  <w:lang w:val="en-IN" w:eastAsia="en-IN"/>
                </w:rPr>
                <w:delText>Hub Manager</w:delText>
              </w:r>
            </w:del>
            <w:ins w:id="246" w:author="Namita Sivasankaran" w:date="2016-11-04T11:23:00Z">
              <w:r w:rsidR="00545BEE">
                <w:rPr>
                  <w:color w:val="000000"/>
                  <w:sz w:val="24"/>
                  <w:szCs w:val="24"/>
                  <w:lang w:val="en-IN" w:eastAsia="en-IN"/>
                </w:rPr>
                <w:t>Central Risk Manager</w:t>
              </w:r>
            </w:ins>
            <w:r w:rsidRPr="0018754B">
              <w:rPr>
                <w:rFonts w:eastAsiaTheme="majorEastAsia"/>
                <w:color w:val="000000" w:themeColor="text1"/>
                <w:sz w:val="24"/>
                <w:szCs w:val="18"/>
              </w:rPr>
              <w:t xml:space="preserve"> Queue</w:t>
            </w:r>
          </w:p>
        </w:tc>
        <w:tc>
          <w:tcPr>
            <w:tcW w:w="1701" w:type="dxa"/>
            <w:tcPrChange w:id="247" w:author="Namita Sivasankaran" w:date="2016-11-04T11:28:00Z">
              <w:tcPr>
                <w:tcW w:w="1559" w:type="dxa"/>
              </w:tcPr>
            </w:tcPrChange>
          </w:tcPr>
          <w:p w:rsidR="00117109" w:rsidRPr="00C8540F" w:rsidRDefault="00117109" w:rsidP="00A741CD">
            <w:pPr>
              <w:spacing w:after="200" w:line="276" w:lineRule="auto"/>
              <w:rPr>
                <w:rFonts w:eastAsiaTheme="majorEastAsia"/>
                <w:color w:val="000000" w:themeColor="text1"/>
                <w:sz w:val="24"/>
                <w:szCs w:val="18"/>
              </w:rPr>
            </w:pPr>
            <w:r w:rsidRPr="00C8540F">
              <w:rPr>
                <w:rFonts w:eastAsiaTheme="majorEastAsia"/>
                <w:color w:val="000000" w:themeColor="text1"/>
                <w:sz w:val="24"/>
                <w:szCs w:val="18"/>
              </w:rPr>
              <w:t>Text</w:t>
            </w:r>
          </w:p>
        </w:tc>
        <w:tc>
          <w:tcPr>
            <w:tcW w:w="1417" w:type="dxa"/>
            <w:tcPrChange w:id="248" w:author="Namita Sivasankaran" w:date="2016-11-04T11:28:00Z">
              <w:tcPr>
                <w:tcW w:w="992" w:type="dxa"/>
              </w:tcPr>
            </w:tcPrChange>
          </w:tcPr>
          <w:p w:rsidR="00117109" w:rsidRPr="00C8540F" w:rsidRDefault="00117109" w:rsidP="00A741CD">
            <w:pPr>
              <w:spacing w:after="200" w:line="276" w:lineRule="auto"/>
              <w:rPr>
                <w:rFonts w:eastAsiaTheme="majorEastAsia"/>
                <w:color w:val="000000" w:themeColor="text1"/>
                <w:sz w:val="24"/>
                <w:szCs w:val="18"/>
              </w:rPr>
            </w:pPr>
            <w:r w:rsidRPr="00C8540F">
              <w:rPr>
                <w:rFonts w:eastAsiaTheme="majorEastAsia"/>
                <w:color w:val="000000" w:themeColor="text1"/>
                <w:sz w:val="24"/>
                <w:szCs w:val="18"/>
              </w:rPr>
              <w:t>Sort/search</w:t>
            </w:r>
          </w:p>
        </w:tc>
        <w:tc>
          <w:tcPr>
            <w:tcW w:w="2552" w:type="dxa"/>
            <w:tcPrChange w:id="249" w:author="Namita Sivasankaran" w:date="2016-11-04T11:28:00Z">
              <w:tcPr>
                <w:tcW w:w="2694" w:type="dxa"/>
              </w:tcPr>
            </w:tcPrChange>
          </w:tcPr>
          <w:p w:rsidR="00117109" w:rsidRPr="00C8540F" w:rsidRDefault="00117109" w:rsidP="00410927">
            <w:pPr>
              <w:spacing w:after="200" w:line="276" w:lineRule="auto"/>
              <w:rPr>
                <w:rFonts w:eastAsiaTheme="majorEastAsia"/>
                <w:color w:val="000000" w:themeColor="text1"/>
                <w:sz w:val="24"/>
                <w:szCs w:val="18"/>
              </w:rPr>
            </w:pPr>
            <w:r w:rsidRPr="00C8540F">
              <w:rPr>
                <w:rFonts w:eastAsiaTheme="majorEastAsia"/>
                <w:color w:val="000000" w:themeColor="text1"/>
                <w:sz w:val="24"/>
                <w:szCs w:val="18"/>
              </w:rPr>
              <w:t>From screening stage</w:t>
            </w:r>
          </w:p>
        </w:tc>
      </w:tr>
      <w:tr w:rsidR="00545BEE" w:rsidRPr="00C8540F" w:rsidTr="00545BEE">
        <w:tc>
          <w:tcPr>
            <w:tcW w:w="1809" w:type="dxa"/>
            <w:tcPrChange w:id="250" w:author="Namita Sivasankaran" w:date="2016-11-04T11:28:00Z">
              <w:tcPr>
                <w:tcW w:w="1809" w:type="dxa"/>
              </w:tcPr>
            </w:tcPrChange>
          </w:tcPr>
          <w:p w:rsidR="00117109" w:rsidRPr="00C8540F" w:rsidRDefault="00117109" w:rsidP="00A741CD">
            <w:pPr>
              <w:spacing w:after="200" w:line="276" w:lineRule="auto"/>
              <w:rPr>
                <w:rFonts w:eastAsiaTheme="majorEastAsia"/>
                <w:color w:val="000000" w:themeColor="text1"/>
                <w:sz w:val="24"/>
                <w:szCs w:val="18"/>
              </w:rPr>
            </w:pPr>
            <w:r w:rsidRPr="00C8540F">
              <w:rPr>
                <w:rFonts w:eastAsiaTheme="majorEastAsia"/>
                <w:color w:val="000000" w:themeColor="text1"/>
                <w:sz w:val="24"/>
                <w:szCs w:val="18"/>
              </w:rPr>
              <w:t>Business Name</w:t>
            </w:r>
          </w:p>
        </w:tc>
        <w:tc>
          <w:tcPr>
            <w:tcW w:w="3119" w:type="dxa"/>
            <w:tcPrChange w:id="251" w:author="Namita Sivasankaran" w:date="2016-11-04T11:28:00Z">
              <w:tcPr>
                <w:tcW w:w="3119" w:type="dxa"/>
              </w:tcPr>
            </w:tcPrChange>
          </w:tcPr>
          <w:p w:rsidR="00117109" w:rsidRDefault="00117109">
            <w:del w:id="252" w:author="Namita Sivasankaran" w:date="2016-11-04T11:23:00Z">
              <w:r w:rsidRPr="0018754B" w:rsidDel="00545BEE">
                <w:rPr>
                  <w:color w:val="000000"/>
                  <w:sz w:val="24"/>
                  <w:szCs w:val="24"/>
                  <w:lang w:val="en-IN" w:eastAsia="en-IN"/>
                </w:rPr>
                <w:delText>Hub Manager</w:delText>
              </w:r>
            </w:del>
            <w:ins w:id="253" w:author="Namita Sivasankaran" w:date="2016-11-04T11:23:00Z">
              <w:r w:rsidR="00545BEE">
                <w:rPr>
                  <w:color w:val="000000"/>
                  <w:sz w:val="24"/>
                  <w:szCs w:val="24"/>
                  <w:lang w:val="en-IN" w:eastAsia="en-IN"/>
                </w:rPr>
                <w:t>Central Risk Manager</w:t>
              </w:r>
            </w:ins>
            <w:r w:rsidRPr="0018754B">
              <w:rPr>
                <w:rFonts w:eastAsiaTheme="majorEastAsia"/>
                <w:color w:val="000000" w:themeColor="text1"/>
                <w:sz w:val="24"/>
                <w:szCs w:val="18"/>
              </w:rPr>
              <w:t xml:space="preserve"> Queue</w:t>
            </w:r>
          </w:p>
        </w:tc>
        <w:tc>
          <w:tcPr>
            <w:tcW w:w="1701" w:type="dxa"/>
            <w:tcPrChange w:id="254" w:author="Namita Sivasankaran" w:date="2016-11-04T11:28:00Z">
              <w:tcPr>
                <w:tcW w:w="1559" w:type="dxa"/>
              </w:tcPr>
            </w:tcPrChange>
          </w:tcPr>
          <w:p w:rsidR="00117109" w:rsidRPr="00C8540F" w:rsidRDefault="00117109" w:rsidP="00A741CD">
            <w:pPr>
              <w:spacing w:after="200" w:line="276" w:lineRule="auto"/>
              <w:rPr>
                <w:rFonts w:eastAsiaTheme="majorEastAsia"/>
                <w:color w:val="000000" w:themeColor="text1"/>
                <w:sz w:val="24"/>
                <w:szCs w:val="18"/>
              </w:rPr>
            </w:pPr>
            <w:r w:rsidRPr="00C8540F">
              <w:rPr>
                <w:rFonts w:eastAsiaTheme="majorEastAsia"/>
                <w:color w:val="000000" w:themeColor="text1"/>
                <w:sz w:val="24"/>
                <w:szCs w:val="18"/>
              </w:rPr>
              <w:t>Alphanumeric</w:t>
            </w:r>
          </w:p>
        </w:tc>
        <w:tc>
          <w:tcPr>
            <w:tcW w:w="1417" w:type="dxa"/>
            <w:tcPrChange w:id="255" w:author="Namita Sivasankaran" w:date="2016-11-04T11:28:00Z">
              <w:tcPr>
                <w:tcW w:w="992" w:type="dxa"/>
              </w:tcPr>
            </w:tcPrChange>
          </w:tcPr>
          <w:p w:rsidR="00117109" w:rsidRPr="00C8540F" w:rsidRDefault="00117109" w:rsidP="00A741CD">
            <w:pPr>
              <w:spacing w:after="200" w:line="276" w:lineRule="auto"/>
              <w:rPr>
                <w:rFonts w:eastAsiaTheme="majorEastAsia"/>
                <w:color w:val="000000" w:themeColor="text1"/>
                <w:sz w:val="24"/>
                <w:szCs w:val="18"/>
              </w:rPr>
            </w:pPr>
            <w:r w:rsidRPr="00C8540F">
              <w:rPr>
                <w:rFonts w:eastAsiaTheme="majorEastAsia"/>
                <w:color w:val="000000" w:themeColor="text1"/>
                <w:sz w:val="24"/>
                <w:szCs w:val="18"/>
              </w:rPr>
              <w:t>Sort/search</w:t>
            </w:r>
          </w:p>
        </w:tc>
        <w:tc>
          <w:tcPr>
            <w:tcW w:w="2552" w:type="dxa"/>
            <w:tcPrChange w:id="256" w:author="Namita Sivasankaran" w:date="2016-11-04T11:28:00Z">
              <w:tcPr>
                <w:tcW w:w="2694" w:type="dxa"/>
              </w:tcPr>
            </w:tcPrChange>
          </w:tcPr>
          <w:p w:rsidR="00117109" w:rsidRPr="00C8540F" w:rsidRDefault="00117109" w:rsidP="00A741CD">
            <w:pPr>
              <w:spacing w:after="200" w:line="276" w:lineRule="auto"/>
              <w:rPr>
                <w:rFonts w:eastAsiaTheme="majorEastAsia"/>
                <w:color w:val="000000" w:themeColor="text1"/>
                <w:sz w:val="24"/>
                <w:szCs w:val="18"/>
              </w:rPr>
            </w:pPr>
            <w:r w:rsidRPr="00C8540F">
              <w:rPr>
                <w:rFonts w:eastAsiaTheme="majorEastAsia"/>
                <w:color w:val="000000" w:themeColor="text1"/>
                <w:sz w:val="24"/>
                <w:szCs w:val="18"/>
              </w:rPr>
              <w:t>From screening stage</w:t>
            </w:r>
          </w:p>
        </w:tc>
      </w:tr>
      <w:tr w:rsidR="00545BEE" w:rsidRPr="00C8540F" w:rsidTr="00545BEE">
        <w:tc>
          <w:tcPr>
            <w:tcW w:w="1809" w:type="dxa"/>
            <w:tcPrChange w:id="257" w:author="Namita Sivasankaran" w:date="2016-11-04T11:28:00Z">
              <w:tcPr>
                <w:tcW w:w="1809" w:type="dxa"/>
              </w:tcPr>
            </w:tcPrChange>
          </w:tcPr>
          <w:p w:rsidR="00117109" w:rsidRPr="00C8540F" w:rsidRDefault="00117109" w:rsidP="00A741CD">
            <w:pPr>
              <w:spacing w:after="200" w:line="276" w:lineRule="auto"/>
              <w:rPr>
                <w:rFonts w:eastAsiaTheme="majorEastAsia"/>
                <w:color w:val="000000" w:themeColor="text1"/>
                <w:sz w:val="24"/>
                <w:szCs w:val="18"/>
              </w:rPr>
            </w:pPr>
            <w:del w:id="258" w:author="Namita Sivasankaran" w:date="2016-11-04T11:27:00Z">
              <w:r w:rsidRPr="00C8540F" w:rsidDel="00545BEE">
                <w:rPr>
                  <w:rFonts w:eastAsiaTheme="majorEastAsia"/>
                  <w:color w:val="000000" w:themeColor="text1"/>
                  <w:sz w:val="24"/>
                  <w:szCs w:val="18"/>
                </w:rPr>
                <w:delText>URN No</w:delText>
              </w:r>
            </w:del>
            <w:ins w:id="259" w:author="Namita Sivasankaran" w:date="2016-11-04T11:27:00Z">
              <w:r w:rsidR="00545BEE">
                <w:rPr>
                  <w:rFonts w:eastAsiaTheme="majorEastAsia"/>
                  <w:color w:val="000000" w:themeColor="text1"/>
                  <w:sz w:val="24"/>
                  <w:szCs w:val="18"/>
                </w:rPr>
                <w:t>Customer ID</w:t>
              </w:r>
            </w:ins>
            <w:r w:rsidRPr="00C8540F">
              <w:rPr>
                <w:rFonts w:eastAsiaTheme="majorEastAsia"/>
                <w:color w:val="000000" w:themeColor="text1"/>
                <w:sz w:val="24"/>
                <w:szCs w:val="18"/>
              </w:rPr>
              <w:t xml:space="preserve"> </w:t>
            </w:r>
          </w:p>
        </w:tc>
        <w:tc>
          <w:tcPr>
            <w:tcW w:w="3119" w:type="dxa"/>
            <w:tcPrChange w:id="260" w:author="Namita Sivasankaran" w:date="2016-11-04T11:28:00Z">
              <w:tcPr>
                <w:tcW w:w="3119" w:type="dxa"/>
              </w:tcPr>
            </w:tcPrChange>
          </w:tcPr>
          <w:p w:rsidR="00117109" w:rsidRDefault="00117109">
            <w:del w:id="261" w:author="Namita Sivasankaran" w:date="2016-11-04T11:23:00Z">
              <w:r w:rsidRPr="0018754B" w:rsidDel="00545BEE">
                <w:rPr>
                  <w:color w:val="000000"/>
                  <w:sz w:val="24"/>
                  <w:szCs w:val="24"/>
                  <w:lang w:val="en-IN" w:eastAsia="en-IN"/>
                </w:rPr>
                <w:delText>Hub Manager</w:delText>
              </w:r>
            </w:del>
            <w:ins w:id="262" w:author="Namita Sivasankaran" w:date="2016-11-04T11:23:00Z">
              <w:r w:rsidR="00545BEE">
                <w:rPr>
                  <w:color w:val="000000"/>
                  <w:sz w:val="24"/>
                  <w:szCs w:val="24"/>
                  <w:lang w:val="en-IN" w:eastAsia="en-IN"/>
                </w:rPr>
                <w:t>Central Risk Manager</w:t>
              </w:r>
            </w:ins>
            <w:r w:rsidRPr="0018754B">
              <w:rPr>
                <w:rFonts w:eastAsiaTheme="majorEastAsia"/>
                <w:color w:val="000000" w:themeColor="text1"/>
                <w:sz w:val="24"/>
                <w:szCs w:val="18"/>
              </w:rPr>
              <w:t xml:space="preserve"> Queue</w:t>
            </w:r>
          </w:p>
        </w:tc>
        <w:tc>
          <w:tcPr>
            <w:tcW w:w="1701" w:type="dxa"/>
            <w:tcPrChange w:id="263" w:author="Namita Sivasankaran" w:date="2016-11-04T11:28:00Z">
              <w:tcPr>
                <w:tcW w:w="1559" w:type="dxa"/>
              </w:tcPr>
            </w:tcPrChange>
          </w:tcPr>
          <w:p w:rsidR="00117109" w:rsidRPr="00C8540F" w:rsidRDefault="00117109" w:rsidP="00A741CD">
            <w:pPr>
              <w:spacing w:after="200" w:line="276" w:lineRule="auto"/>
              <w:rPr>
                <w:rFonts w:eastAsiaTheme="majorEastAsia"/>
                <w:color w:val="000000" w:themeColor="text1"/>
                <w:sz w:val="24"/>
                <w:szCs w:val="18"/>
              </w:rPr>
            </w:pPr>
            <w:r w:rsidRPr="00C8540F">
              <w:rPr>
                <w:rFonts w:eastAsiaTheme="majorEastAsia"/>
                <w:color w:val="000000" w:themeColor="text1"/>
                <w:sz w:val="24"/>
                <w:szCs w:val="18"/>
              </w:rPr>
              <w:t>Alphanumeric</w:t>
            </w:r>
          </w:p>
        </w:tc>
        <w:tc>
          <w:tcPr>
            <w:tcW w:w="1417" w:type="dxa"/>
            <w:tcPrChange w:id="264" w:author="Namita Sivasankaran" w:date="2016-11-04T11:28:00Z">
              <w:tcPr>
                <w:tcW w:w="992" w:type="dxa"/>
              </w:tcPr>
            </w:tcPrChange>
          </w:tcPr>
          <w:p w:rsidR="00117109" w:rsidRPr="00C8540F" w:rsidRDefault="00117109" w:rsidP="00A741CD">
            <w:pPr>
              <w:spacing w:after="200" w:line="276" w:lineRule="auto"/>
              <w:rPr>
                <w:rFonts w:eastAsiaTheme="majorEastAsia"/>
                <w:color w:val="000000" w:themeColor="text1"/>
                <w:sz w:val="24"/>
                <w:szCs w:val="18"/>
              </w:rPr>
            </w:pPr>
            <w:r w:rsidRPr="00C8540F">
              <w:rPr>
                <w:rFonts w:eastAsiaTheme="majorEastAsia"/>
                <w:color w:val="000000" w:themeColor="text1"/>
                <w:sz w:val="24"/>
                <w:szCs w:val="18"/>
              </w:rPr>
              <w:t>Sort/search</w:t>
            </w:r>
          </w:p>
        </w:tc>
        <w:tc>
          <w:tcPr>
            <w:tcW w:w="2552" w:type="dxa"/>
            <w:tcPrChange w:id="265" w:author="Namita Sivasankaran" w:date="2016-11-04T11:28:00Z">
              <w:tcPr>
                <w:tcW w:w="2694" w:type="dxa"/>
              </w:tcPr>
            </w:tcPrChange>
          </w:tcPr>
          <w:p w:rsidR="00117109" w:rsidRPr="00C8540F" w:rsidRDefault="00117109" w:rsidP="00A741CD">
            <w:pPr>
              <w:spacing w:after="200" w:line="276" w:lineRule="auto"/>
              <w:rPr>
                <w:rFonts w:eastAsiaTheme="majorEastAsia"/>
                <w:color w:val="000000" w:themeColor="text1"/>
                <w:sz w:val="24"/>
                <w:szCs w:val="18"/>
              </w:rPr>
            </w:pPr>
            <w:r w:rsidRPr="00C8540F">
              <w:rPr>
                <w:rFonts w:eastAsiaTheme="majorEastAsia"/>
                <w:color w:val="000000" w:themeColor="text1"/>
                <w:sz w:val="24"/>
                <w:szCs w:val="18"/>
              </w:rPr>
              <w:t>From screening stage</w:t>
            </w:r>
          </w:p>
        </w:tc>
      </w:tr>
      <w:tr w:rsidR="00545BEE" w:rsidRPr="00C8540F" w:rsidTr="00545BEE">
        <w:tc>
          <w:tcPr>
            <w:tcW w:w="1809" w:type="dxa"/>
            <w:tcPrChange w:id="266" w:author="Namita Sivasankaran" w:date="2016-11-04T11:28:00Z">
              <w:tcPr>
                <w:tcW w:w="1809" w:type="dxa"/>
              </w:tcPr>
            </w:tcPrChange>
          </w:tcPr>
          <w:p w:rsidR="00117109" w:rsidRPr="00C8540F" w:rsidRDefault="00117109" w:rsidP="00A741CD">
            <w:pPr>
              <w:spacing w:after="200" w:line="276" w:lineRule="auto"/>
              <w:rPr>
                <w:rFonts w:eastAsiaTheme="majorEastAsia"/>
                <w:color w:val="000000" w:themeColor="text1"/>
                <w:sz w:val="24"/>
                <w:szCs w:val="18"/>
              </w:rPr>
            </w:pPr>
            <w:r w:rsidRPr="00C8540F">
              <w:rPr>
                <w:rFonts w:eastAsiaTheme="majorEastAsia"/>
                <w:color w:val="000000" w:themeColor="text1"/>
                <w:sz w:val="24"/>
                <w:szCs w:val="18"/>
              </w:rPr>
              <w:t>Area</w:t>
            </w:r>
          </w:p>
        </w:tc>
        <w:tc>
          <w:tcPr>
            <w:tcW w:w="3119" w:type="dxa"/>
            <w:tcPrChange w:id="267" w:author="Namita Sivasankaran" w:date="2016-11-04T11:28:00Z">
              <w:tcPr>
                <w:tcW w:w="3119" w:type="dxa"/>
              </w:tcPr>
            </w:tcPrChange>
          </w:tcPr>
          <w:p w:rsidR="00117109" w:rsidRDefault="00117109">
            <w:del w:id="268" w:author="Namita Sivasankaran" w:date="2016-11-04T11:23:00Z">
              <w:r w:rsidRPr="0018754B" w:rsidDel="00545BEE">
                <w:rPr>
                  <w:color w:val="000000"/>
                  <w:sz w:val="24"/>
                  <w:szCs w:val="24"/>
                  <w:lang w:val="en-IN" w:eastAsia="en-IN"/>
                </w:rPr>
                <w:delText>Hub Manager</w:delText>
              </w:r>
            </w:del>
            <w:ins w:id="269" w:author="Namita Sivasankaran" w:date="2016-11-04T11:23:00Z">
              <w:r w:rsidR="00545BEE">
                <w:rPr>
                  <w:color w:val="000000"/>
                  <w:sz w:val="24"/>
                  <w:szCs w:val="24"/>
                  <w:lang w:val="en-IN" w:eastAsia="en-IN"/>
                </w:rPr>
                <w:t>Central Risk Manager</w:t>
              </w:r>
            </w:ins>
            <w:r w:rsidRPr="0018754B">
              <w:rPr>
                <w:rFonts w:eastAsiaTheme="majorEastAsia"/>
                <w:color w:val="000000" w:themeColor="text1"/>
                <w:sz w:val="24"/>
                <w:szCs w:val="18"/>
              </w:rPr>
              <w:t xml:space="preserve"> Queue</w:t>
            </w:r>
          </w:p>
        </w:tc>
        <w:tc>
          <w:tcPr>
            <w:tcW w:w="1701" w:type="dxa"/>
            <w:tcPrChange w:id="270" w:author="Namita Sivasankaran" w:date="2016-11-04T11:28:00Z">
              <w:tcPr>
                <w:tcW w:w="1559" w:type="dxa"/>
              </w:tcPr>
            </w:tcPrChange>
          </w:tcPr>
          <w:p w:rsidR="00117109" w:rsidRPr="00C8540F" w:rsidRDefault="00117109" w:rsidP="00A741CD">
            <w:pPr>
              <w:spacing w:after="200" w:line="276" w:lineRule="auto"/>
              <w:rPr>
                <w:rFonts w:eastAsiaTheme="majorEastAsia"/>
                <w:color w:val="000000" w:themeColor="text1"/>
                <w:sz w:val="24"/>
                <w:szCs w:val="18"/>
              </w:rPr>
            </w:pPr>
            <w:r w:rsidRPr="00C8540F">
              <w:rPr>
                <w:rFonts w:eastAsiaTheme="majorEastAsia"/>
                <w:color w:val="000000" w:themeColor="text1"/>
                <w:sz w:val="24"/>
                <w:szCs w:val="18"/>
              </w:rPr>
              <w:t>Text</w:t>
            </w:r>
          </w:p>
        </w:tc>
        <w:tc>
          <w:tcPr>
            <w:tcW w:w="1417" w:type="dxa"/>
            <w:tcPrChange w:id="271" w:author="Namita Sivasankaran" w:date="2016-11-04T11:28:00Z">
              <w:tcPr>
                <w:tcW w:w="992" w:type="dxa"/>
              </w:tcPr>
            </w:tcPrChange>
          </w:tcPr>
          <w:p w:rsidR="00117109" w:rsidRPr="00C8540F" w:rsidRDefault="00117109" w:rsidP="00BD7D8A">
            <w:pPr>
              <w:spacing w:after="200" w:line="276" w:lineRule="auto"/>
              <w:rPr>
                <w:rFonts w:eastAsiaTheme="majorEastAsia"/>
                <w:color w:val="000000" w:themeColor="text1"/>
                <w:sz w:val="24"/>
                <w:szCs w:val="18"/>
              </w:rPr>
            </w:pPr>
            <w:r w:rsidRPr="00C8540F">
              <w:rPr>
                <w:rFonts w:eastAsiaTheme="majorEastAsia"/>
                <w:color w:val="000000" w:themeColor="text1"/>
                <w:sz w:val="24"/>
                <w:szCs w:val="18"/>
              </w:rPr>
              <w:t>Sort/search</w:t>
            </w:r>
          </w:p>
        </w:tc>
        <w:tc>
          <w:tcPr>
            <w:tcW w:w="2552" w:type="dxa"/>
            <w:tcPrChange w:id="272" w:author="Namita Sivasankaran" w:date="2016-11-04T11:28:00Z">
              <w:tcPr>
                <w:tcW w:w="2694" w:type="dxa"/>
              </w:tcPr>
            </w:tcPrChange>
          </w:tcPr>
          <w:p w:rsidR="00117109" w:rsidRPr="00C8540F" w:rsidRDefault="00117109">
            <w:pPr>
              <w:rPr>
                <w:color w:val="000000" w:themeColor="text1"/>
                <w:sz w:val="24"/>
              </w:rPr>
            </w:pPr>
            <w:r w:rsidRPr="00C8540F">
              <w:rPr>
                <w:rFonts w:eastAsiaTheme="majorEastAsia"/>
                <w:color w:val="000000" w:themeColor="text1"/>
                <w:sz w:val="24"/>
                <w:szCs w:val="18"/>
              </w:rPr>
              <w:t>From screening stage</w:t>
            </w:r>
          </w:p>
        </w:tc>
      </w:tr>
      <w:tr w:rsidR="00545BEE" w:rsidRPr="00C8540F" w:rsidTr="00545BEE">
        <w:tc>
          <w:tcPr>
            <w:tcW w:w="1809" w:type="dxa"/>
            <w:tcPrChange w:id="273" w:author="Namita Sivasankaran" w:date="2016-11-04T11:28:00Z">
              <w:tcPr>
                <w:tcW w:w="1809" w:type="dxa"/>
              </w:tcPr>
            </w:tcPrChange>
          </w:tcPr>
          <w:p w:rsidR="00117109" w:rsidRPr="00C8540F" w:rsidRDefault="00117109" w:rsidP="00A741CD">
            <w:pPr>
              <w:spacing w:after="200" w:line="276" w:lineRule="auto"/>
              <w:rPr>
                <w:rFonts w:eastAsiaTheme="majorEastAsia"/>
                <w:color w:val="000000" w:themeColor="text1"/>
                <w:sz w:val="24"/>
                <w:szCs w:val="18"/>
              </w:rPr>
            </w:pPr>
            <w:r w:rsidRPr="00C8540F">
              <w:rPr>
                <w:rFonts w:eastAsiaTheme="majorEastAsia"/>
                <w:color w:val="000000" w:themeColor="text1"/>
                <w:sz w:val="24"/>
                <w:szCs w:val="18"/>
              </w:rPr>
              <w:t>City/Village/ Town</w:t>
            </w:r>
          </w:p>
        </w:tc>
        <w:tc>
          <w:tcPr>
            <w:tcW w:w="3119" w:type="dxa"/>
            <w:tcPrChange w:id="274" w:author="Namita Sivasankaran" w:date="2016-11-04T11:28:00Z">
              <w:tcPr>
                <w:tcW w:w="3119" w:type="dxa"/>
              </w:tcPr>
            </w:tcPrChange>
          </w:tcPr>
          <w:p w:rsidR="00117109" w:rsidRDefault="00117109">
            <w:del w:id="275" w:author="Namita Sivasankaran" w:date="2016-11-04T11:23:00Z">
              <w:r w:rsidRPr="0018754B" w:rsidDel="00545BEE">
                <w:rPr>
                  <w:color w:val="000000"/>
                  <w:sz w:val="24"/>
                  <w:szCs w:val="24"/>
                  <w:lang w:val="en-IN" w:eastAsia="en-IN"/>
                </w:rPr>
                <w:delText>Hub Manager</w:delText>
              </w:r>
            </w:del>
            <w:ins w:id="276" w:author="Namita Sivasankaran" w:date="2016-11-04T11:23:00Z">
              <w:r w:rsidR="00545BEE">
                <w:rPr>
                  <w:color w:val="000000"/>
                  <w:sz w:val="24"/>
                  <w:szCs w:val="24"/>
                  <w:lang w:val="en-IN" w:eastAsia="en-IN"/>
                </w:rPr>
                <w:t>Central Risk Manager</w:t>
              </w:r>
            </w:ins>
            <w:r w:rsidRPr="0018754B">
              <w:rPr>
                <w:rFonts w:eastAsiaTheme="majorEastAsia"/>
                <w:color w:val="000000" w:themeColor="text1"/>
                <w:sz w:val="24"/>
                <w:szCs w:val="18"/>
              </w:rPr>
              <w:t xml:space="preserve"> Queue</w:t>
            </w:r>
          </w:p>
        </w:tc>
        <w:tc>
          <w:tcPr>
            <w:tcW w:w="1701" w:type="dxa"/>
            <w:tcPrChange w:id="277" w:author="Namita Sivasankaran" w:date="2016-11-04T11:28:00Z">
              <w:tcPr>
                <w:tcW w:w="1559" w:type="dxa"/>
              </w:tcPr>
            </w:tcPrChange>
          </w:tcPr>
          <w:p w:rsidR="00117109" w:rsidRPr="00C8540F" w:rsidRDefault="00117109" w:rsidP="00A741CD">
            <w:pPr>
              <w:spacing w:after="200" w:line="276" w:lineRule="auto"/>
              <w:rPr>
                <w:rFonts w:eastAsiaTheme="majorEastAsia"/>
                <w:color w:val="000000" w:themeColor="text1"/>
                <w:sz w:val="24"/>
                <w:szCs w:val="18"/>
              </w:rPr>
            </w:pPr>
            <w:r w:rsidRPr="00C8540F">
              <w:rPr>
                <w:rFonts w:eastAsiaTheme="majorEastAsia"/>
                <w:color w:val="000000" w:themeColor="text1"/>
                <w:sz w:val="24"/>
                <w:szCs w:val="18"/>
              </w:rPr>
              <w:t>Text</w:t>
            </w:r>
          </w:p>
        </w:tc>
        <w:tc>
          <w:tcPr>
            <w:tcW w:w="1417" w:type="dxa"/>
            <w:tcPrChange w:id="278" w:author="Namita Sivasankaran" w:date="2016-11-04T11:28:00Z">
              <w:tcPr>
                <w:tcW w:w="992" w:type="dxa"/>
              </w:tcPr>
            </w:tcPrChange>
          </w:tcPr>
          <w:p w:rsidR="00117109" w:rsidRPr="00C8540F" w:rsidRDefault="00117109" w:rsidP="00BD7D8A">
            <w:pPr>
              <w:spacing w:after="200" w:line="276" w:lineRule="auto"/>
              <w:rPr>
                <w:rFonts w:eastAsiaTheme="majorEastAsia"/>
                <w:color w:val="000000" w:themeColor="text1"/>
                <w:sz w:val="24"/>
                <w:szCs w:val="18"/>
              </w:rPr>
            </w:pPr>
            <w:r w:rsidRPr="00C8540F">
              <w:rPr>
                <w:rFonts w:eastAsiaTheme="majorEastAsia"/>
                <w:color w:val="000000" w:themeColor="text1"/>
                <w:sz w:val="24"/>
                <w:szCs w:val="18"/>
              </w:rPr>
              <w:t>Sort/search</w:t>
            </w:r>
          </w:p>
        </w:tc>
        <w:tc>
          <w:tcPr>
            <w:tcW w:w="2552" w:type="dxa"/>
            <w:tcPrChange w:id="279" w:author="Namita Sivasankaran" w:date="2016-11-04T11:28:00Z">
              <w:tcPr>
                <w:tcW w:w="2694" w:type="dxa"/>
              </w:tcPr>
            </w:tcPrChange>
          </w:tcPr>
          <w:p w:rsidR="00117109" w:rsidRPr="00C8540F" w:rsidRDefault="00117109">
            <w:pPr>
              <w:rPr>
                <w:color w:val="000000" w:themeColor="text1"/>
                <w:sz w:val="24"/>
              </w:rPr>
            </w:pPr>
            <w:r w:rsidRPr="00C8540F">
              <w:rPr>
                <w:rFonts w:eastAsiaTheme="majorEastAsia"/>
                <w:color w:val="000000" w:themeColor="text1"/>
                <w:sz w:val="24"/>
                <w:szCs w:val="18"/>
              </w:rPr>
              <w:t>From screening stage</w:t>
            </w:r>
          </w:p>
        </w:tc>
      </w:tr>
      <w:tr w:rsidR="00545BEE" w:rsidRPr="00C8540F" w:rsidTr="00545BEE">
        <w:tc>
          <w:tcPr>
            <w:tcW w:w="1809" w:type="dxa"/>
            <w:tcPrChange w:id="280" w:author="Namita Sivasankaran" w:date="2016-11-04T11:28:00Z">
              <w:tcPr>
                <w:tcW w:w="1809" w:type="dxa"/>
              </w:tcPr>
            </w:tcPrChange>
          </w:tcPr>
          <w:p w:rsidR="00117109" w:rsidRPr="00C8540F" w:rsidRDefault="00117109" w:rsidP="00A741CD">
            <w:pPr>
              <w:spacing w:after="200" w:line="276" w:lineRule="auto"/>
              <w:rPr>
                <w:rFonts w:eastAsiaTheme="majorEastAsia"/>
                <w:color w:val="000000" w:themeColor="text1"/>
                <w:sz w:val="24"/>
                <w:szCs w:val="18"/>
              </w:rPr>
            </w:pPr>
            <w:r w:rsidRPr="00C8540F">
              <w:rPr>
                <w:rFonts w:eastAsiaTheme="majorEastAsia"/>
                <w:color w:val="000000" w:themeColor="text1"/>
                <w:sz w:val="24"/>
                <w:szCs w:val="18"/>
              </w:rPr>
              <w:t>Pincode</w:t>
            </w:r>
          </w:p>
        </w:tc>
        <w:tc>
          <w:tcPr>
            <w:tcW w:w="3119" w:type="dxa"/>
            <w:tcPrChange w:id="281" w:author="Namita Sivasankaran" w:date="2016-11-04T11:28:00Z">
              <w:tcPr>
                <w:tcW w:w="3119" w:type="dxa"/>
              </w:tcPr>
            </w:tcPrChange>
          </w:tcPr>
          <w:p w:rsidR="00117109" w:rsidRDefault="00117109">
            <w:del w:id="282" w:author="Namita Sivasankaran" w:date="2016-11-04T11:23:00Z">
              <w:r w:rsidRPr="0018754B" w:rsidDel="00545BEE">
                <w:rPr>
                  <w:color w:val="000000"/>
                  <w:sz w:val="24"/>
                  <w:szCs w:val="24"/>
                  <w:lang w:val="en-IN" w:eastAsia="en-IN"/>
                </w:rPr>
                <w:delText>Hub Manager</w:delText>
              </w:r>
            </w:del>
            <w:ins w:id="283" w:author="Namita Sivasankaran" w:date="2016-11-04T11:23:00Z">
              <w:r w:rsidR="00545BEE">
                <w:rPr>
                  <w:color w:val="000000"/>
                  <w:sz w:val="24"/>
                  <w:szCs w:val="24"/>
                  <w:lang w:val="en-IN" w:eastAsia="en-IN"/>
                </w:rPr>
                <w:t>Central Risk Manager</w:t>
              </w:r>
            </w:ins>
            <w:r w:rsidRPr="0018754B">
              <w:rPr>
                <w:rFonts w:eastAsiaTheme="majorEastAsia"/>
                <w:color w:val="000000" w:themeColor="text1"/>
                <w:sz w:val="24"/>
                <w:szCs w:val="18"/>
              </w:rPr>
              <w:t xml:space="preserve"> Queue</w:t>
            </w:r>
          </w:p>
        </w:tc>
        <w:tc>
          <w:tcPr>
            <w:tcW w:w="1701" w:type="dxa"/>
            <w:tcPrChange w:id="284" w:author="Namita Sivasankaran" w:date="2016-11-04T11:28:00Z">
              <w:tcPr>
                <w:tcW w:w="1559" w:type="dxa"/>
              </w:tcPr>
            </w:tcPrChange>
          </w:tcPr>
          <w:p w:rsidR="00117109" w:rsidRPr="00C8540F" w:rsidRDefault="00117109" w:rsidP="00A741CD">
            <w:pPr>
              <w:spacing w:after="200" w:line="276" w:lineRule="auto"/>
              <w:rPr>
                <w:rFonts w:eastAsiaTheme="majorEastAsia"/>
                <w:color w:val="000000" w:themeColor="text1"/>
                <w:sz w:val="24"/>
                <w:szCs w:val="18"/>
              </w:rPr>
            </w:pPr>
            <w:r w:rsidRPr="00C8540F">
              <w:rPr>
                <w:rFonts w:eastAsiaTheme="majorEastAsia"/>
                <w:color w:val="000000" w:themeColor="text1"/>
                <w:sz w:val="24"/>
                <w:szCs w:val="18"/>
              </w:rPr>
              <w:t>Numeric</w:t>
            </w:r>
          </w:p>
        </w:tc>
        <w:tc>
          <w:tcPr>
            <w:tcW w:w="1417" w:type="dxa"/>
            <w:tcPrChange w:id="285" w:author="Namita Sivasankaran" w:date="2016-11-04T11:28:00Z">
              <w:tcPr>
                <w:tcW w:w="992" w:type="dxa"/>
              </w:tcPr>
            </w:tcPrChange>
          </w:tcPr>
          <w:p w:rsidR="00117109" w:rsidRPr="00C8540F" w:rsidRDefault="00117109" w:rsidP="00A741CD">
            <w:pPr>
              <w:spacing w:after="200" w:line="276" w:lineRule="auto"/>
              <w:rPr>
                <w:rFonts w:eastAsiaTheme="majorEastAsia"/>
                <w:color w:val="000000" w:themeColor="text1"/>
                <w:sz w:val="24"/>
                <w:szCs w:val="18"/>
              </w:rPr>
            </w:pPr>
          </w:p>
        </w:tc>
        <w:tc>
          <w:tcPr>
            <w:tcW w:w="2552" w:type="dxa"/>
            <w:tcPrChange w:id="286" w:author="Namita Sivasankaran" w:date="2016-11-04T11:28:00Z">
              <w:tcPr>
                <w:tcW w:w="2694" w:type="dxa"/>
              </w:tcPr>
            </w:tcPrChange>
          </w:tcPr>
          <w:p w:rsidR="00117109" w:rsidRPr="00C8540F" w:rsidRDefault="00117109">
            <w:pPr>
              <w:rPr>
                <w:color w:val="000000" w:themeColor="text1"/>
                <w:sz w:val="24"/>
              </w:rPr>
            </w:pPr>
            <w:r w:rsidRPr="00C8540F">
              <w:rPr>
                <w:rFonts w:eastAsiaTheme="majorEastAsia"/>
                <w:color w:val="000000" w:themeColor="text1"/>
                <w:sz w:val="24"/>
                <w:szCs w:val="18"/>
              </w:rPr>
              <w:t>From screening stage</w:t>
            </w:r>
          </w:p>
        </w:tc>
      </w:tr>
    </w:tbl>
    <w:p w:rsidR="0084566F" w:rsidRPr="00C8540F" w:rsidRDefault="0084566F" w:rsidP="0084566F"/>
    <w:p w:rsidR="00F5161D" w:rsidRPr="00C8540F" w:rsidRDefault="00F5161D" w:rsidP="0084566F"/>
    <w:p w:rsidR="00F5161D" w:rsidRPr="00C8540F" w:rsidRDefault="00F5161D" w:rsidP="0084566F"/>
    <w:p w:rsidR="00F5161D" w:rsidRPr="00C8540F" w:rsidRDefault="00F5161D" w:rsidP="0084566F"/>
    <w:p w:rsidR="00F5161D" w:rsidRDefault="00F5161D" w:rsidP="0084566F"/>
    <w:p w:rsidR="00545BEE" w:rsidRDefault="00545BEE" w:rsidP="0084566F">
      <w:pPr>
        <w:rPr>
          <w:ins w:id="287" w:author="Namita Sivasankaran" w:date="2016-11-04T11:34:00Z"/>
        </w:rPr>
        <w:sectPr w:rsidR="00545BEE" w:rsidSect="00645805">
          <w:pgSz w:w="11899" w:h="16838"/>
          <w:pgMar w:top="720" w:right="720" w:bottom="720" w:left="720" w:header="1560" w:footer="567" w:gutter="0"/>
          <w:cols w:space="720"/>
          <w:docGrid w:linePitch="360"/>
        </w:sectPr>
      </w:pPr>
    </w:p>
    <w:p w:rsidR="0047703A" w:rsidRPr="00C8540F" w:rsidDel="00545BEE" w:rsidRDefault="0047703A" w:rsidP="0084566F">
      <w:pPr>
        <w:rPr>
          <w:del w:id="288" w:author="Namita Sivasankaran" w:date="2016-11-04T11:35:00Z"/>
        </w:rPr>
      </w:pPr>
      <w:bookmarkStart w:id="289" w:name="_Toc466024722"/>
      <w:bookmarkEnd w:id="289"/>
    </w:p>
    <w:p w:rsidR="00F5161D" w:rsidRPr="00C8540F" w:rsidDel="00545BEE" w:rsidRDefault="00F5161D" w:rsidP="0084566F">
      <w:pPr>
        <w:rPr>
          <w:del w:id="290" w:author="Namita Sivasankaran" w:date="2016-11-04T11:35:00Z"/>
        </w:rPr>
      </w:pPr>
      <w:bookmarkStart w:id="291" w:name="_Toc466024723"/>
      <w:bookmarkEnd w:id="291"/>
    </w:p>
    <w:p w:rsidR="00F5161D" w:rsidRPr="00C8540F" w:rsidDel="00545BEE" w:rsidRDefault="00F5161D" w:rsidP="0084566F">
      <w:pPr>
        <w:rPr>
          <w:del w:id="292" w:author="Namita Sivasankaran" w:date="2016-11-04T11:35:00Z"/>
        </w:rPr>
      </w:pPr>
      <w:bookmarkStart w:id="293" w:name="_Toc466024724"/>
      <w:bookmarkEnd w:id="293"/>
    </w:p>
    <w:p w:rsidR="00F5161D" w:rsidRPr="00C8540F" w:rsidDel="00545BEE" w:rsidRDefault="00F5161D" w:rsidP="0084566F">
      <w:pPr>
        <w:rPr>
          <w:del w:id="294" w:author="Namita Sivasankaran" w:date="2016-11-04T11:35:00Z"/>
        </w:rPr>
      </w:pPr>
      <w:bookmarkStart w:id="295" w:name="_Toc466024725"/>
      <w:bookmarkEnd w:id="295"/>
    </w:p>
    <w:p w:rsidR="00B42412" w:rsidRPr="00C8540F" w:rsidRDefault="00B42412" w:rsidP="009118D9">
      <w:pPr>
        <w:pStyle w:val="Heading2"/>
        <w:keepNext w:val="0"/>
        <w:keepLines w:val="0"/>
        <w:numPr>
          <w:ilvl w:val="1"/>
          <w:numId w:val="10"/>
        </w:numPr>
        <w:spacing w:line="271" w:lineRule="auto"/>
        <w:rPr>
          <w:rFonts w:ascii="Times New Roman" w:hAnsi="Times New Roman" w:cs="Times New Roman"/>
          <w:b w:val="0"/>
          <w:bCs w:val="0"/>
          <w:smallCaps/>
          <w:color w:val="auto"/>
          <w:sz w:val="28"/>
          <w:szCs w:val="28"/>
        </w:rPr>
      </w:pPr>
      <w:bookmarkStart w:id="296" w:name="_Toc466024726"/>
      <w:r w:rsidRPr="00C8540F">
        <w:rPr>
          <w:rFonts w:ascii="Times New Roman" w:hAnsi="Times New Roman" w:cs="Times New Roman"/>
          <w:b w:val="0"/>
          <w:bCs w:val="0"/>
          <w:smallCaps/>
          <w:color w:val="auto"/>
          <w:sz w:val="28"/>
          <w:szCs w:val="28"/>
        </w:rPr>
        <w:t>Screenshot</w:t>
      </w:r>
      <w:bookmarkEnd w:id="296"/>
    </w:p>
    <w:p w:rsidR="00A741CD" w:rsidRPr="00C8540F" w:rsidRDefault="00A741CD" w:rsidP="00A741CD"/>
    <w:p w:rsidR="00A741CD" w:rsidRPr="00C8540F" w:rsidRDefault="00A741CD" w:rsidP="00840BBA">
      <w:pPr>
        <w:pStyle w:val="ListParagraph"/>
        <w:numPr>
          <w:ilvl w:val="2"/>
          <w:numId w:val="10"/>
        </w:numPr>
        <w:rPr>
          <w:rFonts w:ascii="Times New Roman" w:hAnsi="Times New Roman"/>
          <w:sz w:val="24"/>
          <w:szCs w:val="28"/>
        </w:rPr>
      </w:pPr>
      <w:r w:rsidRPr="00C8540F">
        <w:rPr>
          <w:rFonts w:ascii="Times New Roman" w:hAnsi="Times New Roman"/>
          <w:sz w:val="24"/>
          <w:szCs w:val="28"/>
        </w:rPr>
        <w:t>Search Page</w:t>
      </w:r>
    </w:p>
    <w:p w:rsidR="00A741CD" w:rsidRPr="00C8540F" w:rsidRDefault="00A741CD" w:rsidP="00A741CD">
      <w:pPr>
        <w:ind w:left="1080"/>
      </w:pPr>
    </w:p>
    <w:p w:rsidR="00A741CD" w:rsidRPr="00C8540F" w:rsidRDefault="00FE2285" w:rsidP="00A741CD">
      <w:pPr>
        <w:ind w:left="1080"/>
      </w:pPr>
      <w:del w:id="297" w:author="Namita Sivasankaran" w:date="2016-11-04T11:35:00Z">
        <w:r w:rsidDel="006C38DA">
          <w:rPr>
            <w:noProof/>
            <w:lang w:val="en-IN" w:eastAsia="en-IN"/>
          </w:rPr>
          <w:drawing>
            <wp:inline distT="0" distB="0" distL="0" distR="0" wp14:anchorId="33B6E7D1" wp14:editId="0AE8163E">
              <wp:extent cx="1913890" cy="3444875"/>
              <wp:effectExtent l="0" t="0" r="0" b="3175"/>
              <wp:docPr id="140" name="Picture 140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1"/>
                      <pic:cNvPicPr>
                        <a:picLocks noChangeAspect="1" noChangeArrowheads="1"/>
                      </pic:cNvPicPr>
                    </pic:nvPicPr>
                    <pic:blipFill>
                      <a:blip r:embed="rId14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913890" cy="34448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del>
      <w:ins w:id="298" w:author="Namita Sivasankaran" w:date="2016-11-04T11:35:00Z">
        <w:r w:rsidR="006C38DA">
          <w:rPr>
            <w:noProof/>
            <w:lang w:val="en-IN" w:eastAsia="en-IN"/>
          </w:rPr>
          <w:drawing>
            <wp:inline distT="0" distB="0" distL="0" distR="0">
              <wp:extent cx="2222500" cy="3498215"/>
              <wp:effectExtent l="0" t="0" r="6350" b="6985"/>
              <wp:docPr id="3" name="Picture 3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1"/>
                      <pic:cNvPicPr>
                        <a:picLocks noChangeAspect="1" noChangeArrowheads="1"/>
                      </pic:cNvPicPr>
                    </pic:nvPicPr>
                    <pic:blipFill>
                      <a:blip r:embed="rId15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2222500" cy="349821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ins>
    </w:p>
    <w:p w:rsidR="00A741CD" w:rsidRPr="00C8540F" w:rsidRDefault="00A741CD" w:rsidP="00A741CD">
      <w:pPr>
        <w:ind w:left="1080"/>
      </w:pPr>
    </w:p>
    <w:p w:rsidR="00840BBA" w:rsidRPr="00C8540F" w:rsidRDefault="00840BBA" w:rsidP="00840BBA">
      <w:pPr>
        <w:pStyle w:val="ListParagraph"/>
        <w:numPr>
          <w:ilvl w:val="2"/>
          <w:numId w:val="10"/>
        </w:numPr>
        <w:rPr>
          <w:rFonts w:ascii="Times New Roman" w:hAnsi="Times New Roman"/>
          <w:sz w:val="24"/>
          <w:szCs w:val="28"/>
        </w:rPr>
      </w:pPr>
      <w:r w:rsidRPr="00C8540F">
        <w:rPr>
          <w:rFonts w:ascii="Times New Roman" w:hAnsi="Times New Roman"/>
          <w:sz w:val="24"/>
          <w:szCs w:val="28"/>
        </w:rPr>
        <w:t>Application Queue</w:t>
      </w:r>
    </w:p>
    <w:p w:rsidR="00A741CD" w:rsidRDefault="00610C55">
      <w:pPr>
        <w:ind w:left="360"/>
        <w:rPr>
          <w:rFonts w:eastAsia="Calibri"/>
          <w:sz w:val="24"/>
          <w:szCs w:val="28"/>
          <w:lang w:val="en-IN"/>
        </w:rPr>
        <w:pPrChange w:id="299" w:author="Swapnil Agrawal | IFMR Rural Finance" w:date="2016-10-27T14:50:00Z">
          <w:pPr>
            <w:ind w:left="1080"/>
          </w:pPr>
        </w:pPrChange>
      </w:pPr>
      <w:ins w:id="300" w:author="Swapnil Agrawal | IFMR Rural Finance" w:date="2016-10-27T14:50:00Z">
        <w:r>
          <w:rPr>
            <w:rFonts w:eastAsia="Calibri"/>
            <w:sz w:val="24"/>
            <w:szCs w:val="28"/>
            <w:lang w:val="en-IN"/>
          </w:rPr>
          <w:t xml:space="preserve">         </w:t>
        </w:r>
      </w:ins>
      <w:del w:id="301" w:author="Namita Sivasankaran" w:date="2016-11-04T11:36:00Z">
        <w:r w:rsidR="00FE2285" w:rsidDel="006C38DA">
          <w:rPr>
            <w:rFonts w:eastAsia="Calibri"/>
            <w:noProof/>
            <w:sz w:val="24"/>
            <w:szCs w:val="28"/>
            <w:lang w:val="en-IN" w:eastAsia="en-IN"/>
          </w:rPr>
          <w:drawing>
            <wp:inline distT="0" distB="0" distL="0" distR="0" wp14:anchorId="6B471154" wp14:editId="2070ABF8">
              <wp:extent cx="1892300" cy="3423920"/>
              <wp:effectExtent l="0" t="0" r="0" b="5080"/>
              <wp:docPr id="141" name="Picture 14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2"/>
                      <pic:cNvPicPr>
                        <a:picLocks noChangeAspect="1" noChangeArrowheads="1"/>
                      </pic:cNvPicPr>
                    </pic:nvPicPr>
                    <pic:blipFill>
                      <a:blip r:embed="rId16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892300" cy="342392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del>
      <w:ins w:id="302" w:author="Namita Sivasankaran" w:date="2016-11-04T11:36:00Z">
        <w:r w:rsidR="006C38DA">
          <w:rPr>
            <w:rFonts w:eastAsia="Calibri"/>
            <w:noProof/>
            <w:sz w:val="24"/>
            <w:szCs w:val="28"/>
            <w:lang w:val="en-IN" w:eastAsia="en-IN"/>
          </w:rPr>
          <w:drawing>
            <wp:inline distT="0" distB="0" distL="0" distR="0">
              <wp:extent cx="2562225" cy="3540760"/>
              <wp:effectExtent l="0" t="0" r="9525" b="2540"/>
              <wp:docPr id="5" name="Picture 5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2"/>
                      <pic:cNvPicPr>
                        <a:picLocks noChangeAspect="1" noChangeArrowheads="1"/>
                      </pic:cNvPicPr>
                    </pic:nvPicPr>
                    <pic:blipFill>
                      <a:blip r:embed="rId17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2562225" cy="354076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ins>
    </w:p>
    <w:p w:rsidR="00FE2285" w:rsidRDefault="00FE2285" w:rsidP="00A741CD">
      <w:pPr>
        <w:ind w:left="1080"/>
        <w:rPr>
          <w:rFonts w:eastAsia="Calibri"/>
          <w:sz w:val="24"/>
          <w:szCs w:val="28"/>
          <w:lang w:val="en-IN"/>
        </w:rPr>
      </w:pPr>
    </w:p>
    <w:p w:rsidR="00FE2285" w:rsidRPr="00C8540F" w:rsidRDefault="00FE2285" w:rsidP="00A741CD">
      <w:pPr>
        <w:ind w:left="1080"/>
        <w:rPr>
          <w:rFonts w:eastAsia="Calibri"/>
          <w:sz w:val="24"/>
          <w:szCs w:val="28"/>
          <w:lang w:val="en-IN"/>
        </w:rPr>
      </w:pPr>
    </w:p>
    <w:p w:rsidR="00F5161D" w:rsidRPr="00C8540F" w:rsidDel="006C38DA" w:rsidRDefault="00F5161D" w:rsidP="00A741CD">
      <w:pPr>
        <w:ind w:left="1080"/>
        <w:rPr>
          <w:del w:id="303" w:author="Namita Sivasankaran" w:date="2016-11-04T11:36:00Z"/>
          <w:rFonts w:eastAsia="Calibri"/>
          <w:sz w:val="24"/>
          <w:szCs w:val="28"/>
          <w:lang w:val="en-IN"/>
        </w:rPr>
      </w:pPr>
      <w:bookmarkStart w:id="304" w:name="_Toc466024727"/>
      <w:bookmarkEnd w:id="304"/>
    </w:p>
    <w:p w:rsidR="001901C1" w:rsidRPr="00C8540F" w:rsidRDefault="001901C1" w:rsidP="001901C1">
      <w:pPr>
        <w:pStyle w:val="Heading2"/>
        <w:keepNext w:val="0"/>
        <w:keepLines w:val="0"/>
        <w:numPr>
          <w:ilvl w:val="1"/>
          <w:numId w:val="10"/>
        </w:numPr>
        <w:spacing w:line="271" w:lineRule="auto"/>
        <w:rPr>
          <w:rFonts w:ascii="Times New Roman" w:hAnsi="Times New Roman" w:cs="Times New Roman"/>
          <w:b w:val="0"/>
          <w:bCs w:val="0"/>
          <w:smallCaps/>
          <w:color w:val="auto"/>
          <w:sz w:val="28"/>
          <w:szCs w:val="28"/>
        </w:rPr>
      </w:pPr>
      <w:bookmarkStart w:id="305" w:name="_Toc466024728"/>
      <w:r w:rsidRPr="00C8540F">
        <w:rPr>
          <w:rFonts w:ascii="Times New Roman" w:hAnsi="Times New Roman" w:cs="Times New Roman"/>
          <w:b w:val="0"/>
          <w:bCs w:val="0"/>
          <w:smallCaps/>
          <w:color w:val="auto"/>
          <w:sz w:val="28"/>
          <w:szCs w:val="28"/>
        </w:rPr>
        <w:t>Functional requirements</w:t>
      </w:r>
      <w:bookmarkEnd w:id="305"/>
    </w:p>
    <w:p w:rsidR="000B5C2D" w:rsidRPr="00C8540F" w:rsidRDefault="000B5C2D" w:rsidP="000B5C2D"/>
    <w:p w:rsidR="00B62F8C" w:rsidRPr="00C8540F" w:rsidRDefault="00095259" w:rsidP="00867B90">
      <w:pPr>
        <w:pStyle w:val="ListParagraph"/>
        <w:spacing w:line="360" w:lineRule="auto"/>
        <w:ind w:left="644"/>
        <w:rPr>
          <w:rFonts w:ascii="Times New Roman" w:hAnsi="Times New Roman"/>
          <w:sz w:val="24"/>
          <w:szCs w:val="28"/>
        </w:rPr>
      </w:pPr>
      <w:ins w:id="306" w:author="Sarthak Shah | IFMR Rural Finance" w:date="2016-10-26T18:51:00Z">
        <w:del w:id="307" w:author="Namita Sivasankaran" w:date="2016-11-04T11:23:00Z">
          <w:r w:rsidDel="00545BEE">
            <w:rPr>
              <w:rFonts w:ascii="Times New Roman" w:hAnsi="Times New Roman"/>
              <w:sz w:val="24"/>
              <w:szCs w:val="28"/>
            </w:rPr>
            <w:delText>Hub Manager</w:delText>
          </w:r>
        </w:del>
      </w:ins>
      <w:ins w:id="308" w:author="Namita Sivasankaran" w:date="2016-11-04T11:23:00Z">
        <w:r w:rsidR="00545BEE">
          <w:rPr>
            <w:rFonts w:ascii="Times New Roman" w:hAnsi="Times New Roman"/>
            <w:sz w:val="24"/>
            <w:szCs w:val="28"/>
          </w:rPr>
          <w:t>Central Risk Manager</w:t>
        </w:r>
      </w:ins>
      <w:ins w:id="309" w:author="Sarthak Shah | IFMR Rural Finance" w:date="2016-10-26T18:51:00Z">
        <w:r>
          <w:rPr>
            <w:rFonts w:ascii="Times New Roman" w:hAnsi="Times New Roman"/>
            <w:sz w:val="24"/>
            <w:szCs w:val="28"/>
          </w:rPr>
          <w:t xml:space="preserve"> </w:t>
        </w:r>
      </w:ins>
      <w:del w:id="310" w:author="Sarthak Shah | IFMR Rural Finance" w:date="2016-10-26T18:51:00Z">
        <w:r w:rsidR="00A669D8" w:rsidRPr="00C8540F" w:rsidDel="00095259">
          <w:rPr>
            <w:rFonts w:ascii="Times New Roman" w:hAnsi="Times New Roman"/>
            <w:b/>
            <w:sz w:val="24"/>
            <w:szCs w:val="28"/>
          </w:rPr>
          <w:delText>Loan Officer</w:delText>
        </w:r>
        <w:r w:rsidR="00C02487" w:rsidRPr="00C8540F" w:rsidDel="00095259">
          <w:rPr>
            <w:rFonts w:ascii="Times New Roman" w:hAnsi="Times New Roman"/>
            <w:sz w:val="24"/>
            <w:szCs w:val="28"/>
          </w:rPr>
          <w:delText xml:space="preserve"> </w:delText>
        </w:r>
      </w:del>
      <w:r w:rsidR="00C02487" w:rsidRPr="00C8540F">
        <w:rPr>
          <w:rFonts w:ascii="Times New Roman" w:hAnsi="Times New Roman"/>
          <w:sz w:val="24"/>
          <w:szCs w:val="28"/>
        </w:rPr>
        <w:t>l</w:t>
      </w:r>
      <w:r w:rsidR="00B62F8C" w:rsidRPr="00C8540F">
        <w:rPr>
          <w:rFonts w:ascii="Times New Roman" w:hAnsi="Times New Roman"/>
          <w:sz w:val="24"/>
          <w:szCs w:val="28"/>
        </w:rPr>
        <w:t>ogs in</w:t>
      </w:r>
    </w:p>
    <w:p w:rsidR="00A61445" w:rsidRPr="00C8540F" w:rsidRDefault="00A61445" w:rsidP="00867B90">
      <w:pPr>
        <w:pStyle w:val="ListParagraph"/>
        <w:spacing w:line="360" w:lineRule="auto"/>
        <w:ind w:left="644"/>
        <w:rPr>
          <w:rFonts w:ascii="Times New Roman" w:hAnsi="Times New Roman"/>
          <w:sz w:val="24"/>
          <w:szCs w:val="28"/>
        </w:rPr>
      </w:pPr>
    </w:p>
    <w:p w:rsidR="00867B90" w:rsidRPr="00C8540F" w:rsidRDefault="00B62F8C" w:rsidP="00867B90">
      <w:pPr>
        <w:pStyle w:val="ListParagraph"/>
        <w:numPr>
          <w:ilvl w:val="0"/>
          <w:numId w:val="37"/>
        </w:numPr>
        <w:spacing w:line="360" w:lineRule="auto"/>
        <w:jc w:val="both"/>
        <w:rPr>
          <w:rFonts w:ascii="Times New Roman" w:hAnsi="Times New Roman"/>
          <w:sz w:val="24"/>
          <w:szCs w:val="28"/>
        </w:rPr>
      </w:pPr>
      <w:r w:rsidRPr="00C8540F">
        <w:rPr>
          <w:rFonts w:ascii="Times New Roman" w:hAnsi="Times New Roman"/>
          <w:sz w:val="24"/>
          <w:szCs w:val="28"/>
        </w:rPr>
        <w:t>The</w:t>
      </w:r>
      <w:r w:rsidR="00FE2285">
        <w:rPr>
          <w:rFonts w:ascii="Times New Roman" w:hAnsi="Times New Roman"/>
          <w:sz w:val="24"/>
          <w:szCs w:val="28"/>
        </w:rPr>
        <w:t xml:space="preserve"> </w:t>
      </w:r>
      <w:del w:id="311" w:author="Namita Sivasankaran" w:date="2016-11-04T11:23:00Z">
        <w:r w:rsidR="00FE2285" w:rsidDel="00545BEE">
          <w:rPr>
            <w:rFonts w:ascii="Times New Roman" w:hAnsi="Times New Roman"/>
            <w:sz w:val="24"/>
            <w:szCs w:val="28"/>
          </w:rPr>
          <w:delText>Hub Manager</w:delText>
        </w:r>
      </w:del>
      <w:ins w:id="312" w:author="Namita Sivasankaran" w:date="2016-11-04T11:23:00Z">
        <w:r w:rsidR="00545BEE">
          <w:rPr>
            <w:rFonts w:ascii="Times New Roman" w:hAnsi="Times New Roman"/>
            <w:sz w:val="24"/>
            <w:szCs w:val="28"/>
          </w:rPr>
          <w:t>Central Risk Manager</w:t>
        </w:r>
      </w:ins>
      <w:r w:rsidRPr="00C8540F">
        <w:rPr>
          <w:rFonts w:ascii="Times New Roman" w:hAnsi="Times New Roman"/>
          <w:sz w:val="24"/>
          <w:szCs w:val="28"/>
        </w:rPr>
        <w:t xml:space="preserve"> </w:t>
      </w:r>
      <w:r w:rsidR="00F973C5" w:rsidRPr="00C8540F">
        <w:rPr>
          <w:rFonts w:ascii="Times New Roman" w:hAnsi="Times New Roman"/>
          <w:sz w:val="24"/>
          <w:szCs w:val="28"/>
        </w:rPr>
        <w:t xml:space="preserve">opens the process dash board, </w:t>
      </w:r>
      <w:r w:rsidR="00786B50" w:rsidRPr="00C8540F">
        <w:rPr>
          <w:rFonts w:ascii="Times New Roman" w:hAnsi="Times New Roman"/>
          <w:sz w:val="24"/>
          <w:szCs w:val="28"/>
        </w:rPr>
        <w:t xml:space="preserve">and </w:t>
      </w:r>
      <w:r w:rsidR="00867B90" w:rsidRPr="00C8540F">
        <w:rPr>
          <w:rFonts w:ascii="Times New Roman" w:hAnsi="Times New Roman"/>
          <w:sz w:val="24"/>
          <w:szCs w:val="28"/>
        </w:rPr>
        <w:t xml:space="preserve">clicks on </w:t>
      </w:r>
      <w:r w:rsidR="00FE2285">
        <w:rPr>
          <w:rFonts w:ascii="Times New Roman" w:hAnsi="Times New Roman"/>
          <w:sz w:val="24"/>
          <w:szCs w:val="28"/>
        </w:rPr>
        <w:t xml:space="preserve">Screening Review </w:t>
      </w:r>
      <w:ins w:id="313" w:author="Sarthak Shah | IFMR Rural Finance" w:date="2016-10-26T18:51:00Z">
        <w:r w:rsidR="00095259">
          <w:rPr>
            <w:rFonts w:ascii="Times New Roman" w:hAnsi="Times New Roman"/>
            <w:sz w:val="24"/>
            <w:szCs w:val="28"/>
          </w:rPr>
          <w:t>Q</w:t>
        </w:r>
      </w:ins>
      <w:del w:id="314" w:author="Sarthak Shah | IFMR Rural Finance" w:date="2016-10-26T18:51:00Z">
        <w:r w:rsidR="00867B90" w:rsidRPr="00C8540F" w:rsidDel="00095259">
          <w:rPr>
            <w:rFonts w:ascii="Times New Roman" w:hAnsi="Times New Roman"/>
            <w:sz w:val="24"/>
            <w:szCs w:val="28"/>
          </w:rPr>
          <w:delText>q</w:delText>
        </w:r>
      </w:del>
      <w:r w:rsidR="00867B90" w:rsidRPr="00C8540F">
        <w:rPr>
          <w:rFonts w:ascii="Times New Roman" w:hAnsi="Times New Roman"/>
          <w:sz w:val="24"/>
          <w:szCs w:val="28"/>
        </w:rPr>
        <w:t>ueue</w:t>
      </w:r>
      <w:r w:rsidR="00786B50" w:rsidRPr="00C8540F">
        <w:rPr>
          <w:rFonts w:ascii="Times New Roman" w:hAnsi="Times New Roman"/>
          <w:sz w:val="24"/>
          <w:szCs w:val="28"/>
        </w:rPr>
        <w:t xml:space="preserve"> </w:t>
      </w:r>
    </w:p>
    <w:p w:rsidR="00867B90" w:rsidRPr="00C8540F" w:rsidRDefault="00786B50" w:rsidP="00867B90">
      <w:pPr>
        <w:pStyle w:val="ListParagraph"/>
        <w:numPr>
          <w:ilvl w:val="0"/>
          <w:numId w:val="37"/>
        </w:numPr>
        <w:spacing w:line="360" w:lineRule="auto"/>
        <w:jc w:val="both"/>
        <w:rPr>
          <w:rFonts w:ascii="Times New Roman" w:hAnsi="Times New Roman"/>
          <w:sz w:val="24"/>
          <w:szCs w:val="28"/>
        </w:rPr>
      </w:pPr>
      <w:r w:rsidRPr="00C8540F">
        <w:rPr>
          <w:rFonts w:ascii="Times New Roman" w:hAnsi="Times New Roman"/>
          <w:sz w:val="24"/>
          <w:szCs w:val="28"/>
        </w:rPr>
        <w:t xml:space="preserve">If the </w:t>
      </w:r>
      <w:del w:id="315" w:author="Namita Sivasankaran" w:date="2016-11-04T11:23:00Z">
        <w:r w:rsidR="00FE2285" w:rsidDel="00545BEE">
          <w:rPr>
            <w:rFonts w:ascii="Times New Roman" w:hAnsi="Times New Roman"/>
            <w:sz w:val="24"/>
            <w:szCs w:val="28"/>
          </w:rPr>
          <w:delText>Hub Manager</w:delText>
        </w:r>
      </w:del>
      <w:ins w:id="316" w:author="Namita Sivasankaran" w:date="2016-11-04T11:23:00Z">
        <w:r w:rsidR="00545BEE">
          <w:rPr>
            <w:rFonts w:ascii="Times New Roman" w:hAnsi="Times New Roman"/>
            <w:sz w:val="24"/>
            <w:szCs w:val="28"/>
          </w:rPr>
          <w:t>Central Risk Manager</w:t>
        </w:r>
      </w:ins>
      <w:r w:rsidR="00FE2285" w:rsidRPr="00C8540F">
        <w:rPr>
          <w:rFonts w:ascii="Times New Roman" w:hAnsi="Times New Roman"/>
          <w:sz w:val="24"/>
          <w:szCs w:val="28"/>
        </w:rPr>
        <w:t xml:space="preserve"> </w:t>
      </w:r>
      <w:r w:rsidRPr="00C8540F">
        <w:rPr>
          <w:rFonts w:ascii="Times New Roman" w:hAnsi="Times New Roman"/>
          <w:sz w:val="24"/>
          <w:szCs w:val="28"/>
        </w:rPr>
        <w:t xml:space="preserve">performs a search without selecting any parameter, then all cases with status ‘Pending for </w:t>
      </w:r>
      <w:r w:rsidR="00FE2285">
        <w:rPr>
          <w:rFonts w:ascii="Times New Roman" w:hAnsi="Times New Roman"/>
          <w:sz w:val="24"/>
          <w:szCs w:val="28"/>
        </w:rPr>
        <w:t>Screening Review</w:t>
      </w:r>
      <w:r w:rsidR="00867B90" w:rsidRPr="00C8540F">
        <w:rPr>
          <w:rFonts w:ascii="Times New Roman" w:hAnsi="Times New Roman"/>
          <w:sz w:val="24"/>
          <w:szCs w:val="28"/>
        </w:rPr>
        <w:t>’</w:t>
      </w:r>
      <w:r w:rsidRPr="00C8540F">
        <w:rPr>
          <w:rFonts w:ascii="Times New Roman" w:hAnsi="Times New Roman"/>
          <w:sz w:val="24"/>
          <w:szCs w:val="28"/>
        </w:rPr>
        <w:t xml:space="preserve"> to be displayed </w:t>
      </w:r>
      <w:r w:rsidR="00867B90" w:rsidRPr="00C8540F">
        <w:rPr>
          <w:rFonts w:ascii="Times New Roman" w:hAnsi="Times New Roman"/>
          <w:sz w:val="24"/>
          <w:szCs w:val="28"/>
        </w:rPr>
        <w:t>in a tabular format</w:t>
      </w:r>
      <w:r w:rsidRPr="00C8540F">
        <w:rPr>
          <w:rFonts w:ascii="Times New Roman" w:hAnsi="Times New Roman"/>
          <w:sz w:val="24"/>
          <w:szCs w:val="28"/>
        </w:rPr>
        <w:t>.</w:t>
      </w:r>
      <w:r w:rsidR="00D34EF0" w:rsidRPr="00C8540F">
        <w:rPr>
          <w:rFonts w:ascii="Times New Roman" w:hAnsi="Times New Roman"/>
          <w:sz w:val="24"/>
          <w:szCs w:val="28"/>
        </w:rPr>
        <w:t xml:space="preserve"> </w:t>
      </w:r>
    </w:p>
    <w:p w:rsidR="00867B90" w:rsidRPr="00C8540F" w:rsidRDefault="00786B50" w:rsidP="00867B90">
      <w:pPr>
        <w:pStyle w:val="ListParagraph"/>
        <w:numPr>
          <w:ilvl w:val="0"/>
          <w:numId w:val="37"/>
        </w:numPr>
        <w:spacing w:line="360" w:lineRule="auto"/>
        <w:jc w:val="both"/>
        <w:rPr>
          <w:rFonts w:ascii="Times New Roman" w:hAnsi="Times New Roman"/>
          <w:sz w:val="24"/>
          <w:szCs w:val="28"/>
        </w:rPr>
      </w:pPr>
      <w:r w:rsidRPr="00C8540F">
        <w:rPr>
          <w:rFonts w:ascii="Times New Roman" w:hAnsi="Times New Roman"/>
          <w:sz w:val="24"/>
          <w:szCs w:val="28"/>
        </w:rPr>
        <w:t xml:space="preserve">If </w:t>
      </w:r>
      <w:r w:rsidR="00DD0A1F" w:rsidRPr="00C8540F">
        <w:rPr>
          <w:rFonts w:ascii="Times New Roman" w:hAnsi="Times New Roman"/>
          <w:sz w:val="24"/>
          <w:szCs w:val="28"/>
        </w:rPr>
        <w:t>t</w:t>
      </w:r>
      <w:r w:rsidR="00F973C5" w:rsidRPr="00C8540F">
        <w:rPr>
          <w:rFonts w:ascii="Times New Roman" w:hAnsi="Times New Roman"/>
          <w:sz w:val="24"/>
          <w:szCs w:val="28"/>
        </w:rPr>
        <w:t xml:space="preserve">he </w:t>
      </w:r>
      <w:del w:id="317" w:author="Namita Sivasankaran" w:date="2016-11-04T11:23:00Z">
        <w:r w:rsidR="00FE2285" w:rsidDel="00545BEE">
          <w:rPr>
            <w:rFonts w:ascii="Times New Roman" w:hAnsi="Times New Roman"/>
            <w:sz w:val="24"/>
            <w:szCs w:val="28"/>
          </w:rPr>
          <w:delText>Hub Manager</w:delText>
        </w:r>
      </w:del>
      <w:ins w:id="318" w:author="Namita Sivasankaran" w:date="2016-11-04T11:23:00Z">
        <w:r w:rsidR="00545BEE">
          <w:rPr>
            <w:rFonts w:ascii="Times New Roman" w:hAnsi="Times New Roman"/>
            <w:sz w:val="24"/>
            <w:szCs w:val="28"/>
          </w:rPr>
          <w:t>Central Risk Manager</w:t>
        </w:r>
      </w:ins>
      <w:r w:rsidR="00FE2285" w:rsidRPr="00C8540F">
        <w:rPr>
          <w:rFonts w:ascii="Times New Roman" w:hAnsi="Times New Roman"/>
          <w:sz w:val="24"/>
          <w:szCs w:val="28"/>
        </w:rPr>
        <w:t xml:space="preserve"> </w:t>
      </w:r>
      <w:r w:rsidRPr="00C8540F">
        <w:rPr>
          <w:rFonts w:ascii="Times New Roman" w:hAnsi="Times New Roman"/>
          <w:sz w:val="24"/>
          <w:szCs w:val="28"/>
        </w:rPr>
        <w:t>searches with ‘Applicant name’, ‘Business name’ or ‘</w:t>
      </w:r>
      <w:del w:id="319" w:author="Namita Sivasankaran" w:date="2016-11-04T11:37:00Z">
        <w:r w:rsidRPr="00C8540F" w:rsidDel="006C38DA">
          <w:rPr>
            <w:rFonts w:ascii="Times New Roman" w:hAnsi="Times New Roman"/>
            <w:sz w:val="24"/>
            <w:szCs w:val="28"/>
          </w:rPr>
          <w:delText xml:space="preserve">URN </w:delText>
        </w:r>
      </w:del>
      <w:ins w:id="320" w:author="Namita Sivasankaran" w:date="2016-11-04T11:37:00Z">
        <w:r w:rsidR="006C38DA">
          <w:rPr>
            <w:rFonts w:ascii="Times New Roman" w:hAnsi="Times New Roman"/>
            <w:sz w:val="24"/>
            <w:szCs w:val="28"/>
          </w:rPr>
          <w:t>Customer ID</w:t>
        </w:r>
      </w:ins>
      <w:del w:id="321" w:author="Namita Sivasankaran" w:date="2016-11-04T11:37:00Z">
        <w:r w:rsidRPr="00C8540F" w:rsidDel="006C38DA">
          <w:rPr>
            <w:rFonts w:ascii="Times New Roman" w:hAnsi="Times New Roman"/>
            <w:sz w:val="24"/>
            <w:szCs w:val="28"/>
          </w:rPr>
          <w:delText>no</w:delText>
        </w:r>
      </w:del>
      <w:r w:rsidRPr="00C8540F">
        <w:rPr>
          <w:rFonts w:ascii="Times New Roman" w:hAnsi="Times New Roman"/>
          <w:sz w:val="24"/>
          <w:szCs w:val="28"/>
        </w:rPr>
        <w:t xml:space="preserve">’, then all matching records </w:t>
      </w:r>
      <w:r w:rsidR="00562FC9" w:rsidRPr="00C8540F">
        <w:rPr>
          <w:rFonts w:ascii="Times New Roman" w:hAnsi="Times New Roman"/>
          <w:sz w:val="24"/>
          <w:szCs w:val="28"/>
        </w:rPr>
        <w:t xml:space="preserve">that are ‘Pending for </w:t>
      </w:r>
      <w:ins w:id="322" w:author="Sarthak Shah | IFMR Rural Finance" w:date="2016-10-26T18:53:00Z">
        <w:r w:rsidR="007D5130">
          <w:rPr>
            <w:rFonts w:ascii="Times New Roman" w:hAnsi="Times New Roman"/>
            <w:sz w:val="24"/>
            <w:szCs w:val="28"/>
          </w:rPr>
          <w:t>Screening Review</w:t>
        </w:r>
      </w:ins>
      <w:del w:id="323" w:author="Sarthak Shah | IFMR Rural Finance" w:date="2016-10-26T18:53:00Z">
        <w:r w:rsidR="00562FC9" w:rsidRPr="00C8540F" w:rsidDel="007D5130">
          <w:rPr>
            <w:rFonts w:ascii="Times New Roman" w:hAnsi="Times New Roman"/>
            <w:sz w:val="24"/>
            <w:szCs w:val="28"/>
          </w:rPr>
          <w:delText>Application</w:delText>
        </w:r>
      </w:del>
      <w:r w:rsidR="00562FC9" w:rsidRPr="00C8540F">
        <w:rPr>
          <w:rFonts w:ascii="Times New Roman" w:hAnsi="Times New Roman"/>
          <w:sz w:val="24"/>
          <w:szCs w:val="28"/>
        </w:rPr>
        <w:t xml:space="preserve">’ </w:t>
      </w:r>
      <w:del w:id="324" w:author="Sarthak Shah | IFMR Rural Finance" w:date="2016-10-26T18:53:00Z">
        <w:r w:rsidRPr="00C8540F" w:rsidDel="007D5130">
          <w:rPr>
            <w:rFonts w:ascii="Times New Roman" w:hAnsi="Times New Roman"/>
            <w:sz w:val="24"/>
            <w:szCs w:val="28"/>
          </w:rPr>
          <w:delText>(including existing customers)</w:delText>
        </w:r>
      </w:del>
      <w:r w:rsidRPr="00C8540F">
        <w:rPr>
          <w:rFonts w:ascii="Times New Roman" w:hAnsi="Times New Roman"/>
          <w:sz w:val="24"/>
          <w:szCs w:val="28"/>
        </w:rPr>
        <w:t xml:space="preserve"> to be displayed </w:t>
      </w:r>
      <w:r w:rsidR="00867B90" w:rsidRPr="00C8540F">
        <w:rPr>
          <w:rFonts w:ascii="Times New Roman" w:hAnsi="Times New Roman"/>
          <w:sz w:val="24"/>
          <w:szCs w:val="28"/>
        </w:rPr>
        <w:t>in a tabular format</w:t>
      </w:r>
      <w:r w:rsidRPr="00C8540F">
        <w:rPr>
          <w:rFonts w:ascii="Times New Roman" w:hAnsi="Times New Roman"/>
          <w:sz w:val="24"/>
          <w:szCs w:val="28"/>
        </w:rPr>
        <w:t>.</w:t>
      </w:r>
    </w:p>
    <w:p w:rsidR="00867B90" w:rsidRPr="00C8540F" w:rsidRDefault="00786B50" w:rsidP="00867B90">
      <w:pPr>
        <w:pStyle w:val="ListParagraph"/>
        <w:numPr>
          <w:ilvl w:val="0"/>
          <w:numId w:val="37"/>
        </w:numPr>
        <w:spacing w:line="360" w:lineRule="auto"/>
        <w:jc w:val="both"/>
        <w:rPr>
          <w:rFonts w:ascii="Times New Roman" w:hAnsi="Times New Roman"/>
          <w:sz w:val="24"/>
          <w:szCs w:val="28"/>
        </w:rPr>
      </w:pPr>
      <w:r w:rsidRPr="00C8540F">
        <w:rPr>
          <w:rFonts w:ascii="Times New Roman" w:hAnsi="Times New Roman"/>
          <w:sz w:val="24"/>
          <w:szCs w:val="28"/>
        </w:rPr>
        <w:t xml:space="preserve">The </w:t>
      </w:r>
      <w:del w:id="325" w:author="Namita Sivasankaran" w:date="2016-11-04T11:23:00Z">
        <w:r w:rsidR="00FE2285" w:rsidDel="00545BEE">
          <w:rPr>
            <w:rFonts w:ascii="Times New Roman" w:hAnsi="Times New Roman"/>
            <w:sz w:val="24"/>
            <w:szCs w:val="28"/>
          </w:rPr>
          <w:delText>Hub Manager</w:delText>
        </w:r>
      </w:del>
      <w:ins w:id="326" w:author="Namita Sivasankaran" w:date="2016-11-04T11:23:00Z">
        <w:r w:rsidR="00545BEE">
          <w:rPr>
            <w:rFonts w:ascii="Times New Roman" w:hAnsi="Times New Roman"/>
            <w:sz w:val="24"/>
            <w:szCs w:val="28"/>
          </w:rPr>
          <w:t>Central Risk Manager</w:t>
        </w:r>
      </w:ins>
      <w:r w:rsidR="00FE2285" w:rsidRPr="00C8540F">
        <w:rPr>
          <w:rFonts w:ascii="Times New Roman" w:hAnsi="Times New Roman"/>
          <w:sz w:val="24"/>
          <w:szCs w:val="28"/>
        </w:rPr>
        <w:t xml:space="preserve"> </w:t>
      </w:r>
      <w:r w:rsidR="00CD6FB2" w:rsidRPr="00C8540F">
        <w:rPr>
          <w:rFonts w:ascii="Times New Roman" w:hAnsi="Times New Roman"/>
          <w:sz w:val="24"/>
          <w:szCs w:val="28"/>
        </w:rPr>
        <w:t xml:space="preserve">can </w:t>
      </w:r>
      <w:r w:rsidR="00CD6FB2" w:rsidRPr="00C8540F">
        <w:rPr>
          <w:rFonts w:ascii="Times New Roman" w:hAnsi="Times New Roman"/>
          <w:b/>
          <w:sz w:val="24"/>
          <w:szCs w:val="28"/>
        </w:rPr>
        <w:t xml:space="preserve">search and </w:t>
      </w:r>
      <w:r w:rsidR="005D3FC5" w:rsidRPr="00C8540F">
        <w:rPr>
          <w:rFonts w:ascii="Times New Roman" w:hAnsi="Times New Roman"/>
          <w:b/>
          <w:sz w:val="24"/>
          <w:szCs w:val="28"/>
        </w:rPr>
        <w:t>sort</w:t>
      </w:r>
      <w:r w:rsidR="005D3FC5" w:rsidRPr="00C8540F">
        <w:rPr>
          <w:rFonts w:ascii="Times New Roman" w:hAnsi="Times New Roman"/>
          <w:sz w:val="24"/>
          <w:szCs w:val="28"/>
        </w:rPr>
        <w:t xml:space="preserve"> the profiles </w:t>
      </w:r>
      <w:r w:rsidR="00866D3C" w:rsidRPr="00C8540F">
        <w:rPr>
          <w:rFonts w:ascii="Times New Roman" w:hAnsi="Times New Roman"/>
          <w:sz w:val="24"/>
          <w:szCs w:val="28"/>
        </w:rPr>
        <w:t xml:space="preserve">based on the following parameters:  </w:t>
      </w:r>
      <w:del w:id="327" w:author="Namita Sivasankaran" w:date="2016-11-04T11:37:00Z">
        <w:r w:rsidR="00BD7D8A" w:rsidRPr="00C8540F" w:rsidDel="006C38DA">
          <w:rPr>
            <w:rFonts w:ascii="Times New Roman" w:hAnsi="Times New Roman"/>
            <w:sz w:val="24"/>
            <w:szCs w:val="28"/>
          </w:rPr>
          <w:delText>U</w:delText>
        </w:r>
        <w:r w:rsidR="00A65E15" w:rsidRPr="00C8540F" w:rsidDel="006C38DA">
          <w:rPr>
            <w:rFonts w:ascii="Times New Roman" w:hAnsi="Times New Roman"/>
            <w:sz w:val="24"/>
            <w:szCs w:val="28"/>
          </w:rPr>
          <w:delText>RN</w:delText>
        </w:r>
        <w:r w:rsidR="00BD7D8A" w:rsidRPr="00C8540F" w:rsidDel="006C38DA">
          <w:rPr>
            <w:rFonts w:ascii="Times New Roman" w:hAnsi="Times New Roman"/>
            <w:sz w:val="24"/>
            <w:szCs w:val="28"/>
          </w:rPr>
          <w:delText xml:space="preserve"> </w:delText>
        </w:r>
      </w:del>
      <w:ins w:id="328" w:author="Namita Sivasankaran" w:date="2016-11-04T11:37:00Z">
        <w:r w:rsidR="006C38DA">
          <w:rPr>
            <w:rFonts w:ascii="Times New Roman" w:hAnsi="Times New Roman"/>
            <w:sz w:val="24"/>
            <w:szCs w:val="28"/>
          </w:rPr>
          <w:t>Customer ID</w:t>
        </w:r>
      </w:ins>
      <w:del w:id="329" w:author="Namita Sivasankaran" w:date="2016-11-04T11:37:00Z">
        <w:r w:rsidR="00BD7D8A" w:rsidRPr="00C8540F" w:rsidDel="006C38DA">
          <w:rPr>
            <w:rFonts w:ascii="Times New Roman" w:hAnsi="Times New Roman"/>
            <w:sz w:val="24"/>
            <w:szCs w:val="28"/>
          </w:rPr>
          <w:delText>no</w:delText>
        </w:r>
      </w:del>
      <w:r w:rsidR="00BD7D8A" w:rsidRPr="00C8540F">
        <w:rPr>
          <w:rFonts w:ascii="Times New Roman" w:hAnsi="Times New Roman"/>
          <w:sz w:val="24"/>
          <w:szCs w:val="28"/>
        </w:rPr>
        <w:t>, Applicant Name, Business Name</w:t>
      </w:r>
      <w:r w:rsidR="00A65E15" w:rsidRPr="00C8540F">
        <w:rPr>
          <w:rFonts w:ascii="Times New Roman" w:hAnsi="Times New Roman"/>
          <w:sz w:val="24"/>
          <w:szCs w:val="28"/>
        </w:rPr>
        <w:t xml:space="preserve">, Area, </w:t>
      </w:r>
      <w:proofErr w:type="gramStart"/>
      <w:r w:rsidR="00A65E15" w:rsidRPr="00C8540F">
        <w:rPr>
          <w:rFonts w:ascii="Times New Roman" w:hAnsi="Times New Roman"/>
          <w:sz w:val="24"/>
          <w:szCs w:val="28"/>
        </w:rPr>
        <w:t>City</w:t>
      </w:r>
      <w:proofErr w:type="gramEnd"/>
      <w:r w:rsidR="00A65E15" w:rsidRPr="00C8540F">
        <w:rPr>
          <w:rFonts w:ascii="Times New Roman" w:hAnsi="Times New Roman"/>
          <w:sz w:val="24"/>
          <w:szCs w:val="28"/>
        </w:rPr>
        <w:t>/Village/Town</w:t>
      </w:r>
      <w:r w:rsidR="00866D3C" w:rsidRPr="00C8540F">
        <w:rPr>
          <w:rFonts w:ascii="Times New Roman" w:hAnsi="Times New Roman"/>
          <w:sz w:val="24"/>
          <w:szCs w:val="28"/>
        </w:rPr>
        <w:t xml:space="preserve">. </w:t>
      </w:r>
    </w:p>
    <w:p w:rsidR="00E25392" w:rsidRPr="00C8540F" w:rsidRDefault="00866D3C" w:rsidP="00867B90">
      <w:pPr>
        <w:pStyle w:val="ListParagraph"/>
        <w:numPr>
          <w:ilvl w:val="0"/>
          <w:numId w:val="37"/>
        </w:numPr>
        <w:spacing w:line="360" w:lineRule="auto"/>
        <w:jc w:val="both"/>
        <w:rPr>
          <w:rFonts w:ascii="Times New Roman" w:hAnsi="Times New Roman"/>
          <w:sz w:val="24"/>
          <w:szCs w:val="28"/>
        </w:rPr>
      </w:pPr>
      <w:r w:rsidRPr="00C8540F">
        <w:rPr>
          <w:rFonts w:ascii="Times New Roman" w:hAnsi="Times New Roman"/>
          <w:sz w:val="24"/>
          <w:szCs w:val="28"/>
        </w:rPr>
        <w:t xml:space="preserve">The </w:t>
      </w:r>
      <w:del w:id="330" w:author="Namita Sivasankaran" w:date="2016-11-04T11:23:00Z">
        <w:r w:rsidR="00FE2285" w:rsidDel="00545BEE">
          <w:rPr>
            <w:rFonts w:ascii="Times New Roman" w:hAnsi="Times New Roman"/>
            <w:sz w:val="24"/>
            <w:szCs w:val="28"/>
          </w:rPr>
          <w:delText>Hub Manager</w:delText>
        </w:r>
      </w:del>
      <w:ins w:id="331" w:author="Namita Sivasankaran" w:date="2016-11-04T11:23:00Z">
        <w:r w:rsidR="00545BEE">
          <w:rPr>
            <w:rFonts w:ascii="Times New Roman" w:hAnsi="Times New Roman"/>
            <w:sz w:val="24"/>
            <w:szCs w:val="28"/>
          </w:rPr>
          <w:t>Central Risk Manager</w:t>
        </w:r>
      </w:ins>
      <w:r w:rsidR="00FE2285" w:rsidRPr="00C8540F">
        <w:rPr>
          <w:rFonts w:ascii="Times New Roman" w:hAnsi="Times New Roman"/>
          <w:sz w:val="24"/>
          <w:szCs w:val="28"/>
        </w:rPr>
        <w:t xml:space="preserve"> </w:t>
      </w:r>
      <w:r w:rsidRPr="00C8540F">
        <w:rPr>
          <w:rFonts w:ascii="Times New Roman" w:hAnsi="Times New Roman"/>
          <w:sz w:val="24"/>
          <w:szCs w:val="28"/>
        </w:rPr>
        <w:t xml:space="preserve">then </w:t>
      </w:r>
      <w:r w:rsidR="00525496" w:rsidRPr="00C8540F">
        <w:rPr>
          <w:rFonts w:ascii="Times New Roman" w:hAnsi="Times New Roman"/>
          <w:sz w:val="24"/>
          <w:szCs w:val="28"/>
        </w:rPr>
        <w:t xml:space="preserve">selects a </w:t>
      </w:r>
      <w:r w:rsidR="005D3FC5" w:rsidRPr="00C8540F">
        <w:rPr>
          <w:rFonts w:ascii="Times New Roman" w:hAnsi="Times New Roman"/>
          <w:sz w:val="24"/>
          <w:szCs w:val="28"/>
        </w:rPr>
        <w:t>profile</w:t>
      </w:r>
      <w:r w:rsidR="00525496" w:rsidRPr="00C8540F">
        <w:rPr>
          <w:rFonts w:ascii="Times New Roman" w:hAnsi="Times New Roman"/>
          <w:sz w:val="24"/>
          <w:szCs w:val="28"/>
        </w:rPr>
        <w:t xml:space="preserve"> from the </w:t>
      </w:r>
      <w:r w:rsidR="00867B90" w:rsidRPr="00C8540F">
        <w:rPr>
          <w:rFonts w:ascii="Times New Roman" w:hAnsi="Times New Roman"/>
          <w:sz w:val="24"/>
          <w:szCs w:val="28"/>
        </w:rPr>
        <w:t>application</w:t>
      </w:r>
      <w:r w:rsidR="00F973C5" w:rsidRPr="00C8540F">
        <w:rPr>
          <w:rFonts w:ascii="Times New Roman" w:hAnsi="Times New Roman"/>
          <w:sz w:val="24"/>
          <w:szCs w:val="28"/>
        </w:rPr>
        <w:t xml:space="preserve"> queue</w:t>
      </w:r>
      <w:r w:rsidR="005D3FC5" w:rsidRPr="00C8540F">
        <w:rPr>
          <w:rFonts w:ascii="Times New Roman" w:hAnsi="Times New Roman"/>
          <w:sz w:val="24"/>
          <w:szCs w:val="28"/>
        </w:rPr>
        <w:t>.</w:t>
      </w:r>
      <w:r w:rsidR="00BE7F80" w:rsidRPr="00C8540F">
        <w:rPr>
          <w:rFonts w:ascii="Times New Roman" w:hAnsi="Times New Roman"/>
          <w:sz w:val="24"/>
          <w:szCs w:val="28"/>
        </w:rPr>
        <w:t xml:space="preserve"> The queue table should have applicant name, business name, </w:t>
      </w:r>
      <w:del w:id="332" w:author="Namita Sivasankaran" w:date="2016-11-04T11:38:00Z">
        <w:r w:rsidR="00BE7F80" w:rsidRPr="00C8540F" w:rsidDel="006C38DA">
          <w:rPr>
            <w:rFonts w:ascii="Times New Roman" w:hAnsi="Times New Roman"/>
            <w:sz w:val="24"/>
            <w:szCs w:val="28"/>
          </w:rPr>
          <w:delText xml:space="preserve">URN </w:delText>
        </w:r>
      </w:del>
      <w:ins w:id="333" w:author="Namita Sivasankaran" w:date="2016-11-04T11:38:00Z">
        <w:r w:rsidR="006C38DA">
          <w:rPr>
            <w:rFonts w:ascii="Times New Roman" w:hAnsi="Times New Roman"/>
            <w:sz w:val="24"/>
            <w:szCs w:val="28"/>
          </w:rPr>
          <w:t>Customer ID</w:t>
        </w:r>
      </w:ins>
      <w:del w:id="334" w:author="Namita Sivasankaran" w:date="2016-11-04T11:39:00Z">
        <w:r w:rsidR="00E25392" w:rsidRPr="00C8540F" w:rsidDel="006C38DA">
          <w:rPr>
            <w:rFonts w:ascii="Times New Roman" w:hAnsi="Times New Roman"/>
            <w:sz w:val="24"/>
            <w:szCs w:val="28"/>
          </w:rPr>
          <w:delText>No</w:delText>
        </w:r>
      </w:del>
      <w:r w:rsidR="00E25392" w:rsidRPr="00C8540F">
        <w:rPr>
          <w:rFonts w:ascii="Times New Roman" w:hAnsi="Times New Roman"/>
          <w:sz w:val="24"/>
          <w:szCs w:val="28"/>
        </w:rPr>
        <w:t xml:space="preserve">, Area, City/Town/Village </w:t>
      </w:r>
      <w:r w:rsidR="00BE7F80" w:rsidRPr="00C8540F">
        <w:rPr>
          <w:rFonts w:ascii="Times New Roman" w:hAnsi="Times New Roman"/>
          <w:sz w:val="24"/>
          <w:szCs w:val="28"/>
        </w:rPr>
        <w:t xml:space="preserve">as column names. </w:t>
      </w:r>
    </w:p>
    <w:p w:rsidR="00A61445" w:rsidRPr="00C8540F" w:rsidRDefault="00BE7F80" w:rsidP="00867B90">
      <w:pPr>
        <w:pStyle w:val="ListParagraph"/>
        <w:numPr>
          <w:ilvl w:val="0"/>
          <w:numId w:val="37"/>
        </w:numPr>
        <w:spacing w:line="360" w:lineRule="auto"/>
        <w:jc w:val="both"/>
        <w:rPr>
          <w:rFonts w:ascii="Times New Roman" w:hAnsi="Times New Roman"/>
          <w:sz w:val="24"/>
          <w:szCs w:val="28"/>
        </w:rPr>
      </w:pPr>
      <w:r w:rsidRPr="00C8540F">
        <w:rPr>
          <w:rFonts w:ascii="Times New Roman" w:hAnsi="Times New Roman"/>
          <w:sz w:val="24"/>
          <w:szCs w:val="28"/>
        </w:rPr>
        <w:t xml:space="preserve">All the columns will have </w:t>
      </w:r>
      <w:r w:rsidRPr="00C8540F">
        <w:rPr>
          <w:rFonts w:ascii="Times New Roman" w:hAnsi="Times New Roman"/>
          <w:b/>
          <w:sz w:val="24"/>
          <w:szCs w:val="28"/>
        </w:rPr>
        <w:t>sorting</w:t>
      </w:r>
      <w:r w:rsidRPr="00C8540F">
        <w:rPr>
          <w:rFonts w:ascii="Times New Roman" w:hAnsi="Times New Roman"/>
          <w:sz w:val="24"/>
          <w:szCs w:val="28"/>
        </w:rPr>
        <w:t xml:space="preserve"> facility.</w:t>
      </w:r>
    </w:p>
    <w:p w:rsidR="00B42412" w:rsidRPr="00C8540F" w:rsidRDefault="00B42412" w:rsidP="005E2107">
      <w:pPr>
        <w:pStyle w:val="Heading2"/>
        <w:keepNext w:val="0"/>
        <w:keepLines w:val="0"/>
        <w:numPr>
          <w:ilvl w:val="1"/>
          <w:numId w:val="10"/>
        </w:numPr>
        <w:spacing w:line="271" w:lineRule="auto"/>
        <w:rPr>
          <w:rFonts w:ascii="Times New Roman" w:hAnsi="Times New Roman" w:cs="Times New Roman"/>
          <w:b w:val="0"/>
          <w:bCs w:val="0"/>
          <w:smallCaps/>
          <w:color w:val="auto"/>
          <w:sz w:val="28"/>
          <w:szCs w:val="28"/>
        </w:rPr>
      </w:pPr>
      <w:bookmarkStart w:id="335" w:name="_Toc466024729"/>
      <w:r w:rsidRPr="00C8540F">
        <w:rPr>
          <w:rFonts w:ascii="Times New Roman" w:hAnsi="Times New Roman" w:cs="Times New Roman"/>
          <w:b w:val="0"/>
          <w:bCs w:val="0"/>
          <w:smallCaps/>
          <w:color w:val="auto"/>
          <w:sz w:val="28"/>
          <w:szCs w:val="28"/>
        </w:rPr>
        <w:t>Upload</w:t>
      </w:r>
      <w:bookmarkEnd w:id="335"/>
    </w:p>
    <w:p w:rsidR="00867B90" w:rsidRPr="00C8540F" w:rsidRDefault="00867B90" w:rsidP="00867B90">
      <w:pPr>
        <w:ind w:left="1080"/>
      </w:pPr>
      <w:r w:rsidRPr="00C8540F">
        <w:t>-NA-</w:t>
      </w:r>
    </w:p>
    <w:p w:rsidR="00867B90" w:rsidRPr="00C8540F" w:rsidRDefault="00867B90" w:rsidP="00867B90">
      <w:pPr>
        <w:ind w:left="360"/>
      </w:pPr>
    </w:p>
    <w:p w:rsidR="00B42412" w:rsidRPr="00C8540F" w:rsidRDefault="00B42412" w:rsidP="005E2107">
      <w:pPr>
        <w:pStyle w:val="Heading2"/>
        <w:keepNext w:val="0"/>
        <w:keepLines w:val="0"/>
        <w:numPr>
          <w:ilvl w:val="1"/>
          <w:numId w:val="10"/>
        </w:numPr>
        <w:spacing w:line="271" w:lineRule="auto"/>
        <w:rPr>
          <w:rFonts w:ascii="Times New Roman" w:hAnsi="Times New Roman" w:cs="Times New Roman"/>
          <w:b w:val="0"/>
          <w:bCs w:val="0"/>
          <w:smallCaps/>
          <w:color w:val="auto"/>
          <w:sz w:val="28"/>
          <w:szCs w:val="28"/>
        </w:rPr>
      </w:pPr>
      <w:bookmarkStart w:id="336" w:name="_Toc466024730"/>
      <w:r w:rsidRPr="00C8540F">
        <w:rPr>
          <w:rFonts w:ascii="Times New Roman" w:hAnsi="Times New Roman" w:cs="Times New Roman"/>
          <w:b w:val="0"/>
          <w:bCs w:val="0"/>
          <w:smallCaps/>
          <w:color w:val="auto"/>
          <w:sz w:val="28"/>
          <w:szCs w:val="28"/>
        </w:rPr>
        <w:t>Download</w:t>
      </w:r>
      <w:bookmarkEnd w:id="336"/>
    </w:p>
    <w:p w:rsidR="00867B90" w:rsidRPr="00C8540F" w:rsidRDefault="00867B90" w:rsidP="00867B90">
      <w:pPr>
        <w:ind w:left="1080"/>
      </w:pPr>
      <w:r w:rsidRPr="00C8540F">
        <w:t>-NA-</w:t>
      </w:r>
    </w:p>
    <w:p w:rsidR="00B42412" w:rsidRPr="00C8540F" w:rsidRDefault="00B42412" w:rsidP="005E2107">
      <w:pPr>
        <w:pStyle w:val="Heading2"/>
        <w:keepNext w:val="0"/>
        <w:keepLines w:val="0"/>
        <w:numPr>
          <w:ilvl w:val="1"/>
          <w:numId w:val="10"/>
        </w:numPr>
        <w:spacing w:line="271" w:lineRule="auto"/>
        <w:rPr>
          <w:rFonts w:ascii="Times New Roman" w:hAnsi="Times New Roman" w:cs="Times New Roman"/>
          <w:b w:val="0"/>
          <w:bCs w:val="0"/>
          <w:smallCaps/>
          <w:color w:val="auto"/>
          <w:sz w:val="28"/>
          <w:szCs w:val="28"/>
        </w:rPr>
      </w:pPr>
      <w:bookmarkStart w:id="337" w:name="_Toc466024731"/>
      <w:r w:rsidRPr="00C8540F">
        <w:rPr>
          <w:rFonts w:ascii="Times New Roman" w:hAnsi="Times New Roman" w:cs="Times New Roman"/>
          <w:b w:val="0"/>
          <w:bCs w:val="0"/>
          <w:smallCaps/>
          <w:color w:val="auto"/>
          <w:sz w:val="28"/>
          <w:szCs w:val="28"/>
        </w:rPr>
        <w:t>Reports</w:t>
      </w:r>
      <w:bookmarkEnd w:id="337"/>
    </w:p>
    <w:p w:rsidR="00C02487" w:rsidRPr="00C8540F" w:rsidRDefault="00C02487" w:rsidP="00C02487">
      <w:pPr>
        <w:pStyle w:val="ListParagraph"/>
        <w:ind w:firstLine="360"/>
        <w:rPr>
          <w:rFonts w:ascii="Times New Roman" w:hAnsi="Times New Roman"/>
        </w:rPr>
      </w:pPr>
      <w:r w:rsidRPr="00C8540F">
        <w:rPr>
          <w:rFonts w:ascii="Times New Roman" w:hAnsi="Times New Roman"/>
          <w:sz w:val="20"/>
        </w:rPr>
        <w:t>-NA-</w:t>
      </w:r>
    </w:p>
    <w:p w:rsidR="002523C6" w:rsidRPr="00C8540F" w:rsidRDefault="002523C6" w:rsidP="00F973C5">
      <w:pPr>
        <w:ind w:left="360" w:firstLine="720"/>
        <w:rPr>
          <w:rFonts w:eastAsia="Calibri"/>
          <w:sz w:val="28"/>
          <w:szCs w:val="28"/>
          <w:lang w:val="en-IN"/>
        </w:rPr>
      </w:pPr>
    </w:p>
    <w:p w:rsidR="009F784E" w:rsidRPr="00C8540F" w:rsidRDefault="009F784E" w:rsidP="00F973C5">
      <w:pPr>
        <w:ind w:left="360" w:firstLine="720"/>
        <w:rPr>
          <w:rFonts w:eastAsia="Calibri"/>
          <w:sz w:val="28"/>
          <w:szCs w:val="28"/>
          <w:lang w:val="en-IN"/>
        </w:rPr>
      </w:pPr>
    </w:p>
    <w:p w:rsidR="009F784E" w:rsidRPr="00C8540F" w:rsidRDefault="009F784E" w:rsidP="00F973C5">
      <w:pPr>
        <w:ind w:left="360" w:firstLine="720"/>
        <w:rPr>
          <w:rFonts w:eastAsia="Calibri"/>
          <w:sz w:val="28"/>
          <w:szCs w:val="28"/>
          <w:lang w:val="en-IN"/>
        </w:rPr>
      </w:pPr>
    </w:p>
    <w:p w:rsidR="009F784E" w:rsidRPr="00C8540F" w:rsidRDefault="009F784E" w:rsidP="00F973C5">
      <w:pPr>
        <w:ind w:left="360" w:firstLine="720"/>
        <w:rPr>
          <w:rFonts w:eastAsia="Calibri"/>
          <w:sz w:val="28"/>
          <w:szCs w:val="28"/>
          <w:lang w:val="en-IN"/>
        </w:rPr>
      </w:pPr>
    </w:p>
    <w:p w:rsidR="00A741CD" w:rsidRPr="00C8540F" w:rsidRDefault="00A741CD" w:rsidP="00F973C5">
      <w:pPr>
        <w:ind w:left="360" w:firstLine="720"/>
        <w:rPr>
          <w:rFonts w:eastAsia="Calibri"/>
          <w:sz w:val="28"/>
          <w:szCs w:val="28"/>
          <w:lang w:val="en-IN"/>
        </w:rPr>
      </w:pPr>
    </w:p>
    <w:p w:rsidR="00A741CD" w:rsidRPr="00C8540F" w:rsidRDefault="00A741CD" w:rsidP="00F973C5">
      <w:pPr>
        <w:ind w:left="360" w:firstLine="720"/>
        <w:rPr>
          <w:rFonts w:eastAsia="Calibri"/>
          <w:sz w:val="28"/>
          <w:szCs w:val="28"/>
          <w:lang w:val="en-IN"/>
        </w:rPr>
      </w:pPr>
    </w:p>
    <w:p w:rsidR="00A741CD" w:rsidRPr="00C8540F" w:rsidRDefault="00A741CD" w:rsidP="00F973C5">
      <w:pPr>
        <w:ind w:left="360" w:firstLine="720"/>
        <w:rPr>
          <w:rFonts w:eastAsia="Calibri"/>
          <w:sz w:val="28"/>
          <w:szCs w:val="28"/>
          <w:lang w:val="en-IN"/>
        </w:rPr>
      </w:pPr>
    </w:p>
    <w:p w:rsidR="00A741CD" w:rsidRPr="00C8540F" w:rsidRDefault="00A741CD" w:rsidP="00F973C5">
      <w:pPr>
        <w:ind w:left="360" w:firstLine="720"/>
        <w:rPr>
          <w:rFonts w:eastAsia="Calibri"/>
          <w:sz w:val="28"/>
          <w:szCs w:val="28"/>
          <w:lang w:val="en-IN"/>
        </w:rPr>
      </w:pPr>
    </w:p>
    <w:p w:rsidR="00A741CD" w:rsidRPr="00C8540F" w:rsidRDefault="00A741CD" w:rsidP="00F973C5">
      <w:pPr>
        <w:ind w:left="360" w:firstLine="720"/>
        <w:rPr>
          <w:rFonts w:eastAsia="Calibri"/>
          <w:sz w:val="28"/>
          <w:szCs w:val="28"/>
          <w:lang w:val="en-IN"/>
        </w:rPr>
      </w:pPr>
    </w:p>
    <w:p w:rsidR="00A741CD" w:rsidRPr="00C8540F" w:rsidRDefault="00A741CD" w:rsidP="00F973C5">
      <w:pPr>
        <w:ind w:left="360" w:firstLine="720"/>
        <w:rPr>
          <w:rFonts w:eastAsia="Calibri"/>
          <w:sz w:val="28"/>
          <w:szCs w:val="28"/>
          <w:lang w:val="en-IN"/>
        </w:rPr>
      </w:pPr>
    </w:p>
    <w:p w:rsidR="00A741CD" w:rsidRPr="00C8540F" w:rsidRDefault="00A741CD" w:rsidP="00F973C5">
      <w:pPr>
        <w:ind w:left="360" w:firstLine="720"/>
        <w:rPr>
          <w:rFonts w:eastAsia="Calibri"/>
          <w:sz w:val="28"/>
          <w:szCs w:val="28"/>
          <w:lang w:val="en-IN"/>
        </w:rPr>
      </w:pPr>
    </w:p>
    <w:p w:rsidR="00A741CD" w:rsidRPr="00C8540F" w:rsidRDefault="00A741CD" w:rsidP="00F973C5">
      <w:pPr>
        <w:ind w:left="360" w:firstLine="720"/>
        <w:rPr>
          <w:rFonts w:eastAsia="Calibri"/>
          <w:sz w:val="28"/>
          <w:szCs w:val="28"/>
          <w:lang w:val="en-IN"/>
        </w:rPr>
      </w:pPr>
    </w:p>
    <w:p w:rsidR="00A853D6" w:rsidRPr="00C8540F" w:rsidRDefault="00A853D6" w:rsidP="00F973C5">
      <w:pPr>
        <w:ind w:left="360" w:firstLine="720"/>
        <w:rPr>
          <w:rFonts w:eastAsia="Calibri"/>
          <w:sz w:val="28"/>
          <w:szCs w:val="28"/>
          <w:lang w:val="en-IN"/>
        </w:rPr>
        <w:sectPr w:rsidR="00A853D6" w:rsidRPr="00C8540F" w:rsidSect="00645805">
          <w:pgSz w:w="11899" w:h="16838"/>
          <w:pgMar w:top="720" w:right="720" w:bottom="720" w:left="720" w:header="1560" w:footer="567" w:gutter="0"/>
          <w:cols w:space="720"/>
          <w:docGrid w:linePitch="360"/>
        </w:sectPr>
      </w:pPr>
    </w:p>
    <w:p w:rsidR="00B42412" w:rsidRPr="00C8540F" w:rsidRDefault="004C305E" w:rsidP="00506974">
      <w:pPr>
        <w:pStyle w:val="Heading1"/>
        <w:keepNext w:val="0"/>
        <w:numPr>
          <w:ilvl w:val="0"/>
          <w:numId w:val="10"/>
        </w:numPr>
        <w:spacing w:before="480" w:after="0" w:line="276" w:lineRule="auto"/>
        <w:ind w:left="0" w:firstLine="0"/>
        <w:contextualSpacing/>
        <w:rPr>
          <w:rFonts w:cs="Times New Roman"/>
          <w:b w:val="0"/>
          <w:bCs w:val="0"/>
          <w:smallCaps/>
          <w:spacing w:val="5"/>
          <w:kern w:val="0"/>
          <w:sz w:val="36"/>
          <w:szCs w:val="36"/>
        </w:rPr>
      </w:pPr>
      <w:bookmarkStart w:id="338" w:name="_Toc466024732"/>
      <w:r>
        <w:rPr>
          <w:rFonts w:cs="Times New Roman"/>
          <w:b w:val="0"/>
          <w:bCs w:val="0"/>
          <w:smallCaps/>
          <w:spacing w:val="5"/>
          <w:kern w:val="0"/>
          <w:sz w:val="36"/>
          <w:szCs w:val="36"/>
        </w:rPr>
        <w:lastRenderedPageBreak/>
        <w:t xml:space="preserve">Reviewing Screening stage </w:t>
      </w:r>
      <w:r w:rsidR="005D3FC5" w:rsidRPr="00C8540F">
        <w:rPr>
          <w:rFonts w:cs="Times New Roman"/>
          <w:b w:val="0"/>
          <w:bCs w:val="0"/>
          <w:smallCaps/>
          <w:spacing w:val="5"/>
          <w:kern w:val="0"/>
          <w:sz w:val="36"/>
          <w:szCs w:val="36"/>
        </w:rPr>
        <w:t>data</w:t>
      </w:r>
      <w:bookmarkEnd w:id="338"/>
    </w:p>
    <w:p w:rsidR="002523C6" w:rsidRPr="00C8540F" w:rsidRDefault="00B42412" w:rsidP="0054313B">
      <w:pPr>
        <w:pStyle w:val="Heading2"/>
        <w:keepNext w:val="0"/>
        <w:keepLines w:val="0"/>
        <w:numPr>
          <w:ilvl w:val="1"/>
          <w:numId w:val="10"/>
        </w:numPr>
        <w:spacing w:line="271" w:lineRule="auto"/>
        <w:rPr>
          <w:rFonts w:ascii="Times New Roman" w:hAnsi="Times New Roman" w:cs="Times New Roman"/>
          <w:b w:val="0"/>
          <w:bCs w:val="0"/>
          <w:smallCaps/>
          <w:color w:val="auto"/>
          <w:sz w:val="28"/>
          <w:szCs w:val="28"/>
        </w:rPr>
      </w:pPr>
      <w:bookmarkStart w:id="339" w:name="_Toc466024733"/>
      <w:r w:rsidRPr="00C8540F">
        <w:rPr>
          <w:rFonts w:ascii="Times New Roman" w:hAnsi="Times New Roman" w:cs="Times New Roman"/>
          <w:b w:val="0"/>
          <w:bCs w:val="0"/>
          <w:smallCaps/>
          <w:color w:val="auto"/>
          <w:sz w:val="28"/>
          <w:szCs w:val="28"/>
        </w:rPr>
        <w:t>UI requirements</w:t>
      </w:r>
      <w:bookmarkEnd w:id="339"/>
      <w:r w:rsidR="005D3FC5" w:rsidRPr="00C8540F">
        <w:rPr>
          <w:rFonts w:ascii="Times New Roman" w:hAnsi="Times New Roman" w:cs="Times New Roman"/>
          <w:b w:val="0"/>
          <w:bCs w:val="0"/>
          <w:smallCaps/>
          <w:color w:val="auto"/>
          <w:sz w:val="28"/>
          <w:szCs w:val="28"/>
        </w:rPr>
        <w:t xml:space="preserve"> </w:t>
      </w:r>
    </w:p>
    <w:p w:rsidR="00A853D6" w:rsidRPr="00C8540F" w:rsidRDefault="00A853D6" w:rsidP="00A853D6"/>
    <w:tbl>
      <w:tblPr>
        <w:tblW w:w="14600" w:type="dxa"/>
        <w:tblInd w:w="39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  <w:tblPrChange w:id="340" w:author="Namita Sivasankaran" w:date="2016-11-04T11:45:00Z">
          <w:tblPr>
            <w:tblW w:w="14600" w:type="dxa"/>
            <w:tblInd w:w="392" w:type="dxa"/>
            <w:tblLook w:val="04A0" w:firstRow="1" w:lastRow="0" w:firstColumn="1" w:lastColumn="0" w:noHBand="0" w:noVBand="1"/>
          </w:tblPr>
        </w:tblPrChange>
      </w:tblPr>
      <w:tblGrid>
        <w:gridCol w:w="1294"/>
        <w:gridCol w:w="1824"/>
        <w:gridCol w:w="43"/>
        <w:gridCol w:w="1341"/>
        <w:gridCol w:w="34"/>
        <w:gridCol w:w="3260"/>
        <w:gridCol w:w="1882"/>
        <w:gridCol w:w="1280"/>
        <w:gridCol w:w="1389"/>
        <w:gridCol w:w="2253"/>
        <w:tblGridChange w:id="341">
          <w:tblGrid>
            <w:gridCol w:w="425"/>
            <w:gridCol w:w="869"/>
            <w:gridCol w:w="29"/>
            <w:gridCol w:w="1628"/>
            <w:gridCol w:w="167"/>
            <w:gridCol w:w="43"/>
            <w:gridCol w:w="1021"/>
            <w:gridCol w:w="320"/>
            <w:gridCol w:w="34"/>
            <w:gridCol w:w="2835"/>
            <w:gridCol w:w="142"/>
            <w:gridCol w:w="283"/>
            <w:gridCol w:w="1839"/>
            <w:gridCol w:w="43"/>
            <w:gridCol w:w="1237"/>
            <w:gridCol w:w="43"/>
            <w:gridCol w:w="1374"/>
            <w:gridCol w:w="15"/>
            <w:gridCol w:w="2009"/>
            <w:gridCol w:w="244"/>
          </w:tblGrid>
        </w:tblGridChange>
      </w:tblGrid>
      <w:tr w:rsidR="006C38DA" w:rsidRPr="006C38DA" w:rsidTr="006C38DA">
        <w:trPr>
          <w:trHeight w:val="620"/>
          <w:trPrChange w:id="342" w:author="Namita Sivasankaran" w:date="2016-11-04T11:45:00Z">
            <w:trPr>
              <w:trHeight w:val="620"/>
            </w:trPr>
          </w:trPrChange>
        </w:trPr>
        <w:tc>
          <w:tcPr>
            <w:tcW w:w="1294" w:type="dxa"/>
            <w:shd w:val="clear" w:color="auto" w:fill="auto"/>
            <w:vAlign w:val="center"/>
            <w:hideMark/>
            <w:tcPrChange w:id="343" w:author="Namita Sivasankaran" w:date="2016-11-04T11:45:00Z">
              <w:tcPr>
                <w:tcW w:w="1323" w:type="dxa"/>
                <w:gridSpan w:val="3"/>
                <w:tcBorders>
                  <w:top w:val="single" w:sz="8" w:space="0" w:color="auto"/>
                  <w:left w:val="single" w:sz="8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7D5130" w:rsidRPr="006C38DA" w:rsidRDefault="007D5130" w:rsidP="006668B1">
            <w:pPr>
              <w:jc w:val="center"/>
              <w:rPr>
                <w:b/>
                <w:color w:val="000000"/>
                <w:sz w:val="22"/>
                <w:szCs w:val="22"/>
                <w:lang w:val="en-IN" w:eastAsia="en-IN"/>
                <w:rPrChange w:id="344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b/>
                <w:color w:val="000000"/>
                <w:sz w:val="22"/>
                <w:szCs w:val="22"/>
                <w:lang w:val="en-IN" w:eastAsia="en-IN"/>
                <w:rPrChange w:id="345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Entity</w:t>
            </w:r>
          </w:p>
        </w:tc>
        <w:tc>
          <w:tcPr>
            <w:tcW w:w="1867" w:type="dxa"/>
            <w:gridSpan w:val="2"/>
            <w:shd w:val="clear" w:color="auto" w:fill="auto"/>
            <w:vAlign w:val="center"/>
            <w:hideMark/>
            <w:tcPrChange w:id="346" w:author="Namita Sivasankaran" w:date="2016-11-04T11:45:00Z">
              <w:tcPr>
                <w:tcW w:w="1628" w:type="dxa"/>
                <w:tcBorders>
                  <w:top w:val="single" w:sz="8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7D5130" w:rsidRPr="006C38DA" w:rsidRDefault="007D5130" w:rsidP="006668B1">
            <w:pPr>
              <w:jc w:val="center"/>
              <w:rPr>
                <w:b/>
                <w:color w:val="000000"/>
                <w:sz w:val="22"/>
                <w:szCs w:val="22"/>
                <w:lang w:val="en-IN" w:eastAsia="en-IN"/>
                <w:rPrChange w:id="347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b/>
                <w:color w:val="000000"/>
                <w:sz w:val="22"/>
                <w:szCs w:val="22"/>
                <w:lang w:val="en-IN" w:eastAsia="en-IN"/>
                <w:rPrChange w:id="348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Tab</w:t>
            </w:r>
          </w:p>
        </w:tc>
        <w:tc>
          <w:tcPr>
            <w:tcW w:w="1341" w:type="dxa"/>
            <w:shd w:val="clear" w:color="auto" w:fill="auto"/>
            <w:vAlign w:val="center"/>
            <w:hideMark/>
            <w:tcPrChange w:id="349" w:author="Namita Sivasankaran" w:date="2016-11-04T11:45:00Z">
              <w:tcPr>
                <w:tcW w:w="1231" w:type="dxa"/>
                <w:gridSpan w:val="3"/>
                <w:tcBorders>
                  <w:top w:val="single" w:sz="8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7D5130" w:rsidRPr="006C38DA" w:rsidRDefault="007D5130" w:rsidP="006668B1">
            <w:pPr>
              <w:jc w:val="center"/>
              <w:rPr>
                <w:b/>
                <w:color w:val="000000"/>
                <w:sz w:val="22"/>
                <w:szCs w:val="22"/>
                <w:lang w:val="en-IN" w:eastAsia="en-IN"/>
                <w:rPrChange w:id="350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b/>
                <w:color w:val="000000"/>
                <w:sz w:val="22"/>
                <w:szCs w:val="22"/>
                <w:lang w:val="en-IN" w:eastAsia="en-IN"/>
                <w:rPrChange w:id="351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Sub tab</w:t>
            </w:r>
          </w:p>
        </w:tc>
        <w:tc>
          <w:tcPr>
            <w:tcW w:w="3294" w:type="dxa"/>
            <w:gridSpan w:val="2"/>
            <w:shd w:val="clear" w:color="auto" w:fill="auto"/>
            <w:vAlign w:val="center"/>
            <w:hideMark/>
            <w:tcPrChange w:id="352" w:author="Namita Sivasankaran" w:date="2016-11-04T11:45:00Z">
              <w:tcPr>
                <w:tcW w:w="3331" w:type="dxa"/>
                <w:gridSpan w:val="4"/>
                <w:tcBorders>
                  <w:top w:val="single" w:sz="8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7D5130" w:rsidRPr="006C38DA" w:rsidRDefault="007D5130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353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b/>
                <w:color w:val="000000"/>
                <w:sz w:val="22"/>
                <w:szCs w:val="22"/>
                <w:lang w:val="en-IN" w:eastAsia="en-IN"/>
                <w:rPrChange w:id="354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Fields</w:t>
            </w:r>
          </w:p>
        </w:tc>
        <w:tc>
          <w:tcPr>
            <w:tcW w:w="1882" w:type="dxa"/>
            <w:shd w:val="clear" w:color="auto" w:fill="auto"/>
            <w:vAlign w:val="center"/>
            <w:hideMark/>
            <w:tcPrChange w:id="355" w:author="Namita Sivasankaran" w:date="2016-11-04T11:45:00Z">
              <w:tcPr>
                <w:tcW w:w="2122" w:type="dxa"/>
                <w:gridSpan w:val="2"/>
                <w:tcBorders>
                  <w:top w:val="single" w:sz="4" w:space="0" w:color="auto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7D5130" w:rsidRPr="006C38DA" w:rsidDel="006C38DA" w:rsidRDefault="007D5130" w:rsidP="00A46314">
            <w:pPr>
              <w:rPr>
                <w:del w:id="356" w:author="Namita Sivasankaran" w:date="2016-11-04T11:40:00Z"/>
                <w:b/>
                <w:color w:val="000000"/>
                <w:sz w:val="22"/>
                <w:szCs w:val="22"/>
                <w:lang w:val="en-IN" w:eastAsia="en-IN"/>
                <w:rPrChange w:id="357" w:author="Namita Sivasankaran" w:date="2016-11-04T11:40:00Z">
                  <w:rPr>
                    <w:del w:id="358" w:author="Namita Sivasankaran" w:date="2016-11-04T11:40:00Z"/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b/>
                <w:color w:val="000000"/>
                <w:sz w:val="22"/>
                <w:szCs w:val="22"/>
                <w:lang w:val="en-IN" w:eastAsia="en-IN"/>
                <w:rPrChange w:id="359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 </w:t>
            </w:r>
          </w:p>
          <w:p w:rsidR="007D5130" w:rsidRPr="006C38DA" w:rsidRDefault="007D5130">
            <w:pPr>
              <w:rPr>
                <w:b/>
                <w:color w:val="000000"/>
                <w:sz w:val="22"/>
                <w:szCs w:val="22"/>
                <w:lang w:val="en-IN" w:eastAsia="en-IN"/>
                <w:rPrChange w:id="360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b/>
                <w:color w:val="000000"/>
                <w:sz w:val="22"/>
                <w:szCs w:val="22"/>
                <w:lang w:val="en-IN" w:eastAsia="en-IN"/>
                <w:rPrChange w:id="361" w:author="Namita Sivasankaran" w:date="2016-11-04T11:40:00Z">
                  <w:rPr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Field Value</w:t>
            </w:r>
          </w:p>
        </w:tc>
        <w:tc>
          <w:tcPr>
            <w:tcW w:w="1280" w:type="dxa"/>
            <w:shd w:val="clear" w:color="auto" w:fill="auto"/>
            <w:vAlign w:val="center"/>
            <w:hideMark/>
            <w:tcPrChange w:id="362" w:author="Namita Sivasankaran" w:date="2016-11-04T11:45:00Z">
              <w:tcPr>
                <w:tcW w:w="1280" w:type="dxa"/>
                <w:gridSpan w:val="2"/>
                <w:tcBorders>
                  <w:top w:val="single" w:sz="8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7D5130" w:rsidRPr="006C38DA" w:rsidRDefault="007D5130" w:rsidP="006668B1">
            <w:pPr>
              <w:jc w:val="center"/>
              <w:rPr>
                <w:b/>
                <w:color w:val="000000"/>
                <w:sz w:val="22"/>
                <w:szCs w:val="22"/>
                <w:lang w:val="en-IN" w:eastAsia="en-IN"/>
                <w:rPrChange w:id="363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b/>
                <w:color w:val="000000"/>
                <w:sz w:val="22"/>
                <w:szCs w:val="22"/>
                <w:lang w:val="en-IN" w:eastAsia="en-IN"/>
                <w:rPrChange w:id="364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Mandatory</w:t>
            </w:r>
          </w:p>
        </w:tc>
        <w:tc>
          <w:tcPr>
            <w:tcW w:w="1389" w:type="dxa"/>
            <w:shd w:val="clear" w:color="auto" w:fill="auto"/>
            <w:vAlign w:val="center"/>
            <w:hideMark/>
            <w:tcPrChange w:id="365" w:author="Namita Sivasankaran" w:date="2016-11-04T11:45:00Z">
              <w:tcPr>
                <w:tcW w:w="1417" w:type="dxa"/>
                <w:gridSpan w:val="2"/>
                <w:tcBorders>
                  <w:top w:val="single" w:sz="8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7D5130" w:rsidRPr="006C38DA" w:rsidRDefault="007D5130" w:rsidP="006668B1">
            <w:pPr>
              <w:jc w:val="center"/>
              <w:rPr>
                <w:b/>
                <w:color w:val="000000"/>
                <w:sz w:val="22"/>
                <w:szCs w:val="22"/>
                <w:lang w:val="en-IN" w:eastAsia="en-IN"/>
                <w:rPrChange w:id="366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b/>
                <w:color w:val="000000"/>
                <w:sz w:val="22"/>
                <w:szCs w:val="22"/>
                <w:lang w:val="en-IN" w:eastAsia="en-IN"/>
                <w:rPrChange w:id="367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Conditional Mandatory</w:t>
            </w:r>
          </w:p>
        </w:tc>
        <w:tc>
          <w:tcPr>
            <w:tcW w:w="2253" w:type="dxa"/>
            <w:shd w:val="clear" w:color="auto" w:fill="auto"/>
            <w:vAlign w:val="center"/>
            <w:hideMark/>
            <w:tcPrChange w:id="368" w:author="Namita Sivasankaran" w:date="2016-11-04T11:45:00Z">
              <w:tcPr>
                <w:tcW w:w="2268" w:type="dxa"/>
                <w:gridSpan w:val="3"/>
                <w:tcBorders>
                  <w:top w:val="single" w:sz="8" w:space="0" w:color="auto"/>
                  <w:left w:val="single" w:sz="4" w:space="0" w:color="auto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7D5130" w:rsidRPr="006C38DA" w:rsidRDefault="007D5130" w:rsidP="006668B1">
            <w:pPr>
              <w:ind w:right="1149"/>
              <w:rPr>
                <w:b/>
                <w:color w:val="000000"/>
                <w:sz w:val="22"/>
                <w:szCs w:val="22"/>
                <w:lang w:val="en-IN" w:eastAsia="en-IN"/>
                <w:rPrChange w:id="369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b/>
                <w:color w:val="000000"/>
                <w:sz w:val="22"/>
                <w:szCs w:val="22"/>
                <w:lang w:val="en-IN" w:eastAsia="en-IN"/>
                <w:rPrChange w:id="370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Remarks</w:t>
            </w:r>
          </w:p>
        </w:tc>
      </w:tr>
      <w:tr w:rsidR="006C38DA" w:rsidRPr="006C38DA" w:rsidTr="006C38DA">
        <w:trPr>
          <w:trHeight w:val="300"/>
          <w:trPrChange w:id="371" w:author="Namita Sivasankaran" w:date="2016-11-04T11:45:00Z">
            <w:trPr>
              <w:trHeight w:val="300"/>
            </w:trPr>
          </w:trPrChange>
        </w:trPr>
        <w:tc>
          <w:tcPr>
            <w:tcW w:w="1294" w:type="dxa"/>
            <w:vMerge w:val="restart"/>
            <w:shd w:val="clear" w:color="auto" w:fill="auto"/>
            <w:vAlign w:val="center"/>
            <w:hideMark/>
            <w:tcPrChange w:id="372" w:author="Namita Sivasankaran" w:date="2016-11-04T11:45:00Z">
              <w:tcPr>
                <w:tcW w:w="1323" w:type="dxa"/>
                <w:gridSpan w:val="3"/>
                <w:vMerge w:val="restart"/>
                <w:tcBorders>
                  <w:top w:val="nil"/>
                  <w:left w:val="single" w:sz="8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b/>
                <w:color w:val="000000"/>
                <w:sz w:val="22"/>
                <w:szCs w:val="22"/>
                <w:lang w:val="en-IN" w:eastAsia="en-IN"/>
                <w:rPrChange w:id="373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del w:id="374" w:author="Namita Sivasankaran" w:date="2016-11-04T11:39:00Z">
              <w:r w:rsidRPr="006C38DA" w:rsidDel="006C38DA">
                <w:rPr>
                  <w:b/>
                  <w:color w:val="000000"/>
                  <w:sz w:val="22"/>
                  <w:szCs w:val="22"/>
                  <w:lang w:val="en-IN" w:eastAsia="en-IN"/>
                  <w:rPrChange w:id="375" w:author="Namita Sivasankaran" w:date="2016-11-04T11:40:00Z">
                    <w:rPr>
                      <w:b/>
                      <w:color w:val="000000"/>
                      <w:sz w:val="24"/>
                      <w:szCs w:val="24"/>
                      <w:lang w:val="en-IN" w:eastAsia="en-IN"/>
                    </w:rPr>
                  </w:rPrChange>
                </w:rPr>
                <w:delText xml:space="preserve">Financial </w:delText>
              </w:r>
            </w:del>
            <w:r w:rsidRPr="006C38DA">
              <w:rPr>
                <w:b/>
                <w:color w:val="000000"/>
                <w:sz w:val="22"/>
                <w:szCs w:val="22"/>
                <w:lang w:val="en-IN" w:eastAsia="en-IN"/>
                <w:rPrChange w:id="376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Summary</w:t>
            </w:r>
          </w:p>
        </w:tc>
        <w:tc>
          <w:tcPr>
            <w:tcW w:w="1867" w:type="dxa"/>
            <w:gridSpan w:val="2"/>
            <w:shd w:val="clear" w:color="auto" w:fill="auto"/>
            <w:vAlign w:val="center"/>
            <w:hideMark/>
            <w:tcPrChange w:id="377" w:author="Namita Sivasankaran" w:date="2016-11-04T11:45:00Z">
              <w:tcPr>
                <w:tcW w:w="1628" w:type="dxa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b/>
                <w:color w:val="000000"/>
                <w:sz w:val="22"/>
                <w:szCs w:val="22"/>
                <w:lang w:val="en-IN" w:eastAsia="en-IN"/>
                <w:rPrChange w:id="378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b/>
                <w:color w:val="000000"/>
                <w:sz w:val="22"/>
                <w:szCs w:val="22"/>
                <w:lang w:val="en-IN" w:eastAsia="en-IN"/>
                <w:rPrChange w:id="379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Risk Score</w:t>
            </w:r>
          </w:p>
        </w:tc>
        <w:tc>
          <w:tcPr>
            <w:tcW w:w="1341" w:type="dxa"/>
            <w:shd w:val="clear" w:color="auto" w:fill="auto"/>
            <w:vAlign w:val="center"/>
            <w:hideMark/>
            <w:tcPrChange w:id="380" w:author="Namita Sivasankaran" w:date="2016-11-04T11:45:00Z">
              <w:tcPr>
                <w:tcW w:w="1231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b/>
                <w:color w:val="000000"/>
                <w:sz w:val="22"/>
                <w:szCs w:val="22"/>
                <w:lang w:val="en-IN" w:eastAsia="en-IN"/>
                <w:rPrChange w:id="381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b/>
                <w:color w:val="000000"/>
                <w:sz w:val="22"/>
                <w:szCs w:val="22"/>
                <w:lang w:val="en-IN" w:eastAsia="en-IN"/>
                <w:rPrChange w:id="382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 </w:t>
            </w:r>
          </w:p>
        </w:tc>
        <w:tc>
          <w:tcPr>
            <w:tcW w:w="3294" w:type="dxa"/>
            <w:gridSpan w:val="2"/>
            <w:shd w:val="clear" w:color="auto" w:fill="auto"/>
            <w:vAlign w:val="center"/>
            <w:hideMark/>
            <w:tcPrChange w:id="383" w:author="Namita Sivasankaran" w:date="2016-11-04T11:45:00Z">
              <w:tcPr>
                <w:tcW w:w="3331" w:type="dxa"/>
                <w:gridSpan w:val="4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384" w:author="Namita Sivasankaran" w:date="2016-11-04T11:40:00Z">
                  <w:rPr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del w:id="385" w:author="Namita Sivasankaran" w:date="2016-11-04T11:39:00Z">
              <w:r w:rsidRPr="006C38DA" w:rsidDel="006C38DA">
                <w:rPr>
                  <w:color w:val="000000"/>
                  <w:sz w:val="22"/>
                  <w:szCs w:val="22"/>
                  <w:lang w:val="en-IN" w:eastAsia="en-IN"/>
                  <w:rPrChange w:id="386" w:author="Namita Sivasankaran" w:date="2016-11-04T11:40:00Z">
                    <w:rPr>
                      <w:color w:val="000000"/>
                      <w:sz w:val="24"/>
                      <w:szCs w:val="24"/>
                      <w:lang w:val="en-IN" w:eastAsia="en-IN"/>
                    </w:rPr>
                  </w:rPrChange>
                </w:rPr>
                <w:delText xml:space="preserve">Screening </w:delText>
              </w:r>
            </w:del>
            <w:ins w:id="387" w:author="Namita Sivasankaran" w:date="2016-11-04T11:39:00Z">
              <w:r w:rsidR="006C38DA" w:rsidRPr="006C38DA">
                <w:rPr>
                  <w:color w:val="000000"/>
                  <w:sz w:val="22"/>
                  <w:szCs w:val="22"/>
                  <w:lang w:val="en-IN" w:eastAsia="en-IN"/>
                  <w:rPrChange w:id="388" w:author="Namita Sivasankaran" w:date="2016-11-04T11:40:00Z">
                    <w:rPr>
                      <w:color w:val="000000"/>
                      <w:sz w:val="24"/>
                      <w:szCs w:val="24"/>
                      <w:lang w:val="en-IN" w:eastAsia="en-IN"/>
                    </w:rPr>
                  </w:rPrChange>
                </w:rPr>
                <w:t xml:space="preserve">Risk </w:t>
              </w:r>
            </w:ins>
            <w:r w:rsidRPr="006C38DA">
              <w:rPr>
                <w:color w:val="000000"/>
                <w:sz w:val="22"/>
                <w:szCs w:val="22"/>
                <w:lang w:val="en-IN" w:eastAsia="en-IN"/>
                <w:rPrChange w:id="389" w:author="Namita Sivasankaran" w:date="2016-11-04T11:40:00Z">
                  <w:rPr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Score</w:t>
            </w:r>
            <w:ins w:id="390" w:author="Namita Sivasankaran" w:date="2016-11-04T11:39:00Z">
              <w:r w:rsidR="006C38DA" w:rsidRPr="006C38DA">
                <w:rPr>
                  <w:color w:val="000000"/>
                  <w:sz w:val="22"/>
                  <w:szCs w:val="22"/>
                  <w:lang w:val="en-IN" w:eastAsia="en-IN"/>
                  <w:rPrChange w:id="391" w:author="Namita Sivasankaran" w:date="2016-11-04T11:40:00Z">
                    <w:rPr>
                      <w:color w:val="000000"/>
                      <w:sz w:val="24"/>
                      <w:szCs w:val="24"/>
                      <w:lang w:val="en-IN" w:eastAsia="en-IN"/>
                    </w:rPr>
                  </w:rPrChange>
                </w:rPr>
                <w:t xml:space="preserve"> 1</w:t>
              </w:r>
            </w:ins>
          </w:p>
        </w:tc>
        <w:tc>
          <w:tcPr>
            <w:tcW w:w="1882" w:type="dxa"/>
            <w:shd w:val="clear" w:color="auto" w:fill="auto"/>
            <w:vAlign w:val="center"/>
            <w:hideMark/>
            <w:tcPrChange w:id="392" w:author="Namita Sivasankaran" w:date="2016-11-04T11:45:00Z">
              <w:tcPr>
                <w:tcW w:w="2122" w:type="dxa"/>
                <w:gridSpan w:val="2"/>
                <w:tcBorders>
                  <w:top w:val="single" w:sz="4" w:space="0" w:color="auto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393" w:author="Namita Sivasankaran" w:date="2016-11-04T11:40:00Z">
                  <w:rPr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394" w:author="Namita Sivasankaran" w:date="2016-11-04T11:40:00Z">
                  <w:rPr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Numeric</w:t>
            </w:r>
          </w:p>
        </w:tc>
        <w:tc>
          <w:tcPr>
            <w:tcW w:w="1280" w:type="dxa"/>
            <w:shd w:val="clear" w:color="auto" w:fill="auto"/>
            <w:vAlign w:val="center"/>
            <w:hideMark/>
            <w:tcPrChange w:id="395" w:author="Namita Sivasankaran" w:date="2016-11-04T11:45:00Z">
              <w:tcPr>
                <w:tcW w:w="1280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396" w:author="Namita Sivasankaran" w:date="2016-11-04T11:40:00Z">
                  <w:rPr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397" w:author="Namita Sivasankaran" w:date="2016-11-04T11:40:00Z">
                  <w:rPr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 </w:t>
            </w:r>
          </w:p>
        </w:tc>
        <w:tc>
          <w:tcPr>
            <w:tcW w:w="1389" w:type="dxa"/>
            <w:shd w:val="clear" w:color="auto" w:fill="auto"/>
            <w:vAlign w:val="center"/>
            <w:hideMark/>
            <w:tcPrChange w:id="398" w:author="Namita Sivasankaran" w:date="2016-11-04T11:45:00Z">
              <w:tcPr>
                <w:tcW w:w="1417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399" w:author="Namita Sivasankaran" w:date="2016-11-04T11:40:00Z">
                  <w:rPr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400" w:author="Namita Sivasankaran" w:date="2016-11-04T11:40:00Z">
                  <w:rPr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 </w:t>
            </w:r>
          </w:p>
        </w:tc>
        <w:tc>
          <w:tcPr>
            <w:tcW w:w="2253" w:type="dxa"/>
            <w:shd w:val="clear" w:color="auto" w:fill="auto"/>
            <w:vAlign w:val="center"/>
            <w:hideMark/>
            <w:tcPrChange w:id="401" w:author="Namita Sivasankaran" w:date="2016-11-04T11:45:00Z">
              <w:tcPr>
                <w:tcW w:w="2268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402" w:author="Namita Sivasankaran" w:date="2016-11-04T11:40:00Z">
                  <w:rPr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403" w:author="Namita Sivasankaran" w:date="2016-11-04T11:40:00Z">
                  <w:rPr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 </w:t>
            </w:r>
          </w:p>
        </w:tc>
      </w:tr>
      <w:tr w:rsidR="006C38DA" w:rsidRPr="006C38DA" w:rsidTr="006C38DA">
        <w:trPr>
          <w:trHeight w:val="300"/>
          <w:trPrChange w:id="404" w:author="Namita Sivasankaran" w:date="2016-11-04T11:45:00Z">
            <w:trPr>
              <w:trHeight w:val="300"/>
            </w:trPr>
          </w:trPrChange>
        </w:trPr>
        <w:tc>
          <w:tcPr>
            <w:tcW w:w="1294" w:type="dxa"/>
            <w:vMerge/>
            <w:vAlign w:val="center"/>
            <w:hideMark/>
            <w:tcPrChange w:id="405" w:author="Namita Sivasankaran" w:date="2016-11-04T11:45:00Z">
              <w:tcPr>
                <w:tcW w:w="1323" w:type="dxa"/>
                <w:gridSpan w:val="3"/>
                <w:vMerge/>
                <w:tcBorders>
                  <w:top w:val="nil"/>
                  <w:left w:val="single" w:sz="8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406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867" w:type="dxa"/>
            <w:gridSpan w:val="2"/>
            <w:shd w:val="clear" w:color="auto" w:fill="auto"/>
            <w:vAlign w:val="center"/>
            <w:hideMark/>
            <w:tcPrChange w:id="407" w:author="Namita Sivasankaran" w:date="2016-11-04T11:45:00Z">
              <w:tcPr>
                <w:tcW w:w="1628" w:type="dxa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b/>
                <w:color w:val="000000"/>
                <w:sz w:val="22"/>
                <w:szCs w:val="22"/>
                <w:lang w:val="en-IN" w:eastAsia="en-IN"/>
                <w:rPrChange w:id="408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del w:id="409" w:author="Swapnil Agrawal | IFMR Rural Finance" w:date="2016-10-27T12:50:00Z">
              <w:r w:rsidRPr="006C38DA" w:rsidDel="006002FC">
                <w:rPr>
                  <w:b/>
                  <w:color w:val="000000"/>
                  <w:sz w:val="22"/>
                  <w:szCs w:val="22"/>
                  <w:lang w:val="en-IN" w:eastAsia="en-IN"/>
                  <w:rPrChange w:id="410" w:author="Namita Sivasankaran" w:date="2016-11-04T11:40:00Z">
                    <w:rPr>
                      <w:b/>
                      <w:color w:val="000000"/>
                      <w:sz w:val="24"/>
                      <w:szCs w:val="24"/>
                      <w:lang w:val="en-IN" w:eastAsia="en-IN"/>
                    </w:rPr>
                  </w:rPrChange>
                </w:rPr>
                <w:delText>Scenarios</w:delText>
              </w:r>
            </w:del>
            <w:ins w:id="411" w:author="Swapnil Agrawal | IFMR Rural Finance" w:date="2016-10-27T12:50:00Z">
              <w:r w:rsidR="006002FC" w:rsidRPr="006C38DA">
                <w:rPr>
                  <w:b/>
                  <w:color w:val="000000"/>
                  <w:sz w:val="22"/>
                  <w:szCs w:val="22"/>
                  <w:lang w:val="en-IN" w:eastAsia="en-IN"/>
                  <w:rPrChange w:id="412" w:author="Namita Sivasankaran" w:date="2016-11-04T11:40:00Z">
                    <w:rPr>
                      <w:b/>
                      <w:color w:val="000000"/>
                      <w:sz w:val="24"/>
                      <w:szCs w:val="24"/>
                      <w:lang w:val="en-IN" w:eastAsia="en-IN"/>
                    </w:rPr>
                  </w:rPrChange>
                </w:rPr>
                <w:t>CB Check Report</w:t>
              </w:r>
            </w:ins>
          </w:p>
        </w:tc>
        <w:tc>
          <w:tcPr>
            <w:tcW w:w="1341" w:type="dxa"/>
            <w:shd w:val="clear" w:color="auto" w:fill="auto"/>
            <w:vAlign w:val="center"/>
            <w:hideMark/>
            <w:tcPrChange w:id="413" w:author="Namita Sivasankaran" w:date="2016-11-04T11:45:00Z">
              <w:tcPr>
                <w:tcW w:w="1231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b/>
                <w:color w:val="000000"/>
                <w:sz w:val="22"/>
                <w:szCs w:val="22"/>
                <w:lang w:val="en-IN" w:eastAsia="en-IN"/>
                <w:rPrChange w:id="414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b/>
                <w:color w:val="000000"/>
                <w:sz w:val="22"/>
                <w:szCs w:val="22"/>
                <w:lang w:val="en-IN" w:eastAsia="en-IN"/>
                <w:rPrChange w:id="415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 </w:t>
            </w:r>
          </w:p>
        </w:tc>
        <w:tc>
          <w:tcPr>
            <w:tcW w:w="3294" w:type="dxa"/>
            <w:gridSpan w:val="2"/>
            <w:shd w:val="clear" w:color="auto" w:fill="auto"/>
            <w:vAlign w:val="center"/>
            <w:hideMark/>
            <w:tcPrChange w:id="416" w:author="Namita Sivasankaran" w:date="2016-11-04T11:45:00Z">
              <w:tcPr>
                <w:tcW w:w="3331" w:type="dxa"/>
                <w:gridSpan w:val="4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417" w:author="Namita Sivasankaran" w:date="2016-11-04T11:40:00Z">
                  <w:rPr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418" w:author="Namita Sivasankaran" w:date="2016-11-04T11:40:00Z">
                  <w:rPr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 </w:t>
            </w:r>
          </w:p>
        </w:tc>
        <w:tc>
          <w:tcPr>
            <w:tcW w:w="1882" w:type="dxa"/>
            <w:shd w:val="clear" w:color="auto" w:fill="auto"/>
            <w:vAlign w:val="center"/>
            <w:hideMark/>
            <w:tcPrChange w:id="419" w:author="Namita Sivasankaran" w:date="2016-11-04T11:45:00Z">
              <w:tcPr>
                <w:tcW w:w="2122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420" w:author="Namita Sivasankaran" w:date="2016-11-04T11:40:00Z">
                  <w:rPr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421" w:author="Namita Sivasankaran" w:date="2016-11-04T11:40:00Z">
                  <w:rPr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 </w:t>
            </w:r>
          </w:p>
        </w:tc>
        <w:tc>
          <w:tcPr>
            <w:tcW w:w="1280" w:type="dxa"/>
            <w:shd w:val="clear" w:color="auto" w:fill="auto"/>
            <w:vAlign w:val="center"/>
            <w:hideMark/>
            <w:tcPrChange w:id="422" w:author="Namita Sivasankaran" w:date="2016-11-04T11:45:00Z">
              <w:tcPr>
                <w:tcW w:w="1280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423" w:author="Namita Sivasankaran" w:date="2016-11-04T11:40:00Z">
                  <w:rPr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424" w:author="Namita Sivasankaran" w:date="2016-11-04T11:40:00Z">
                  <w:rPr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 </w:t>
            </w:r>
          </w:p>
        </w:tc>
        <w:tc>
          <w:tcPr>
            <w:tcW w:w="1389" w:type="dxa"/>
            <w:shd w:val="clear" w:color="auto" w:fill="auto"/>
            <w:vAlign w:val="center"/>
            <w:hideMark/>
            <w:tcPrChange w:id="425" w:author="Namita Sivasankaran" w:date="2016-11-04T11:45:00Z">
              <w:tcPr>
                <w:tcW w:w="1417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426" w:author="Namita Sivasankaran" w:date="2016-11-04T11:40:00Z">
                  <w:rPr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427" w:author="Namita Sivasankaran" w:date="2016-11-04T11:40:00Z">
                  <w:rPr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 </w:t>
            </w:r>
          </w:p>
        </w:tc>
        <w:tc>
          <w:tcPr>
            <w:tcW w:w="2253" w:type="dxa"/>
            <w:shd w:val="clear" w:color="auto" w:fill="auto"/>
            <w:vAlign w:val="center"/>
            <w:hideMark/>
            <w:tcPrChange w:id="428" w:author="Namita Sivasankaran" w:date="2016-11-04T11:45:00Z">
              <w:tcPr>
                <w:tcW w:w="2268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429" w:author="Namita Sivasankaran" w:date="2016-11-04T11:40:00Z">
                  <w:rPr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430" w:author="Namita Sivasankaran" w:date="2016-11-04T11:40:00Z">
                  <w:rPr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 </w:t>
            </w:r>
          </w:p>
        </w:tc>
      </w:tr>
      <w:tr w:rsidR="006C38DA" w:rsidRPr="006C38DA" w:rsidTr="006C38DA">
        <w:trPr>
          <w:trHeight w:val="300"/>
          <w:trPrChange w:id="431" w:author="Namita Sivasankaran" w:date="2016-11-04T11:45:00Z">
            <w:trPr>
              <w:trHeight w:val="300"/>
            </w:trPr>
          </w:trPrChange>
        </w:trPr>
        <w:tc>
          <w:tcPr>
            <w:tcW w:w="1294" w:type="dxa"/>
            <w:vMerge w:val="restart"/>
            <w:shd w:val="clear" w:color="auto" w:fill="auto"/>
            <w:vAlign w:val="center"/>
            <w:hideMark/>
            <w:tcPrChange w:id="432" w:author="Namita Sivasankaran" w:date="2016-11-04T11:45:00Z">
              <w:tcPr>
                <w:tcW w:w="1323" w:type="dxa"/>
                <w:gridSpan w:val="3"/>
                <w:vMerge w:val="restart"/>
                <w:tcBorders>
                  <w:top w:val="nil"/>
                  <w:left w:val="single" w:sz="8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b/>
                <w:color w:val="000000"/>
                <w:sz w:val="22"/>
                <w:szCs w:val="22"/>
                <w:lang w:val="en-IN" w:eastAsia="en-IN"/>
                <w:rPrChange w:id="433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b/>
                <w:color w:val="000000"/>
                <w:sz w:val="22"/>
                <w:szCs w:val="22"/>
                <w:lang w:val="en-IN" w:eastAsia="en-IN"/>
                <w:rPrChange w:id="434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Applicant</w:t>
            </w:r>
          </w:p>
        </w:tc>
        <w:tc>
          <w:tcPr>
            <w:tcW w:w="1867" w:type="dxa"/>
            <w:gridSpan w:val="2"/>
            <w:vMerge w:val="restart"/>
            <w:shd w:val="clear" w:color="auto" w:fill="auto"/>
            <w:vAlign w:val="center"/>
            <w:hideMark/>
            <w:tcPrChange w:id="435" w:author="Namita Sivasankaran" w:date="2016-11-04T11:45:00Z">
              <w:tcPr>
                <w:tcW w:w="1628" w:type="dxa"/>
                <w:vMerge w:val="restart"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b/>
                <w:color w:val="000000"/>
                <w:sz w:val="22"/>
                <w:szCs w:val="22"/>
                <w:lang w:val="en-IN" w:eastAsia="en-IN"/>
                <w:rPrChange w:id="436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b/>
                <w:color w:val="000000"/>
                <w:sz w:val="22"/>
                <w:szCs w:val="22"/>
                <w:lang w:val="en-IN" w:eastAsia="en-IN"/>
                <w:rPrChange w:id="437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Applicant Profile</w:t>
            </w:r>
          </w:p>
        </w:tc>
        <w:tc>
          <w:tcPr>
            <w:tcW w:w="1341" w:type="dxa"/>
            <w:vMerge w:val="restart"/>
            <w:shd w:val="clear" w:color="auto" w:fill="auto"/>
            <w:vAlign w:val="center"/>
            <w:hideMark/>
            <w:tcPrChange w:id="438" w:author="Namita Sivasankaran" w:date="2016-11-04T11:45:00Z">
              <w:tcPr>
                <w:tcW w:w="1231" w:type="dxa"/>
                <w:gridSpan w:val="3"/>
                <w:vMerge w:val="restart"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b/>
                <w:color w:val="000000"/>
                <w:sz w:val="22"/>
                <w:szCs w:val="22"/>
                <w:lang w:val="en-IN" w:eastAsia="en-IN"/>
                <w:rPrChange w:id="439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b/>
                <w:color w:val="000000"/>
                <w:sz w:val="22"/>
                <w:szCs w:val="22"/>
                <w:lang w:val="en-IN" w:eastAsia="en-IN"/>
                <w:rPrChange w:id="440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KYC Details</w:t>
            </w:r>
          </w:p>
        </w:tc>
        <w:tc>
          <w:tcPr>
            <w:tcW w:w="3294" w:type="dxa"/>
            <w:gridSpan w:val="2"/>
            <w:shd w:val="clear" w:color="auto" w:fill="auto"/>
            <w:vAlign w:val="center"/>
            <w:hideMark/>
            <w:tcPrChange w:id="441" w:author="Namita Sivasankaran" w:date="2016-11-04T11:45:00Z">
              <w:tcPr>
                <w:tcW w:w="3331" w:type="dxa"/>
                <w:gridSpan w:val="4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442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443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Aadhar No</w:t>
            </w:r>
          </w:p>
        </w:tc>
        <w:tc>
          <w:tcPr>
            <w:tcW w:w="1882" w:type="dxa"/>
            <w:shd w:val="clear" w:color="auto" w:fill="auto"/>
            <w:vAlign w:val="center"/>
            <w:hideMark/>
            <w:tcPrChange w:id="444" w:author="Namita Sivasankaran" w:date="2016-11-04T11:45:00Z">
              <w:tcPr>
                <w:tcW w:w="2122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445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446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Numeric</w:t>
            </w:r>
          </w:p>
        </w:tc>
        <w:tc>
          <w:tcPr>
            <w:tcW w:w="1280" w:type="dxa"/>
            <w:shd w:val="clear" w:color="auto" w:fill="auto"/>
            <w:vAlign w:val="center"/>
            <w:hideMark/>
            <w:tcPrChange w:id="447" w:author="Namita Sivasankaran" w:date="2016-11-04T11:45:00Z">
              <w:tcPr>
                <w:tcW w:w="1280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448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449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Yes</w:t>
            </w:r>
          </w:p>
        </w:tc>
        <w:tc>
          <w:tcPr>
            <w:tcW w:w="1389" w:type="dxa"/>
            <w:shd w:val="clear" w:color="auto" w:fill="auto"/>
            <w:vAlign w:val="center"/>
            <w:hideMark/>
            <w:tcPrChange w:id="450" w:author="Namita Sivasankaran" w:date="2016-11-04T11:45:00Z">
              <w:tcPr>
                <w:tcW w:w="1417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451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452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 </w:t>
            </w:r>
          </w:p>
        </w:tc>
        <w:tc>
          <w:tcPr>
            <w:tcW w:w="2253" w:type="dxa"/>
            <w:shd w:val="clear" w:color="auto" w:fill="auto"/>
            <w:vAlign w:val="center"/>
            <w:hideMark/>
            <w:tcPrChange w:id="453" w:author="Namita Sivasankaran" w:date="2016-11-04T11:45:00Z">
              <w:tcPr>
                <w:tcW w:w="2268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454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455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From Screening</w:t>
            </w:r>
          </w:p>
        </w:tc>
      </w:tr>
      <w:tr w:rsidR="006C38DA" w:rsidRPr="006C38DA" w:rsidTr="006C38DA">
        <w:trPr>
          <w:trHeight w:val="300"/>
          <w:trPrChange w:id="456" w:author="Namita Sivasankaran" w:date="2016-11-04T11:45:00Z">
            <w:trPr>
              <w:trHeight w:val="300"/>
            </w:trPr>
          </w:trPrChange>
        </w:trPr>
        <w:tc>
          <w:tcPr>
            <w:tcW w:w="1294" w:type="dxa"/>
            <w:vMerge/>
            <w:vAlign w:val="center"/>
            <w:hideMark/>
            <w:tcPrChange w:id="457" w:author="Namita Sivasankaran" w:date="2016-11-04T11:45:00Z">
              <w:tcPr>
                <w:tcW w:w="1323" w:type="dxa"/>
                <w:gridSpan w:val="3"/>
                <w:vMerge/>
                <w:tcBorders>
                  <w:top w:val="nil"/>
                  <w:left w:val="single" w:sz="8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458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867" w:type="dxa"/>
            <w:gridSpan w:val="2"/>
            <w:vMerge/>
            <w:vAlign w:val="center"/>
            <w:hideMark/>
            <w:tcPrChange w:id="459" w:author="Namita Sivasankaran" w:date="2016-11-04T11:45:00Z">
              <w:tcPr>
                <w:tcW w:w="1628" w:type="dxa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460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341" w:type="dxa"/>
            <w:vMerge/>
            <w:vAlign w:val="center"/>
            <w:hideMark/>
            <w:tcPrChange w:id="461" w:author="Namita Sivasankaran" w:date="2016-11-04T11:45:00Z">
              <w:tcPr>
                <w:tcW w:w="1231" w:type="dxa"/>
                <w:gridSpan w:val="3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462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3294" w:type="dxa"/>
            <w:gridSpan w:val="2"/>
            <w:shd w:val="clear" w:color="auto" w:fill="auto"/>
            <w:vAlign w:val="center"/>
            <w:hideMark/>
            <w:tcPrChange w:id="463" w:author="Namita Sivasankaran" w:date="2016-11-04T11:45:00Z">
              <w:tcPr>
                <w:tcW w:w="3331" w:type="dxa"/>
                <w:gridSpan w:val="4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464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465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Document Capture</w:t>
            </w:r>
          </w:p>
        </w:tc>
        <w:tc>
          <w:tcPr>
            <w:tcW w:w="1882" w:type="dxa"/>
            <w:shd w:val="clear" w:color="auto" w:fill="auto"/>
            <w:vAlign w:val="center"/>
            <w:hideMark/>
            <w:tcPrChange w:id="466" w:author="Namita Sivasankaran" w:date="2016-11-04T11:45:00Z">
              <w:tcPr>
                <w:tcW w:w="2122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467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468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Upload</w:t>
            </w:r>
          </w:p>
        </w:tc>
        <w:tc>
          <w:tcPr>
            <w:tcW w:w="1280" w:type="dxa"/>
            <w:shd w:val="clear" w:color="auto" w:fill="auto"/>
            <w:vAlign w:val="center"/>
            <w:hideMark/>
            <w:tcPrChange w:id="469" w:author="Namita Sivasankaran" w:date="2016-11-04T11:45:00Z">
              <w:tcPr>
                <w:tcW w:w="1280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470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471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Yes</w:t>
            </w:r>
          </w:p>
        </w:tc>
        <w:tc>
          <w:tcPr>
            <w:tcW w:w="1389" w:type="dxa"/>
            <w:shd w:val="clear" w:color="auto" w:fill="auto"/>
            <w:vAlign w:val="center"/>
            <w:hideMark/>
            <w:tcPrChange w:id="472" w:author="Namita Sivasankaran" w:date="2016-11-04T11:45:00Z">
              <w:tcPr>
                <w:tcW w:w="1417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473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474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 </w:t>
            </w:r>
          </w:p>
        </w:tc>
        <w:tc>
          <w:tcPr>
            <w:tcW w:w="2253" w:type="dxa"/>
            <w:shd w:val="clear" w:color="auto" w:fill="auto"/>
            <w:vAlign w:val="center"/>
            <w:hideMark/>
            <w:tcPrChange w:id="475" w:author="Namita Sivasankaran" w:date="2016-11-04T11:45:00Z">
              <w:tcPr>
                <w:tcW w:w="2268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476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477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From Screening</w:t>
            </w:r>
          </w:p>
        </w:tc>
      </w:tr>
      <w:tr w:rsidR="006C38DA" w:rsidRPr="006C38DA" w:rsidTr="006C38DA">
        <w:trPr>
          <w:trHeight w:val="300"/>
          <w:trPrChange w:id="478" w:author="Namita Sivasankaran" w:date="2016-11-04T11:45:00Z">
            <w:trPr>
              <w:trHeight w:val="300"/>
            </w:trPr>
          </w:trPrChange>
        </w:trPr>
        <w:tc>
          <w:tcPr>
            <w:tcW w:w="1294" w:type="dxa"/>
            <w:vMerge/>
            <w:vAlign w:val="center"/>
            <w:hideMark/>
            <w:tcPrChange w:id="479" w:author="Namita Sivasankaran" w:date="2016-11-04T11:45:00Z">
              <w:tcPr>
                <w:tcW w:w="1323" w:type="dxa"/>
                <w:gridSpan w:val="3"/>
                <w:vMerge/>
                <w:tcBorders>
                  <w:top w:val="nil"/>
                  <w:left w:val="single" w:sz="8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480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867" w:type="dxa"/>
            <w:gridSpan w:val="2"/>
            <w:vMerge/>
            <w:vAlign w:val="center"/>
            <w:hideMark/>
            <w:tcPrChange w:id="481" w:author="Namita Sivasankaran" w:date="2016-11-04T11:45:00Z">
              <w:tcPr>
                <w:tcW w:w="1628" w:type="dxa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482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341" w:type="dxa"/>
            <w:vMerge/>
            <w:vAlign w:val="center"/>
            <w:hideMark/>
            <w:tcPrChange w:id="483" w:author="Namita Sivasankaran" w:date="2016-11-04T11:45:00Z">
              <w:tcPr>
                <w:tcW w:w="1231" w:type="dxa"/>
                <w:gridSpan w:val="3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484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3294" w:type="dxa"/>
            <w:gridSpan w:val="2"/>
            <w:shd w:val="clear" w:color="auto" w:fill="auto"/>
            <w:vAlign w:val="center"/>
            <w:hideMark/>
            <w:tcPrChange w:id="485" w:author="Namita Sivasankaran" w:date="2016-11-04T11:45:00Z">
              <w:tcPr>
                <w:tcW w:w="3331" w:type="dxa"/>
                <w:gridSpan w:val="4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486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487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Pan Number</w:t>
            </w:r>
          </w:p>
        </w:tc>
        <w:tc>
          <w:tcPr>
            <w:tcW w:w="1882" w:type="dxa"/>
            <w:shd w:val="clear" w:color="auto" w:fill="auto"/>
            <w:vAlign w:val="center"/>
            <w:hideMark/>
            <w:tcPrChange w:id="488" w:author="Namita Sivasankaran" w:date="2016-11-04T11:45:00Z">
              <w:tcPr>
                <w:tcW w:w="2122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489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490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Alpha numeric</w:t>
            </w:r>
          </w:p>
        </w:tc>
        <w:tc>
          <w:tcPr>
            <w:tcW w:w="1280" w:type="dxa"/>
            <w:shd w:val="clear" w:color="auto" w:fill="auto"/>
            <w:vAlign w:val="center"/>
            <w:hideMark/>
            <w:tcPrChange w:id="491" w:author="Namita Sivasankaran" w:date="2016-11-04T11:45:00Z">
              <w:tcPr>
                <w:tcW w:w="1280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492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493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Yes</w:t>
            </w:r>
          </w:p>
        </w:tc>
        <w:tc>
          <w:tcPr>
            <w:tcW w:w="1389" w:type="dxa"/>
            <w:shd w:val="clear" w:color="auto" w:fill="auto"/>
            <w:vAlign w:val="center"/>
            <w:hideMark/>
            <w:tcPrChange w:id="494" w:author="Namita Sivasankaran" w:date="2016-11-04T11:45:00Z">
              <w:tcPr>
                <w:tcW w:w="1417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495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496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 </w:t>
            </w:r>
          </w:p>
        </w:tc>
        <w:tc>
          <w:tcPr>
            <w:tcW w:w="2253" w:type="dxa"/>
            <w:shd w:val="clear" w:color="auto" w:fill="auto"/>
            <w:vAlign w:val="center"/>
            <w:hideMark/>
            <w:tcPrChange w:id="497" w:author="Namita Sivasankaran" w:date="2016-11-04T11:45:00Z">
              <w:tcPr>
                <w:tcW w:w="2268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498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499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From Screening</w:t>
            </w:r>
          </w:p>
        </w:tc>
      </w:tr>
      <w:tr w:rsidR="006C38DA" w:rsidRPr="006C38DA" w:rsidTr="006C38DA">
        <w:trPr>
          <w:trHeight w:val="300"/>
          <w:trPrChange w:id="500" w:author="Namita Sivasankaran" w:date="2016-11-04T11:45:00Z">
            <w:trPr>
              <w:trHeight w:val="300"/>
            </w:trPr>
          </w:trPrChange>
        </w:trPr>
        <w:tc>
          <w:tcPr>
            <w:tcW w:w="1294" w:type="dxa"/>
            <w:vMerge/>
            <w:vAlign w:val="center"/>
            <w:hideMark/>
            <w:tcPrChange w:id="501" w:author="Namita Sivasankaran" w:date="2016-11-04T11:45:00Z">
              <w:tcPr>
                <w:tcW w:w="1323" w:type="dxa"/>
                <w:gridSpan w:val="3"/>
                <w:vMerge/>
                <w:tcBorders>
                  <w:top w:val="nil"/>
                  <w:left w:val="single" w:sz="8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502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867" w:type="dxa"/>
            <w:gridSpan w:val="2"/>
            <w:vMerge/>
            <w:vAlign w:val="center"/>
            <w:hideMark/>
            <w:tcPrChange w:id="503" w:author="Namita Sivasankaran" w:date="2016-11-04T11:45:00Z">
              <w:tcPr>
                <w:tcW w:w="1628" w:type="dxa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504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341" w:type="dxa"/>
            <w:vMerge/>
            <w:vAlign w:val="center"/>
            <w:hideMark/>
            <w:tcPrChange w:id="505" w:author="Namita Sivasankaran" w:date="2016-11-04T11:45:00Z">
              <w:tcPr>
                <w:tcW w:w="1231" w:type="dxa"/>
                <w:gridSpan w:val="3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506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3294" w:type="dxa"/>
            <w:gridSpan w:val="2"/>
            <w:shd w:val="clear" w:color="auto" w:fill="auto"/>
            <w:vAlign w:val="center"/>
            <w:hideMark/>
            <w:tcPrChange w:id="507" w:author="Namita Sivasankaran" w:date="2016-11-04T11:45:00Z">
              <w:tcPr>
                <w:tcW w:w="3331" w:type="dxa"/>
                <w:gridSpan w:val="4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508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509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Document Capture</w:t>
            </w:r>
          </w:p>
        </w:tc>
        <w:tc>
          <w:tcPr>
            <w:tcW w:w="1882" w:type="dxa"/>
            <w:shd w:val="clear" w:color="auto" w:fill="auto"/>
            <w:vAlign w:val="center"/>
            <w:hideMark/>
            <w:tcPrChange w:id="510" w:author="Namita Sivasankaran" w:date="2016-11-04T11:45:00Z">
              <w:tcPr>
                <w:tcW w:w="2122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511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512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Upload</w:t>
            </w:r>
          </w:p>
        </w:tc>
        <w:tc>
          <w:tcPr>
            <w:tcW w:w="1280" w:type="dxa"/>
            <w:shd w:val="clear" w:color="auto" w:fill="auto"/>
            <w:vAlign w:val="center"/>
            <w:hideMark/>
            <w:tcPrChange w:id="513" w:author="Namita Sivasankaran" w:date="2016-11-04T11:45:00Z">
              <w:tcPr>
                <w:tcW w:w="1280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514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515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Yes</w:t>
            </w:r>
          </w:p>
        </w:tc>
        <w:tc>
          <w:tcPr>
            <w:tcW w:w="1389" w:type="dxa"/>
            <w:shd w:val="clear" w:color="auto" w:fill="auto"/>
            <w:vAlign w:val="center"/>
            <w:hideMark/>
            <w:tcPrChange w:id="516" w:author="Namita Sivasankaran" w:date="2016-11-04T11:45:00Z">
              <w:tcPr>
                <w:tcW w:w="1417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517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518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 </w:t>
            </w:r>
          </w:p>
        </w:tc>
        <w:tc>
          <w:tcPr>
            <w:tcW w:w="2253" w:type="dxa"/>
            <w:shd w:val="clear" w:color="auto" w:fill="auto"/>
            <w:vAlign w:val="center"/>
            <w:hideMark/>
            <w:tcPrChange w:id="519" w:author="Namita Sivasankaran" w:date="2016-11-04T11:45:00Z">
              <w:tcPr>
                <w:tcW w:w="2268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520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521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From Screening</w:t>
            </w:r>
          </w:p>
        </w:tc>
      </w:tr>
      <w:tr w:rsidR="006C38DA" w:rsidRPr="006C38DA" w:rsidTr="006C38DA">
        <w:trPr>
          <w:trHeight w:val="300"/>
          <w:trPrChange w:id="522" w:author="Namita Sivasankaran" w:date="2016-11-04T11:45:00Z">
            <w:trPr>
              <w:trHeight w:val="300"/>
            </w:trPr>
          </w:trPrChange>
        </w:trPr>
        <w:tc>
          <w:tcPr>
            <w:tcW w:w="1294" w:type="dxa"/>
            <w:vMerge/>
            <w:vAlign w:val="center"/>
            <w:hideMark/>
            <w:tcPrChange w:id="523" w:author="Namita Sivasankaran" w:date="2016-11-04T11:45:00Z">
              <w:tcPr>
                <w:tcW w:w="1323" w:type="dxa"/>
                <w:gridSpan w:val="3"/>
                <w:vMerge/>
                <w:tcBorders>
                  <w:top w:val="nil"/>
                  <w:left w:val="single" w:sz="8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524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867" w:type="dxa"/>
            <w:gridSpan w:val="2"/>
            <w:vMerge/>
            <w:vAlign w:val="center"/>
            <w:hideMark/>
            <w:tcPrChange w:id="525" w:author="Namita Sivasankaran" w:date="2016-11-04T11:45:00Z">
              <w:tcPr>
                <w:tcW w:w="1628" w:type="dxa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526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341" w:type="dxa"/>
            <w:vMerge/>
            <w:vAlign w:val="center"/>
            <w:hideMark/>
            <w:tcPrChange w:id="527" w:author="Namita Sivasankaran" w:date="2016-11-04T11:45:00Z">
              <w:tcPr>
                <w:tcW w:w="1231" w:type="dxa"/>
                <w:gridSpan w:val="3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528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3294" w:type="dxa"/>
            <w:gridSpan w:val="2"/>
            <w:shd w:val="clear" w:color="auto" w:fill="auto"/>
            <w:vAlign w:val="center"/>
            <w:hideMark/>
            <w:tcPrChange w:id="529" w:author="Namita Sivasankaran" w:date="2016-11-04T11:45:00Z">
              <w:tcPr>
                <w:tcW w:w="3331" w:type="dxa"/>
                <w:gridSpan w:val="4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530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531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ID Type</w:t>
            </w:r>
          </w:p>
        </w:tc>
        <w:tc>
          <w:tcPr>
            <w:tcW w:w="1882" w:type="dxa"/>
            <w:shd w:val="clear" w:color="auto" w:fill="auto"/>
            <w:vAlign w:val="center"/>
            <w:hideMark/>
            <w:tcPrChange w:id="532" w:author="Namita Sivasankaran" w:date="2016-11-04T11:45:00Z">
              <w:tcPr>
                <w:tcW w:w="2122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533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534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Dropdown</w:t>
            </w:r>
          </w:p>
        </w:tc>
        <w:tc>
          <w:tcPr>
            <w:tcW w:w="1280" w:type="dxa"/>
            <w:shd w:val="clear" w:color="auto" w:fill="auto"/>
            <w:vAlign w:val="center"/>
            <w:hideMark/>
            <w:tcPrChange w:id="535" w:author="Namita Sivasankaran" w:date="2016-11-04T11:45:00Z">
              <w:tcPr>
                <w:tcW w:w="1280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536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537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 </w:t>
            </w:r>
          </w:p>
        </w:tc>
        <w:tc>
          <w:tcPr>
            <w:tcW w:w="1389" w:type="dxa"/>
            <w:shd w:val="clear" w:color="auto" w:fill="auto"/>
            <w:vAlign w:val="center"/>
            <w:hideMark/>
            <w:tcPrChange w:id="538" w:author="Namita Sivasankaran" w:date="2016-11-04T11:45:00Z">
              <w:tcPr>
                <w:tcW w:w="1417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539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540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 </w:t>
            </w:r>
          </w:p>
        </w:tc>
        <w:tc>
          <w:tcPr>
            <w:tcW w:w="2253" w:type="dxa"/>
            <w:shd w:val="clear" w:color="auto" w:fill="auto"/>
            <w:vAlign w:val="center"/>
            <w:hideMark/>
            <w:tcPrChange w:id="541" w:author="Namita Sivasankaran" w:date="2016-11-04T11:45:00Z">
              <w:tcPr>
                <w:tcW w:w="2268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542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543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From Screening</w:t>
            </w:r>
          </w:p>
        </w:tc>
      </w:tr>
      <w:tr w:rsidR="006C38DA" w:rsidRPr="006C38DA" w:rsidTr="006C38DA">
        <w:trPr>
          <w:trHeight w:val="300"/>
          <w:trPrChange w:id="544" w:author="Namita Sivasankaran" w:date="2016-11-04T11:45:00Z">
            <w:trPr>
              <w:trHeight w:val="300"/>
            </w:trPr>
          </w:trPrChange>
        </w:trPr>
        <w:tc>
          <w:tcPr>
            <w:tcW w:w="1294" w:type="dxa"/>
            <w:vMerge/>
            <w:vAlign w:val="center"/>
            <w:hideMark/>
            <w:tcPrChange w:id="545" w:author="Namita Sivasankaran" w:date="2016-11-04T11:45:00Z">
              <w:tcPr>
                <w:tcW w:w="1323" w:type="dxa"/>
                <w:gridSpan w:val="3"/>
                <w:vMerge/>
                <w:tcBorders>
                  <w:top w:val="nil"/>
                  <w:left w:val="single" w:sz="8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546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867" w:type="dxa"/>
            <w:gridSpan w:val="2"/>
            <w:vMerge/>
            <w:vAlign w:val="center"/>
            <w:hideMark/>
            <w:tcPrChange w:id="547" w:author="Namita Sivasankaran" w:date="2016-11-04T11:45:00Z">
              <w:tcPr>
                <w:tcW w:w="1628" w:type="dxa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548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341" w:type="dxa"/>
            <w:vMerge/>
            <w:vAlign w:val="center"/>
            <w:hideMark/>
            <w:tcPrChange w:id="549" w:author="Namita Sivasankaran" w:date="2016-11-04T11:45:00Z">
              <w:tcPr>
                <w:tcW w:w="1231" w:type="dxa"/>
                <w:gridSpan w:val="3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550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3294" w:type="dxa"/>
            <w:gridSpan w:val="2"/>
            <w:shd w:val="clear" w:color="auto" w:fill="auto"/>
            <w:vAlign w:val="center"/>
            <w:hideMark/>
            <w:tcPrChange w:id="551" w:author="Namita Sivasankaran" w:date="2016-11-04T11:45:00Z">
              <w:tcPr>
                <w:tcW w:w="3331" w:type="dxa"/>
                <w:gridSpan w:val="4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552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553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ID No</w:t>
            </w:r>
          </w:p>
        </w:tc>
        <w:tc>
          <w:tcPr>
            <w:tcW w:w="1882" w:type="dxa"/>
            <w:shd w:val="clear" w:color="auto" w:fill="auto"/>
            <w:vAlign w:val="center"/>
            <w:hideMark/>
            <w:tcPrChange w:id="554" w:author="Namita Sivasankaran" w:date="2016-11-04T11:45:00Z">
              <w:tcPr>
                <w:tcW w:w="2122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555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556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Alpha numeric</w:t>
            </w:r>
          </w:p>
        </w:tc>
        <w:tc>
          <w:tcPr>
            <w:tcW w:w="1280" w:type="dxa"/>
            <w:shd w:val="clear" w:color="auto" w:fill="auto"/>
            <w:vAlign w:val="center"/>
            <w:hideMark/>
            <w:tcPrChange w:id="557" w:author="Namita Sivasankaran" w:date="2016-11-04T11:45:00Z">
              <w:tcPr>
                <w:tcW w:w="1280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558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559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 </w:t>
            </w:r>
          </w:p>
        </w:tc>
        <w:tc>
          <w:tcPr>
            <w:tcW w:w="1389" w:type="dxa"/>
            <w:shd w:val="clear" w:color="auto" w:fill="auto"/>
            <w:vAlign w:val="center"/>
            <w:hideMark/>
            <w:tcPrChange w:id="560" w:author="Namita Sivasankaran" w:date="2016-11-04T11:45:00Z">
              <w:tcPr>
                <w:tcW w:w="1417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561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562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Yes</w:t>
            </w:r>
          </w:p>
        </w:tc>
        <w:tc>
          <w:tcPr>
            <w:tcW w:w="2253" w:type="dxa"/>
            <w:shd w:val="clear" w:color="auto" w:fill="auto"/>
            <w:vAlign w:val="center"/>
            <w:hideMark/>
            <w:tcPrChange w:id="563" w:author="Namita Sivasankaran" w:date="2016-11-04T11:45:00Z">
              <w:tcPr>
                <w:tcW w:w="2268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564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565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From Screening</w:t>
            </w:r>
          </w:p>
        </w:tc>
      </w:tr>
      <w:tr w:rsidR="006C38DA" w:rsidRPr="006C38DA" w:rsidTr="006C38DA">
        <w:trPr>
          <w:trHeight w:val="300"/>
          <w:trPrChange w:id="566" w:author="Namita Sivasankaran" w:date="2016-11-04T11:45:00Z">
            <w:trPr>
              <w:trHeight w:val="300"/>
            </w:trPr>
          </w:trPrChange>
        </w:trPr>
        <w:tc>
          <w:tcPr>
            <w:tcW w:w="1294" w:type="dxa"/>
            <w:vMerge/>
            <w:vAlign w:val="center"/>
            <w:hideMark/>
            <w:tcPrChange w:id="567" w:author="Namita Sivasankaran" w:date="2016-11-04T11:45:00Z">
              <w:tcPr>
                <w:tcW w:w="1323" w:type="dxa"/>
                <w:gridSpan w:val="3"/>
                <w:vMerge/>
                <w:tcBorders>
                  <w:top w:val="nil"/>
                  <w:left w:val="single" w:sz="8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568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867" w:type="dxa"/>
            <w:gridSpan w:val="2"/>
            <w:vMerge/>
            <w:vAlign w:val="center"/>
            <w:hideMark/>
            <w:tcPrChange w:id="569" w:author="Namita Sivasankaran" w:date="2016-11-04T11:45:00Z">
              <w:tcPr>
                <w:tcW w:w="1628" w:type="dxa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570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341" w:type="dxa"/>
            <w:vMerge/>
            <w:vAlign w:val="center"/>
            <w:hideMark/>
            <w:tcPrChange w:id="571" w:author="Namita Sivasankaran" w:date="2016-11-04T11:45:00Z">
              <w:tcPr>
                <w:tcW w:w="1231" w:type="dxa"/>
                <w:gridSpan w:val="3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572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3294" w:type="dxa"/>
            <w:gridSpan w:val="2"/>
            <w:shd w:val="clear" w:color="auto" w:fill="auto"/>
            <w:vAlign w:val="center"/>
            <w:hideMark/>
            <w:tcPrChange w:id="573" w:author="Namita Sivasankaran" w:date="2016-11-04T11:45:00Z">
              <w:tcPr>
                <w:tcW w:w="3331" w:type="dxa"/>
                <w:gridSpan w:val="4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A46314">
            <w:pPr>
              <w:rPr>
                <w:color w:val="000000"/>
                <w:sz w:val="22"/>
                <w:szCs w:val="22"/>
                <w:lang w:val="en-IN" w:eastAsia="en-IN"/>
                <w:rPrChange w:id="574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575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 xml:space="preserve">Valid </w:t>
            </w:r>
            <w:del w:id="576" w:author="Namita Sivasankaran" w:date="2016-11-04T11:42:00Z">
              <w:r w:rsidRPr="006C38DA" w:rsidDel="006C38DA">
                <w:rPr>
                  <w:color w:val="000000"/>
                  <w:sz w:val="22"/>
                  <w:szCs w:val="22"/>
                  <w:lang w:val="en-IN" w:eastAsia="en-IN"/>
                  <w:rPrChange w:id="577" w:author="Namita Sivasankaran" w:date="2016-11-04T11:40:00Z">
                    <w:rPr>
                      <w:rFonts w:ascii="Calibri" w:hAnsi="Calibri"/>
                      <w:color w:val="000000"/>
                      <w:sz w:val="24"/>
                      <w:szCs w:val="24"/>
                      <w:lang w:val="en-IN" w:eastAsia="en-IN"/>
                    </w:rPr>
                  </w:rPrChange>
                </w:rPr>
                <w:delText>Upto</w:delText>
              </w:r>
            </w:del>
            <w:ins w:id="578" w:author="Namita Sivasankaran" w:date="2016-11-04T11:42:00Z">
              <w:r w:rsidR="006C38DA">
                <w:rPr>
                  <w:color w:val="000000"/>
                  <w:sz w:val="22"/>
                  <w:szCs w:val="22"/>
                  <w:lang w:val="en-IN" w:eastAsia="en-IN"/>
                </w:rPr>
                <w:t>up to</w:t>
              </w:r>
            </w:ins>
          </w:p>
        </w:tc>
        <w:tc>
          <w:tcPr>
            <w:tcW w:w="1882" w:type="dxa"/>
            <w:shd w:val="clear" w:color="auto" w:fill="auto"/>
            <w:vAlign w:val="center"/>
            <w:hideMark/>
            <w:tcPrChange w:id="579" w:author="Namita Sivasankaran" w:date="2016-11-04T11:45:00Z">
              <w:tcPr>
                <w:tcW w:w="2122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580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581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Date</w:t>
            </w:r>
          </w:p>
        </w:tc>
        <w:tc>
          <w:tcPr>
            <w:tcW w:w="1280" w:type="dxa"/>
            <w:shd w:val="clear" w:color="auto" w:fill="auto"/>
            <w:vAlign w:val="center"/>
            <w:hideMark/>
            <w:tcPrChange w:id="582" w:author="Namita Sivasankaran" w:date="2016-11-04T11:45:00Z">
              <w:tcPr>
                <w:tcW w:w="1280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583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584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 </w:t>
            </w:r>
          </w:p>
        </w:tc>
        <w:tc>
          <w:tcPr>
            <w:tcW w:w="1389" w:type="dxa"/>
            <w:shd w:val="clear" w:color="auto" w:fill="auto"/>
            <w:vAlign w:val="center"/>
            <w:hideMark/>
            <w:tcPrChange w:id="585" w:author="Namita Sivasankaran" w:date="2016-11-04T11:45:00Z">
              <w:tcPr>
                <w:tcW w:w="1417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586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587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Yes</w:t>
            </w:r>
          </w:p>
        </w:tc>
        <w:tc>
          <w:tcPr>
            <w:tcW w:w="2253" w:type="dxa"/>
            <w:shd w:val="clear" w:color="auto" w:fill="auto"/>
            <w:vAlign w:val="center"/>
            <w:hideMark/>
            <w:tcPrChange w:id="588" w:author="Namita Sivasankaran" w:date="2016-11-04T11:45:00Z">
              <w:tcPr>
                <w:tcW w:w="2268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589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590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From Screening</w:t>
            </w:r>
          </w:p>
        </w:tc>
      </w:tr>
      <w:tr w:rsidR="006C38DA" w:rsidRPr="006C38DA" w:rsidTr="006C38DA">
        <w:trPr>
          <w:trHeight w:val="300"/>
          <w:trPrChange w:id="591" w:author="Namita Sivasankaran" w:date="2016-11-04T11:45:00Z">
            <w:trPr>
              <w:trHeight w:val="300"/>
            </w:trPr>
          </w:trPrChange>
        </w:trPr>
        <w:tc>
          <w:tcPr>
            <w:tcW w:w="1294" w:type="dxa"/>
            <w:vMerge/>
            <w:vAlign w:val="center"/>
            <w:hideMark/>
            <w:tcPrChange w:id="592" w:author="Namita Sivasankaran" w:date="2016-11-04T11:45:00Z">
              <w:tcPr>
                <w:tcW w:w="1323" w:type="dxa"/>
                <w:gridSpan w:val="3"/>
                <w:vMerge/>
                <w:tcBorders>
                  <w:top w:val="nil"/>
                  <w:left w:val="single" w:sz="8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593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867" w:type="dxa"/>
            <w:gridSpan w:val="2"/>
            <w:vMerge/>
            <w:vAlign w:val="center"/>
            <w:hideMark/>
            <w:tcPrChange w:id="594" w:author="Namita Sivasankaran" w:date="2016-11-04T11:45:00Z">
              <w:tcPr>
                <w:tcW w:w="1628" w:type="dxa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595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341" w:type="dxa"/>
            <w:vMerge/>
            <w:vAlign w:val="center"/>
            <w:hideMark/>
            <w:tcPrChange w:id="596" w:author="Namita Sivasankaran" w:date="2016-11-04T11:45:00Z">
              <w:tcPr>
                <w:tcW w:w="1231" w:type="dxa"/>
                <w:gridSpan w:val="3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597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3294" w:type="dxa"/>
            <w:gridSpan w:val="2"/>
            <w:shd w:val="clear" w:color="auto" w:fill="auto"/>
            <w:vAlign w:val="center"/>
            <w:hideMark/>
            <w:tcPrChange w:id="598" w:author="Namita Sivasankaran" w:date="2016-11-04T11:45:00Z">
              <w:tcPr>
                <w:tcW w:w="3331" w:type="dxa"/>
                <w:gridSpan w:val="4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599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600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Document Capture</w:t>
            </w:r>
          </w:p>
        </w:tc>
        <w:tc>
          <w:tcPr>
            <w:tcW w:w="1882" w:type="dxa"/>
            <w:shd w:val="clear" w:color="auto" w:fill="auto"/>
            <w:vAlign w:val="center"/>
            <w:hideMark/>
            <w:tcPrChange w:id="601" w:author="Namita Sivasankaran" w:date="2016-11-04T11:45:00Z">
              <w:tcPr>
                <w:tcW w:w="2122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602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603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Upload</w:t>
            </w:r>
          </w:p>
        </w:tc>
        <w:tc>
          <w:tcPr>
            <w:tcW w:w="1280" w:type="dxa"/>
            <w:shd w:val="clear" w:color="auto" w:fill="auto"/>
            <w:vAlign w:val="center"/>
            <w:hideMark/>
            <w:tcPrChange w:id="604" w:author="Namita Sivasankaran" w:date="2016-11-04T11:45:00Z">
              <w:tcPr>
                <w:tcW w:w="1280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605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del w:id="606" w:author="Sarthak Shah | IFMR Rural Finance" w:date="2016-10-26T18:58:00Z">
              <w:r w:rsidRPr="006C38DA" w:rsidDel="007D5130">
                <w:rPr>
                  <w:color w:val="000000"/>
                  <w:sz w:val="22"/>
                  <w:szCs w:val="22"/>
                  <w:lang w:val="en-IN" w:eastAsia="en-IN"/>
                  <w:rPrChange w:id="607" w:author="Namita Sivasankaran" w:date="2016-11-04T11:40:00Z">
                    <w:rPr>
                      <w:rFonts w:ascii="Calibri" w:hAnsi="Calibri"/>
                      <w:color w:val="000000"/>
                      <w:sz w:val="24"/>
                      <w:szCs w:val="24"/>
                      <w:lang w:val="en-IN" w:eastAsia="en-IN"/>
                    </w:rPr>
                  </w:rPrChange>
                </w:rPr>
                <w:delText>Yes</w:delText>
              </w:r>
            </w:del>
          </w:p>
        </w:tc>
        <w:tc>
          <w:tcPr>
            <w:tcW w:w="1389" w:type="dxa"/>
            <w:shd w:val="clear" w:color="auto" w:fill="auto"/>
            <w:vAlign w:val="center"/>
            <w:hideMark/>
            <w:tcPrChange w:id="608" w:author="Namita Sivasankaran" w:date="2016-11-04T11:45:00Z">
              <w:tcPr>
                <w:tcW w:w="1417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609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610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Yes</w:t>
            </w:r>
          </w:p>
        </w:tc>
        <w:tc>
          <w:tcPr>
            <w:tcW w:w="2253" w:type="dxa"/>
            <w:shd w:val="clear" w:color="auto" w:fill="auto"/>
            <w:vAlign w:val="center"/>
            <w:hideMark/>
            <w:tcPrChange w:id="611" w:author="Namita Sivasankaran" w:date="2016-11-04T11:45:00Z">
              <w:tcPr>
                <w:tcW w:w="2268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612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613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From Screening</w:t>
            </w:r>
          </w:p>
        </w:tc>
      </w:tr>
      <w:tr w:rsidR="006C38DA" w:rsidRPr="006C38DA" w:rsidTr="006C38DA">
        <w:trPr>
          <w:trHeight w:val="232"/>
          <w:trPrChange w:id="614" w:author="Namita Sivasankaran" w:date="2016-11-04T11:45:00Z">
            <w:trPr>
              <w:trHeight w:val="600"/>
            </w:trPr>
          </w:trPrChange>
        </w:trPr>
        <w:tc>
          <w:tcPr>
            <w:tcW w:w="1294" w:type="dxa"/>
            <w:vMerge/>
            <w:vAlign w:val="center"/>
            <w:hideMark/>
            <w:tcPrChange w:id="615" w:author="Namita Sivasankaran" w:date="2016-11-04T11:45:00Z">
              <w:tcPr>
                <w:tcW w:w="1323" w:type="dxa"/>
                <w:gridSpan w:val="3"/>
                <w:vMerge/>
                <w:tcBorders>
                  <w:top w:val="nil"/>
                  <w:left w:val="single" w:sz="8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616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867" w:type="dxa"/>
            <w:gridSpan w:val="2"/>
            <w:vMerge/>
            <w:vAlign w:val="center"/>
            <w:hideMark/>
            <w:tcPrChange w:id="617" w:author="Namita Sivasankaran" w:date="2016-11-04T11:45:00Z">
              <w:tcPr>
                <w:tcW w:w="1628" w:type="dxa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618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341" w:type="dxa"/>
            <w:vMerge w:val="restart"/>
            <w:shd w:val="clear" w:color="auto" w:fill="auto"/>
            <w:vAlign w:val="center"/>
            <w:hideMark/>
            <w:tcPrChange w:id="619" w:author="Namita Sivasankaran" w:date="2016-11-04T11:45:00Z">
              <w:tcPr>
                <w:tcW w:w="1231" w:type="dxa"/>
                <w:gridSpan w:val="3"/>
                <w:vMerge w:val="restart"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b/>
                <w:color w:val="000000"/>
                <w:sz w:val="22"/>
                <w:szCs w:val="22"/>
                <w:lang w:val="en-IN" w:eastAsia="en-IN"/>
                <w:rPrChange w:id="620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b/>
                <w:color w:val="000000"/>
                <w:sz w:val="22"/>
                <w:szCs w:val="22"/>
                <w:lang w:val="en-IN" w:eastAsia="en-IN"/>
                <w:rPrChange w:id="621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Applicant Details</w:t>
            </w:r>
          </w:p>
        </w:tc>
        <w:tc>
          <w:tcPr>
            <w:tcW w:w="3294" w:type="dxa"/>
            <w:gridSpan w:val="2"/>
            <w:shd w:val="clear" w:color="auto" w:fill="auto"/>
            <w:vAlign w:val="center"/>
            <w:hideMark/>
            <w:tcPrChange w:id="622" w:author="Namita Sivasankaran" w:date="2016-11-04T11:45:00Z">
              <w:tcPr>
                <w:tcW w:w="3331" w:type="dxa"/>
                <w:gridSpan w:val="4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623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624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Title*</w:t>
            </w:r>
          </w:p>
        </w:tc>
        <w:tc>
          <w:tcPr>
            <w:tcW w:w="1882" w:type="dxa"/>
            <w:shd w:val="clear" w:color="auto" w:fill="auto"/>
            <w:vAlign w:val="center"/>
            <w:hideMark/>
            <w:tcPrChange w:id="625" w:author="Namita Sivasankaran" w:date="2016-11-04T11:45:00Z">
              <w:tcPr>
                <w:tcW w:w="2122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626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del w:id="627" w:author="Namita Sivasankaran" w:date="2016-11-04T11:43:00Z">
              <w:r w:rsidRPr="006C38DA" w:rsidDel="006C38DA">
                <w:rPr>
                  <w:color w:val="000000"/>
                  <w:sz w:val="22"/>
                  <w:szCs w:val="22"/>
                  <w:lang w:val="en-IN" w:eastAsia="en-IN"/>
                  <w:rPrChange w:id="628" w:author="Namita Sivasankaran" w:date="2016-11-04T11:40:00Z">
                    <w:rPr>
                      <w:rFonts w:ascii="Calibri" w:hAnsi="Calibri"/>
                      <w:color w:val="000000"/>
                      <w:sz w:val="24"/>
                      <w:szCs w:val="24"/>
                      <w:lang w:val="en-IN" w:eastAsia="en-IN"/>
                    </w:rPr>
                  </w:rPrChange>
                </w:rPr>
                <w:delText>Auto populated/</w:delText>
              </w:r>
            </w:del>
            <w:r w:rsidRPr="006C38DA">
              <w:rPr>
                <w:color w:val="000000"/>
                <w:sz w:val="22"/>
                <w:szCs w:val="22"/>
                <w:lang w:val="en-IN" w:eastAsia="en-IN"/>
                <w:rPrChange w:id="629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Text</w:t>
            </w:r>
          </w:p>
        </w:tc>
        <w:tc>
          <w:tcPr>
            <w:tcW w:w="1280" w:type="dxa"/>
            <w:shd w:val="clear" w:color="auto" w:fill="auto"/>
            <w:vAlign w:val="center"/>
            <w:hideMark/>
            <w:tcPrChange w:id="630" w:author="Namita Sivasankaran" w:date="2016-11-04T11:45:00Z">
              <w:tcPr>
                <w:tcW w:w="1280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631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632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Yes</w:t>
            </w:r>
          </w:p>
        </w:tc>
        <w:tc>
          <w:tcPr>
            <w:tcW w:w="1389" w:type="dxa"/>
            <w:shd w:val="clear" w:color="auto" w:fill="auto"/>
            <w:vAlign w:val="center"/>
            <w:hideMark/>
            <w:tcPrChange w:id="633" w:author="Namita Sivasankaran" w:date="2016-11-04T11:45:00Z">
              <w:tcPr>
                <w:tcW w:w="1417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634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635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 </w:t>
            </w:r>
          </w:p>
        </w:tc>
        <w:tc>
          <w:tcPr>
            <w:tcW w:w="2253" w:type="dxa"/>
            <w:shd w:val="clear" w:color="auto" w:fill="auto"/>
            <w:vAlign w:val="center"/>
            <w:hideMark/>
            <w:tcPrChange w:id="636" w:author="Namita Sivasankaran" w:date="2016-11-04T11:45:00Z">
              <w:tcPr>
                <w:tcW w:w="2268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637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638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From Screening</w:t>
            </w:r>
          </w:p>
        </w:tc>
      </w:tr>
      <w:tr w:rsidR="006C38DA" w:rsidRPr="006C38DA" w:rsidTr="006C38DA">
        <w:trPr>
          <w:trHeight w:val="264"/>
          <w:trPrChange w:id="639" w:author="Namita Sivasankaran" w:date="2016-11-04T11:45:00Z">
            <w:trPr>
              <w:trHeight w:val="600"/>
            </w:trPr>
          </w:trPrChange>
        </w:trPr>
        <w:tc>
          <w:tcPr>
            <w:tcW w:w="1294" w:type="dxa"/>
            <w:vMerge/>
            <w:vAlign w:val="center"/>
            <w:hideMark/>
            <w:tcPrChange w:id="640" w:author="Namita Sivasankaran" w:date="2016-11-04T11:45:00Z">
              <w:tcPr>
                <w:tcW w:w="1323" w:type="dxa"/>
                <w:gridSpan w:val="3"/>
                <w:vMerge/>
                <w:tcBorders>
                  <w:top w:val="nil"/>
                  <w:left w:val="single" w:sz="8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641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867" w:type="dxa"/>
            <w:gridSpan w:val="2"/>
            <w:vMerge/>
            <w:vAlign w:val="center"/>
            <w:hideMark/>
            <w:tcPrChange w:id="642" w:author="Namita Sivasankaran" w:date="2016-11-04T11:45:00Z">
              <w:tcPr>
                <w:tcW w:w="1628" w:type="dxa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643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341" w:type="dxa"/>
            <w:vMerge/>
            <w:vAlign w:val="center"/>
            <w:hideMark/>
            <w:tcPrChange w:id="644" w:author="Namita Sivasankaran" w:date="2016-11-04T11:45:00Z">
              <w:tcPr>
                <w:tcW w:w="1231" w:type="dxa"/>
                <w:gridSpan w:val="3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645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3294" w:type="dxa"/>
            <w:gridSpan w:val="2"/>
            <w:shd w:val="clear" w:color="auto" w:fill="auto"/>
            <w:vAlign w:val="center"/>
            <w:hideMark/>
            <w:tcPrChange w:id="646" w:author="Namita Sivasankaran" w:date="2016-11-04T11:45:00Z">
              <w:tcPr>
                <w:tcW w:w="3331" w:type="dxa"/>
                <w:gridSpan w:val="4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647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648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Name*</w:t>
            </w:r>
          </w:p>
        </w:tc>
        <w:tc>
          <w:tcPr>
            <w:tcW w:w="1882" w:type="dxa"/>
            <w:shd w:val="clear" w:color="auto" w:fill="auto"/>
            <w:vAlign w:val="center"/>
            <w:hideMark/>
            <w:tcPrChange w:id="649" w:author="Namita Sivasankaran" w:date="2016-11-04T11:45:00Z">
              <w:tcPr>
                <w:tcW w:w="2122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650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del w:id="651" w:author="Namita Sivasankaran" w:date="2016-11-04T11:43:00Z">
              <w:r w:rsidRPr="006C38DA" w:rsidDel="006C38DA">
                <w:rPr>
                  <w:color w:val="000000"/>
                  <w:sz w:val="22"/>
                  <w:szCs w:val="22"/>
                  <w:lang w:val="en-IN" w:eastAsia="en-IN"/>
                  <w:rPrChange w:id="652" w:author="Namita Sivasankaran" w:date="2016-11-04T11:40:00Z">
                    <w:rPr>
                      <w:rFonts w:ascii="Calibri" w:hAnsi="Calibri"/>
                      <w:color w:val="000000"/>
                      <w:sz w:val="24"/>
                      <w:szCs w:val="24"/>
                      <w:lang w:val="en-IN" w:eastAsia="en-IN"/>
                    </w:rPr>
                  </w:rPrChange>
                </w:rPr>
                <w:delText>Auto populated/</w:delText>
              </w:r>
            </w:del>
            <w:r w:rsidRPr="006C38DA">
              <w:rPr>
                <w:color w:val="000000"/>
                <w:sz w:val="22"/>
                <w:szCs w:val="22"/>
                <w:lang w:val="en-IN" w:eastAsia="en-IN"/>
                <w:rPrChange w:id="653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Text</w:t>
            </w:r>
          </w:p>
        </w:tc>
        <w:tc>
          <w:tcPr>
            <w:tcW w:w="1280" w:type="dxa"/>
            <w:shd w:val="clear" w:color="auto" w:fill="auto"/>
            <w:vAlign w:val="center"/>
            <w:hideMark/>
            <w:tcPrChange w:id="654" w:author="Namita Sivasankaran" w:date="2016-11-04T11:45:00Z">
              <w:tcPr>
                <w:tcW w:w="1280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655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656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Yes</w:t>
            </w:r>
          </w:p>
        </w:tc>
        <w:tc>
          <w:tcPr>
            <w:tcW w:w="1389" w:type="dxa"/>
            <w:shd w:val="clear" w:color="auto" w:fill="auto"/>
            <w:vAlign w:val="center"/>
            <w:hideMark/>
            <w:tcPrChange w:id="657" w:author="Namita Sivasankaran" w:date="2016-11-04T11:45:00Z">
              <w:tcPr>
                <w:tcW w:w="1417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658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659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 </w:t>
            </w:r>
          </w:p>
        </w:tc>
        <w:tc>
          <w:tcPr>
            <w:tcW w:w="2253" w:type="dxa"/>
            <w:shd w:val="clear" w:color="auto" w:fill="auto"/>
            <w:vAlign w:val="center"/>
            <w:hideMark/>
            <w:tcPrChange w:id="660" w:author="Namita Sivasankaran" w:date="2016-11-04T11:45:00Z">
              <w:tcPr>
                <w:tcW w:w="2268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661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662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From Screening</w:t>
            </w:r>
          </w:p>
        </w:tc>
      </w:tr>
      <w:tr w:rsidR="006C38DA" w:rsidRPr="006C38DA" w:rsidTr="006C38DA">
        <w:trPr>
          <w:trHeight w:val="255"/>
          <w:trPrChange w:id="663" w:author="Namita Sivasankaran" w:date="2016-11-04T11:45:00Z">
            <w:trPr>
              <w:trHeight w:val="600"/>
            </w:trPr>
          </w:trPrChange>
        </w:trPr>
        <w:tc>
          <w:tcPr>
            <w:tcW w:w="1294" w:type="dxa"/>
            <w:vMerge/>
            <w:vAlign w:val="center"/>
            <w:hideMark/>
            <w:tcPrChange w:id="664" w:author="Namita Sivasankaran" w:date="2016-11-04T11:45:00Z">
              <w:tcPr>
                <w:tcW w:w="1323" w:type="dxa"/>
                <w:gridSpan w:val="3"/>
                <w:vMerge/>
                <w:tcBorders>
                  <w:top w:val="nil"/>
                  <w:left w:val="single" w:sz="8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665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867" w:type="dxa"/>
            <w:gridSpan w:val="2"/>
            <w:vMerge/>
            <w:vAlign w:val="center"/>
            <w:hideMark/>
            <w:tcPrChange w:id="666" w:author="Namita Sivasankaran" w:date="2016-11-04T11:45:00Z">
              <w:tcPr>
                <w:tcW w:w="1628" w:type="dxa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667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341" w:type="dxa"/>
            <w:vMerge/>
            <w:vAlign w:val="center"/>
            <w:hideMark/>
            <w:tcPrChange w:id="668" w:author="Namita Sivasankaran" w:date="2016-11-04T11:45:00Z">
              <w:tcPr>
                <w:tcW w:w="1231" w:type="dxa"/>
                <w:gridSpan w:val="3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669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3294" w:type="dxa"/>
            <w:gridSpan w:val="2"/>
            <w:shd w:val="clear" w:color="auto" w:fill="auto"/>
            <w:vAlign w:val="center"/>
            <w:hideMark/>
            <w:tcPrChange w:id="670" w:author="Namita Sivasankaran" w:date="2016-11-04T11:45:00Z">
              <w:tcPr>
                <w:tcW w:w="3331" w:type="dxa"/>
                <w:gridSpan w:val="4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671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672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Gender*</w:t>
            </w:r>
          </w:p>
        </w:tc>
        <w:tc>
          <w:tcPr>
            <w:tcW w:w="1882" w:type="dxa"/>
            <w:shd w:val="clear" w:color="auto" w:fill="auto"/>
            <w:vAlign w:val="center"/>
            <w:hideMark/>
            <w:tcPrChange w:id="673" w:author="Namita Sivasankaran" w:date="2016-11-04T11:45:00Z">
              <w:tcPr>
                <w:tcW w:w="2122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674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del w:id="675" w:author="Namita Sivasankaran" w:date="2016-11-04T11:43:00Z">
              <w:r w:rsidRPr="006C38DA" w:rsidDel="006C38DA">
                <w:rPr>
                  <w:color w:val="000000"/>
                  <w:sz w:val="22"/>
                  <w:szCs w:val="22"/>
                  <w:lang w:val="en-IN" w:eastAsia="en-IN"/>
                  <w:rPrChange w:id="676" w:author="Namita Sivasankaran" w:date="2016-11-04T11:40:00Z">
                    <w:rPr>
                      <w:rFonts w:ascii="Calibri" w:hAnsi="Calibri"/>
                      <w:color w:val="000000"/>
                      <w:sz w:val="24"/>
                      <w:szCs w:val="24"/>
                      <w:lang w:val="en-IN" w:eastAsia="en-IN"/>
                    </w:rPr>
                  </w:rPrChange>
                </w:rPr>
                <w:delText>Auto populated/</w:delText>
              </w:r>
            </w:del>
            <w:r w:rsidRPr="006C38DA">
              <w:rPr>
                <w:color w:val="000000"/>
                <w:sz w:val="22"/>
                <w:szCs w:val="22"/>
                <w:lang w:val="en-IN" w:eastAsia="en-IN"/>
                <w:rPrChange w:id="677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Text</w:t>
            </w:r>
          </w:p>
        </w:tc>
        <w:tc>
          <w:tcPr>
            <w:tcW w:w="1280" w:type="dxa"/>
            <w:shd w:val="clear" w:color="auto" w:fill="auto"/>
            <w:vAlign w:val="center"/>
            <w:hideMark/>
            <w:tcPrChange w:id="678" w:author="Namita Sivasankaran" w:date="2016-11-04T11:45:00Z">
              <w:tcPr>
                <w:tcW w:w="1280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679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680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Yes</w:t>
            </w:r>
          </w:p>
        </w:tc>
        <w:tc>
          <w:tcPr>
            <w:tcW w:w="1389" w:type="dxa"/>
            <w:shd w:val="clear" w:color="auto" w:fill="auto"/>
            <w:vAlign w:val="center"/>
            <w:hideMark/>
            <w:tcPrChange w:id="681" w:author="Namita Sivasankaran" w:date="2016-11-04T11:45:00Z">
              <w:tcPr>
                <w:tcW w:w="1417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682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683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 </w:t>
            </w:r>
          </w:p>
        </w:tc>
        <w:tc>
          <w:tcPr>
            <w:tcW w:w="2253" w:type="dxa"/>
            <w:shd w:val="clear" w:color="auto" w:fill="auto"/>
            <w:vAlign w:val="center"/>
            <w:hideMark/>
            <w:tcPrChange w:id="684" w:author="Namita Sivasankaran" w:date="2016-11-04T11:45:00Z">
              <w:tcPr>
                <w:tcW w:w="2268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685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686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From Screening</w:t>
            </w:r>
          </w:p>
        </w:tc>
      </w:tr>
      <w:tr w:rsidR="006C38DA" w:rsidRPr="006C38DA" w:rsidTr="006C38DA">
        <w:trPr>
          <w:trHeight w:val="272"/>
          <w:trPrChange w:id="687" w:author="Namita Sivasankaran" w:date="2016-11-04T11:45:00Z">
            <w:trPr>
              <w:trHeight w:val="900"/>
            </w:trPr>
          </w:trPrChange>
        </w:trPr>
        <w:tc>
          <w:tcPr>
            <w:tcW w:w="1294" w:type="dxa"/>
            <w:vMerge/>
            <w:vAlign w:val="center"/>
            <w:hideMark/>
            <w:tcPrChange w:id="688" w:author="Namita Sivasankaran" w:date="2016-11-04T11:45:00Z">
              <w:tcPr>
                <w:tcW w:w="1323" w:type="dxa"/>
                <w:gridSpan w:val="3"/>
                <w:vMerge/>
                <w:tcBorders>
                  <w:top w:val="nil"/>
                  <w:left w:val="single" w:sz="8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689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867" w:type="dxa"/>
            <w:gridSpan w:val="2"/>
            <w:vMerge/>
            <w:vAlign w:val="center"/>
            <w:hideMark/>
            <w:tcPrChange w:id="690" w:author="Namita Sivasankaran" w:date="2016-11-04T11:45:00Z">
              <w:tcPr>
                <w:tcW w:w="1628" w:type="dxa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691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341" w:type="dxa"/>
            <w:vMerge/>
            <w:vAlign w:val="center"/>
            <w:hideMark/>
            <w:tcPrChange w:id="692" w:author="Namita Sivasankaran" w:date="2016-11-04T11:45:00Z">
              <w:tcPr>
                <w:tcW w:w="1231" w:type="dxa"/>
                <w:gridSpan w:val="3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693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3294" w:type="dxa"/>
            <w:gridSpan w:val="2"/>
            <w:shd w:val="clear" w:color="auto" w:fill="auto"/>
            <w:vAlign w:val="center"/>
            <w:hideMark/>
            <w:tcPrChange w:id="694" w:author="Namita Sivasankaran" w:date="2016-11-04T11:45:00Z">
              <w:tcPr>
                <w:tcW w:w="3331" w:type="dxa"/>
                <w:gridSpan w:val="4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695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696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Date Of birth*</w:t>
            </w:r>
          </w:p>
        </w:tc>
        <w:tc>
          <w:tcPr>
            <w:tcW w:w="1882" w:type="dxa"/>
            <w:shd w:val="clear" w:color="auto" w:fill="auto"/>
            <w:vAlign w:val="center"/>
            <w:hideMark/>
            <w:tcPrChange w:id="697" w:author="Namita Sivasankaran" w:date="2016-11-04T11:45:00Z">
              <w:tcPr>
                <w:tcW w:w="2122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698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del w:id="699" w:author="Namita Sivasankaran" w:date="2016-11-04T11:43:00Z">
              <w:r w:rsidRPr="006C38DA" w:rsidDel="006C38DA">
                <w:rPr>
                  <w:color w:val="000000"/>
                  <w:sz w:val="22"/>
                  <w:szCs w:val="22"/>
                  <w:lang w:val="en-IN" w:eastAsia="en-IN"/>
                  <w:rPrChange w:id="700" w:author="Namita Sivasankaran" w:date="2016-11-04T11:40:00Z">
                    <w:rPr>
                      <w:rFonts w:ascii="Calibri" w:hAnsi="Calibri"/>
                      <w:color w:val="000000"/>
                      <w:sz w:val="24"/>
                      <w:szCs w:val="24"/>
                      <w:lang w:val="en-IN" w:eastAsia="en-IN"/>
                    </w:rPr>
                  </w:rPrChange>
                </w:rPr>
                <w:delText>Auto populated/</w:delText>
              </w:r>
            </w:del>
            <w:r w:rsidRPr="006C38DA">
              <w:rPr>
                <w:color w:val="000000"/>
                <w:sz w:val="22"/>
                <w:szCs w:val="22"/>
                <w:lang w:val="en-IN" w:eastAsia="en-IN"/>
                <w:rPrChange w:id="701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Date</w:t>
            </w:r>
          </w:p>
        </w:tc>
        <w:tc>
          <w:tcPr>
            <w:tcW w:w="1280" w:type="dxa"/>
            <w:shd w:val="clear" w:color="auto" w:fill="auto"/>
            <w:vAlign w:val="center"/>
            <w:hideMark/>
            <w:tcPrChange w:id="702" w:author="Namita Sivasankaran" w:date="2016-11-04T11:45:00Z">
              <w:tcPr>
                <w:tcW w:w="1280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703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704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Yes</w:t>
            </w:r>
          </w:p>
        </w:tc>
        <w:tc>
          <w:tcPr>
            <w:tcW w:w="1389" w:type="dxa"/>
            <w:shd w:val="clear" w:color="auto" w:fill="auto"/>
            <w:vAlign w:val="center"/>
            <w:hideMark/>
            <w:tcPrChange w:id="705" w:author="Namita Sivasankaran" w:date="2016-11-04T11:45:00Z">
              <w:tcPr>
                <w:tcW w:w="1417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706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707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 </w:t>
            </w:r>
          </w:p>
        </w:tc>
        <w:tc>
          <w:tcPr>
            <w:tcW w:w="2253" w:type="dxa"/>
            <w:shd w:val="clear" w:color="auto" w:fill="auto"/>
            <w:vAlign w:val="center"/>
            <w:hideMark/>
            <w:tcPrChange w:id="708" w:author="Namita Sivasankaran" w:date="2016-11-04T11:45:00Z">
              <w:tcPr>
                <w:tcW w:w="2268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709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710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From Screening</w:t>
            </w:r>
          </w:p>
        </w:tc>
      </w:tr>
      <w:tr w:rsidR="006C38DA" w:rsidRPr="006C38DA" w:rsidTr="006C38DA">
        <w:trPr>
          <w:trHeight w:val="149"/>
          <w:trPrChange w:id="711" w:author="Namita Sivasankaran" w:date="2016-11-04T11:45:00Z">
            <w:trPr>
              <w:trHeight w:val="300"/>
            </w:trPr>
          </w:trPrChange>
        </w:trPr>
        <w:tc>
          <w:tcPr>
            <w:tcW w:w="1294" w:type="dxa"/>
            <w:vMerge/>
            <w:vAlign w:val="center"/>
            <w:hideMark/>
            <w:tcPrChange w:id="712" w:author="Namita Sivasankaran" w:date="2016-11-04T11:45:00Z">
              <w:tcPr>
                <w:tcW w:w="1323" w:type="dxa"/>
                <w:gridSpan w:val="3"/>
                <w:vMerge/>
                <w:tcBorders>
                  <w:top w:val="nil"/>
                  <w:left w:val="single" w:sz="8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713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867" w:type="dxa"/>
            <w:gridSpan w:val="2"/>
            <w:vMerge/>
            <w:vAlign w:val="center"/>
            <w:hideMark/>
            <w:tcPrChange w:id="714" w:author="Namita Sivasankaran" w:date="2016-11-04T11:45:00Z">
              <w:tcPr>
                <w:tcW w:w="1628" w:type="dxa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715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341" w:type="dxa"/>
            <w:vMerge/>
            <w:vAlign w:val="center"/>
            <w:hideMark/>
            <w:tcPrChange w:id="716" w:author="Namita Sivasankaran" w:date="2016-11-04T11:45:00Z">
              <w:tcPr>
                <w:tcW w:w="1231" w:type="dxa"/>
                <w:gridSpan w:val="3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717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3294" w:type="dxa"/>
            <w:gridSpan w:val="2"/>
            <w:shd w:val="clear" w:color="auto" w:fill="auto"/>
            <w:vAlign w:val="center"/>
            <w:hideMark/>
            <w:tcPrChange w:id="718" w:author="Namita Sivasankaran" w:date="2016-11-04T11:45:00Z">
              <w:tcPr>
                <w:tcW w:w="3331" w:type="dxa"/>
                <w:gridSpan w:val="4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719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720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Age</w:t>
            </w:r>
          </w:p>
        </w:tc>
        <w:tc>
          <w:tcPr>
            <w:tcW w:w="1882" w:type="dxa"/>
            <w:shd w:val="clear" w:color="auto" w:fill="auto"/>
            <w:vAlign w:val="center"/>
            <w:hideMark/>
            <w:tcPrChange w:id="721" w:author="Namita Sivasankaran" w:date="2016-11-04T11:45:00Z">
              <w:tcPr>
                <w:tcW w:w="2122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C38DA" w:rsidP="006668B1">
            <w:pPr>
              <w:rPr>
                <w:color w:val="000000"/>
                <w:sz w:val="22"/>
                <w:szCs w:val="22"/>
                <w:lang w:val="en-IN" w:eastAsia="en-IN"/>
                <w:rPrChange w:id="722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ins w:id="723" w:author="Namita Sivasankaran" w:date="2016-11-04T11:43:00Z">
              <w:r>
                <w:rPr>
                  <w:color w:val="000000"/>
                  <w:sz w:val="22"/>
                  <w:szCs w:val="22"/>
                  <w:lang w:val="en-IN" w:eastAsia="en-IN"/>
                </w:rPr>
                <w:t>Numeric</w:t>
              </w:r>
            </w:ins>
            <w:del w:id="724" w:author="Namita Sivasankaran" w:date="2016-11-04T11:43:00Z">
              <w:r w:rsidR="006668B1" w:rsidRPr="006C38DA" w:rsidDel="006C38DA">
                <w:rPr>
                  <w:color w:val="000000"/>
                  <w:sz w:val="22"/>
                  <w:szCs w:val="22"/>
                  <w:lang w:val="en-IN" w:eastAsia="en-IN"/>
                  <w:rPrChange w:id="725" w:author="Namita Sivasankaran" w:date="2016-11-04T11:40:00Z">
                    <w:rPr>
                      <w:rFonts w:ascii="Calibri" w:hAnsi="Calibri"/>
                      <w:color w:val="000000"/>
                      <w:sz w:val="24"/>
                      <w:szCs w:val="24"/>
                      <w:lang w:val="en-IN" w:eastAsia="en-IN"/>
                    </w:rPr>
                  </w:rPrChange>
                </w:rPr>
                <w:delText>Auto populated</w:delText>
              </w:r>
            </w:del>
          </w:p>
        </w:tc>
        <w:tc>
          <w:tcPr>
            <w:tcW w:w="1280" w:type="dxa"/>
            <w:shd w:val="clear" w:color="auto" w:fill="auto"/>
            <w:vAlign w:val="center"/>
            <w:hideMark/>
            <w:tcPrChange w:id="726" w:author="Namita Sivasankaran" w:date="2016-11-04T11:45:00Z">
              <w:tcPr>
                <w:tcW w:w="1280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727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728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 </w:t>
            </w:r>
          </w:p>
        </w:tc>
        <w:tc>
          <w:tcPr>
            <w:tcW w:w="1389" w:type="dxa"/>
            <w:shd w:val="clear" w:color="auto" w:fill="auto"/>
            <w:vAlign w:val="center"/>
            <w:hideMark/>
            <w:tcPrChange w:id="729" w:author="Namita Sivasankaran" w:date="2016-11-04T11:45:00Z">
              <w:tcPr>
                <w:tcW w:w="1417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730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731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 </w:t>
            </w:r>
          </w:p>
        </w:tc>
        <w:tc>
          <w:tcPr>
            <w:tcW w:w="2253" w:type="dxa"/>
            <w:shd w:val="clear" w:color="auto" w:fill="auto"/>
            <w:vAlign w:val="center"/>
            <w:hideMark/>
            <w:tcPrChange w:id="732" w:author="Namita Sivasankaran" w:date="2016-11-04T11:45:00Z">
              <w:tcPr>
                <w:tcW w:w="2268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733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734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From Screening</w:t>
            </w:r>
          </w:p>
        </w:tc>
      </w:tr>
      <w:tr w:rsidR="006C38DA" w:rsidRPr="006C38DA" w:rsidTr="006C38DA">
        <w:trPr>
          <w:trHeight w:val="308"/>
          <w:trPrChange w:id="735" w:author="Namita Sivasankaran" w:date="2016-11-04T11:45:00Z">
            <w:trPr>
              <w:trHeight w:val="600"/>
            </w:trPr>
          </w:trPrChange>
        </w:trPr>
        <w:tc>
          <w:tcPr>
            <w:tcW w:w="1294" w:type="dxa"/>
            <w:vMerge/>
            <w:vAlign w:val="center"/>
            <w:hideMark/>
            <w:tcPrChange w:id="736" w:author="Namita Sivasankaran" w:date="2016-11-04T11:45:00Z">
              <w:tcPr>
                <w:tcW w:w="1323" w:type="dxa"/>
                <w:gridSpan w:val="3"/>
                <w:vMerge/>
                <w:tcBorders>
                  <w:top w:val="nil"/>
                  <w:left w:val="single" w:sz="8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737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867" w:type="dxa"/>
            <w:gridSpan w:val="2"/>
            <w:vMerge/>
            <w:vAlign w:val="center"/>
            <w:hideMark/>
            <w:tcPrChange w:id="738" w:author="Namita Sivasankaran" w:date="2016-11-04T11:45:00Z">
              <w:tcPr>
                <w:tcW w:w="1628" w:type="dxa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739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341" w:type="dxa"/>
            <w:vMerge/>
            <w:vAlign w:val="center"/>
            <w:hideMark/>
            <w:tcPrChange w:id="740" w:author="Namita Sivasankaran" w:date="2016-11-04T11:45:00Z">
              <w:tcPr>
                <w:tcW w:w="1231" w:type="dxa"/>
                <w:gridSpan w:val="3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741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3294" w:type="dxa"/>
            <w:gridSpan w:val="2"/>
            <w:shd w:val="clear" w:color="auto" w:fill="auto"/>
            <w:vAlign w:val="center"/>
            <w:hideMark/>
            <w:tcPrChange w:id="742" w:author="Namita Sivasankaran" w:date="2016-11-04T11:45:00Z">
              <w:tcPr>
                <w:tcW w:w="3331" w:type="dxa"/>
                <w:gridSpan w:val="4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743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744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Father's Name*</w:t>
            </w:r>
          </w:p>
        </w:tc>
        <w:tc>
          <w:tcPr>
            <w:tcW w:w="1882" w:type="dxa"/>
            <w:shd w:val="clear" w:color="auto" w:fill="auto"/>
            <w:vAlign w:val="center"/>
            <w:hideMark/>
            <w:tcPrChange w:id="745" w:author="Namita Sivasankaran" w:date="2016-11-04T11:45:00Z">
              <w:tcPr>
                <w:tcW w:w="2122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746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del w:id="747" w:author="Namita Sivasankaran" w:date="2016-11-04T11:43:00Z">
              <w:r w:rsidRPr="006C38DA" w:rsidDel="006C38DA">
                <w:rPr>
                  <w:color w:val="000000"/>
                  <w:sz w:val="22"/>
                  <w:szCs w:val="22"/>
                  <w:lang w:val="en-IN" w:eastAsia="en-IN"/>
                  <w:rPrChange w:id="748" w:author="Namita Sivasankaran" w:date="2016-11-04T11:40:00Z">
                    <w:rPr>
                      <w:rFonts w:ascii="Calibri" w:hAnsi="Calibri"/>
                      <w:color w:val="000000"/>
                      <w:sz w:val="24"/>
                      <w:szCs w:val="24"/>
                      <w:lang w:val="en-IN" w:eastAsia="en-IN"/>
                    </w:rPr>
                  </w:rPrChange>
                </w:rPr>
                <w:delText>Auto populated/</w:delText>
              </w:r>
            </w:del>
            <w:r w:rsidRPr="006C38DA">
              <w:rPr>
                <w:color w:val="000000"/>
                <w:sz w:val="22"/>
                <w:szCs w:val="22"/>
                <w:lang w:val="en-IN" w:eastAsia="en-IN"/>
                <w:rPrChange w:id="749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Text</w:t>
            </w:r>
          </w:p>
        </w:tc>
        <w:tc>
          <w:tcPr>
            <w:tcW w:w="1280" w:type="dxa"/>
            <w:shd w:val="clear" w:color="auto" w:fill="auto"/>
            <w:vAlign w:val="center"/>
            <w:hideMark/>
            <w:tcPrChange w:id="750" w:author="Namita Sivasankaran" w:date="2016-11-04T11:45:00Z">
              <w:tcPr>
                <w:tcW w:w="1280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751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752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yes</w:t>
            </w:r>
          </w:p>
        </w:tc>
        <w:tc>
          <w:tcPr>
            <w:tcW w:w="1389" w:type="dxa"/>
            <w:shd w:val="clear" w:color="auto" w:fill="auto"/>
            <w:vAlign w:val="center"/>
            <w:hideMark/>
            <w:tcPrChange w:id="753" w:author="Namita Sivasankaran" w:date="2016-11-04T11:45:00Z">
              <w:tcPr>
                <w:tcW w:w="1417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754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755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 </w:t>
            </w:r>
          </w:p>
        </w:tc>
        <w:tc>
          <w:tcPr>
            <w:tcW w:w="2253" w:type="dxa"/>
            <w:shd w:val="clear" w:color="auto" w:fill="auto"/>
            <w:vAlign w:val="center"/>
            <w:hideMark/>
            <w:tcPrChange w:id="756" w:author="Namita Sivasankaran" w:date="2016-11-04T11:45:00Z">
              <w:tcPr>
                <w:tcW w:w="2268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757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758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From Screening</w:t>
            </w:r>
          </w:p>
        </w:tc>
      </w:tr>
      <w:tr w:rsidR="006C38DA" w:rsidRPr="006C38DA" w:rsidTr="006C38DA">
        <w:trPr>
          <w:trHeight w:val="300"/>
          <w:trPrChange w:id="759" w:author="Namita Sivasankaran" w:date="2016-11-04T11:45:00Z">
            <w:trPr>
              <w:trHeight w:val="300"/>
            </w:trPr>
          </w:trPrChange>
        </w:trPr>
        <w:tc>
          <w:tcPr>
            <w:tcW w:w="1294" w:type="dxa"/>
            <w:vMerge/>
            <w:vAlign w:val="center"/>
            <w:hideMark/>
            <w:tcPrChange w:id="760" w:author="Namita Sivasankaran" w:date="2016-11-04T11:45:00Z">
              <w:tcPr>
                <w:tcW w:w="1323" w:type="dxa"/>
                <w:gridSpan w:val="3"/>
                <w:vMerge/>
                <w:tcBorders>
                  <w:top w:val="nil"/>
                  <w:left w:val="single" w:sz="8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761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867" w:type="dxa"/>
            <w:gridSpan w:val="2"/>
            <w:vMerge/>
            <w:vAlign w:val="center"/>
            <w:hideMark/>
            <w:tcPrChange w:id="762" w:author="Namita Sivasankaran" w:date="2016-11-04T11:45:00Z">
              <w:tcPr>
                <w:tcW w:w="1628" w:type="dxa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763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341" w:type="dxa"/>
            <w:vMerge/>
            <w:vAlign w:val="center"/>
            <w:hideMark/>
            <w:tcPrChange w:id="764" w:author="Namita Sivasankaran" w:date="2016-11-04T11:45:00Z">
              <w:tcPr>
                <w:tcW w:w="1231" w:type="dxa"/>
                <w:gridSpan w:val="3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765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3294" w:type="dxa"/>
            <w:gridSpan w:val="2"/>
            <w:shd w:val="clear" w:color="auto" w:fill="auto"/>
            <w:vAlign w:val="center"/>
            <w:hideMark/>
            <w:tcPrChange w:id="766" w:author="Namita Sivasankaran" w:date="2016-11-04T11:45:00Z">
              <w:tcPr>
                <w:tcW w:w="3331" w:type="dxa"/>
                <w:gridSpan w:val="4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767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768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Educational Level*</w:t>
            </w:r>
          </w:p>
        </w:tc>
        <w:tc>
          <w:tcPr>
            <w:tcW w:w="1882" w:type="dxa"/>
            <w:shd w:val="clear" w:color="auto" w:fill="auto"/>
            <w:vAlign w:val="center"/>
            <w:hideMark/>
            <w:tcPrChange w:id="769" w:author="Namita Sivasankaran" w:date="2016-11-04T11:45:00Z">
              <w:tcPr>
                <w:tcW w:w="2122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770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771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Dropdown</w:t>
            </w:r>
          </w:p>
        </w:tc>
        <w:tc>
          <w:tcPr>
            <w:tcW w:w="1280" w:type="dxa"/>
            <w:shd w:val="clear" w:color="auto" w:fill="auto"/>
            <w:vAlign w:val="center"/>
            <w:hideMark/>
            <w:tcPrChange w:id="772" w:author="Namita Sivasankaran" w:date="2016-11-04T11:45:00Z">
              <w:tcPr>
                <w:tcW w:w="1280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773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774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Yes</w:t>
            </w:r>
          </w:p>
        </w:tc>
        <w:tc>
          <w:tcPr>
            <w:tcW w:w="1389" w:type="dxa"/>
            <w:shd w:val="clear" w:color="auto" w:fill="auto"/>
            <w:vAlign w:val="center"/>
            <w:hideMark/>
            <w:tcPrChange w:id="775" w:author="Namita Sivasankaran" w:date="2016-11-04T11:45:00Z">
              <w:tcPr>
                <w:tcW w:w="1417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776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777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 </w:t>
            </w:r>
          </w:p>
        </w:tc>
        <w:tc>
          <w:tcPr>
            <w:tcW w:w="2253" w:type="dxa"/>
            <w:shd w:val="clear" w:color="auto" w:fill="auto"/>
            <w:vAlign w:val="center"/>
            <w:hideMark/>
            <w:tcPrChange w:id="778" w:author="Namita Sivasankaran" w:date="2016-11-04T11:45:00Z">
              <w:tcPr>
                <w:tcW w:w="2268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779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780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From Screening</w:t>
            </w:r>
          </w:p>
        </w:tc>
      </w:tr>
      <w:tr w:rsidR="006C38DA" w:rsidRPr="006C38DA" w:rsidTr="006C38DA">
        <w:trPr>
          <w:trHeight w:val="300"/>
          <w:trPrChange w:id="781" w:author="Namita Sivasankaran" w:date="2016-11-04T11:45:00Z">
            <w:trPr>
              <w:trHeight w:val="300"/>
            </w:trPr>
          </w:trPrChange>
        </w:trPr>
        <w:tc>
          <w:tcPr>
            <w:tcW w:w="1294" w:type="dxa"/>
            <w:vMerge/>
            <w:vAlign w:val="center"/>
            <w:hideMark/>
            <w:tcPrChange w:id="782" w:author="Namita Sivasankaran" w:date="2016-11-04T11:45:00Z">
              <w:tcPr>
                <w:tcW w:w="1323" w:type="dxa"/>
                <w:gridSpan w:val="3"/>
                <w:vMerge/>
                <w:tcBorders>
                  <w:top w:val="nil"/>
                  <w:left w:val="single" w:sz="8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783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867" w:type="dxa"/>
            <w:gridSpan w:val="2"/>
            <w:vMerge/>
            <w:vAlign w:val="center"/>
            <w:hideMark/>
            <w:tcPrChange w:id="784" w:author="Namita Sivasankaran" w:date="2016-11-04T11:45:00Z">
              <w:tcPr>
                <w:tcW w:w="1628" w:type="dxa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785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341" w:type="dxa"/>
            <w:vMerge/>
            <w:vAlign w:val="center"/>
            <w:hideMark/>
            <w:tcPrChange w:id="786" w:author="Namita Sivasankaran" w:date="2016-11-04T11:45:00Z">
              <w:tcPr>
                <w:tcW w:w="1231" w:type="dxa"/>
                <w:gridSpan w:val="3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787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3294" w:type="dxa"/>
            <w:gridSpan w:val="2"/>
            <w:shd w:val="clear" w:color="auto" w:fill="auto"/>
            <w:vAlign w:val="center"/>
            <w:hideMark/>
            <w:tcPrChange w:id="788" w:author="Namita Sivasankaran" w:date="2016-11-04T11:45:00Z">
              <w:tcPr>
                <w:tcW w:w="3331" w:type="dxa"/>
                <w:gridSpan w:val="4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789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790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Religion*</w:t>
            </w:r>
          </w:p>
        </w:tc>
        <w:tc>
          <w:tcPr>
            <w:tcW w:w="1882" w:type="dxa"/>
            <w:shd w:val="clear" w:color="auto" w:fill="auto"/>
            <w:vAlign w:val="center"/>
            <w:hideMark/>
            <w:tcPrChange w:id="791" w:author="Namita Sivasankaran" w:date="2016-11-04T11:45:00Z">
              <w:tcPr>
                <w:tcW w:w="2122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792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793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Dropdown</w:t>
            </w:r>
          </w:p>
        </w:tc>
        <w:tc>
          <w:tcPr>
            <w:tcW w:w="1280" w:type="dxa"/>
            <w:shd w:val="clear" w:color="auto" w:fill="auto"/>
            <w:vAlign w:val="center"/>
            <w:hideMark/>
            <w:tcPrChange w:id="794" w:author="Namita Sivasankaran" w:date="2016-11-04T11:45:00Z">
              <w:tcPr>
                <w:tcW w:w="1280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795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796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Yes</w:t>
            </w:r>
          </w:p>
        </w:tc>
        <w:tc>
          <w:tcPr>
            <w:tcW w:w="1389" w:type="dxa"/>
            <w:shd w:val="clear" w:color="auto" w:fill="auto"/>
            <w:vAlign w:val="center"/>
            <w:hideMark/>
            <w:tcPrChange w:id="797" w:author="Namita Sivasankaran" w:date="2016-11-04T11:45:00Z">
              <w:tcPr>
                <w:tcW w:w="1417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798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799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 </w:t>
            </w:r>
          </w:p>
        </w:tc>
        <w:tc>
          <w:tcPr>
            <w:tcW w:w="2253" w:type="dxa"/>
            <w:shd w:val="clear" w:color="auto" w:fill="auto"/>
            <w:vAlign w:val="center"/>
            <w:hideMark/>
            <w:tcPrChange w:id="800" w:author="Namita Sivasankaran" w:date="2016-11-04T11:45:00Z">
              <w:tcPr>
                <w:tcW w:w="2268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801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802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From Screening</w:t>
            </w:r>
          </w:p>
        </w:tc>
      </w:tr>
      <w:tr w:rsidR="006C38DA" w:rsidRPr="006C38DA" w:rsidTr="006C38DA">
        <w:trPr>
          <w:trHeight w:val="300"/>
          <w:trPrChange w:id="803" w:author="Namita Sivasankaran" w:date="2016-11-04T11:45:00Z">
            <w:trPr>
              <w:trHeight w:val="300"/>
            </w:trPr>
          </w:trPrChange>
        </w:trPr>
        <w:tc>
          <w:tcPr>
            <w:tcW w:w="1294" w:type="dxa"/>
            <w:vMerge/>
            <w:vAlign w:val="center"/>
            <w:hideMark/>
            <w:tcPrChange w:id="804" w:author="Namita Sivasankaran" w:date="2016-11-04T11:45:00Z">
              <w:tcPr>
                <w:tcW w:w="1323" w:type="dxa"/>
                <w:gridSpan w:val="3"/>
                <w:vMerge/>
                <w:tcBorders>
                  <w:top w:val="nil"/>
                  <w:left w:val="single" w:sz="8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805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867" w:type="dxa"/>
            <w:gridSpan w:val="2"/>
            <w:vMerge/>
            <w:vAlign w:val="center"/>
            <w:hideMark/>
            <w:tcPrChange w:id="806" w:author="Namita Sivasankaran" w:date="2016-11-04T11:45:00Z">
              <w:tcPr>
                <w:tcW w:w="1628" w:type="dxa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807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341" w:type="dxa"/>
            <w:vMerge/>
            <w:vAlign w:val="center"/>
            <w:hideMark/>
            <w:tcPrChange w:id="808" w:author="Namita Sivasankaran" w:date="2016-11-04T11:45:00Z">
              <w:tcPr>
                <w:tcW w:w="1231" w:type="dxa"/>
                <w:gridSpan w:val="3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809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3294" w:type="dxa"/>
            <w:gridSpan w:val="2"/>
            <w:shd w:val="clear" w:color="auto" w:fill="auto"/>
            <w:vAlign w:val="center"/>
            <w:hideMark/>
            <w:tcPrChange w:id="810" w:author="Namita Sivasankaran" w:date="2016-11-04T11:45:00Z">
              <w:tcPr>
                <w:tcW w:w="3331" w:type="dxa"/>
                <w:gridSpan w:val="4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811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812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Mobile No*</w:t>
            </w:r>
          </w:p>
        </w:tc>
        <w:tc>
          <w:tcPr>
            <w:tcW w:w="1882" w:type="dxa"/>
            <w:shd w:val="clear" w:color="auto" w:fill="auto"/>
            <w:vAlign w:val="center"/>
            <w:hideMark/>
            <w:tcPrChange w:id="813" w:author="Namita Sivasankaran" w:date="2016-11-04T11:45:00Z">
              <w:tcPr>
                <w:tcW w:w="2122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814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815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Numeric</w:t>
            </w:r>
          </w:p>
        </w:tc>
        <w:tc>
          <w:tcPr>
            <w:tcW w:w="1280" w:type="dxa"/>
            <w:shd w:val="clear" w:color="auto" w:fill="auto"/>
            <w:vAlign w:val="center"/>
            <w:hideMark/>
            <w:tcPrChange w:id="816" w:author="Namita Sivasankaran" w:date="2016-11-04T11:45:00Z">
              <w:tcPr>
                <w:tcW w:w="1280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817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818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Yes</w:t>
            </w:r>
          </w:p>
        </w:tc>
        <w:tc>
          <w:tcPr>
            <w:tcW w:w="1389" w:type="dxa"/>
            <w:shd w:val="clear" w:color="auto" w:fill="auto"/>
            <w:vAlign w:val="center"/>
            <w:hideMark/>
            <w:tcPrChange w:id="819" w:author="Namita Sivasankaran" w:date="2016-11-04T11:45:00Z">
              <w:tcPr>
                <w:tcW w:w="1417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820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821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 </w:t>
            </w:r>
          </w:p>
        </w:tc>
        <w:tc>
          <w:tcPr>
            <w:tcW w:w="2253" w:type="dxa"/>
            <w:shd w:val="clear" w:color="auto" w:fill="auto"/>
            <w:vAlign w:val="center"/>
            <w:hideMark/>
            <w:tcPrChange w:id="822" w:author="Namita Sivasankaran" w:date="2016-11-04T11:45:00Z">
              <w:tcPr>
                <w:tcW w:w="2268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823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824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From Screening</w:t>
            </w:r>
          </w:p>
        </w:tc>
      </w:tr>
      <w:tr w:rsidR="006C38DA" w:rsidRPr="006C38DA" w:rsidTr="006C38DA">
        <w:trPr>
          <w:trHeight w:val="300"/>
          <w:trPrChange w:id="825" w:author="Namita Sivasankaran" w:date="2016-11-04T11:45:00Z">
            <w:trPr>
              <w:trHeight w:val="300"/>
            </w:trPr>
          </w:trPrChange>
        </w:trPr>
        <w:tc>
          <w:tcPr>
            <w:tcW w:w="1294" w:type="dxa"/>
            <w:vMerge/>
            <w:vAlign w:val="center"/>
            <w:hideMark/>
            <w:tcPrChange w:id="826" w:author="Namita Sivasankaran" w:date="2016-11-04T11:45:00Z">
              <w:tcPr>
                <w:tcW w:w="1323" w:type="dxa"/>
                <w:gridSpan w:val="3"/>
                <w:vMerge/>
                <w:tcBorders>
                  <w:top w:val="nil"/>
                  <w:left w:val="single" w:sz="8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827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867" w:type="dxa"/>
            <w:gridSpan w:val="2"/>
            <w:vMerge/>
            <w:vAlign w:val="center"/>
            <w:hideMark/>
            <w:tcPrChange w:id="828" w:author="Namita Sivasankaran" w:date="2016-11-04T11:45:00Z">
              <w:tcPr>
                <w:tcW w:w="1628" w:type="dxa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829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341" w:type="dxa"/>
            <w:vMerge/>
            <w:vAlign w:val="center"/>
            <w:hideMark/>
            <w:tcPrChange w:id="830" w:author="Namita Sivasankaran" w:date="2016-11-04T11:45:00Z">
              <w:tcPr>
                <w:tcW w:w="1231" w:type="dxa"/>
                <w:gridSpan w:val="3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831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3294" w:type="dxa"/>
            <w:gridSpan w:val="2"/>
            <w:shd w:val="clear" w:color="auto" w:fill="auto"/>
            <w:vAlign w:val="center"/>
            <w:hideMark/>
            <w:tcPrChange w:id="832" w:author="Namita Sivasankaran" w:date="2016-11-04T11:45:00Z">
              <w:tcPr>
                <w:tcW w:w="3331" w:type="dxa"/>
                <w:gridSpan w:val="4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833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834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Alternative Mobile No.</w:t>
            </w:r>
          </w:p>
        </w:tc>
        <w:tc>
          <w:tcPr>
            <w:tcW w:w="1882" w:type="dxa"/>
            <w:shd w:val="clear" w:color="auto" w:fill="auto"/>
            <w:vAlign w:val="center"/>
            <w:hideMark/>
            <w:tcPrChange w:id="835" w:author="Namita Sivasankaran" w:date="2016-11-04T11:45:00Z">
              <w:tcPr>
                <w:tcW w:w="2122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836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837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Numeric</w:t>
            </w:r>
          </w:p>
        </w:tc>
        <w:tc>
          <w:tcPr>
            <w:tcW w:w="1280" w:type="dxa"/>
            <w:shd w:val="clear" w:color="auto" w:fill="auto"/>
            <w:vAlign w:val="center"/>
            <w:hideMark/>
            <w:tcPrChange w:id="838" w:author="Namita Sivasankaran" w:date="2016-11-04T11:45:00Z">
              <w:tcPr>
                <w:tcW w:w="1280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839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840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 </w:t>
            </w:r>
          </w:p>
        </w:tc>
        <w:tc>
          <w:tcPr>
            <w:tcW w:w="1389" w:type="dxa"/>
            <w:shd w:val="clear" w:color="auto" w:fill="auto"/>
            <w:vAlign w:val="center"/>
            <w:hideMark/>
            <w:tcPrChange w:id="841" w:author="Namita Sivasankaran" w:date="2016-11-04T11:45:00Z">
              <w:tcPr>
                <w:tcW w:w="1417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842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843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 </w:t>
            </w:r>
          </w:p>
        </w:tc>
        <w:tc>
          <w:tcPr>
            <w:tcW w:w="2253" w:type="dxa"/>
            <w:shd w:val="clear" w:color="auto" w:fill="auto"/>
            <w:vAlign w:val="center"/>
            <w:hideMark/>
            <w:tcPrChange w:id="844" w:author="Namita Sivasankaran" w:date="2016-11-04T11:45:00Z">
              <w:tcPr>
                <w:tcW w:w="2268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845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846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From Screening</w:t>
            </w:r>
          </w:p>
        </w:tc>
      </w:tr>
      <w:tr w:rsidR="006C38DA" w:rsidRPr="006C38DA" w:rsidTr="006C38DA">
        <w:trPr>
          <w:trHeight w:val="300"/>
          <w:trPrChange w:id="847" w:author="Namita Sivasankaran" w:date="2016-11-04T11:45:00Z">
            <w:trPr>
              <w:trHeight w:val="300"/>
            </w:trPr>
          </w:trPrChange>
        </w:trPr>
        <w:tc>
          <w:tcPr>
            <w:tcW w:w="1294" w:type="dxa"/>
            <w:vMerge/>
            <w:vAlign w:val="center"/>
            <w:hideMark/>
            <w:tcPrChange w:id="848" w:author="Namita Sivasankaran" w:date="2016-11-04T11:45:00Z">
              <w:tcPr>
                <w:tcW w:w="1323" w:type="dxa"/>
                <w:gridSpan w:val="3"/>
                <w:vMerge/>
                <w:tcBorders>
                  <w:top w:val="nil"/>
                  <w:left w:val="single" w:sz="8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849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867" w:type="dxa"/>
            <w:gridSpan w:val="2"/>
            <w:vMerge/>
            <w:vAlign w:val="center"/>
            <w:hideMark/>
            <w:tcPrChange w:id="850" w:author="Namita Sivasankaran" w:date="2016-11-04T11:45:00Z">
              <w:tcPr>
                <w:tcW w:w="1628" w:type="dxa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851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341" w:type="dxa"/>
            <w:vMerge/>
            <w:vAlign w:val="center"/>
            <w:hideMark/>
            <w:tcPrChange w:id="852" w:author="Namita Sivasankaran" w:date="2016-11-04T11:45:00Z">
              <w:tcPr>
                <w:tcW w:w="1231" w:type="dxa"/>
                <w:gridSpan w:val="3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853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3294" w:type="dxa"/>
            <w:gridSpan w:val="2"/>
            <w:shd w:val="clear" w:color="auto" w:fill="auto"/>
            <w:vAlign w:val="center"/>
            <w:hideMark/>
            <w:tcPrChange w:id="854" w:author="Namita Sivasankaran" w:date="2016-11-04T11:45:00Z">
              <w:tcPr>
                <w:tcW w:w="3331" w:type="dxa"/>
                <w:gridSpan w:val="4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855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856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WhatsApp Mobile No.</w:t>
            </w:r>
          </w:p>
        </w:tc>
        <w:tc>
          <w:tcPr>
            <w:tcW w:w="1882" w:type="dxa"/>
            <w:shd w:val="clear" w:color="auto" w:fill="auto"/>
            <w:vAlign w:val="center"/>
            <w:hideMark/>
            <w:tcPrChange w:id="857" w:author="Namita Sivasankaran" w:date="2016-11-04T11:45:00Z">
              <w:tcPr>
                <w:tcW w:w="2122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858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del w:id="859" w:author="Namita Sivasankaran" w:date="2016-11-04T11:42:00Z">
              <w:r w:rsidRPr="006C38DA" w:rsidDel="006C38DA">
                <w:rPr>
                  <w:color w:val="000000"/>
                  <w:sz w:val="22"/>
                  <w:szCs w:val="22"/>
                  <w:lang w:val="en-IN" w:eastAsia="en-IN"/>
                  <w:rPrChange w:id="860" w:author="Namita Sivasankaran" w:date="2016-11-04T11:40:00Z">
                    <w:rPr>
                      <w:rFonts w:ascii="Calibri" w:hAnsi="Calibri"/>
                      <w:color w:val="000000"/>
                      <w:sz w:val="24"/>
                      <w:szCs w:val="24"/>
                      <w:lang w:val="en-IN" w:eastAsia="en-IN"/>
                    </w:rPr>
                  </w:rPrChange>
                </w:rPr>
                <w:delText>Numeri</w:delText>
              </w:r>
            </w:del>
            <w:ins w:id="861" w:author="Namita Sivasankaran" w:date="2016-11-04T11:42:00Z">
              <w:r w:rsidR="006C38DA">
                <w:rPr>
                  <w:color w:val="000000"/>
                  <w:sz w:val="22"/>
                  <w:szCs w:val="22"/>
                  <w:lang w:val="en-IN" w:eastAsia="en-IN"/>
                </w:rPr>
                <w:t>Numeric</w:t>
              </w:r>
            </w:ins>
            <w:del w:id="862" w:author="Namita Sivasankaran" w:date="2016-11-04T11:42:00Z">
              <w:r w:rsidRPr="006C38DA" w:rsidDel="006C38DA">
                <w:rPr>
                  <w:color w:val="000000"/>
                  <w:sz w:val="22"/>
                  <w:szCs w:val="22"/>
                  <w:lang w:val="en-IN" w:eastAsia="en-IN"/>
                  <w:rPrChange w:id="863" w:author="Namita Sivasankaran" w:date="2016-11-04T11:40:00Z">
                    <w:rPr>
                      <w:rFonts w:ascii="Calibri" w:hAnsi="Calibri"/>
                      <w:color w:val="000000"/>
                      <w:sz w:val="24"/>
                      <w:szCs w:val="24"/>
                      <w:lang w:val="en-IN" w:eastAsia="en-IN"/>
                    </w:rPr>
                  </w:rPrChange>
                </w:rPr>
                <w:delText>c</w:delText>
              </w:r>
            </w:del>
          </w:p>
        </w:tc>
        <w:tc>
          <w:tcPr>
            <w:tcW w:w="1280" w:type="dxa"/>
            <w:shd w:val="clear" w:color="auto" w:fill="auto"/>
            <w:vAlign w:val="center"/>
            <w:hideMark/>
            <w:tcPrChange w:id="864" w:author="Namita Sivasankaran" w:date="2016-11-04T11:45:00Z">
              <w:tcPr>
                <w:tcW w:w="1280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865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866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 </w:t>
            </w:r>
          </w:p>
        </w:tc>
        <w:tc>
          <w:tcPr>
            <w:tcW w:w="1389" w:type="dxa"/>
            <w:shd w:val="clear" w:color="auto" w:fill="auto"/>
            <w:vAlign w:val="center"/>
            <w:hideMark/>
            <w:tcPrChange w:id="867" w:author="Namita Sivasankaran" w:date="2016-11-04T11:45:00Z">
              <w:tcPr>
                <w:tcW w:w="1417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868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869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 </w:t>
            </w:r>
          </w:p>
        </w:tc>
        <w:tc>
          <w:tcPr>
            <w:tcW w:w="2253" w:type="dxa"/>
            <w:shd w:val="clear" w:color="auto" w:fill="auto"/>
            <w:vAlign w:val="center"/>
            <w:hideMark/>
            <w:tcPrChange w:id="870" w:author="Namita Sivasankaran" w:date="2016-11-04T11:45:00Z">
              <w:tcPr>
                <w:tcW w:w="2268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871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872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From Screening</w:t>
            </w:r>
          </w:p>
        </w:tc>
      </w:tr>
      <w:tr w:rsidR="006C38DA" w:rsidRPr="006C38DA" w:rsidTr="006C38DA">
        <w:trPr>
          <w:trHeight w:val="575"/>
          <w:trPrChange w:id="873" w:author="Namita Sivasankaran" w:date="2016-11-04T11:45:00Z">
            <w:trPr>
              <w:trHeight w:val="600"/>
            </w:trPr>
          </w:trPrChange>
        </w:trPr>
        <w:tc>
          <w:tcPr>
            <w:tcW w:w="1294" w:type="dxa"/>
            <w:vMerge/>
            <w:vAlign w:val="center"/>
            <w:hideMark/>
            <w:tcPrChange w:id="874" w:author="Namita Sivasankaran" w:date="2016-11-04T11:45:00Z">
              <w:tcPr>
                <w:tcW w:w="1323" w:type="dxa"/>
                <w:gridSpan w:val="3"/>
                <w:vMerge/>
                <w:tcBorders>
                  <w:top w:val="nil"/>
                  <w:left w:val="single" w:sz="8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875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867" w:type="dxa"/>
            <w:gridSpan w:val="2"/>
            <w:vMerge/>
            <w:vAlign w:val="center"/>
            <w:hideMark/>
            <w:tcPrChange w:id="876" w:author="Namita Sivasankaran" w:date="2016-11-04T11:45:00Z">
              <w:tcPr>
                <w:tcW w:w="1628" w:type="dxa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877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341" w:type="dxa"/>
            <w:vMerge/>
            <w:vAlign w:val="center"/>
            <w:hideMark/>
            <w:tcPrChange w:id="878" w:author="Namita Sivasankaran" w:date="2016-11-04T11:45:00Z">
              <w:tcPr>
                <w:tcW w:w="1231" w:type="dxa"/>
                <w:gridSpan w:val="3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879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3294" w:type="dxa"/>
            <w:gridSpan w:val="2"/>
            <w:shd w:val="clear" w:color="auto" w:fill="auto"/>
            <w:vAlign w:val="center"/>
            <w:hideMark/>
            <w:tcPrChange w:id="880" w:author="Namita Sivasankaran" w:date="2016-11-04T11:45:00Z">
              <w:tcPr>
                <w:tcW w:w="3331" w:type="dxa"/>
                <w:gridSpan w:val="4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881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882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Email ID</w:t>
            </w:r>
          </w:p>
        </w:tc>
        <w:tc>
          <w:tcPr>
            <w:tcW w:w="1882" w:type="dxa"/>
            <w:shd w:val="clear" w:color="auto" w:fill="auto"/>
            <w:vAlign w:val="center"/>
            <w:hideMark/>
            <w:tcPrChange w:id="883" w:author="Namita Sivasankaran" w:date="2016-11-04T11:45:00Z">
              <w:tcPr>
                <w:tcW w:w="2122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A46314">
            <w:pPr>
              <w:rPr>
                <w:color w:val="000000"/>
                <w:sz w:val="22"/>
                <w:szCs w:val="22"/>
                <w:lang w:val="en-IN" w:eastAsia="en-IN"/>
                <w:rPrChange w:id="884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885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 xml:space="preserve">Alphanumeric, </w:t>
            </w:r>
            <w:del w:id="886" w:author="Namita Sivasankaran" w:date="2016-11-04T11:44:00Z">
              <w:r w:rsidRPr="006C38DA" w:rsidDel="006C38DA">
                <w:rPr>
                  <w:color w:val="000000"/>
                  <w:sz w:val="22"/>
                  <w:szCs w:val="22"/>
                  <w:lang w:val="en-IN" w:eastAsia="en-IN"/>
                  <w:rPrChange w:id="887" w:author="Namita Sivasankaran" w:date="2016-11-04T11:40:00Z">
                    <w:rPr>
                      <w:rFonts w:ascii="Calibri" w:hAnsi="Calibri"/>
                      <w:color w:val="000000"/>
                      <w:sz w:val="24"/>
                      <w:szCs w:val="24"/>
                      <w:lang w:val="en-IN" w:eastAsia="en-IN"/>
                    </w:rPr>
                  </w:rPrChange>
                </w:rPr>
                <w:delText>spl charac</w:delText>
              </w:r>
            </w:del>
            <w:ins w:id="888" w:author="Namita Sivasankaran" w:date="2016-11-04T11:44:00Z">
              <w:r w:rsidR="006C38DA">
                <w:rPr>
                  <w:color w:val="000000"/>
                  <w:sz w:val="22"/>
                  <w:szCs w:val="22"/>
                  <w:lang w:val="en-IN" w:eastAsia="en-IN"/>
                </w:rPr>
                <w:t>special characters</w:t>
              </w:r>
            </w:ins>
          </w:p>
        </w:tc>
        <w:tc>
          <w:tcPr>
            <w:tcW w:w="1280" w:type="dxa"/>
            <w:shd w:val="clear" w:color="auto" w:fill="auto"/>
            <w:vAlign w:val="center"/>
            <w:hideMark/>
            <w:tcPrChange w:id="889" w:author="Namita Sivasankaran" w:date="2016-11-04T11:45:00Z">
              <w:tcPr>
                <w:tcW w:w="1280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890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891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 </w:t>
            </w:r>
          </w:p>
        </w:tc>
        <w:tc>
          <w:tcPr>
            <w:tcW w:w="1389" w:type="dxa"/>
            <w:shd w:val="clear" w:color="auto" w:fill="auto"/>
            <w:vAlign w:val="center"/>
            <w:hideMark/>
            <w:tcPrChange w:id="892" w:author="Namita Sivasankaran" w:date="2016-11-04T11:45:00Z">
              <w:tcPr>
                <w:tcW w:w="1417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893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894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 </w:t>
            </w:r>
          </w:p>
        </w:tc>
        <w:tc>
          <w:tcPr>
            <w:tcW w:w="2253" w:type="dxa"/>
            <w:shd w:val="clear" w:color="auto" w:fill="auto"/>
            <w:vAlign w:val="center"/>
            <w:hideMark/>
            <w:tcPrChange w:id="895" w:author="Namita Sivasankaran" w:date="2016-11-04T11:45:00Z">
              <w:tcPr>
                <w:tcW w:w="2268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896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897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From Screening</w:t>
            </w:r>
          </w:p>
        </w:tc>
      </w:tr>
      <w:tr w:rsidR="006C38DA" w:rsidRPr="006C38DA" w:rsidTr="006C38DA">
        <w:trPr>
          <w:trHeight w:val="300"/>
          <w:trPrChange w:id="898" w:author="Namita Sivasankaran" w:date="2016-11-04T11:45:00Z">
            <w:trPr>
              <w:trHeight w:val="300"/>
            </w:trPr>
          </w:trPrChange>
        </w:trPr>
        <w:tc>
          <w:tcPr>
            <w:tcW w:w="1294" w:type="dxa"/>
            <w:vMerge/>
            <w:vAlign w:val="center"/>
            <w:hideMark/>
            <w:tcPrChange w:id="899" w:author="Namita Sivasankaran" w:date="2016-11-04T11:45:00Z">
              <w:tcPr>
                <w:tcW w:w="1323" w:type="dxa"/>
                <w:gridSpan w:val="3"/>
                <w:vMerge/>
                <w:tcBorders>
                  <w:top w:val="nil"/>
                  <w:left w:val="single" w:sz="8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900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867" w:type="dxa"/>
            <w:gridSpan w:val="2"/>
            <w:vMerge/>
            <w:vAlign w:val="center"/>
            <w:hideMark/>
            <w:tcPrChange w:id="901" w:author="Namita Sivasankaran" w:date="2016-11-04T11:45:00Z">
              <w:tcPr>
                <w:tcW w:w="1628" w:type="dxa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902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341" w:type="dxa"/>
            <w:vMerge/>
            <w:vAlign w:val="center"/>
            <w:hideMark/>
            <w:tcPrChange w:id="903" w:author="Namita Sivasankaran" w:date="2016-11-04T11:45:00Z">
              <w:tcPr>
                <w:tcW w:w="1231" w:type="dxa"/>
                <w:gridSpan w:val="3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904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3294" w:type="dxa"/>
            <w:gridSpan w:val="2"/>
            <w:shd w:val="clear" w:color="auto" w:fill="auto"/>
            <w:vAlign w:val="center"/>
            <w:hideMark/>
            <w:tcPrChange w:id="905" w:author="Namita Sivasankaran" w:date="2016-11-04T11:45:00Z">
              <w:tcPr>
                <w:tcW w:w="3331" w:type="dxa"/>
                <w:gridSpan w:val="4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906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907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Preferred language of communication*</w:t>
            </w:r>
          </w:p>
        </w:tc>
        <w:tc>
          <w:tcPr>
            <w:tcW w:w="1882" w:type="dxa"/>
            <w:shd w:val="clear" w:color="auto" w:fill="auto"/>
            <w:vAlign w:val="center"/>
            <w:hideMark/>
            <w:tcPrChange w:id="908" w:author="Namita Sivasankaran" w:date="2016-11-04T11:45:00Z">
              <w:tcPr>
                <w:tcW w:w="2122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909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910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Dropdown</w:t>
            </w:r>
          </w:p>
        </w:tc>
        <w:tc>
          <w:tcPr>
            <w:tcW w:w="1280" w:type="dxa"/>
            <w:shd w:val="clear" w:color="auto" w:fill="auto"/>
            <w:vAlign w:val="center"/>
            <w:hideMark/>
            <w:tcPrChange w:id="911" w:author="Namita Sivasankaran" w:date="2016-11-04T11:45:00Z">
              <w:tcPr>
                <w:tcW w:w="1280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912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913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Yes</w:t>
            </w:r>
          </w:p>
        </w:tc>
        <w:tc>
          <w:tcPr>
            <w:tcW w:w="1389" w:type="dxa"/>
            <w:shd w:val="clear" w:color="auto" w:fill="auto"/>
            <w:vAlign w:val="center"/>
            <w:hideMark/>
            <w:tcPrChange w:id="914" w:author="Namita Sivasankaran" w:date="2016-11-04T11:45:00Z">
              <w:tcPr>
                <w:tcW w:w="1417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915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916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 </w:t>
            </w:r>
          </w:p>
        </w:tc>
        <w:tc>
          <w:tcPr>
            <w:tcW w:w="2253" w:type="dxa"/>
            <w:shd w:val="clear" w:color="auto" w:fill="auto"/>
            <w:vAlign w:val="center"/>
            <w:hideMark/>
            <w:tcPrChange w:id="917" w:author="Namita Sivasankaran" w:date="2016-11-04T11:45:00Z">
              <w:tcPr>
                <w:tcW w:w="2268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918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919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From Screening</w:t>
            </w:r>
          </w:p>
        </w:tc>
      </w:tr>
      <w:tr w:rsidR="006C38DA" w:rsidRPr="006C38DA" w:rsidTr="006C38DA">
        <w:trPr>
          <w:trHeight w:val="300"/>
          <w:trPrChange w:id="920" w:author="Namita Sivasankaran" w:date="2016-11-04T11:45:00Z">
            <w:trPr>
              <w:trHeight w:val="300"/>
            </w:trPr>
          </w:trPrChange>
        </w:trPr>
        <w:tc>
          <w:tcPr>
            <w:tcW w:w="1294" w:type="dxa"/>
            <w:vMerge/>
            <w:vAlign w:val="center"/>
            <w:hideMark/>
            <w:tcPrChange w:id="921" w:author="Namita Sivasankaran" w:date="2016-11-04T11:45:00Z">
              <w:tcPr>
                <w:tcW w:w="1323" w:type="dxa"/>
                <w:gridSpan w:val="3"/>
                <w:vMerge/>
                <w:tcBorders>
                  <w:top w:val="nil"/>
                  <w:left w:val="single" w:sz="8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922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867" w:type="dxa"/>
            <w:gridSpan w:val="2"/>
            <w:vMerge/>
            <w:vAlign w:val="center"/>
            <w:hideMark/>
            <w:tcPrChange w:id="923" w:author="Namita Sivasankaran" w:date="2016-11-04T11:45:00Z">
              <w:tcPr>
                <w:tcW w:w="1628" w:type="dxa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924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341" w:type="dxa"/>
            <w:vMerge/>
            <w:vAlign w:val="center"/>
            <w:hideMark/>
            <w:tcPrChange w:id="925" w:author="Namita Sivasankaran" w:date="2016-11-04T11:45:00Z">
              <w:tcPr>
                <w:tcW w:w="1231" w:type="dxa"/>
                <w:gridSpan w:val="3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926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3294" w:type="dxa"/>
            <w:gridSpan w:val="2"/>
            <w:shd w:val="clear" w:color="auto" w:fill="auto"/>
            <w:vAlign w:val="center"/>
            <w:hideMark/>
            <w:tcPrChange w:id="927" w:author="Namita Sivasankaran" w:date="2016-11-04T11:45:00Z">
              <w:tcPr>
                <w:tcW w:w="3331" w:type="dxa"/>
                <w:gridSpan w:val="4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928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929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Mother</w:t>
            </w:r>
            <w:ins w:id="930" w:author="Namita Sivasankaran" w:date="2016-11-04T11:44:00Z">
              <w:r w:rsidR="006C38DA">
                <w:rPr>
                  <w:color w:val="000000"/>
                  <w:sz w:val="22"/>
                  <w:szCs w:val="22"/>
                  <w:lang w:val="en-IN" w:eastAsia="en-IN"/>
                </w:rPr>
                <w:t>’</w:t>
              </w:r>
            </w:ins>
            <w:r w:rsidRPr="006C38DA">
              <w:rPr>
                <w:color w:val="000000"/>
                <w:sz w:val="22"/>
                <w:szCs w:val="22"/>
                <w:lang w:val="en-IN" w:eastAsia="en-IN"/>
                <w:rPrChange w:id="931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s Name</w:t>
            </w:r>
          </w:p>
        </w:tc>
        <w:tc>
          <w:tcPr>
            <w:tcW w:w="1882" w:type="dxa"/>
            <w:shd w:val="clear" w:color="auto" w:fill="auto"/>
            <w:vAlign w:val="center"/>
            <w:hideMark/>
            <w:tcPrChange w:id="932" w:author="Namita Sivasankaran" w:date="2016-11-04T11:45:00Z">
              <w:tcPr>
                <w:tcW w:w="2122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933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934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Text</w:t>
            </w:r>
          </w:p>
        </w:tc>
        <w:tc>
          <w:tcPr>
            <w:tcW w:w="1280" w:type="dxa"/>
            <w:shd w:val="clear" w:color="auto" w:fill="auto"/>
            <w:vAlign w:val="center"/>
            <w:hideMark/>
            <w:tcPrChange w:id="935" w:author="Namita Sivasankaran" w:date="2016-11-04T11:45:00Z">
              <w:tcPr>
                <w:tcW w:w="1280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936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937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 </w:t>
            </w:r>
          </w:p>
        </w:tc>
        <w:tc>
          <w:tcPr>
            <w:tcW w:w="1389" w:type="dxa"/>
            <w:shd w:val="clear" w:color="auto" w:fill="auto"/>
            <w:vAlign w:val="center"/>
            <w:hideMark/>
            <w:tcPrChange w:id="938" w:author="Namita Sivasankaran" w:date="2016-11-04T11:45:00Z">
              <w:tcPr>
                <w:tcW w:w="1417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939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940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 </w:t>
            </w:r>
          </w:p>
        </w:tc>
        <w:tc>
          <w:tcPr>
            <w:tcW w:w="2253" w:type="dxa"/>
            <w:shd w:val="clear" w:color="auto" w:fill="auto"/>
            <w:vAlign w:val="center"/>
            <w:hideMark/>
            <w:tcPrChange w:id="941" w:author="Namita Sivasankaran" w:date="2016-11-04T11:45:00Z">
              <w:tcPr>
                <w:tcW w:w="2268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942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943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From Screening</w:t>
            </w:r>
          </w:p>
        </w:tc>
      </w:tr>
      <w:tr w:rsidR="006C38DA" w:rsidRPr="006C38DA" w:rsidTr="006C38DA">
        <w:trPr>
          <w:trHeight w:val="300"/>
          <w:trPrChange w:id="944" w:author="Namita Sivasankaran" w:date="2016-11-04T11:45:00Z">
            <w:trPr>
              <w:trHeight w:val="300"/>
            </w:trPr>
          </w:trPrChange>
        </w:trPr>
        <w:tc>
          <w:tcPr>
            <w:tcW w:w="1294" w:type="dxa"/>
            <w:vMerge/>
            <w:vAlign w:val="center"/>
            <w:hideMark/>
            <w:tcPrChange w:id="945" w:author="Namita Sivasankaran" w:date="2016-11-04T11:45:00Z">
              <w:tcPr>
                <w:tcW w:w="1323" w:type="dxa"/>
                <w:gridSpan w:val="3"/>
                <w:vMerge/>
                <w:tcBorders>
                  <w:top w:val="nil"/>
                  <w:left w:val="single" w:sz="8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946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867" w:type="dxa"/>
            <w:gridSpan w:val="2"/>
            <w:vMerge/>
            <w:vAlign w:val="center"/>
            <w:hideMark/>
            <w:tcPrChange w:id="947" w:author="Namita Sivasankaran" w:date="2016-11-04T11:45:00Z">
              <w:tcPr>
                <w:tcW w:w="1628" w:type="dxa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948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341" w:type="dxa"/>
            <w:vMerge/>
            <w:vAlign w:val="center"/>
            <w:hideMark/>
            <w:tcPrChange w:id="949" w:author="Namita Sivasankaran" w:date="2016-11-04T11:45:00Z">
              <w:tcPr>
                <w:tcW w:w="1231" w:type="dxa"/>
                <w:gridSpan w:val="3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950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3294" w:type="dxa"/>
            <w:gridSpan w:val="2"/>
            <w:shd w:val="clear" w:color="auto" w:fill="auto"/>
            <w:vAlign w:val="center"/>
            <w:hideMark/>
            <w:tcPrChange w:id="951" w:author="Namita Sivasankaran" w:date="2016-11-04T11:45:00Z">
              <w:tcPr>
                <w:tcW w:w="3331" w:type="dxa"/>
                <w:gridSpan w:val="4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952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953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Marital Status*</w:t>
            </w:r>
          </w:p>
        </w:tc>
        <w:tc>
          <w:tcPr>
            <w:tcW w:w="1882" w:type="dxa"/>
            <w:shd w:val="clear" w:color="auto" w:fill="auto"/>
            <w:vAlign w:val="center"/>
            <w:hideMark/>
            <w:tcPrChange w:id="954" w:author="Namita Sivasankaran" w:date="2016-11-04T11:45:00Z">
              <w:tcPr>
                <w:tcW w:w="2122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955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956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Text</w:t>
            </w:r>
          </w:p>
        </w:tc>
        <w:tc>
          <w:tcPr>
            <w:tcW w:w="1280" w:type="dxa"/>
            <w:shd w:val="clear" w:color="auto" w:fill="auto"/>
            <w:vAlign w:val="center"/>
            <w:hideMark/>
            <w:tcPrChange w:id="957" w:author="Namita Sivasankaran" w:date="2016-11-04T11:45:00Z">
              <w:tcPr>
                <w:tcW w:w="1280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958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959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Yes</w:t>
            </w:r>
          </w:p>
        </w:tc>
        <w:tc>
          <w:tcPr>
            <w:tcW w:w="1389" w:type="dxa"/>
            <w:shd w:val="clear" w:color="auto" w:fill="auto"/>
            <w:vAlign w:val="center"/>
            <w:hideMark/>
            <w:tcPrChange w:id="960" w:author="Namita Sivasankaran" w:date="2016-11-04T11:45:00Z">
              <w:tcPr>
                <w:tcW w:w="1417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961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962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 </w:t>
            </w:r>
          </w:p>
        </w:tc>
        <w:tc>
          <w:tcPr>
            <w:tcW w:w="2253" w:type="dxa"/>
            <w:shd w:val="clear" w:color="auto" w:fill="auto"/>
            <w:vAlign w:val="center"/>
            <w:hideMark/>
            <w:tcPrChange w:id="963" w:author="Namita Sivasankaran" w:date="2016-11-04T11:45:00Z">
              <w:tcPr>
                <w:tcW w:w="2268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964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965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From Screening</w:t>
            </w:r>
          </w:p>
        </w:tc>
      </w:tr>
      <w:tr w:rsidR="006C38DA" w:rsidRPr="006C38DA" w:rsidTr="006C38DA">
        <w:trPr>
          <w:trHeight w:val="300"/>
          <w:trPrChange w:id="966" w:author="Namita Sivasankaran" w:date="2016-11-04T11:45:00Z">
            <w:trPr>
              <w:trHeight w:val="300"/>
            </w:trPr>
          </w:trPrChange>
        </w:trPr>
        <w:tc>
          <w:tcPr>
            <w:tcW w:w="1294" w:type="dxa"/>
            <w:vMerge/>
            <w:vAlign w:val="center"/>
            <w:hideMark/>
            <w:tcPrChange w:id="967" w:author="Namita Sivasankaran" w:date="2016-11-04T11:45:00Z">
              <w:tcPr>
                <w:tcW w:w="1323" w:type="dxa"/>
                <w:gridSpan w:val="3"/>
                <w:vMerge/>
                <w:tcBorders>
                  <w:top w:val="nil"/>
                  <w:left w:val="single" w:sz="8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968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867" w:type="dxa"/>
            <w:gridSpan w:val="2"/>
            <w:vMerge/>
            <w:vAlign w:val="center"/>
            <w:hideMark/>
            <w:tcPrChange w:id="969" w:author="Namita Sivasankaran" w:date="2016-11-04T11:45:00Z">
              <w:tcPr>
                <w:tcW w:w="1628" w:type="dxa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970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341" w:type="dxa"/>
            <w:vMerge/>
            <w:vAlign w:val="center"/>
            <w:hideMark/>
            <w:tcPrChange w:id="971" w:author="Namita Sivasankaran" w:date="2016-11-04T11:45:00Z">
              <w:tcPr>
                <w:tcW w:w="1231" w:type="dxa"/>
                <w:gridSpan w:val="3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972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3294" w:type="dxa"/>
            <w:gridSpan w:val="2"/>
            <w:shd w:val="clear" w:color="auto" w:fill="auto"/>
            <w:vAlign w:val="center"/>
            <w:hideMark/>
            <w:tcPrChange w:id="973" w:author="Namita Sivasankaran" w:date="2016-11-04T11:45:00Z">
              <w:tcPr>
                <w:tcW w:w="3331" w:type="dxa"/>
                <w:gridSpan w:val="4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974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975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Spouse Name</w:t>
            </w:r>
          </w:p>
        </w:tc>
        <w:tc>
          <w:tcPr>
            <w:tcW w:w="1882" w:type="dxa"/>
            <w:shd w:val="clear" w:color="auto" w:fill="auto"/>
            <w:vAlign w:val="center"/>
            <w:hideMark/>
            <w:tcPrChange w:id="976" w:author="Namita Sivasankaran" w:date="2016-11-04T11:45:00Z">
              <w:tcPr>
                <w:tcW w:w="2122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977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978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Text</w:t>
            </w:r>
          </w:p>
        </w:tc>
        <w:tc>
          <w:tcPr>
            <w:tcW w:w="1280" w:type="dxa"/>
            <w:shd w:val="clear" w:color="auto" w:fill="auto"/>
            <w:vAlign w:val="center"/>
            <w:hideMark/>
            <w:tcPrChange w:id="979" w:author="Namita Sivasankaran" w:date="2016-11-04T11:45:00Z">
              <w:tcPr>
                <w:tcW w:w="1280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980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981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 </w:t>
            </w:r>
          </w:p>
        </w:tc>
        <w:tc>
          <w:tcPr>
            <w:tcW w:w="1389" w:type="dxa"/>
            <w:shd w:val="clear" w:color="auto" w:fill="auto"/>
            <w:vAlign w:val="center"/>
            <w:hideMark/>
            <w:tcPrChange w:id="982" w:author="Namita Sivasankaran" w:date="2016-11-04T11:45:00Z">
              <w:tcPr>
                <w:tcW w:w="1417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983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984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 </w:t>
            </w:r>
          </w:p>
        </w:tc>
        <w:tc>
          <w:tcPr>
            <w:tcW w:w="2253" w:type="dxa"/>
            <w:shd w:val="clear" w:color="auto" w:fill="auto"/>
            <w:vAlign w:val="center"/>
            <w:hideMark/>
            <w:tcPrChange w:id="985" w:author="Namita Sivasankaran" w:date="2016-11-04T11:45:00Z">
              <w:tcPr>
                <w:tcW w:w="2268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986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987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From Screening</w:t>
            </w:r>
          </w:p>
        </w:tc>
      </w:tr>
      <w:tr w:rsidR="006C38DA" w:rsidRPr="006C38DA" w:rsidTr="006C38DA">
        <w:trPr>
          <w:trHeight w:val="300"/>
          <w:trPrChange w:id="988" w:author="Namita Sivasankaran" w:date="2016-11-04T11:45:00Z">
            <w:trPr>
              <w:trHeight w:val="300"/>
            </w:trPr>
          </w:trPrChange>
        </w:trPr>
        <w:tc>
          <w:tcPr>
            <w:tcW w:w="1294" w:type="dxa"/>
            <w:vMerge/>
            <w:vAlign w:val="center"/>
            <w:hideMark/>
            <w:tcPrChange w:id="989" w:author="Namita Sivasankaran" w:date="2016-11-04T11:45:00Z">
              <w:tcPr>
                <w:tcW w:w="1323" w:type="dxa"/>
                <w:gridSpan w:val="3"/>
                <w:vMerge/>
                <w:tcBorders>
                  <w:top w:val="nil"/>
                  <w:left w:val="single" w:sz="8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990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867" w:type="dxa"/>
            <w:gridSpan w:val="2"/>
            <w:vMerge/>
            <w:vAlign w:val="center"/>
            <w:hideMark/>
            <w:tcPrChange w:id="991" w:author="Namita Sivasankaran" w:date="2016-11-04T11:45:00Z">
              <w:tcPr>
                <w:tcW w:w="1628" w:type="dxa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992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341" w:type="dxa"/>
            <w:vMerge/>
            <w:vAlign w:val="center"/>
            <w:hideMark/>
            <w:tcPrChange w:id="993" w:author="Namita Sivasankaran" w:date="2016-11-04T11:45:00Z">
              <w:tcPr>
                <w:tcW w:w="1231" w:type="dxa"/>
                <w:gridSpan w:val="3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994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3294" w:type="dxa"/>
            <w:gridSpan w:val="2"/>
            <w:shd w:val="clear" w:color="auto" w:fill="auto"/>
            <w:vAlign w:val="center"/>
            <w:hideMark/>
            <w:tcPrChange w:id="995" w:author="Namita Sivasankaran" w:date="2016-11-04T11:45:00Z">
              <w:tcPr>
                <w:tcW w:w="3331" w:type="dxa"/>
                <w:gridSpan w:val="4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996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997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Relationship with Business*</w:t>
            </w:r>
          </w:p>
        </w:tc>
        <w:tc>
          <w:tcPr>
            <w:tcW w:w="1882" w:type="dxa"/>
            <w:shd w:val="clear" w:color="auto" w:fill="auto"/>
            <w:vAlign w:val="center"/>
            <w:hideMark/>
            <w:tcPrChange w:id="998" w:author="Namita Sivasankaran" w:date="2016-11-04T11:45:00Z">
              <w:tcPr>
                <w:tcW w:w="2122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999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1000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Dropdown</w:t>
            </w:r>
          </w:p>
        </w:tc>
        <w:tc>
          <w:tcPr>
            <w:tcW w:w="1280" w:type="dxa"/>
            <w:shd w:val="clear" w:color="auto" w:fill="auto"/>
            <w:vAlign w:val="center"/>
            <w:hideMark/>
            <w:tcPrChange w:id="1001" w:author="Namita Sivasankaran" w:date="2016-11-04T11:45:00Z">
              <w:tcPr>
                <w:tcW w:w="1280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1002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1003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Yes</w:t>
            </w:r>
          </w:p>
        </w:tc>
        <w:tc>
          <w:tcPr>
            <w:tcW w:w="1389" w:type="dxa"/>
            <w:shd w:val="clear" w:color="auto" w:fill="auto"/>
            <w:vAlign w:val="center"/>
            <w:hideMark/>
            <w:tcPrChange w:id="1004" w:author="Namita Sivasankaran" w:date="2016-11-04T11:45:00Z">
              <w:tcPr>
                <w:tcW w:w="1417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1005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1006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 </w:t>
            </w:r>
          </w:p>
        </w:tc>
        <w:tc>
          <w:tcPr>
            <w:tcW w:w="2253" w:type="dxa"/>
            <w:shd w:val="clear" w:color="auto" w:fill="auto"/>
            <w:vAlign w:val="center"/>
            <w:hideMark/>
            <w:tcPrChange w:id="1007" w:author="Namita Sivasankaran" w:date="2016-11-04T11:45:00Z">
              <w:tcPr>
                <w:tcW w:w="2268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1008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1009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From Screening</w:t>
            </w:r>
          </w:p>
        </w:tc>
      </w:tr>
      <w:tr w:rsidR="006C38DA" w:rsidRPr="006C38DA" w:rsidTr="006C38DA">
        <w:trPr>
          <w:trHeight w:val="300"/>
          <w:trPrChange w:id="1010" w:author="Namita Sivasankaran" w:date="2016-11-04T11:45:00Z">
            <w:trPr>
              <w:trHeight w:val="300"/>
            </w:trPr>
          </w:trPrChange>
        </w:trPr>
        <w:tc>
          <w:tcPr>
            <w:tcW w:w="1294" w:type="dxa"/>
            <w:vMerge/>
            <w:vAlign w:val="center"/>
            <w:hideMark/>
            <w:tcPrChange w:id="1011" w:author="Namita Sivasankaran" w:date="2016-11-04T11:45:00Z">
              <w:tcPr>
                <w:tcW w:w="1323" w:type="dxa"/>
                <w:gridSpan w:val="3"/>
                <w:vMerge/>
                <w:tcBorders>
                  <w:top w:val="nil"/>
                  <w:left w:val="single" w:sz="8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1012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867" w:type="dxa"/>
            <w:gridSpan w:val="2"/>
            <w:vMerge/>
            <w:vAlign w:val="center"/>
            <w:hideMark/>
            <w:tcPrChange w:id="1013" w:author="Namita Sivasankaran" w:date="2016-11-04T11:45:00Z">
              <w:tcPr>
                <w:tcW w:w="1628" w:type="dxa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1014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341" w:type="dxa"/>
            <w:vMerge/>
            <w:vAlign w:val="center"/>
            <w:hideMark/>
            <w:tcPrChange w:id="1015" w:author="Namita Sivasankaran" w:date="2016-11-04T11:45:00Z">
              <w:tcPr>
                <w:tcW w:w="1231" w:type="dxa"/>
                <w:gridSpan w:val="3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1016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3294" w:type="dxa"/>
            <w:gridSpan w:val="2"/>
            <w:shd w:val="clear" w:color="auto" w:fill="auto"/>
            <w:vAlign w:val="center"/>
            <w:hideMark/>
            <w:tcPrChange w:id="1017" w:author="Namita Sivasankaran" w:date="2016-11-04T11:45:00Z">
              <w:tcPr>
                <w:tcW w:w="3331" w:type="dxa"/>
                <w:gridSpan w:val="4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1018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1019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Business Involvement*</w:t>
            </w:r>
          </w:p>
        </w:tc>
        <w:tc>
          <w:tcPr>
            <w:tcW w:w="1882" w:type="dxa"/>
            <w:shd w:val="clear" w:color="auto" w:fill="auto"/>
            <w:vAlign w:val="center"/>
            <w:hideMark/>
            <w:tcPrChange w:id="1020" w:author="Namita Sivasankaran" w:date="2016-11-04T11:45:00Z">
              <w:tcPr>
                <w:tcW w:w="2122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1021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1022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Dropdown</w:t>
            </w:r>
          </w:p>
        </w:tc>
        <w:tc>
          <w:tcPr>
            <w:tcW w:w="1280" w:type="dxa"/>
            <w:shd w:val="clear" w:color="auto" w:fill="auto"/>
            <w:vAlign w:val="center"/>
            <w:hideMark/>
            <w:tcPrChange w:id="1023" w:author="Namita Sivasankaran" w:date="2016-11-04T11:45:00Z">
              <w:tcPr>
                <w:tcW w:w="1280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1024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1025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Yes</w:t>
            </w:r>
          </w:p>
        </w:tc>
        <w:tc>
          <w:tcPr>
            <w:tcW w:w="1389" w:type="dxa"/>
            <w:shd w:val="clear" w:color="auto" w:fill="auto"/>
            <w:vAlign w:val="center"/>
            <w:hideMark/>
            <w:tcPrChange w:id="1026" w:author="Namita Sivasankaran" w:date="2016-11-04T11:45:00Z">
              <w:tcPr>
                <w:tcW w:w="1417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1027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1028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 </w:t>
            </w:r>
          </w:p>
        </w:tc>
        <w:tc>
          <w:tcPr>
            <w:tcW w:w="2253" w:type="dxa"/>
            <w:shd w:val="clear" w:color="auto" w:fill="auto"/>
            <w:vAlign w:val="center"/>
            <w:hideMark/>
            <w:tcPrChange w:id="1029" w:author="Namita Sivasankaran" w:date="2016-11-04T11:45:00Z">
              <w:tcPr>
                <w:tcW w:w="2268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1030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1031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From Screening</w:t>
            </w:r>
          </w:p>
        </w:tc>
      </w:tr>
      <w:tr w:rsidR="006C38DA" w:rsidRPr="006C38DA" w:rsidTr="00461502">
        <w:trPr>
          <w:trHeight w:val="532"/>
          <w:trPrChange w:id="1032" w:author="Namita Sivasankaran" w:date="2016-11-04T11:45:00Z">
            <w:trPr>
              <w:trHeight w:val="600"/>
            </w:trPr>
          </w:trPrChange>
        </w:trPr>
        <w:tc>
          <w:tcPr>
            <w:tcW w:w="1294" w:type="dxa"/>
            <w:vMerge/>
            <w:vAlign w:val="center"/>
            <w:hideMark/>
            <w:tcPrChange w:id="1033" w:author="Namita Sivasankaran" w:date="2016-11-04T11:45:00Z">
              <w:tcPr>
                <w:tcW w:w="1323" w:type="dxa"/>
                <w:gridSpan w:val="3"/>
                <w:vMerge/>
                <w:tcBorders>
                  <w:top w:val="nil"/>
                  <w:left w:val="single" w:sz="8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1034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867" w:type="dxa"/>
            <w:gridSpan w:val="2"/>
            <w:vMerge/>
            <w:vAlign w:val="center"/>
            <w:hideMark/>
            <w:tcPrChange w:id="1035" w:author="Namita Sivasankaran" w:date="2016-11-04T11:45:00Z">
              <w:tcPr>
                <w:tcW w:w="1628" w:type="dxa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1036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341" w:type="dxa"/>
            <w:vMerge/>
            <w:vAlign w:val="center"/>
            <w:hideMark/>
            <w:tcPrChange w:id="1037" w:author="Namita Sivasankaran" w:date="2016-11-04T11:45:00Z">
              <w:tcPr>
                <w:tcW w:w="1231" w:type="dxa"/>
                <w:gridSpan w:val="3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1038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3294" w:type="dxa"/>
            <w:gridSpan w:val="2"/>
            <w:shd w:val="clear" w:color="auto" w:fill="auto"/>
            <w:vAlign w:val="center"/>
            <w:hideMark/>
            <w:tcPrChange w:id="1039" w:author="Namita Sivasankaran" w:date="2016-11-04T11:45:00Z">
              <w:tcPr>
                <w:tcW w:w="3331" w:type="dxa"/>
                <w:gridSpan w:val="4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1040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1041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Have you ever been a proprietor or partner of any other company</w:t>
            </w:r>
          </w:p>
        </w:tc>
        <w:tc>
          <w:tcPr>
            <w:tcW w:w="1882" w:type="dxa"/>
            <w:shd w:val="clear" w:color="auto" w:fill="auto"/>
            <w:vAlign w:val="center"/>
            <w:hideMark/>
            <w:tcPrChange w:id="1042" w:author="Namita Sivasankaran" w:date="2016-11-04T11:45:00Z">
              <w:tcPr>
                <w:tcW w:w="2122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1043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1044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Yes, No</w:t>
            </w:r>
          </w:p>
        </w:tc>
        <w:tc>
          <w:tcPr>
            <w:tcW w:w="1280" w:type="dxa"/>
            <w:shd w:val="clear" w:color="auto" w:fill="auto"/>
            <w:vAlign w:val="center"/>
            <w:hideMark/>
            <w:tcPrChange w:id="1045" w:author="Namita Sivasankaran" w:date="2016-11-04T11:45:00Z">
              <w:tcPr>
                <w:tcW w:w="1280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1046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1047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 </w:t>
            </w:r>
          </w:p>
        </w:tc>
        <w:tc>
          <w:tcPr>
            <w:tcW w:w="1389" w:type="dxa"/>
            <w:shd w:val="clear" w:color="auto" w:fill="auto"/>
            <w:vAlign w:val="center"/>
            <w:hideMark/>
            <w:tcPrChange w:id="1048" w:author="Namita Sivasankaran" w:date="2016-11-04T11:45:00Z">
              <w:tcPr>
                <w:tcW w:w="1417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1049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1050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 </w:t>
            </w:r>
          </w:p>
        </w:tc>
        <w:tc>
          <w:tcPr>
            <w:tcW w:w="2253" w:type="dxa"/>
            <w:shd w:val="clear" w:color="auto" w:fill="auto"/>
            <w:vAlign w:val="center"/>
            <w:hideMark/>
            <w:tcPrChange w:id="1051" w:author="Namita Sivasankaran" w:date="2016-11-04T11:45:00Z">
              <w:tcPr>
                <w:tcW w:w="2268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1052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1053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From Screening</w:t>
            </w:r>
          </w:p>
        </w:tc>
      </w:tr>
      <w:tr w:rsidR="006C38DA" w:rsidRPr="006C38DA" w:rsidTr="006C38DA">
        <w:trPr>
          <w:trHeight w:val="300"/>
          <w:trPrChange w:id="1054" w:author="Namita Sivasankaran" w:date="2016-11-04T11:45:00Z">
            <w:trPr>
              <w:trHeight w:val="300"/>
            </w:trPr>
          </w:trPrChange>
        </w:trPr>
        <w:tc>
          <w:tcPr>
            <w:tcW w:w="1294" w:type="dxa"/>
            <w:vMerge/>
            <w:vAlign w:val="center"/>
            <w:hideMark/>
            <w:tcPrChange w:id="1055" w:author="Namita Sivasankaran" w:date="2016-11-04T11:45:00Z">
              <w:tcPr>
                <w:tcW w:w="1323" w:type="dxa"/>
                <w:gridSpan w:val="3"/>
                <w:vMerge/>
                <w:tcBorders>
                  <w:top w:val="nil"/>
                  <w:left w:val="single" w:sz="8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1056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867" w:type="dxa"/>
            <w:gridSpan w:val="2"/>
            <w:vMerge/>
            <w:vAlign w:val="center"/>
            <w:hideMark/>
            <w:tcPrChange w:id="1057" w:author="Namita Sivasankaran" w:date="2016-11-04T11:45:00Z">
              <w:tcPr>
                <w:tcW w:w="1628" w:type="dxa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1058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341" w:type="dxa"/>
            <w:vMerge/>
            <w:vAlign w:val="center"/>
            <w:hideMark/>
            <w:tcPrChange w:id="1059" w:author="Namita Sivasankaran" w:date="2016-11-04T11:45:00Z">
              <w:tcPr>
                <w:tcW w:w="1231" w:type="dxa"/>
                <w:gridSpan w:val="3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1060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3294" w:type="dxa"/>
            <w:gridSpan w:val="2"/>
            <w:shd w:val="clear" w:color="auto" w:fill="auto"/>
            <w:vAlign w:val="center"/>
            <w:hideMark/>
            <w:tcPrChange w:id="1061" w:author="Namita Sivasankaran" w:date="2016-11-04T11:45:00Z">
              <w:tcPr>
                <w:tcW w:w="3331" w:type="dxa"/>
                <w:gridSpan w:val="4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1062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1063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If yes, did the business close?</w:t>
            </w:r>
          </w:p>
        </w:tc>
        <w:tc>
          <w:tcPr>
            <w:tcW w:w="1882" w:type="dxa"/>
            <w:shd w:val="clear" w:color="auto" w:fill="auto"/>
            <w:vAlign w:val="center"/>
            <w:hideMark/>
            <w:tcPrChange w:id="1064" w:author="Namita Sivasankaran" w:date="2016-11-04T11:45:00Z">
              <w:tcPr>
                <w:tcW w:w="2122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1065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1066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Yes, No</w:t>
            </w:r>
          </w:p>
        </w:tc>
        <w:tc>
          <w:tcPr>
            <w:tcW w:w="1280" w:type="dxa"/>
            <w:shd w:val="clear" w:color="auto" w:fill="auto"/>
            <w:vAlign w:val="center"/>
            <w:hideMark/>
            <w:tcPrChange w:id="1067" w:author="Namita Sivasankaran" w:date="2016-11-04T11:45:00Z">
              <w:tcPr>
                <w:tcW w:w="1280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1068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1069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 </w:t>
            </w:r>
          </w:p>
        </w:tc>
        <w:tc>
          <w:tcPr>
            <w:tcW w:w="1389" w:type="dxa"/>
            <w:shd w:val="clear" w:color="auto" w:fill="auto"/>
            <w:vAlign w:val="center"/>
            <w:hideMark/>
            <w:tcPrChange w:id="1070" w:author="Namita Sivasankaran" w:date="2016-11-04T11:45:00Z">
              <w:tcPr>
                <w:tcW w:w="1417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1071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1072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 </w:t>
            </w:r>
          </w:p>
        </w:tc>
        <w:tc>
          <w:tcPr>
            <w:tcW w:w="2253" w:type="dxa"/>
            <w:shd w:val="clear" w:color="auto" w:fill="auto"/>
            <w:vAlign w:val="center"/>
            <w:hideMark/>
            <w:tcPrChange w:id="1073" w:author="Namita Sivasankaran" w:date="2016-11-04T11:45:00Z">
              <w:tcPr>
                <w:tcW w:w="2268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1074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1075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From Screening</w:t>
            </w:r>
          </w:p>
        </w:tc>
      </w:tr>
      <w:tr w:rsidR="006C38DA" w:rsidRPr="006C38DA" w:rsidTr="006C38DA">
        <w:trPr>
          <w:trHeight w:val="300"/>
          <w:trPrChange w:id="1076" w:author="Namita Sivasankaran" w:date="2016-11-04T11:45:00Z">
            <w:trPr>
              <w:trHeight w:val="300"/>
            </w:trPr>
          </w:trPrChange>
        </w:trPr>
        <w:tc>
          <w:tcPr>
            <w:tcW w:w="1294" w:type="dxa"/>
            <w:vMerge/>
            <w:vAlign w:val="center"/>
            <w:hideMark/>
            <w:tcPrChange w:id="1077" w:author="Namita Sivasankaran" w:date="2016-11-04T11:45:00Z">
              <w:tcPr>
                <w:tcW w:w="1323" w:type="dxa"/>
                <w:gridSpan w:val="3"/>
                <w:vMerge/>
                <w:tcBorders>
                  <w:top w:val="nil"/>
                  <w:left w:val="single" w:sz="8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1078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867" w:type="dxa"/>
            <w:gridSpan w:val="2"/>
            <w:vMerge/>
            <w:vAlign w:val="center"/>
            <w:hideMark/>
            <w:tcPrChange w:id="1079" w:author="Namita Sivasankaran" w:date="2016-11-04T11:45:00Z">
              <w:tcPr>
                <w:tcW w:w="1628" w:type="dxa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1080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341" w:type="dxa"/>
            <w:vMerge/>
            <w:vAlign w:val="center"/>
            <w:hideMark/>
            <w:tcPrChange w:id="1081" w:author="Namita Sivasankaran" w:date="2016-11-04T11:45:00Z">
              <w:tcPr>
                <w:tcW w:w="1231" w:type="dxa"/>
                <w:gridSpan w:val="3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1082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3294" w:type="dxa"/>
            <w:gridSpan w:val="2"/>
            <w:shd w:val="clear" w:color="auto" w:fill="auto"/>
            <w:vAlign w:val="center"/>
            <w:hideMark/>
            <w:tcPrChange w:id="1083" w:author="Namita Sivasankaran" w:date="2016-11-04T11:45:00Z">
              <w:tcPr>
                <w:tcW w:w="3331" w:type="dxa"/>
                <w:gridSpan w:val="4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1084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1085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Month/Year (of business closure)</w:t>
            </w:r>
          </w:p>
        </w:tc>
        <w:tc>
          <w:tcPr>
            <w:tcW w:w="1882" w:type="dxa"/>
            <w:shd w:val="clear" w:color="auto" w:fill="auto"/>
            <w:vAlign w:val="center"/>
            <w:hideMark/>
            <w:tcPrChange w:id="1086" w:author="Namita Sivasankaran" w:date="2016-11-04T11:45:00Z">
              <w:tcPr>
                <w:tcW w:w="2122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1087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1088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Date</w:t>
            </w:r>
          </w:p>
        </w:tc>
        <w:tc>
          <w:tcPr>
            <w:tcW w:w="1280" w:type="dxa"/>
            <w:shd w:val="clear" w:color="auto" w:fill="auto"/>
            <w:vAlign w:val="center"/>
            <w:hideMark/>
            <w:tcPrChange w:id="1089" w:author="Namita Sivasankaran" w:date="2016-11-04T11:45:00Z">
              <w:tcPr>
                <w:tcW w:w="1280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1090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1091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 </w:t>
            </w:r>
          </w:p>
        </w:tc>
        <w:tc>
          <w:tcPr>
            <w:tcW w:w="1389" w:type="dxa"/>
            <w:shd w:val="clear" w:color="auto" w:fill="auto"/>
            <w:vAlign w:val="center"/>
            <w:hideMark/>
            <w:tcPrChange w:id="1092" w:author="Namita Sivasankaran" w:date="2016-11-04T11:45:00Z">
              <w:tcPr>
                <w:tcW w:w="1417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1093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1094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 </w:t>
            </w:r>
          </w:p>
        </w:tc>
        <w:tc>
          <w:tcPr>
            <w:tcW w:w="2253" w:type="dxa"/>
            <w:shd w:val="clear" w:color="auto" w:fill="auto"/>
            <w:vAlign w:val="center"/>
            <w:hideMark/>
            <w:tcPrChange w:id="1095" w:author="Namita Sivasankaran" w:date="2016-11-04T11:45:00Z">
              <w:tcPr>
                <w:tcW w:w="2268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1096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1097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From Screening</w:t>
            </w:r>
          </w:p>
        </w:tc>
      </w:tr>
      <w:tr w:rsidR="006C38DA" w:rsidRPr="006C38DA" w:rsidTr="006C38DA">
        <w:trPr>
          <w:trHeight w:val="300"/>
          <w:trPrChange w:id="1098" w:author="Namita Sivasankaran" w:date="2016-11-04T11:45:00Z">
            <w:trPr>
              <w:trHeight w:val="300"/>
            </w:trPr>
          </w:trPrChange>
        </w:trPr>
        <w:tc>
          <w:tcPr>
            <w:tcW w:w="1294" w:type="dxa"/>
            <w:vMerge/>
            <w:vAlign w:val="center"/>
            <w:hideMark/>
            <w:tcPrChange w:id="1099" w:author="Namita Sivasankaran" w:date="2016-11-04T11:45:00Z">
              <w:tcPr>
                <w:tcW w:w="1323" w:type="dxa"/>
                <w:gridSpan w:val="3"/>
                <w:vMerge/>
                <w:tcBorders>
                  <w:top w:val="nil"/>
                  <w:left w:val="single" w:sz="8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1100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867" w:type="dxa"/>
            <w:gridSpan w:val="2"/>
            <w:vMerge/>
            <w:vAlign w:val="center"/>
            <w:hideMark/>
            <w:tcPrChange w:id="1101" w:author="Namita Sivasankaran" w:date="2016-11-04T11:45:00Z">
              <w:tcPr>
                <w:tcW w:w="1628" w:type="dxa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1102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341" w:type="dxa"/>
            <w:vMerge w:val="restart"/>
            <w:shd w:val="clear" w:color="auto" w:fill="auto"/>
            <w:vAlign w:val="center"/>
            <w:hideMark/>
            <w:tcPrChange w:id="1103" w:author="Namita Sivasankaran" w:date="2016-11-04T11:45:00Z">
              <w:tcPr>
                <w:tcW w:w="1231" w:type="dxa"/>
                <w:gridSpan w:val="3"/>
                <w:vMerge w:val="restart"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b/>
                <w:color w:val="000000"/>
                <w:sz w:val="22"/>
                <w:szCs w:val="22"/>
                <w:lang w:val="en-IN" w:eastAsia="en-IN"/>
                <w:rPrChange w:id="1104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b/>
                <w:color w:val="000000"/>
                <w:sz w:val="22"/>
                <w:szCs w:val="22"/>
                <w:lang w:val="en-IN" w:eastAsia="en-IN"/>
                <w:rPrChange w:id="1105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Address Details</w:t>
            </w:r>
          </w:p>
        </w:tc>
        <w:tc>
          <w:tcPr>
            <w:tcW w:w="3294" w:type="dxa"/>
            <w:gridSpan w:val="2"/>
            <w:shd w:val="clear" w:color="auto" w:fill="auto"/>
            <w:vAlign w:val="center"/>
            <w:hideMark/>
            <w:tcPrChange w:id="1106" w:author="Namita Sivasankaran" w:date="2016-11-04T11:45:00Z">
              <w:tcPr>
                <w:tcW w:w="3331" w:type="dxa"/>
                <w:gridSpan w:val="4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1107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1108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Type Of Address</w:t>
            </w:r>
          </w:p>
        </w:tc>
        <w:tc>
          <w:tcPr>
            <w:tcW w:w="1882" w:type="dxa"/>
            <w:shd w:val="clear" w:color="auto" w:fill="auto"/>
            <w:vAlign w:val="center"/>
            <w:hideMark/>
            <w:tcPrChange w:id="1109" w:author="Namita Sivasankaran" w:date="2016-11-04T11:45:00Z">
              <w:tcPr>
                <w:tcW w:w="2122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1110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1111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Dropdown</w:t>
            </w:r>
          </w:p>
        </w:tc>
        <w:tc>
          <w:tcPr>
            <w:tcW w:w="1280" w:type="dxa"/>
            <w:shd w:val="clear" w:color="auto" w:fill="auto"/>
            <w:vAlign w:val="center"/>
            <w:hideMark/>
            <w:tcPrChange w:id="1112" w:author="Namita Sivasankaran" w:date="2016-11-04T11:45:00Z">
              <w:tcPr>
                <w:tcW w:w="1280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1113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1114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Yes</w:t>
            </w:r>
          </w:p>
        </w:tc>
        <w:tc>
          <w:tcPr>
            <w:tcW w:w="1389" w:type="dxa"/>
            <w:shd w:val="clear" w:color="auto" w:fill="auto"/>
            <w:vAlign w:val="center"/>
            <w:hideMark/>
            <w:tcPrChange w:id="1115" w:author="Namita Sivasankaran" w:date="2016-11-04T11:45:00Z">
              <w:tcPr>
                <w:tcW w:w="1417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1116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1117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 </w:t>
            </w:r>
          </w:p>
        </w:tc>
        <w:tc>
          <w:tcPr>
            <w:tcW w:w="2253" w:type="dxa"/>
            <w:shd w:val="clear" w:color="auto" w:fill="auto"/>
            <w:vAlign w:val="center"/>
            <w:hideMark/>
            <w:tcPrChange w:id="1118" w:author="Namita Sivasankaran" w:date="2016-11-04T11:45:00Z">
              <w:tcPr>
                <w:tcW w:w="2268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1119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1120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From Screening</w:t>
            </w:r>
          </w:p>
        </w:tc>
      </w:tr>
      <w:tr w:rsidR="006C38DA" w:rsidRPr="006C38DA" w:rsidTr="006C38DA">
        <w:trPr>
          <w:trHeight w:val="300"/>
          <w:trPrChange w:id="1121" w:author="Namita Sivasankaran" w:date="2016-11-04T11:45:00Z">
            <w:trPr>
              <w:trHeight w:val="300"/>
            </w:trPr>
          </w:trPrChange>
        </w:trPr>
        <w:tc>
          <w:tcPr>
            <w:tcW w:w="1294" w:type="dxa"/>
            <w:vMerge/>
            <w:vAlign w:val="center"/>
            <w:hideMark/>
            <w:tcPrChange w:id="1122" w:author="Namita Sivasankaran" w:date="2016-11-04T11:45:00Z">
              <w:tcPr>
                <w:tcW w:w="1323" w:type="dxa"/>
                <w:gridSpan w:val="3"/>
                <w:vMerge/>
                <w:tcBorders>
                  <w:top w:val="nil"/>
                  <w:left w:val="single" w:sz="8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1123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867" w:type="dxa"/>
            <w:gridSpan w:val="2"/>
            <w:vMerge/>
            <w:vAlign w:val="center"/>
            <w:hideMark/>
            <w:tcPrChange w:id="1124" w:author="Namita Sivasankaran" w:date="2016-11-04T11:45:00Z">
              <w:tcPr>
                <w:tcW w:w="1628" w:type="dxa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1125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341" w:type="dxa"/>
            <w:vMerge/>
            <w:vAlign w:val="center"/>
            <w:hideMark/>
            <w:tcPrChange w:id="1126" w:author="Namita Sivasankaran" w:date="2016-11-04T11:45:00Z">
              <w:tcPr>
                <w:tcW w:w="1231" w:type="dxa"/>
                <w:gridSpan w:val="3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1127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3294" w:type="dxa"/>
            <w:gridSpan w:val="2"/>
            <w:shd w:val="clear" w:color="auto" w:fill="auto"/>
            <w:vAlign w:val="center"/>
            <w:hideMark/>
            <w:tcPrChange w:id="1128" w:author="Namita Sivasankaran" w:date="2016-11-04T11:45:00Z">
              <w:tcPr>
                <w:tcW w:w="3331" w:type="dxa"/>
                <w:gridSpan w:val="4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1129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1130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Care of</w:t>
            </w:r>
          </w:p>
        </w:tc>
        <w:tc>
          <w:tcPr>
            <w:tcW w:w="1882" w:type="dxa"/>
            <w:shd w:val="clear" w:color="auto" w:fill="auto"/>
            <w:vAlign w:val="center"/>
            <w:hideMark/>
            <w:tcPrChange w:id="1131" w:author="Namita Sivasankaran" w:date="2016-11-04T11:45:00Z">
              <w:tcPr>
                <w:tcW w:w="2122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1132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1133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text</w:t>
            </w:r>
          </w:p>
        </w:tc>
        <w:tc>
          <w:tcPr>
            <w:tcW w:w="1280" w:type="dxa"/>
            <w:shd w:val="clear" w:color="auto" w:fill="auto"/>
            <w:vAlign w:val="center"/>
            <w:hideMark/>
            <w:tcPrChange w:id="1134" w:author="Namita Sivasankaran" w:date="2016-11-04T11:45:00Z">
              <w:tcPr>
                <w:tcW w:w="1280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1135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1136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 </w:t>
            </w:r>
          </w:p>
        </w:tc>
        <w:tc>
          <w:tcPr>
            <w:tcW w:w="1389" w:type="dxa"/>
            <w:shd w:val="clear" w:color="auto" w:fill="auto"/>
            <w:vAlign w:val="center"/>
            <w:hideMark/>
            <w:tcPrChange w:id="1137" w:author="Namita Sivasankaran" w:date="2016-11-04T11:45:00Z">
              <w:tcPr>
                <w:tcW w:w="1417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1138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1139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 </w:t>
            </w:r>
          </w:p>
        </w:tc>
        <w:tc>
          <w:tcPr>
            <w:tcW w:w="2253" w:type="dxa"/>
            <w:shd w:val="clear" w:color="auto" w:fill="auto"/>
            <w:vAlign w:val="center"/>
            <w:hideMark/>
            <w:tcPrChange w:id="1140" w:author="Namita Sivasankaran" w:date="2016-11-04T11:45:00Z">
              <w:tcPr>
                <w:tcW w:w="2268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1141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1142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From Screening</w:t>
            </w:r>
          </w:p>
        </w:tc>
      </w:tr>
      <w:tr w:rsidR="006C38DA" w:rsidRPr="006C38DA" w:rsidTr="00461502">
        <w:trPr>
          <w:trHeight w:val="430"/>
          <w:trPrChange w:id="1143" w:author="Namita Sivasankaran" w:date="2016-11-04T11:45:00Z">
            <w:trPr>
              <w:trHeight w:val="600"/>
            </w:trPr>
          </w:trPrChange>
        </w:trPr>
        <w:tc>
          <w:tcPr>
            <w:tcW w:w="1294" w:type="dxa"/>
            <w:vMerge/>
            <w:vAlign w:val="center"/>
            <w:hideMark/>
            <w:tcPrChange w:id="1144" w:author="Namita Sivasankaran" w:date="2016-11-04T11:45:00Z">
              <w:tcPr>
                <w:tcW w:w="1323" w:type="dxa"/>
                <w:gridSpan w:val="3"/>
                <w:vMerge/>
                <w:tcBorders>
                  <w:top w:val="nil"/>
                  <w:left w:val="single" w:sz="8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C38DA" w:rsidRPr="006C38DA" w:rsidRDefault="006C38DA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1145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867" w:type="dxa"/>
            <w:gridSpan w:val="2"/>
            <w:vMerge/>
            <w:vAlign w:val="center"/>
            <w:hideMark/>
            <w:tcPrChange w:id="1146" w:author="Namita Sivasankaran" w:date="2016-11-04T11:45:00Z">
              <w:tcPr>
                <w:tcW w:w="1628" w:type="dxa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C38DA" w:rsidRPr="006C38DA" w:rsidRDefault="006C38DA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1147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341" w:type="dxa"/>
            <w:vMerge/>
            <w:vAlign w:val="center"/>
            <w:hideMark/>
            <w:tcPrChange w:id="1148" w:author="Namita Sivasankaran" w:date="2016-11-04T11:45:00Z">
              <w:tcPr>
                <w:tcW w:w="1231" w:type="dxa"/>
                <w:gridSpan w:val="3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C38DA" w:rsidRPr="006C38DA" w:rsidRDefault="006C38DA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1149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3294" w:type="dxa"/>
            <w:gridSpan w:val="2"/>
            <w:shd w:val="clear" w:color="auto" w:fill="auto"/>
            <w:vAlign w:val="center"/>
            <w:hideMark/>
            <w:tcPrChange w:id="1150" w:author="Namita Sivasankaran" w:date="2016-11-04T11:45:00Z">
              <w:tcPr>
                <w:tcW w:w="3331" w:type="dxa"/>
                <w:gridSpan w:val="4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C38DA" w:rsidRPr="006C38DA" w:rsidRDefault="006C38DA" w:rsidP="006668B1">
            <w:pPr>
              <w:rPr>
                <w:color w:val="000000"/>
                <w:sz w:val="22"/>
                <w:szCs w:val="22"/>
                <w:lang w:val="en-IN" w:eastAsia="en-IN"/>
                <w:rPrChange w:id="1151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1152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Building*</w:t>
            </w:r>
          </w:p>
        </w:tc>
        <w:tc>
          <w:tcPr>
            <w:tcW w:w="1882" w:type="dxa"/>
            <w:shd w:val="clear" w:color="auto" w:fill="auto"/>
            <w:hideMark/>
            <w:tcPrChange w:id="1153" w:author="Namita Sivasankaran" w:date="2016-11-04T11:45:00Z">
              <w:tcPr>
                <w:tcW w:w="2122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C38DA" w:rsidRDefault="006C38DA" w:rsidP="006668B1">
            <w:pPr>
              <w:rPr>
                <w:ins w:id="1154" w:author="Namita Sivasankaran" w:date="2016-11-04T11:44:00Z"/>
                <w:color w:val="000000"/>
                <w:sz w:val="22"/>
                <w:szCs w:val="22"/>
                <w:lang w:val="en-IN" w:eastAsia="en-IN"/>
              </w:rPr>
            </w:pPr>
            <w:ins w:id="1155" w:author="Namita Sivasankaran" w:date="2016-11-04T11:44:00Z">
              <w:r w:rsidRPr="00AE5761">
                <w:rPr>
                  <w:color w:val="000000"/>
                  <w:sz w:val="22"/>
                  <w:szCs w:val="22"/>
                  <w:lang w:val="en-IN" w:eastAsia="en-IN"/>
                </w:rPr>
                <w:t>Alphanumeric,</w:t>
              </w:r>
            </w:ins>
          </w:p>
          <w:p w:rsidR="006C38DA" w:rsidRPr="006C38DA" w:rsidRDefault="006C38DA" w:rsidP="006668B1">
            <w:pPr>
              <w:rPr>
                <w:color w:val="000000"/>
                <w:sz w:val="22"/>
                <w:szCs w:val="22"/>
                <w:lang w:val="en-IN" w:eastAsia="en-IN"/>
                <w:rPrChange w:id="1156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ins w:id="1157" w:author="Namita Sivasankaran" w:date="2016-11-04T11:44:00Z">
              <w:r w:rsidRPr="00AE5761">
                <w:rPr>
                  <w:color w:val="000000"/>
                  <w:sz w:val="22"/>
                  <w:szCs w:val="22"/>
                  <w:lang w:val="en-IN" w:eastAsia="en-IN"/>
                </w:rPr>
                <w:t xml:space="preserve"> special characters</w:t>
              </w:r>
            </w:ins>
            <w:del w:id="1158" w:author="Namita Sivasankaran" w:date="2016-11-04T11:44:00Z">
              <w:r w:rsidRPr="006C38DA" w:rsidDel="00180A5D">
                <w:rPr>
                  <w:color w:val="000000"/>
                  <w:sz w:val="22"/>
                  <w:szCs w:val="22"/>
                  <w:lang w:val="en-IN" w:eastAsia="en-IN"/>
                  <w:rPrChange w:id="1159" w:author="Namita Sivasankaran" w:date="2016-11-04T11:40:00Z">
                    <w:rPr>
                      <w:rFonts w:ascii="Calibri" w:hAnsi="Calibri"/>
                      <w:color w:val="000000"/>
                      <w:sz w:val="24"/>
                      <w:szCs w:val="24"/>
                      <w:lang w:val="en-IN" w:eastAsia="en-IN"/>
                    </w:rPr>
                  </w:rPrChange>
                </w:rPr>
                <w:delText>Alphanumeric, spl charac</w:delText>
              </w:r>
            </w:del>
          </w:p>
        </w:tc>
        <w:tc>
          <w:tcPr>
            <w:tcW w:w="1280" w:type="dxa"/>
            <w:shd w:val="clear" w:color="auto" w:fill="auto"/>
            <w:vAlign w:val="center"/>
            <w:hideMark/>
            <w:tcPrChange w:id="1160" w:author="Namita Sivasankaran" w:date="2016-11-04T11:45:00Z">
              <w:tcPr>
                <w:tcW w:w="1280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C38DA" w:rsidRPr="006C38DA" w:rsidRDefault="006C38DA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1161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1162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yes</w:t>
            </w:r>
          </w:p>
        </w:tc>
        <w:tc>
          <w:tcPr>
            <w:tcW w:w="1389" w:type="dxa"/>
            <w:shd w:val="clear" w:color="auto" w:fill="auto"/>
            <w:vAlign w:val="center"/>
            <w:hideMark/>
            <w:tcPrChange w:id="1163" w:author="Namita Sivasankaran" w:date="2016-11-04T11:45:00Z">
              <w:tcPr>
                <w:tcW w:w="1417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C38DA" w:rsidRPr="006C38DA" w:rsidRDefault="006C38DA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1164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1165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 </w:t>
            </w:r>
          </w:p>
        </w:tc>
        <w:tc>
          <w:tcPr>
            <w:tcW w:w="2253" w:type="dxa"/>
            <w:shd w:val="clear" w:color="auto" w:fill="auto"/>
            <w:vAlign w:val="center"/>
            <w:hideMark/>
            <w:tcPrChange w:id="1166" w:author="Namita Sivasankaran" w:date="2016-11-04T11:45:00Z">
              <w:tcPr>
                <w:tcW w:w="2268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C38DA" w:rsidRPr="006C38DA" w:rsidRDefault="006C38DA" w:rsidP="006668B1">
            <w:pPr>
              <w:rPr>
                <w:color w:val="000000"/>
                <w:sz w:val="22"/>
                <w:szCs w:val="22"/>
                <w:lang w:val="en-IN" w:eastAsia="en-IN"/>
                <w:rPrChange w:id="1167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1168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From Screening</w:t>
            </w:r>
          </w:p>
        </w:tc>
      </w:tr>
      <w:tr w:rsidR="006C38DA" w:rsidRPr="006C38DA" w:rsidTr="00461502">
        <w:trPr>
          <w:trHeight w:val="352"/>
          <w:trPrChange w:id="1169" w:author="Namita Sivasankaran" w:date="2016-11-04T11:45:00Z">
            <w:trPr>
              <w:trHeight w:val="600"/>
            </w:trPr>
          </w:trPrChange>
        </w:trPr>
        <w:tc>
          <w:tcPr>
            <w:tcW w:w="1294" w:type="dxa"/>
            <w:vMerge/>
            <w:vAlign w:val="center"/>
            <w:hideMark/>
            <w:tcPrChange w:id="1170" w:author="Namita Sivasankaran" w:date="2016-11-04T11:45:00Z">
              <w:tcPr>
                <w:tcW w:w="1323" w:type="dxa"/>
                <w:gridSpan w:val="3"/>
                <w:vMerge/>
                <w:tcBorders>
                  <w:top w:val="nil"/>
                  <w:left w:val="single" w:sz="8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C38DA" w:rsidRPr="006C38DA" w:rsidRDefault="006C38DA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1171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867" w:type="dxa"/>
            <w:gridSpan w:val="2"/>
            <w:vMerge/>
            <w:vAlign w:val="center"/>
            <w:hideMark/>
            <w:tcPrChange w:id="1172" w:author="Namita Sivasankaran" w:date="2016-11-04T11:45:00Z">
              <w:tcPr>
                <w:tcW w:w="1628" w:type="dxa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C38DA" w:rsidRPr="006C38DA" w:rsidRDefault="006C38DA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1173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341" w:type="dxa"/>
            <w:vMerge/>
            <w:vAlign w:val="center"/>
            <w:hideMark/>
            <w:tcPrChange w:id="1174" w:author="Namita Sivasankaran" w:date="2016-11-04T11:45:00Z">
              <w:tcPr>
                <w:tcW w:w="1231" w:type="dxa"/>
                <w:gridSpan w:val="3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C38DA" w:rsidRPr="006C38DA" w:rsidRDefault="006C38DA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1175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3294" w:type="dxa"/>
            <w:gridSpan w:val="2"/>
            <w:shd w:val="clear" w:color="auto" w:fill="auto"/>
            <w:vAlign w:val="center"/>
            <w:hideMark/>
            <w:tcPrChange w:id="1176" w:author="Namita Sivasankaran" w:date="2016-11-04T11:45:00Z">
              <w:tcPr>
                <w:tcW w:w="3331" w:type="dxa"/>
                <w:gridSpan w:val="4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C38DA" w:rsidRPr="006C38DA" w:rsidRDefault="006C38DA" w:rsidP="006668B1">
            <w:pPr>
              <w:rPr>
                <w:color w:val="000000"/>
                <w:sz w:val="22"/>
                <w:szCs w:val="22"/>
                <w:lang w:val="en-IN" w:eastAsia="en-IN"/>
                <w:rPrChange w:id="1177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1178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Street</w:t>
            </w:r>
          </w:p>
        </w:tc>
        <w:tc>
          <w:tcPr>
            <w:tcW w:w="1882" w:type="dxa"/>
            <w:shd w:val="clear" w:color="auto" w:fill="auto"/>
            <w:hideMark/>
            <w:tcPrChange w:id="1179" w:author="Namita Sivasankaran" w:date="2016-11-04T11:45:00Z">
              <w:tcPr>
                <w:tcW w:w="2122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C38DA" w:rsidRDefault="006C38DA" w:rsidP="006668B1">
            <w:pPr>
              <w:rPr>
                <w:ins w:id="1180" w:author="Namita Sivasankaran" w:date="2016-11-04T11:44:00Z"/>
                <w:color w:val="000000"/>
                <w:sz w:val="22"/>
                <w:szCs w:val="22"/>
                <w:lang w:val="en-IN" w:eastAsia="en-IN"/>
              </w:rPr>
            </w:pPr>
            <w:ins w:id="1181" w:author="Namita Sivasankaran" w:date="2016-11-04T11:44:00Z">
              <w:r w:rsidRPr="00AE5761">
                <w:rPr>
                  <w:color w:val="000000"/>
                  <w:sz w:val="22"/>
                  <w:szCs w:val="22"/>
                  <w:lang w:val="en-IN" w:eastAsia="en-IN"/>
                </w:rPr>
                <w:t>Alphanumeric,</w:t>
              </w:r>
            </w:ins>
          </w:p>
          <w:p w:rsidR="006C38DA" w:rsidRPr="006C38DA" w:rsidRDefault="006C38DA" w:rsidP="006668B1">
            <w:pPr>
              <w:rPr>
                <w:color w:val="000000"/>
                <w:sz w:val="22"/>
                <w:szCs w:val="22"/>
                <w:lang w:val="en-IN" w:eastAsia="en-IN"/>
                <w:rPrChange w:id="1182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ins w:id="1183" w:author="Namita Sivasankaran" w:date="2016-11-04T11:44:00Z">
              <w:r w:rsidRPr="00AE5761">
                <w:rPr>
                  <w:color w:val="000000"/>
                  <w:sz w:val="22"/>
                  <w:szCs w:val="22"/>
                  <w:lang w:val="en-IN" w:eastAsia="en-IN"/>
                </w:rPr>
                <w:t xml:space="preserve"> special characters</w:t>
              </w:r>
            </w:ins>
            <w:del w:id="1184" w:author="Namita Sivasankaran" w:date="2016-11-04T11:44:00Z">
              <w:r w:rsidRPr="006C38DA" w:rsidDel="00180A5D">
                <w:rPr>
                  <w:color w:val="000000"/>
                  <w:sz w:val="22"/>
                  <w:szCs w:val="22"/>
                  <w:lang w:val="en-IN" w:eastAsia="en-IN"/>
                  <w:rPrChange w:id="1185" w:author="Namita Sivasankaran" w:date="2016-11-04T11:40:00Z">
                    <w:rPr>
                      <w:rFonts w:ascii="Calibri" w:hAnsi="Calibri"/>
                      <w:color w:val="000000"/>
                      <w:sz w:val="24"/>
                      <w:szCs w:val="24"/>
                      <w:lang w:val="en-IN" w:eastAsia="en-IN"/>
                    </w:rPr>
                  </w:rPrChange>
                </w:rPr>
                <w:delText>Alphanumeric, spl charac</w:delText>
              </w:r>
            </w:del>
          </w:p>
        </w:tc>
        <w:tc>
          <w:tcPr>
            <w:tcW w:w="1280" w:type="dxa"/>
            <w:shd w:val="clear" w:color="auto" w:fill="auto"/>
            <w:vAlign w:val="center"/>
            <w:hideMark/>
            <w:tcPrChange w:id="1186" w:author="Namita Sivasankaran" w:date="2016-11-04T11:45:00Z">
              <w:tcPr>
                <w:tcW w:w="1280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C38DA" w:rsidRPr="006C38DA" w:rsidRDefault="006C38DA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1187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1188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 </w:t>
            </w:r>
          </w:p>
        </w:tc>
        <w:tc>
          <w:tcPr>
            <w:tcW w:w="1389" w:type="dxa"/>
            <w:shd w:val="clear" w:color="auto" w:fill="auto"/>
            <w:vAlign w:val="center"/>
            <w:hideMark/>
            <w:tcPrChange w:id="1189" w:author="Namita Sivasankaran" w:date="2016-11-04T11:45:00Z">
              <w:tcPr>
                <w:tcW w:w="1417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C38DA" w:rsidRPr="006C38DA" w:rsidRDefault="006C38DA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1190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1191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 </w:t>
            </w:r>
          </w:p>
        </w:tc>
        <w:tc>
          <w:tcPr>
            <w:tcW w:w="2253" w:type="dxa"/>
            <w:shd w:val="clear" w:color="auto" w:fill="auto"/>
            <w:vAlign w:val="center"/>
            <w:hideMark/>
            <w:tcPrChange w:id="1192" w:author="Namita Sivasankaran" w:date="2016-11-04T11:45:00Z">
              <w:tcPr>
                <w:tcW w:w="2268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C38DA" w:rsidRPr="006C38DA" w:rsidRDefault="006C38DA" w:rsidP="006668B1">
            <w:pPr>
              <w:rPr>
                <w:color w:val="000000"/>
                <w:sz w:val="22"/>
                <w:szCs w:val="22"/>
                <w:lang w:val="en-IN" w:eastAsia="en-IN"/>
                <w:rPrChange w:id="1193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1194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From Screening</w:t>
            </w:r>
          </w:p>
        </w:tc>
      </w:tr>
      <w:tr w:rsidR="006C38DA" w:rsidRPr="006C38DA" w:rsidTr="00461502">
        <w:trPr>
          <w:trHeight w:val="402"/>
          <w:trPrChange w:id="1195" w:author="Namita Sivasankaran" w:date="2016-11-04T11:45:00Z">
            <w:trPr>
              <w:trHeight w:val="600"/>
            </w:trPr>
          </w:trPrChange>
        </w:trPr>
        <w:tc>
          <w:tcPr>
            <w:tcW w:w="1294" w:type="dxa"/>
            <w:vMerge/>
            <w:vAlign w:val="center"/>
            <w:hideMark/>
            <w:tcPrChange w:id="1196" w:author="Namita Sivasankaran" w:date="2016-11-04T11:45:00Z">
              <w:tcPr>
                <w:tcW w:w="1323" w:type="dxa"/>
                <w:gridSpan w:val="3"/>
                <w:vMerge/>
                <w:tcBorders>
                  <w:top w:val="nil"/>
                  <w:left w:val="single" w:sz="8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C38DA" w:rsidRPr="006C38DA" w:rsidRDefault="006C38DA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1197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867" w:type="dxa"/>
            <w:gridSpan w:val="2"/>
            <w:vMerge/>
            <w:vAlign w:val="center"/>
            <w:hideMark/>
            <w:tcPrChange w:id="1198" w:author="Namita Sivasankaran" w:date="2016-11-04T11:45:00Z">
              <w:tcPr>
                <w:tcW w:w="1628" w:type="dxa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C38DA" w:rsidRPr="006C38DA" w:rsidRDefault="006C38DA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1199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341" w:type="dxa"/>
            <w:vMerge/>
            <w:vAlign w:val="center"/>
            <w:hideMark/>
            <w:tcPrChange w:id="1200" w:author="Namita Sivasankaran" w:date="2016-11-04T11:45:00Z">
              <w:tcPr>
                <w:tcW w:w="1231" w:type="dxa"/>
                <w:gridSpan w:val="3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C38DA" w:rsidRPr="006C38DA" w:rsidRDefault="006C38DA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1201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3294" w:type="dxa"/>
            <w:gridSpan w:val="2"/>
            <w:shd w:val="clear" w:color="auto" w:fill="auto"/>
            <w:vAlign w:val="center"/>
            <w:hideMark/>
            <w:tcPrChange w:id="1202" w:author="Namita Sivasankaran" w:date="2016-11-04T11:45:00Z">
              <w:tcPr>
                <w:tcW w:w="3331" w:type="dxa"/>
                <w:gridSpan w:val="4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C38DA" w:rsidRPr="006C38DA" w:rsidRDefault="006C38DA" w:rsidP="006668B1">
            <w:pPr>
              <w:rPr>
                <w:color w:val="000000"/>
                <w:sz w:val="22"/>
                <w:szCs w:val="22"/>
                <w:lang w:val="en-IN" w:eastAsia="en-IN"/>
                <w:rPrChange w:id="1203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1204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Landmark</w:t>
            </w:r>
          </w:p>
        </w:tc>
        <w:tc>
          <w:tcPr>
            <w:tcW w:w="1882" w:type="dxa"/>
            <w:shd w:val="clear" w:color="auto" w:fill="auto"/>
            <w:hideMark/>
            <w:tcPrChange w:id="1205" w:author="Namita Sivasankaran" w:date="2016-11-04T11:45:00Z">
              <w:tcPr>
                <w:tcW w:w="2122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C38DA" w:rsidRDefault="006C38DA" w:rsidP="006668B1">
            <w:pPr>
              <w:rPr>
                <w:ins w:id="1206" w:author="Namita Sivasankaran" w:date="2016-11-04T11:44:00Z"/>
                <w:color w:val="000000"/>
                <w:sz w:val="22"/>
                <w:szCs w:val="22"/>
                <w:lang w:val="en-IN" w:eastAsia="en-IN"/>
              </w:rPr>
            </w:pPr>
            <w:ins w:id="1207" w:author="Namita Sivasankaran" w:date="2016-11-04T11:44:00Z">
              <w:r w:rsidRPr="00AE5761">
                <w:rPr>
                  <w:color w:val="000000"/>
                  <w:sz w:val="22"/>
                  <w:szCs w:val="22"/>
                  <w:lang w:val="en-IN" w:eastAsia="en-IN"/>
                </w:rPr>
                <w:t xml:space="preserve">Alphanumeric, </w:t>
              </w:r>
            </w:ins>
          </w:p>
          <w:p w:rsidR="006C38DA" w:rsidRPr="006C38DA" w:rsidRDefault="006C38DA" w:rsidP="006668B1">
            <w:pPr>
              <w:rPr>
                <w:color w:val="000000"/>
                <w:sz w:val="22"/>
                <w:szCs w:val="22"/>
                <w:lang w:val="en-IN" w:eastAsia="en-IN"/>
                <w:rPrChange w:id="1208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ins w:id="1209" w:author="Namita Sivasankaran" w:date="2016-11-04T11:44:00Z">
              <w:r w:rsidRPr="00AE5761">
                <w:rPr>
                  <w:color w:val="000000"/>
                  <w:sz w:val="22"/>
                  <w:szCs w:val="22"/>
                  <w:lang w:val="en-IN" w:eastAsia="en-IN"/>
                </w:rPr>
                <w:t>special characters</w:t>
              </w:r>
            </w:ins>
            <w:del w:id="1210" w:author="Namita Sivasankaran" w:date="2016-11-04T11:44:00Z">
              <w:r w:rsidRPr="006C38DA" w:rsidDel="00180A5D">
                <w:rPr>
                  <w:color w:val="000000"/>
                  <w:sz w:val="22"/>
                  <w:szCs w:val="22"/>
                  <w:lang w:val="en-IN" w:eastAsia="en-IN"/>
                  <w:rPrChange w:id="1211" w:author="Namita Sivasankaran" w:date="2016-11-04T11:40:00Z">
                    <w:rPr>
                      <w:rFonts w:ascii="Calibri" w:hAnsi="Calibri"/>
                      <w:color w:val="000000"/>
                      <w:sz w:val="24"/>
                      <w:szCs w:val="24"/>
                      <w:lang w:val="en-IN" w:eastAsia="en-IN"/>
                    </w:rPr>
                  </w:rPrChange>
                </w:rPr>
                <w:delText>Alphanumeric, spl charac</w:delText>
              </w:r>
            </w:del>
          </w:p>
        </w:tc>
        <w:tc>
          <w:tcPr>
            <w:tcW w:w="1280" w:type="dxa"/>
            <w:shd w:val="clear" w:color="auto" w:fill="auto"/>
            <w:vAlign w:val="center"/>
            <w:hideMark/>
            <w:tcPrChange w:id="1212" w:author="Namita Sivasankaran" w:date="2016-11-04T11:45:00Z">
              <w:tcPr>
                <w:tcW w:w="1280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C38DA" w:rsidRPr="006C38DA" w:rsidRDefault="006C38DA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1213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1214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 </w:t>
            </w:r>
          </w:p>
        </w:tc>
        <w:tc>
          <w:tcPr>
            <w:tcW w:w="1389" w:type="dxa"/>
            <w:shd w:val="clear" w:color="auto" w:fill="auto"/>
            <w:vAlign w:val="center"/>
            <w:hideMark/>
            <w:tcPrChange w:id="1215" w:author="Namita Sivasankaran" w:date="2016-11-04T11:45:00Z">
              <w:tcPr>
                <w:tcW w:w="1417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C38DA" w:rsidRPr="006C38DA" w:rsidRDefault="006C38DA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1216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1217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 </w:t>
            </w:r>
          </w:p>
        </w:tc>
        <w:tc>
          <w:tcPr>
            <w:tcW w:w="2253" w:type="dxa"/>
            <w:shd w:val="clear" w:color="auto" w:fill="auto"/>
            <w:vAlign w:val="center"/>
            <w:hideMark/>
            <w:tcPrChange w:id="1218" w:author="Namita Sivasankaran" w:date="2016-11-04T11:45:00Z">
              <w:tcPr>
                <w:tcW w:w="2268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C38DA" w:rsidRPr="006C38DA" w:rsidRDefault="006C38DA" w:rsidP="006668B1">
            <w:pPr>
              <w:rPr>
                <w:color w:val="000000"/>
                <w:sz w:val="22"/>
                <w:szCs w:val="22"/>
                <w:lang w:val="en-IN" w:eastAsia="en-IN"/>
                <w:rPrChange w:id="1219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1220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From Screening</w:t>
            </w:r>
          </w:p>
        </w:tc>
      </w:tr>
      <w:tr w:rsidR="006C38DA" w:rsidRPr="006C38DA" w:rsidTr="00461502">
        <w:trPr>
          <w:trHeight w:val="452"/>
          <w:trPrChange w:id="1221" w:author="Namita Sivasankaran" w:date="2016-11-04T11:45:00Z">
            <w:trPr>
              <w:trHeight w:val="600"/>
            </w:trPr>
          </w:trPrChange>
        </w:trPr>
        <w:tc>
          <w:tcPr>
            <w:tcW w:w="1294" w:type="dxa"/>
            <w:vMerge/>
            <w:vAlign w:val="center"/>
            <w:hideMark/>
            <w:tcPrChange w:id="1222" w:author="Namita Sivasankaran" w:date="2016-11-04T11:45:00Z">
              <w:tcPr>
                <w:tcW w:w="1323" w:type="dxa"/>
                <w:gridSpan w:val="3"/>
                <w:vMerge/>
                <w:tcBorders>
                  <w:top w:val="nil"/>
                  <w:left w:val="single" w:sz="8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C38DA" w:rsidRPr="006C38DA" w:rsidRDefault="006C38DA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1223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867" w:type="dxa"/>
            <w:gridSpan w:val="2"/>
            <w:vMerge/>
            <w:vAlign w:val="center"/>
            <w:hideMark/>
            <w:tcPrChange w:id="1224" w:author="Namita Sivasankaran" w:date="2016-11-04T11:45:00Z">
              <w:tcPr>
                <w:tcW w:w="1628" w:type="dxa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C38DA" w:rsidRPr="006C38DA" w:rsidRDefault="006C38DA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1225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341" w:type="dxa"/>
            <w:vMerge/>
            <w:vAlign w:val="center"/>
            <w:hideMark/>
            <w:tcPrChange w:id="1226" w:author="Namita Sivasankaran" w:date="2016-11-04T11:45:00Z">
              <w:tcPr>
                <w:tcW w:w="1231" w:type="dxa"/>
                <w:gridSpan w:val="3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C38DA" w:rsidRPr="006C38DA" w:rsidRDefault="006C38DA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1227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3294" w:type="dxa"/>
            <w:gridSpan w:val="2"/>
            <w:shd w:val="clear" w:color="auto" w:fill="auto"/>
            <w:vAlign w:val="center"/>
            <w:hideMark/>
            <w:tcPrChange w:id="1228" w:author="Namita Sivasankaran" w:date="2016-11-04T11:45:00Z">
              <w:tcPr>
                <w:tcW w:w="3331" w:type="dxa"/>
                <w:gridSpan w:val="4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C38DA" w:rsidRPr="006C38DA" w:rsidRDefault="006C38DA" w:rsidP="006668B1">
            <w:pPr>
              <w:rPr>
                <w:color w:val="000000"/>
                <w:sz w:val="22"/>
                <w:szCs w:val="22"/>
                <w:lang w:val="en-IN" w:eastAsia="en-IN"/>
                <w:rPrChange w:id="1229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1230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Locality</w:t>
            </w:r>
          </w:p>
        </w:tc>
        <w:tc>
          <w:tcPr>
            <w:tcW w:w="1882" w:type="dxa"/>
            <w:shd w:val="clear" w:color="auto" w:fill="auto"/>
            <w:hideMark/>
            <w:tcPrChange w:id="1231" w:author="Namita Sivasankaran" w:date="2016-11-04T11:45:00Z">
              <w:tcPr>
                <w:tcW w:w="2122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C38DA" w:rsidRDefault="006C38DA" w:rsidP="006668B1">
            <w:pPr>
              <w:rPr>
                <w:ins w:id="1232" w:author="Namita Sivasankaran" w:date="2016-11-04T11:44:00Z"/>
                <w:color w:val="000000"/>
                <w:sz w:val="22"/>
                <w:szCs w:val="22"/>
                <w:lang w:val="en-IN" w:eastAsia="en-IN"/>
              </w:rPr>
            </w:pPr>
            <w:ins w:id="1233" w:author="Namita Sivasankaran" w:date="2016-11-04T11:44:00Z">
              <w:r w:rsidRPr="00AE5761">
                <w:rPr>
                  <w:color w:val="000000"/>
                  <w:sz w:val="22"/>
                  <w:szCs w:val="22"/>
                  <w:lang w:val="en-IN" w:eastAsia="en-IN"/>
                </w:rPr>
                <w:t xml:space="preserve">Alphanumeric, </w:t>
              </w:r>
            </w:ins>
          </w:p>
          <w:p w:rsidR="006C38DA" w:rsidRPr="006C38DA" w:rsidRDefault="006C38DA" w:rsidP="006668B1">
            <w:pPr>
              <w:rPr>
                <w:color w:val="000000"/>
                <w:sz w:val="22"/>
                <w:szCs w:val="22"/>
                <w:lang w:val="en-IN" w:eastAsia="en-IN"/>
                <w:rPrChange w:id="1234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ins w:id="1235" w:author="Namita Sivasankaran" w:date="2016-11-04T11:44:00Z">
              <w:r w:rsidRPr="00AE5761">
                <w:rPr>
                  <w:color w:val="000000"/>
                  <w:sz w:val="22"/>
                  <w:szCs w:val="22"/>
                  <w:lang w:val="en-IN" w:eastAsia="en-IN"/>
                </w:rPr>
                <w:t>special characters</w:t>
              </w:r>
            </w:ins>
            <w:del w:id="1236" w:author="Namita Sivasankaran" w:date="2016-11-04T11:44:00Z">
              <w:r w:rsidRPr="006C38DA" w:rsidDel="00180A5D">
                <w:rPr>
                  <w:color w:val="000000"/>
                  <w:sz w:val="22"/>
                  <w:szCs w:val="22"/>
                  <w:lang w:val="en-IN" w:eastAsia="en-IN"/>
                  <w:rPrChange w:id="1237" w:author="Namita Sivasankaran" w:date="2016-11-04T11:40:00Z">
                    <w:rPr>
                      <w:rFonts w:ascii="Calibri" w:hAnsi="Calibri"/>
                      <w:color w:val="000000"/>
                      <w:sz w:val="24"/>
                      <w:szCs w:val="24"/>
                      <w:lang w:val="en-IN" w:eastAsia="en-IN"/>
                    </w:rPr>
                  </w:rPrChange>
                </w:rPr>
                <w:delText>Alphanumeric, spl charac</w:delText>
              </w:r>
            </w:del>
          </w:p>
        </w:tc>
        <w:tc>
          <w:tcPr>
            <w:tcW w:w="1280" w:type="dxa"/>
            <w:shd w:val="clear" w:color="auto" w:fill="auto"/>
            <w:vAlign w:val="center"/>
            <w:hideMark/>
            <w:tcPrChange w:id="1238" w:author="Namita Sivasankaran" w:date="2016-11-04T11:45:00Z">
              <w:tcPr>
                <w:tcW w:w="1280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C38DA" w:rsidRPr="006C38DA" w:rsidRDefault="006C38DA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1239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1240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 </w:t>
            </w:r>
          </w:p>
        </w:tc>
        <w:tc>
          <w:tcPr>
            <w:tcW w:w="1389" w:type="dxa"/>
            <w:shd w:val="clear" w:color="auto" w:fill="auto"/>
            <w:vAlign w:val="center"/>
            <w:hideMark/>
            <w:tcPrChange w:id="1241" w:author="Namita Sivasankaran" w:date="2016-11-04T11:45:00Z">
              <w:tcPr>
                <w:tcW w:w="1417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C38DA" w:rsidRPr="006C38DA" w:rsidRDefault="006C38DA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1242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1243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 </w:t>
            </w:r>
          </w:p>
        </w:tc>
        <w:tc>
          <w:tcPr>
            <w:tcW w:w="2253" w:type="dxa"/>
            <w:shd w:val="clear" w:color="auto" w:fill="auto"/>
            <w:vAlign w:val="center"/>
            <w:hideMark/>
            <w:tcPrChange w:id="1244" w:author="Namita Sivasankaran" w:date="2016-11-04T11:45:00Z">
              <w:tcPr>
                <w:tcW w:w="2268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C38DA" w:rsidRPr="006C38DA" w:rsidRDefault="006C38DA" w:rsidP="006668B1">
            <w:pPr>
              <w:rPr>
                <w:color w:val="000000"/>
                <w:sz w:val="22"/>
                <w:szCs w:val="22"/>
                <w:lang w:val="en-IN" w:eastAsia="en-IN"/>
                <w:rPrChange w:id="1245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1246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From Screening</w:t>
            </w:r>
          </w:p>
        </w:tc>
      </w:tr>
      <w:tr w:rsidR="006C38DA" w:rsidRPr="006C38DA" w:rsidTr="006C38DA">
        <w:trPr>
          <w:trHeight w:val="300"/>
          <w:trPrChange w:id="1247" w:author="Namita Sivasankaran" w:date="2016-11-04T11:45:00Z">
            <w:trPr>
              <w:trHeight w:val="300"/>
            </w:trPr>
          </w:trPrChange>
        </w:trPr>
        <w:tc>
          <w:tcPr>
            <w:tcW w:w="1294" w:type="dxa"/>
            <w:vMerge/>
            <w:vAlign w:val="center"/>
            <w:hideMark/>
            <w:tcPrChange w:id="1248" w:author="Namita Sivasankaran" w:date="2016-11-04T11:45:00Z">
              <w:tcPr>
                <w:tcW w:w="1323" w:type="dxa"/>
                <w:gridSpan w:val="3"/>
                <w:vMerge/>
                <w:tcBorders>
                  <w:top w:val="nil"/>
                  <w:left w:val="single" w:sz="8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1249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867" w:type="dxa"/>
            <w:gridSpan w:val="2"/>
            <w:vMerge/>
            <w:vAlign w:val="center"/>
            <w:hideMark/>
            <w:tcPrChange w:id="1250" w:author="Namita Sivasankaran" w:date="2016-11-04T11:45:00Z">
              <w:tcPr>
                <w:tcW w:w="1628" w:type="dxa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1251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341" w:type="dxa"/>
            <w:vMerge/>
            <w:vAlign w:val="center"/>
            <w:hideMark/>
            <w:tcPrChange w:id="1252" w:author="Namita Sivasankaran" w:date="2016-11-04T11:45:00Z">
              <w:tcPr>
                <w:tcW w:w="1231" w:type="dxa"/>
                <w:gridSpan w:val="3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1253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3294" w:type="dxa"/>
            <w:gridSpan w:val="2"/>
            <w:shd w:val="clear" w:color="auto" w:fill="auto"/>
            <w:vAlign w:val="center"/>
            <w:hideMark/>
            <w:tcPrChange w:id="1254" w:author="Namita Sivasankaran" w:date="2016-11-04T11:45:00Z">
              <w:tcPr>
                <w:tcW w:w="3331" w:type="dxa"/>
                <w:gridSpan w:val="4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1255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1256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Pincode*</w:t>
            </w:r>
          </w:p>
        </w:tc>
        <w:tc>
          <w:tcPr>
            <w:tcW w:w="1882" w:type="dxa"/>
            <w:shd w:val="clear" w:color="auto" w:fill="auto"/>
            <w:vAlign w:val="center"/>
            <w:hideMark/>
            <w:tcPrChange w:id="1257" w:author="Namita Sivasankaran" w:date="2016-11-04T11:45:00Z">
              <w:tcPr>
                <w:tcW w:w="2122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1258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1259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Numeric</w:t>
            </w:r>
          </w:p>
        </w:tc>
        <w:tc>
          <w:tcPr>
            <w:tcW w:w="1280" w:type="dxa"/>
            <w:shd w:val="clear" w:color="auto" w:fill="auto"/>
            <w:vAlign w:val="center"/>
            <w:hideMark/>
            <w:tcPrChange w:id="1260" w:author="Namita Sivasankaran" w:date="2016-11-04T11:45:00Z">
              <w:tcPr>
                <w:tcW w:w="1280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1261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1262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yes</w:t>
            </w:r>
          </w:p>
        </w:tc>
        <w:tc>
          <w:tcPr>
            <w:tcW w:w="1389" w:type="dxa"/>
            <w:shd w:val="clear" w:color="auto" w:fill="auto"/>
            <w:vAlign w:val="center"/>
            <w:hideMark/>
            <w:tcPrChange w:id="1263" w:author="Namita Sivasankaran" w:date="2016-11-04T11:45:00Z">
              <w:tcPr>
                <w:tcW w:w="1417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1264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1265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 </w:t>
            </w:r>
          </w:p>
        </w:tc>
        <w:tc>
          <w:tcPr>
            <w:tcW w:w="2253" w:type="dxa"/>
            <w:shd w:val="clear" w:color="auto" w:fill="auto"/>
            <w:vAlign w:val="center"/>
            <w:hideMark/>
            <w:tcPrChange w:id="1266" w:author="Namita Sivasankaran" w:date="2016-11-04T11:45:00Z">
              <w:tcPr>
                <w:tcW w:w="2268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1267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1268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From Screening</w:t>
            </w:r>
          </w:p>
        </w:tc>
      </w:tr>
      <w:tr w:rsidR="006C38DA" w:rsidRPr="006C38DA" w:rsidTr="006C38DA">
        <w:trPr>
          <w:trHeight w:val="300"/>
          <w:trPrChange w:id="1269" w:author="Namita Sivasankaran" w:date="2016-11-04T11:45:00Z">
            <w:trPr>
              <w:trHeight w:val="300"/>
            </w:trPr>
          </w:trPrChange>
        </w:trPr>
        <w:tc>
          <w:tcPr>
            <w:tcW w:w="1294" w:type="dxa"/>
            <w:vMerge/>
            <w:vAlign w:val="center"/>
            <w:hideMark/>
            <w:tcPrChange w:id="1270" w:author="Namita Sivasankaran" w:date="2016-11-04T11:45:00Z">
              <w:tcPr>
                <w:tcW w:w="1323" w:type="dxa"/>
                <w:gridSpan w:val="3"/>
                <w:vMerge/>
                <w:tcBorders>
                  <w:top w:val="nil"/>
                  <w:left w:val="single" w:sz="8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1271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867" w:type="dxa"/>
            <w:gridSpan w:val="2"/>
            <w:vMerge/>
            <w:vAlign w:val="center"/>
            <w:hideMark/>
            <w:tcPrChange w:id="1272" w:author="Namita Sivasankaran" w:date="2016-11-04T11:45:00Z">
              <w:tcPr>
                <w:tcW w:w="1628" w:type="dxa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1273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341" w:type="dxa"/>
            <w:vMerge/>
            <w:vAlign w:val="center"/>
            <w:hideMark/>
            <w:tcPrChange w:id="1274" w:author="Namita Sivasankaran" w:date="2016-11-04T11:45:00Z">
              <w:tcPr>
                <w:tcW w:w="1231" w:type="dxa"/>
                <w:gridSpan w:val="3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1275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3294" w:type="dxa"/>
            <w:gridSpan w:val="2"/>
            <w:shd w:val="clear" w:color="auto" w:fill="auto"/>
            <w:vAlign w:val="center"/>
            <w:hideMark/>
            <w:tcPrChange w:id="1276" w:author="Namita Sivasankaran" w:date="2016-11-04T11:45:00Z">
              <w:tcPr>
                <w:tcW w:w="3331" w:type="dxa"/>
                <w:gridSpan w:val="4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1277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1278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Village/Town/City*</w:t>
            </w:r>
          </w:p>
        </w:tc>
        <w:tc>
          <w:tcPr>
            <w:tcW w:w="1882" w:type="dxa"/>
            <w:shd w:val="clear" w:color="auto" w:fill="auto"/>
            <w:vAlign w:val="center"/>
            <w:hideMark/>
            <w:tcPrChange w:id="1279" w:author="Namita Sivasankaran" w:date="2016-11-04T11:45:00Z">
              <w:tcPr>
                <w:tcW w:w="2122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1280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1281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Text</w:t>
            </w:r>
          </w:p>
        </w:tc>
        <w:tc>
          <w:tcPr>
            <w:tcW w:w="1280" w:type="dxa"/>
            <w:shd w:val="clear" w:color="auto" w:fill="auto"/>
            <w:vAlign w:val="center"/>
            <w:hideMark/>
            <w:tcPrChange w:id="1282" w:author="Namita Sivasankaran" w:date="2016-11-04T11:45:00Z">
              <w:tcPr>
                <w:tcW w:w="1280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1283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1284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yes</w:t>
            </w:r>
          </w:p>
        </w:tc>
        <w:tc>
          <w:tcPr>
            <w:tcW w:w="1389" w:type="dxa"/>
            <w:shd w:val="clear" w:color="auto" w:fill="auto"/>
            <w:vAlign w:val="center"/>
            <w:hideMark/>
            <w:tcPrChange w:id="1285" w:author="Namita Sivasankaran" w:date="2016-11-04T11:45:00Z">
              <w:tcPr>
                <w:tcW w:w="1417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1286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1287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 </w:t>
            </w:r>
          </w:p>
        </w:tc>
        <w:tc>
          <w:tcPr>
            <w:tcW w:w="2253" w:type="dxa"/>
            <w:shd w:val="clear" w:color="auto" w:fill="auto"/>
            <w:vAlign w:val="center"/>
            <w:hideMark/>
            <w:tcPrChange w:id="1288" w:author="Namita Sivasankaran" w:date="2016-11-04T11:45:00Z">
              <w:tcPr>
                <w:tcW w:w="2268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1289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1290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From Screening</w:t>
            </w:r>
          </w:p>
        </w:tc>
      </w:tr>
      <w:tr w:rsidR="006C38DA" w:rsidRPr="006C38DA" w:rsidTr="006C38DA">
        <w:trPr>
          <w:trHeight w:val="300"/>
          <w:trPrChange w:id="1291" w:author="Namita Sivasankaran" w:date="2016-11-04T11:45:00Z">
            <w:trPr>
              <w:trHeight w:val="300"/>
            </w:trPr>
          </w:trPrChange>
        </w:trPr>
        <w:tc>
          <w:tcPr>
            <w:tcW w:w="1294" w:type="dxa"/>
            <w:vMerge/>
            <w:vAlign w:val="center"/>
            <w:hideMark/>
            <w:tcPrChange w:id="1292" w:author="Namita Sivasankaran" w:date="2016-11-04T11:45:00Z">
              <w:tcPr>
                <w:tcW w:w="1323" w:type="dxa"/>
                <w:gridSpan w:val="3"/>
                <w:vMerge/>
                <w:tcBorders>
                  <w:top w:val="nil"/>
                  <w:left w:val="single" w:sz="8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1293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867" w:type="dxa"/>
            <w:gridSpan w:val="2"/>
            <w:vMerge/>
            <w:vAlign w:val="center"/>
            <w:hideMark/>
            <w:tcPrChange w:id="1294" w:author="Namita Sivasankaran" w:date="2016-11-04T11:45:00Z">
              <w:tcPr>
                <w:tcW w:w="1628" w:type="dxa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1295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341" w:type="dxa"/>
            <w:vMerge/>
            <w:vAlign w:val="center"/>
            <w:hideMark/>
            <w:tcPrChange w:id="1296" w:author="Namita Sivasankaran" w:date="2016-11-04T11:45:00Z">
              <w:tcPr>
                <w:tcW w:w="1231" w:type="dxa"/>
                <w:gridSpan w:val="3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1297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3294" w:type="dxa"/>
            <w:gridSpan w:val="2"/>
            <w:shd w:val="clear" w:color="auto" w:fill="auto"/>
            <w:vAlign w:val="center"/>
            <w:hideMark/>
            <w:tcPrChange w:id="1298" w:author="Namita Sivasankaran" w:date="2016-11-04T11:45:00Z">
              <w:tcPr>
                <w:tcW w:w="3331" w:type="dxa"/>
                <w:gridSpan w:val="4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1299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1300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District*</w:t>
            </w:r>
          </w:p>
        </w:tc>
        <w:tc>
          <w:tcPr>
            <w:tcW w:w="1882" w:type="dxa"/>
            <w:shd w:val="clear" w:color="auto" w:fill="auto"/>
            <w:vAlign w:val="center"/>
            <w:hideMark/>
            <w:tcPrChange w:id="1301" w:author="Namita Sivasankaran" w:date="2016-11-04T11:45:00Z">
              <w:tcPr>
                <w:tcW w:w="2122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1302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1303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Text</w:t>
            </w:r>
          </w:p>
        </w:tc>
        <w:tc>
          <w:tcPr>
            <w:tcW w:w="1280" w:type="dxa"/>
            <w:shd w:val="clear" w:color="auto" w:fill="auto"/>
            <w:vAlign w:val="center"/>
            <w:hideMark/>
            <w:tcPrChange w:id="1304" w:author="Namita Sivasankaran" w:date="2016-11-04T11:45:00Z">
              <w:tcPr>
                <w:tcW w:w="1280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1305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1306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yes</w:t>
            </w:r>
          </w:p>
        </w:tc>
        <w:tc>
          <w:tcPr>
            <w:tcW w:w="1389" w:type="dxa"/>
            <w:shd w:val="clear" w:color="auto" w:fill="auto"/>
            <w:vAlign w:val="center"/>
            <w:hideMark/>
            <w:tcPrChange w:id="1307" w:author="Namita Sivasankaran" w:date="2016-11-04T11:45:00Z">
              <w:tcPr>
                <w:tcW w:w="1417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1308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1309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 </w:t>
            </w:r>
          </w:p>
        </w:tc>
        <w:tc>
          <w:tcPr>
            <w:tcW w:w="2253" w:type="dxa"/>
            <w:shd w:val="clear" w:color="auto" w:fill="auto"/>
            <w:vAlign w:val="center"/>
            <w:hideMark/>
            <w:tcPrChange w:id="1310" w:author="Namita Sivasankaran" w:date="2016-11-04T11:45:00Z">
              <w:tcPr>
                <w:tcW w:w="2268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1311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1312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From Screening</w:t>
            </w:r>
          </w:p>
        </w:tc>
      </w:tr>
      <w:tr w:rsidR="006C38DA" w:rsidRPr="006C38DA" w:rsidTr="006C38DA">
        <w:trPr>
          <w:trHeight w:val="300"/>
          <w:trPrChange w:id="1313" w:author="Namita Sivasankaran" w:date="2016-11-04T11:45:00Z">
            <w:trPr>
              <w:trHeight w:val="300"/>
            </w:trPr>
          </w:trPrChange>
        </w:trPr>
        <w:tc>
          <w:tcPr>
            <w:tcW w:w="1294" w:type="dxa"/>
            <w:vMerge/>
            <w:vAlign w:val="center"/>
            <w:hideMark/>
            <w:tcPrChange w:id="1314" w:author="Namita Sivasankaran" w:date="2016-11-04T11:45:00Z">
              <w:tcPr>
                <w:tcW w:w="1323" w:type="dxa"/>
                <w:gridSpan w:val="3"/>
                <w:vMerge/>
                <w:tcBorders>
                  <w:top w:val="nil"/>
                  <w:left w:val="single" w:sz="8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1315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867" w:type="dxa"/>
            <w:gridSpan w:val="2"/>
            <w:vMerge/>
            <w:vAlign w:val="center"/>
            <w:hideMark/>
            <w:tcPrChange w:id="1316" w:author="Namita Sivasankaran" w:date="2016-11-04T11:45:00Z">
              <w:tcPr>
                <w:tcW w:w="1628" w:type="dxa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1317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341" w:type="dxa"/>
            <w:vMerge/>
            <w:vAlign w:val="center"/>
            <w:hideMark/>
            <w:tcPrChange w:id="1318" w:author="Namita Sivasankaran" w:date="2016-11-04T11:45:00Z">
              <w:tcPr>
                <w:tcW w:w="1231" w:type="dxa"/>
                <w:gridSpan w:val="3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1319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3294" w:type="dxa"/>
            <w:gridSpan w:val="2"/>
            <w:shd w:val="clear" w:color="auto" w:fill="auto"/>
            <w:vAlign w:val="center"/>
            <w:hideMark/>
            <w:tcPrChange w:id="1320" w:author="Namita Sivasankaran" w:date="2016-11-04T11:45:00Z">
              <w:tcPr>
                <w:tcW w:w="3331" w:type="dxa"/>
                <w:gridSpan w:val="4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1321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1322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State*</w:t>
            </w:r>
          </w:p>
        </w:tc>
        <w:tc>
          <w:tcPr>
            <w:tcW w:w="1882" w:type="dxa"/>
            <w:shd w:val="clear" w:color="auto" w:fill="auto"/>
            <w:vAlign w:val="center"/>
            <w:hideMark/>
            <w:tcPrChange w:id="1323" w:author="Namita Sivasankaran" w:date="2016-11-04T11:45:00Z">
              <w:tcPr>
                <w:tcW w:w="2122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1324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1325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Text</w:t>
            </w:r>
          </w:p>
        </w:tc>
        <w:tc>
          <w:tcPr>
            <w:tcW w:w="1280" w:type="dxa"/>
            <w:shd w:val="clear" w:color="auto" w:fill="auto"/>
            <w:vAlign w:val="center"/>
            <w:hideMark/>
            <w:tcPrChange w:id="1326" w:author="Namita Sivasankaran" w:date="2016-11-04T11:45:00Z">
              <w:tcPr>
                <w:tcW w:w="1280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1327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1328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yes</w:t>
            </w:r>
          </w:p>
        </w:tc>
        <w:tc>
          <w:tcPr>
            <w:tcW w:w="1389" w:type="dxa"/>
            <w:shd w:val="clear" w:color="auto" w:fill="auto"/>
            <w:vAlign w:val="center"/>
            <w:hideMark/>
            <w:tcPrChange w:id="1329" w:author="Namita Sivasankaran" w:date="2016-11-04T11:45:00Z">
              <w:tcPr>
                <w:tcW w:w="1417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1330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1331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 </w:t>
            </w:r>
          </w:p>
        </w:tc>
        <w:tc>
          <w:tcPr>
            <w:tcW w:w="2253" w:type="dxa"/>
            <w:shd w:val="clear" w:color="auto" w:fill="auto"/>
            <w:vAlign w:val="center"/>
            <w:hideMark/>
            <w:tcPrChange w:id="1332" w:author="Namita Sivasankaran" w:date="2016-11-04T11:45:00Z">
              <w:tcPr>
                <w:tcW w:w="2268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1333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1334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From Screening</w:t>
            </w:r>
          </w:p>
        </w:tc>
      </w:tr>
      <w:tr w:rsidR="006C38DA" w:rsidRPr="006C38DA" w:rsidTr="006C38DA">
        <w:trPr>
          <w:trHeight w:val="300"/>
          <w:trPrChange w:id="1335" w:author="Namita Sivasankaran" w:date="2016-11-04T11:45:00Z">
            <w:trPr>
              <w:trHeight w:val="300"/>
            </w:trPr>
          </w:trPrChange>
        </w:trPr>
        <w:tc>
          <w:tcPr>
            <w:tcW w:w="1294" w:type="dxa"/>
            <w:vMerge/>
            <w:vAlign w:val="center"/>
            <w:hideMark/>
            <w:tcPrChange w:id="1336" w:author="Namita Sivasankaran" w:date="2016-11-04T11:45:00Z">
              <w:tcPr>
                <w:tcW w:w="1323" w:type="dxa"/>
                <w:gridSpan w:val="3"/>
                <w:vMerge/>
                <w:tcBorders>
                  <w:top w:val="nil"/>
                  <w:left w:val="single" w:sz="8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1337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867" w:type="dxa"/>
            <w:gridSpan w:val="2"/>
            <w:vMerge/>
            <w:vAlign w:val="center"/>
            <w:hideMark/>
            <w:tcPrChange w:id="1338" w:author="Namita Sivasankaran" w:date="2016-11-04T11:45:00Z">
              <w:tcPr>
                <w:tcW w:w="1628" w:type="dxa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1339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341" w:type="dxa"/>
            <w:vMerge/>
            <w:vAlign w:val="center"/>
            <w:hideMark/>
            <w:tcPrChange w:id="1340" w:author="Namita Sivasankaran" w:date="2016-11-04T11:45:00Z">
              <w:tcPr>
                <w:tcW w:w="1231" w:type="dxa"/>
                <w:gridSpan w:val="3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1341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3294" w:type="dxa"/>
            <w:gridSpan w:val="2"/>
            <w:shd w:val="clear" w:color="auto" w:fill="auto"/>
            <w:vAlign w:val="center"/>
            <w:hideMark/>
            <w:tcPrChange w:id="1342" w:author="Namita Sivasankaran" w:date="2016-11-04T11:45:00Z">
              <w:tcPr>
                <w:tcW w:w="3331" w:type="dxa"/>
                <w:gridSpan w:val="4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1343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1344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Country*</w:t>
            </w:r>
          </w:p>
        </w:tc>
        <w:tc>
          <w:tcPr>
            <w:tcW w:w="1882" w:type="dxa"/>
            <w:shd w:val="clear" w:color="auto" w:fill="auto"/>
            <w:vAlign w:val="center"/>
            <w:hideMark/>
            <w:tcPrChange w:id="1345" w:author="Namita Sivasankaran" w:date="2016-11-04T11:45:00Z">
              <w:tcPr>
                <w:tcW w:w="2122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1346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1347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Text</w:t>
            </w:r>
          </w:p>
        </w:tc>
        <w:tc>
          <w:tcPr>
            <w:tcW w:w="1280" w:type="dxa"/>
            <w:shd w:val="clear" w:color="auto" w:fill="auto"/>
            <w:vAlign w:val="center"/>
            <w:hideMark/>
            <w:tcPrChange w:id="1348" w:author="Namita Sivasankaran" w:date="2016-11-04T11:45:00Z">
              <w:tcPr>
                <w:tcW w:w="1280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1349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1350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yes</w:t>
            </w:r>
          </w:p>
        </w:tc>
        <w:tc>
          <w:tcPr>
            <w:tcW w:w="1389" w:type="dxa"/>
            <w:shd w:val="clear" w:color="auto" w:fill="auto"/>
            <w:vAlign w:val="center"/>
            <w:hideMark/>
            <w:tcPrChange w:id="1351" w:author="Namita Sivasankaran" w:date="2016-11-04T11:45:00Z">
              <w:tcPr>
                <w:tcW w:w="1417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1352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1353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 </w:t>
            </w:r>
          </w:p>
        </w:tc>
        <w:tc>
          <w:tcPr>
            <w:tcW w:w="2253" w:type="dxa"/>
            <w:shd w:val="clear" w:color="auto" w:fill="auto"/>
            <w:vAlign w:val="center"/>
            <w:hideMark/>
            <w:tcPrChange w:id="1354" w:author="Namita Sivasankaran" w:date="2016-11-04T11:45:00Z">
              <w:tcPr>
                <w:tcW w:w="2268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1355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1356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From Screening</w:t>
            </w:r>
          </w:p>
        </w:tc>
      </w:tr>
      <w:tr w:rsidR="006C38DA" w:rsidRPr="006C38DA" w:rsidTr="00461502">
        <w:trPr>
          <w:trHeight w:val="382"/>
          <w:trPrChange w:id="1357" w:author="Namita Sivasankaran" w:date="2016-11-04T11:45:00Z">
            <w:trPr>
              <w:trHeight w:val="600"/>
            </w:trPr>
          </w:trPrChange>
        </w:trPr>
        <w:tc>
          <w:tcPr>
            <w:tcW w:w="1294" w:type="dxa"/>
            <w:vMerge/>
            <w:vAlign w:val="center"/>
            <w:hideMark/>
            <w:tcPrChange w:id="1358" w:author="Namita Sivasankaran" w:date="2016-11-04T11:45:00Z">
              <w:tcPr>
                <w:tcW w:w="1323" w:type="dxa"/>
                <w:gridSpan w:val="3"/>
                <w:vMerge/>
                <w:tcBorders>
                  <w:top w:val="nil"/>
                  <w:left w:val="single" w:sz="8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1359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867" w:type="dxa"/>
            <w:gridSpan w:val="2"/>
            <w:vMerge/>
            <w:vAlign w:val="center"/>
            <w:hideMark/>
            <w:tcPrChange w:id="1360" w:author="Namita Sivasankaran" w:date="2016-11-04T11:45:00Z">
              <w:tcPr>
                <w:tcW w:w="1628" w:type="dxa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1361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341" w:type="dxa"/>
            <w:vMerge/>
            <w:vAlign w:val="center"/>
            <w:hideMark/>
            <w:tcPrChange w:id="1362" w:author="Namita Sivasankaran" w:date="2016-11-04T11:45:00Z">
              <w:tcPr>
                <w:tcW w:w="1231" w:type="dxa"/>
                <w:gridSpan w:val="3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1363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3294" w:type="dxa"/>
            <w:gridSpan w:val="2"/>
            <w:shd w:val="clear" w:color="auto" w:fill="auto"/>
            <w:vAlign w:val="center"/>
            <w:hideMark/>
            <w:tcPrChange w:id="1364" w:author="Namita Sivasankaran" w:date="2016-11-04T11:45:00Z">
              <w:tcPr>
                <w:tcW w:w="3331" w:type="dxa"/>
                <w:gridSpan w:val="4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1365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1366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Location</w:t>
            </w:r>
          </w:p>
        </w:tc>
        <w:tc>
          <w:tcPr>
            <w:tcW w:w="1882" w:type="dxa"/>
            <w:shd w:val="clear" w:color="auto" w:fill="auto"/>
            <w:vAlign w:val="center"/>
            <w:hideMark/>
            <w:tcPrChange w:id="1367" w:author="Namita Sivasankaran" w:date="2016-11-04T11:45:00Z">
              <w:tcPr>
                <w:tcW w:w="2122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1368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1369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GPS Coordinates</w:t>
            </w:r>
          </w:p>
        </w:tc>
        <w:tc>
          <w:tcPr>
            <w:tcW w:w="1280" w:type="dxa"/>
            <w:shd w:val="clear" w:color="auto" w:fill="auto"/>
            <w:vAlign w:val="center"/>
            <w:hideMark/>
            <w:tcPrChange w:id="1370" w:author="Namita Sivasankaran" w:date="2016-11-04T11:45:00Z">
              <w:tcPr>
                <w:tcW w:w="1280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1371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del w:id="1372" w:author="Namita Sivasankaran" w:date="2016-11-04T11:45:00Z">
              <w:r w:rsidRPr="006C38DA" w:rsidDel="00461502">
                <w:rPr>
                  <w:color w:val="000000"/>
                  <w:sz w:val="22"/>
                  <w:szCs w:val="22"/>
                  <w:lang w:val="en-IN" w:eastAsia="en-IN"/>
                  <w:rPrChange w:id="1373" w:author="Namita Sivasankaran" w:date="2016-11-04T11:40:00Z">
                    <w:rPr>
                      <w:rFonts w:ascii="Calibri" w:hAnsi="Calibri"/>
                      <w:color w:val="000000"/>
                      <w:sz w:val="24"/>
                      <w:szCs w:val="24"/>
                      <w:lang w:val="en-IN" w:eastAsia="en-IN"/>
                    </w:rPr>
                  </w:rPrChange>
                </w:rPr>
                <w:delText>Yes</w:delText>
              </w:r>
            </w:del>
          </w:p>
        </w:tc>
        <w:tc>
          <w:tcPr>
            <w:tcW w:w="1389" w:type="dxa"/>
            <w:shd w:val="clear" w:color="auto" w:fill="auto"/>
            <w:vAlign w:val="center"/>
            <w:hideMark/>
            <w:tcPrChange w:id="1374" w:author="Namita Sivasankaran" w:date="2016-11-04T11:45:00Z">
              <w:tcPr>
                <w:tcW w:w="1417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1375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1376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 </w:t>
            </w:r>
          </w:p>
        </w:tc>
        <w:tc>
          <w:tcPr>
            <w:tcW w:w="2253" w:type="dxa"/>
            <w:shd w:val="clear" w:color="auto" w:fill="auto"/>
            <w:vAlign w:val="center"/>
            <w:hideMark/>
            <w:tcPrChange w:id="1377" w:author="Namita Sivasankaran" w:date="2016-11-04T11:45:00Z">
              <w:tcPr>
                <w:tcW w:w="2268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1378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1379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From Screening</w:t>
            </w:r>
          </w:p>
        </w:tc>
      </w:tr>
      <w:tr w:rsidR="006C38DA" w:rsidRPr="006C38DA" w:rsidTr="006C38DA">
        <w:trPr>
          <w:trHeight w:val="600"/>
          <w:trPrChange w:id="1380" w:author="Namita Sivasankaran" w:date="2016-11-04T11:45:00Z">
            <w:trPr>
              <w:trHeight w:val="600"/>
            </w:trPr>
          </w:trPrChange>
        </w:trPr>
        <w:tc>
          <w:tcPr>
            <w:tcW w:w="1294" w:type="dxa"/>
            <w:vMerge/>
            <w:vAlign w:val="center"/>
            <w:hideMark/>
            <w:tcPrChange w:id="1381" w:author="Namita Sivasankaran" w:date="2016-11-04T11:45:00Z">
              <w:tcPr>
                <w:tcW w:w="1323" w:type="dxa"/>
                <w:gridSpan w:val="3"/>
                <w:vMerge/>
                <w:tcBorders>
                  <w:top w:val="nil"/>
                  <w:left w:val="single" w:sz="8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1382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867" w:type="dxa"/>
            <w:gridSpan w:val="2"/>
            <w:vMerge/>
            <w:vAlign w:val="center"/>
            <w:hideMark/>
            <w:tcPrChange w:id="1383" w:author="Namita Sivasankaran" w:date="2016-11-04T11:45:00Z">
              <w:tcPr>
                <w:tcW w:w="1628" w:type="dxa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1384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341" w:type="dxa"/>
            <w:vMerge/>
            <w:vAlign w:val="center"/>
            <w:hideMark/>
            <w:tcPrChange w:id="1385" w:author="Namita Sivasankaran" w:date="2016-11-04T11:45:00Z">
              <w:tcPr>
                <w:tcW w:w="1231" w:type="dxa"/>
                <w:gridSpan w:val="3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1386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3294" w:type="dxa"/>
            <w:gridSpan w:val="2"/>
            <w:shd w:val="clear" w:color="auto" w:fill="auto"/>
            <w:vAlign w:val="center"/>
            <w:hideMark/>
            <w:tcPrChange w:id="1387" w:author="Namita Sivasankaran" w:date="2016-11-04T11:45:00Z">
              <w:tcPr>
                <w:tcW w:w="3331" w:type="dxa"/>
                <w:gridSpan w:val="4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1388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1389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Is the Communication Address same as the A</w:t>
            </w:r>
            <w:ins w:id="1390" w:author="Namita Sivasankaran" w:date="2016-11-04T11:45:00Z">
              <w:r w:rsidR="00461502">
                <w:rPr>
                  <w:color w:val="000000"/>
                  <w:sz w:val="22"/>
                  <w:szCs w:val="22"/>
                  <w:lang w:val="en-IN" w:eastAsia="en-IN"/>
                </w:rPr>
                <w:t>a</w:t>
              </w:r>
            </w:ins>
            <w:r w:rsidRPr="006C38DA">
              <w:rPr>
                <w:color w:val="000000"/>
                <w:sz w:val="22"/>
                <w:szCs w:val="22"/>
                <w:lang w:val="en-IN" w:eastAsia="en-IN"/>
                <w:rPrChange w:id="1391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dhar Card address?</w:t>
            </w:r>
          </w:p>
        </w:tc>
        <w:tc>
          <w:tcPr>
            <w:tcW w:w="1882" w:type="dxa"/>
            <w:shd w:val="clear" w:color="auto" w:fill="auto"/>
            <w:vAlign w:val="center"/>
            <w:hideMark/>
            <w:tcPrChange w:id="1392" w:author="Namita Sivasankaran" w:date="2016-11-04T11:45:00Z">
              <w:tcPr>
                <w:tcW w:w="2122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7D5130" w:rsidP="006668B1">
            <w:pPr>
              <w:rPr>
                <w:color w:val="000000"/>
                <w:sz w:val="22"/>
                <w:szCs w:val="22"/>
                <w:lang w:val="en-IN" w:eastAsia="en-IN"/>
                <w:rPrChange w:id="1393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ins w:id="1394" w:author="Sarthak Shah | IFMR Rural Finance" w:date="2016-10-26T18:59:00Z">
              <w:r w:rsidRPr="006C38DA">
                <w:rPr>
                  <w:color w:val="000000"/>
                  <w:sz w:val="22"/>
                  <w:szCs w:val="22"/>
                  <w:lang w:val="en-IN" w:eastAsia="en-IN"/>
                  <w:rPrChange w:id="1395" w:author="Namita Sivasankaran" w:date="2016-11-04T11:40:00Z">
                    <w:rPr>
                      <w:rFonts w:ascii="Calibri" w:hAnsi="Calibri"/>
                      <w:color w:val="000000"/>
                      <w:sz w:val="24"/>
                      <w:szCs w:val="24"/>
                      <w:lang w:val="en-IN" w:eastAsia="en-IN"/>
                    </w:rPr>
                  </w:rPrChange>
                </w:rPr>
                <w:t>Radio Buttons</w:t>
              </w:r>
            </w:ins>
            <w:del w:id="1396" w:author="Sarthak Shah | IFMR Rural Finance" w:date="2016-10-26T18:59:00Z">
              <w:r w:rsidR="006668B1" w:rsidRPr="006C38DA" w:rsidDel="007D5130">
                <w:rPr>
                  <w:color w:val="000000"/>
                  <w:sz w:val="22"/>
                  <w:szCs w:val="22"/>
                  <w:lang w:val="en-IN" w:eastAsia="en-IN"/>
                  <w:rPrChange w:id="1397" w:author="Namita Sivasankaran" w:date="2016-11-04T11:40:00Z">
                    <w:rPr>
                      <w:rFonts w:ascii="Calibri" w:hAnsi="Calibri"/>
                      <w:color w:val="000000"/>
                      <w:sz w:val="24"/>
                      <w:szCs w:val="24"/>
                      <w:lang w:val="en-IN" w:eastAsia="en-IN"/>
                    </w:rPr>
                  </w:rPrChange>
                </w:rPr>
                <w:delText>Yes, No</w:delText>
              </w:r>
            </w:del>
          </w:p>
        </w:tc>
        <w:tc>
          <w:tcPr>
            <w:tcW w:w="1280" w:type="dxa"/>
            <w:shd w:val="clear" w:color="auto" w:fill="auto"/>
            <w:vAlign w:val="center"/>
            <w:hideMark/>
            <w:tcPrChange w:id="1398" w:author="Namita Sivasankaran" w:date="2016-11-04T11:45:00Z">
              <w:tcPr>
                <w:tcW w:w="1280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1399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1400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Yes</w:t>
            </w:r>
          </w:p>
        </w:tc>
        <w:tc>
          <w:tcPr>
            <w:tcW w:w="1389" w:type="dxa"/>
            <w:shd w:val="clear" w:color="auto" w:fill="auto"/>
            <w:vAlign w:val="center"/>
            <w:hideMark/>
            <w:tcPrChange w:id="1401" w:author="Namita Sivasankaran" w:date="2016-11-04T11:45:00Z">
              <w:tcPr>
                <w:tcW w:w="1417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1402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1403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 </w:t>
            </w:r>
          </w:p>
        </w:tc>
        <w:tc>
          <w:tcPr>
            <w:tcW w:w="2253" w:type="dxa"/>
            <w:shd w:val="clear" w:color="auto" w:fill="auto"/>
            <w:vAlign w:val="center"/>
            <w:hideMark/>
            <w:tcPrChange w:id="1404" w:author="Namita Sivasankaran" w:date="2016-11-04T11:45:00Z">
              <w:tcPr>
                <w:tcW w:w="2268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7D5130" w:rsidP="00A46314">
            <w:pPr>
              <w:rPr>
                <w:color w:val="000000"/>
                <w:sz w:val="22"/>
                <w:szCs w:val="22"/>
                <w:lang w:val="en-IN" w:eastAsia="en-IN"/>
                <w:rPrChange w:id="1405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ins w:id="1406" w:author="Sarthak Shah | IFMR Rural Finance" w:date="2016-10-26T18:59:00Z">
              <w:del w:id="1407" w:author="Namita Sivasankaran" w:date="2016-11-04T11:45:00Z">
                <w:r w:rsidRPr="006C38DA" w:rsidDel="00461502">
                  <w:rPr>
                    <w:color w:val="000000"/>
                    <w:sz w:val="22"/>
                    <w:szCs w:val="22"/>
                    <w:lang w:val="en-IN" w:eastAsia="en-IN"/>
                    <w:rPrChange w:id="1408" w:author="Namita Sivasankaran" w:date="2016-11-04T11:40:00Z">
                      <w:rPr>
                        <w:rFonts w:ascii="Calibri" w:hAnsi="Calibri"/>
                        <w:color w:val="000000"/>
                        <w:sz w:val="24"/>
                        <w:szCs w:val="24"/>
                        <w:lang w:val="en-IN" w:eastAsia="en-IN"/>
                      </w:rPr>
                    </w:rPrChange>
                  </w:rPr>
                  <w:delText>Yes/No</w:delText>
                </w:r>
                <w:r w:rsidRPr="006C38DA" w:rsidDel="00461502">
                  <w:rPr>
                    <w:color w:val="000000"/>
                    <w:sz w:val="22"/>
                    <w:szCs w:val="22"/>
                    <w:lang w:val="en-IN" w:eastAsia="en-IN"/>
                    <w:rPrChange w:id="1409" w:author="Namita Sivasankaran" w:date="2016-11-04T11:40:00Z">
                      <w:rPr>
                        <w:rFonts w:ascii="Calibri" w:hAnsi="Calibri"/>
                        <w:color w:val="000000"/>
                        <w:sz w:val="24"/>
                        <w:szCs w:val="24"/>
                        <w:lang w:val="en-IN" w:eastAsia="en-IN"/>
                      </w:rPr>
                    </w:rPrChange>
                  </w:rPr>
                  <w:br/>
                </w:r>
              </w:del>
            </w:ins>
            <w:r w:rsidR="006668B1" w:rsidRPr="006C38DA">
              <w:rPr>
                <w:color w:val="000000"/>
                <w:sz w:val="22"/>
                <w:szCs w:val="22"/>
                <w:lang w:val="en-IN" w:eastAsia="en-IN"/>
                <w:rPrChange w:id="1410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From Screening</w:t>
            </w:r>
          </w:p>
        </w:tc>
      </w:tr>
      <w:tr w:rsidR="006C38DA" w:rsidRPr="006C38DA" w:rsidTr="006C38DA">
        <w:trPr>
          <w:trHeight w:val="300"/>
          <w:trPrChange w:id="1411" w:author="Namita Sivasankaran" w:date="2016-11-04T11:45:00Z">
            <w:trPr>
              <w:trHeight w:val="300"/>
            </w:trPr>
          </w:trPrChange>
        </w:trPr>
        <w:tc>
          <w:tcPr>
            <w:tcW w:w="1294" w:type="dxa"/>
            <w:vMerge/>
            <w:vAlign w:val="center"/>
            <w:hideMark/>
            <w:tcPrChange w:id="1412" w:author="Namita Sivasankaran" w:date="2016-11-04T11:45:00Z">
              <w:tcPr>
                <w:tcW w:w="1323" w:type="dxa"/>
                <w:gridSpan w:val="3"/>
                <w:vMerge/>
                <w:tcBorders>
                  <w:top w:val="nil"/>
                  <w:left w:val="single" w:sz="8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1413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867" w:type="dxa"/>
            <w:gridSpan w:val="2"/>
            <w:vMerge/>
            <w:vAlign w:val="center"/>
            <w:hideMark/>
            <w:tcPrChange w:id="1414" w:author="Namita Sivasankaran" w:date="2016-11-04T11:45:00Z">
              <w:tcPr>
                <w:tcW w:w="1628" w:type="dxa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1415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341" w:type="dxa"/>
            <w:vMerge/>
            <w:vAlign w:val="center"/>
            <w:hideMark/>
            <w:tcPrChange w:id="1416" w:author="Namita Sivasankaran" w:date="2016-11-04T11:45:00Z">
              <w:tcPr>
                <w:tcW w:w="1231" w:type="dxa"/>
                <w:gridSpan w:val="3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1417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3294" w:type="dxa"/>
            <w:gridSpan w:val="2"/>
            <w:shd w:val="clear" w:color="auto" w:fill="auto"/>
            <w:vAlign w:val="center"/>
            <w:hideMark/>
            <w:tcPrChange w:id="1418" w:author="Namita Sivasankaran" w:date="2016-11-04T11:45:00Z">
              <w:tcPr>
                <w:tcW w:w="3331" w:type="dxa"/>
                <w:gridSpan w:val="4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1419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1420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Line 1</w:t>
            </w:r>
          </w:p>
        </w:tc>
        <w:tc>
          <w:tcPr>
            <w:tcW w:w="1882" w:type="dxa"/>
            <w:shd w:val="clear" w:color="auto" w:fill="auto"/>
            <w:vAlign w:val="center"/>
            <w:hideMark/>
            <w:tcPrChange w:id="1421" w:author="Namita Sivasankaran" w:date="2016-11-04T11:45:00Z">
              <w:tcPr>
                <w:tcW w:w="2122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1422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1423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Alpha numeric</w:t>
            </w:r>
          </w:p>
        </w:tc>
        <w:tc>
          <w:tcPr>
            <w:tcW w:w="1280" w:type="dxa"/>
            <w:shd w:val="clear" w:color="auto" w:fill="auto"/>
            <w:vAlign w:val="center"/>
            <w:hideMark/>
            <w:tcPrChange w:id="1424" w:author="Namita Sivasankaran" w:date="2016-11-04T11:45:00Z">
              <w:tcPr>
                <w:tcW w:w="1280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1425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1426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Yes</w:t>
            </w:r>
          </w:p>
        </w:tc>
        <w:tc>
          <w:tcPr>
            <w:tcW w:w="1389" w:type="dxa"/>
            <w:shd w:val="clear" w:color="auto" w:fill="auto"/>
            <w:vAlign w:val="center"/>
            <w:hideMark/>
            <w:tcPrChange w:id="1427" w:author="Namita Sivasankaran" w:date="2016-11-04T11:45:00Z">
              <w:tcPr>
                <w:tcW w:w="1417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1428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1429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 </w:t>
            </w:r>
          </w:p>
        </w:tc>
        <w:tc>
          <w:tcPr>
            <w:tcW w:w="2253" w:type="dxa"/>
            <w:shd w:val="clear" w:color="auto" w:fill="auto"/>
            <w:vAlign w:val="center"/>
            <w:hideMark/>
            <w:tcPrChange w:id="1430" w:author="Namita Sivasankaran" w:date="2016-11-04T11:45:00Z">
              <w:tcPr>
                <w:tcW w:w="2268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1431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1432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From Screening</w:t>
            </w:r>
          </w:p>
        </w:tc>
      </w:tr>
      <w:tr w:rsidR="006C38DA" w:rsidRPr="006C38DA" w:rsidTr="006C38DA">
        <w:trPr>
          <w:trHeight w:val="300"/>
          <w:trPrChange w:id="1433" w:author="Namita Sivasankaran" w:date="2016-11-04T11:45:00Z">
            <w:trPr>
              <w:trHeight w:val="300"/>
            </w:trPr>
          </w:trPrChange>
        </w:trPr>
        <w:tc>
          <w:tcPr>
            <w:tcW w:w="1294" w:type="dxa"/>
            <w:vMerge/>
            <w:vAlign w:val="center"/>
            <w:hideMark/>
            <w:tcPrChange w:id="1434" w:author="Namita Sivasankaran" w:date="2016-11-04T11:45:00Z">
              <w:tcPr>
                <w:tcW w:w="1323" w:type="dxa"/>
                <w:gridSpan w:val="3"/>
                <w:vMerge/>
                <w:tcBorders>
                  <w:top w:val="nil"/>
                  <w:left w:val="single" w:sz="8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1435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867" w:type="dxa"/>
            <w:gridSpan w:val="2"/>
            <w:vMerge/>
            <w:vAlign w:val="center"/>
            <w:hideMark/>
            <w:tcPrChange w:id="1436" w:author="Namita Sivasankaran" w:date="2016-11-04T11:45:00Z">
              <w:tcPr>
                <w:tcW w:w="1628" w:type="dxa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1437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341" w:type="dxa"/>
            <w:vMerge/>
            <w:vAlign w:val="center"/>
            <w:hideMark/>
            <w:tcPrChange w:id="1438" w:author="Namita Sivasankaran" w:date="2016-11-04T11:45:00Z">
              <w:tcPr>
                <w:tcW w:w="1231" w:type="dxa"/>
                <w:gridSpan w:val="3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1439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3294" w:type="dxa"/>
            <w:gridSpan w:val="2"/>
            <w:shd w:val="clear" w:color="auto" w:fill="auto"/>
            <w:vAlign w:val="center"/>
            <w:hideMark/>
            <w:tcPrChange w:id="1440" w:author="Namita Sivasankaran" w:date="2016-11-04T11:45:00Z">
              <w:tcPr>
                <w:tcW w:w="3331" w:type="dxa"/>
                <w:gridSpan w:val="4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1441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1442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Line 2</w:t>
            </w:r>
          </w:p>
        </w:tc>
        <w:tc>
          <w:tcPr>
            <w:tcW w:w="1882" w:type="dxa"/>
            <w:shd w:val="clear" w:color="auto" w:fill="auto"/>
            <w:vAlign w:val="center"/>
            <w:hideMark/>
            <w:tcPrChange w:id="1443" w:author="Namita Sivasankaran" w:date="2016-11-04T11:45:00Z">
              <w:tcPr>
                <w:tcW w:w="2122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1444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1445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Alpha numeric</w:t>
            </w:r>
          </w:p>
        </w:tc>
        <w:tc>
          <w:tcPr>
            <w:tcW w:w="1280" w:type="dxa"/>
            <w:shd w:val="clear" w:color="auto" w:fill="auto"/>
            <w:vAlign w:val="center"/>
            <w:hideMark/>
            <w:tcPrChange w:id="1446" w:author="Namita Sivasankaran" w:date="2016-11-04T11:45:00Z">
              <w:tcPr>
                <w:tcW w:w="1280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1447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1448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 </w:t>
            </w:r>
          </w:p>
        </w:tc>
        <w:tc>
          <w:tcPr>
            <w:tcW w:w="1389" w:type="dxa"/>
            <w:shd w:val="clear" w:color="auto" w:fill="auto"/>
            <w:vAlign w:val="center"/>
            <w:hideMark/>
            <w:tcPrChange w:id="1449" w:author="Namita Sivasankaran" w:date="2016-11-04T11:45:00Z">
              <w:tcPr>
                <w:tcW w:w="1417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1450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1451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 </w:t>
            </w:r>
          </w:p>
        </w:tc>
        <w:tc>
          <w:tcPr>
            <w:tcW w:w="2253" w:type="dxa"/>
            <w:shd w:val="clear" w:color="auto" w:fill="auto"/>
            <w:vAlign w:val="center"/>
            <w:hideMark/>
            <w:tcPrChange w:id="1452" w:author="Namita Sivasankaran" w:date="2016-11-04T11:45:00Z">
              <w:tcPr>
                <w:tcW w:w="2268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1453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1454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From Screening</w:t>
            </w:r>
          </w:p>
        </w:tc>
      </w:tr>
      <w:tr w:rsidR="006C38DA" w:rsidRPr="006C38DA" w:rsidTr="006C38DA">
        <w:trPr>
          <w:trHeight w:val="300"/>
          <w:trPrChange w:id="1455" w:author="Namita Sivasankaran" w:date="2016-11-04T11:45:00Z">
            <w:trPr>
              <w:trHeight w:val="300"/>
            </w:trPr>
          </w:trPrChange>
        </w:trPr>
        <w:tc>
          <w:tcPr>
            <w:tcW w:w="1294" w:type="dxa"/>
            <w:vMerge/>
            <w:vAlign w:val="center"/>
            <w:hideMark/>
            <w:tcPrChange w:id="1456" w:author="Namita Sivasankaran" w:date="2016-11-04T11:45:00Z">
              <w:tcPr>
                <w:tcW w:w="1323" w:type="dxa"/>
                <w:gridSpan w:val="3"/>
                <w:vMerge/>
                <w:tcBorders>
                  <w:top w:val="nil"/>
                  <w:left w:val="single" w:sz="8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1457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867" w:type="dxa"/>
            <w:gridSpan w:val="2"/>
            <w:vMerge/>
            <w:vAlign w:val="center"/>
            <w:hideMark/>
            <w:tcPrChange w:id="1458" w:author="Namita Sivasankaran" w:date="2016-11-04T11:45:00Z">
              <w:tcPr>
                <w:tcW w:w="1628" w:type="dxa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1459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341" w:type="dxa"/>
            <w:vMerge/>
            <w:vAlign w:val="center"/>
            <w:hideMark/>
            <w:tcPrChange w:id="1460" w:author="Namita Sivasankaran" w:date="2016-11-04T11:45:00Z">
              <w:tcPr>
                <w:tcW w:w="1231" w:type="dxa"/>
                <w:gridSpan w:val="3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1461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3294" w:type="dxa"/>
            <w:gridSpan w:val="2"/>
            <w:shd w:val="clear" w:color="auto" w:fill="auto"/>
            <w:vAlign w:val="center"/>
            <w:hideMark/>
            <w:tcPrChange w:id="1462" w:author="Namita Sivasankaran" w:date="2016-11-04T11:45:00Z">
              <w:tcPr>
                <w:tcW w:w="3331" w:type="dxa"/>
                <w:gridSpan w:val="4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1463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1464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Area</w:t>
            </w:r>
          </w:p>
        </w:tc>
        <w:tc>
          <w:tcPr>
            <w:tcW w:w="1882" w:type="dxa"/>
            <w:shd w:val="clear" w:color="auto" w:fill="auto"/>
            <w:vAlign w:val="center"/>
            <w:hideMark/>
            <w:tcPrChange w:id="1465" w:author="Namita Sivasankaran" w:date="2016-11-04T11:45:00Z">
              <w:tcPr>
                <w:tcW w:w="2122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1466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1467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Alpha numeric</w:t>
            </w:r>
          </w:p>
        </w:tc>
        <w:tc>
          <w:tcPr>
            <w:tcW w:w="1280" w:type="dxa"/>
            <w:shd w:val="clear" w:color="auto" w:fill="auto"/>
            <w:vAlign w:val="center"/>
            <w:hideMark/>
            <w:tcPrChange w:id="1468" w:author="Namita Sivasankaran" w:date="2016-11-04T11:45:00Z">
              <w:tcPr>
                <w:tcW w:w="1280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1469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1470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 </w:t>
            </w:r>
          </w:p>
        </w:tc>
        <w:tc>
          <w:tcPr>
            <w:tcW w:w="1389" w:type="dxa"/>
            <w:shd w:val="clear" w:color="auto" w:fill="auto"/>
            <w:vAlign w:val="center"/>
            <w:hideMark/>
            <w:tcPrChange w:id="1471" w:author="Namita Sivasankaran" w:date="2016-11-04T11:45:00Z">
              <w:tcPr>
                <w:tcW w:w="1417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1472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1473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 </w:t>
            </w:r>
          </w:p>
        </w:tc>
        <w:tc>
          <w:tcPr>
            <w:tcW w:w="2253" w:type="dxa"/>
            <w:shd w:val="clear" w:color="auto" w:fill="auto"/>
            <w:vAlign w:val="center"/>
            <w:hideMark/>
            <w:tcPrChange w:id="1474" w:author="Namita Sivasankaran" w:date="2016-11-04T11:45:00Z">
              <w:tcPr>
                <w:tcW w:w="2268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1475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1476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From Screening</w:t>
            </w:r>
          </w:p>
        </w:tc>
      </w:tr>
      <w:tr w:rsidR="006C38DA" w:rsidRPr="006C38DA" w:rsidTr="006C38DA">
        <w:trPr>
          <w:trHeight w:val="300"/>
          <w:trPrChange w:id="1477" w:author="Namita Sivasankaran" w:date="2016-11-04T11:45:00Z">
            <w:trPr>
              <w:trHeight w:val="300"/>
            </w:trPr>
          </w:trPrChange>
        </w:trPr>
        <w:tc>
          <w:tcPr>
            <w:tcW w:w="1294" w:type="dxa"/>
            <w:vMerge/>
            <w:vAlign w:val="center"/>
            <w:hideMark/>
            <w:tcPrChange w:id="1478" w:author="Namita Sivasankaran" w:date="2016-11-04T11:45:00Z">
              <w:tcPr>
                <w:tcW w:w="1323" w:type="dxa"/>
                <w:gridSpan w:val="3"/>
                <w:vMerge/>
                <w:tcBorders>
                  <w:top w:val="nil"/>
                  <w:left w:val="single" w:sz="8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1479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867" w:type="dxa"/>
            <w:gridSpan w:val="2"/>
            <w:vMerge/>
            <w:vAlign w:val="center"/>
            <w:hideMark/>
            <w:tcPrChange w:id="1480" w:author="Namita Sivasankaran" w:date="2016-11-04T11:45:00Z">
              <w:tcPr>
                <w:tcW w:w="1628" w:type="dxa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1481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341" w:type="dxa"/>
            <w:vMerge/>
            <w:vAlign w:val="center"/>
            <w:hideMark/>
            <w:tcPrChange w:id="1482" w:author="Namita Sivasankaran" w:date="2016-11-04T11:45:00Z">
              <w:tcPr>
                <w:tcW w:w="1231" w:type="dxa"/>
                <w:gridSpan w:val="3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1483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3294" w:type="dxa"/>
            <w:gridSpan w:val="2"/>
            <w:shd w:val="clear" w:color="auto" w:fill="auto"/>
            <w:vAlign w:val="center"/>
            <w:hideMark/>
            <w:tcPrChange w:id="1484" w:author="Namita Sivasankaran" w:date="2016-11-04T11:45:00Z">
              <w:tcPr>
                <w:tcW w:w="3331" w:type="dxa"/>
                <w:gridSpan w:val="4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1485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1486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Land Mark</w:t>
            </w:r>
          </w:p>
        </w:tc>
        <w:tc>
          <w:tcPr>
            <w:tcW w:w="1882" w:type="dxa"/>
            <w:shd w:val="clear" w:color="auto" w:fill="auto"/>
            <w:vAlign w:val="center"/>
            <w:hideMark/>
            <w:tcPrChange w:id="1487" w:author="Namita Sivasankaran" w:date="2016-11-04T11:45:00Z">
              <w:tcPr>
                <w:tcW w:w="2122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1488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1489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Alpha numeric</w:t>
            </w:r>
          </w:p>
        </w:tc>
        <w:tc>
          <w:tcPr>
            <w:tcW w:w="1280" w:type="dxa"/>
            <w:shd w:val="clear" w:color="auto" w:fill="auto"/>
            <w:vAlign w:val="center"/>
            <w:hideMark/>
            <w:tcPrChange w:id="1490" w:author="Namita Sivasankaran" w:date="2016-11-04T11:45:00Z">
              <w:tcPr>
                <w:tcW w:w="1280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1491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1492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Yes</w:t>
            </w:r>
          </w:p>
        </w:tc>
        <w:tc>
          <w:tcPr>
            <w:tcW w:w="1389" w:type="dxa"/>
            <w:shd w:val="clear" w:color="auto" w:fill="auto"/>
            <w:vAlign w:val="center"/>
            <w:hideMark/>
            <w:tcPrChange w:id="1493" w:author="Namita Sivasankaran" w:date="2016-11-04T11:45:00Z">
              <w:tcPr>
                <w:tcW w:w="1417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1494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1495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 </w:t>
            </w:r>
          </w:p>
        </w:tc>
        <w:tc>
          <w:tcPr>
            <w:tcW w:w="2253" w:type="dxa"/>
            <w:shd w:val="clear" w:color="auto" w:fill="auto"/>
            <w:vAlign w:val="center"/>
            <w:hideMark/>
            <w:tcPrChange w:id="1496" w:author="Namita Sivasankaran" w:date="2016-11-04T11:45:00Z">
              <w:tcPr>
                <w:tcW w:w="2268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1497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1498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From Screening</w:t>
            </w:r>
          </w:p>
        </w:tc>
      </w:tr>
      <w:tr w:rsidR="006C38DA" w:rsidRPr="006C38DA" w:rsidTr="006C38DA">
        <w:trPr>
          <w:trHeight w:val="300"/>
          <w:trPrChange w:id="1499" w:author="Namita Sivasankaran" w:date="2016-11-04T11:45:00Z">
            <w:trPr>
              <w:trHeight w:val="300"/>
            </w:trPr>
          </w:trPrChange>
        </w:trPr>
        <w:tc>
          <w:tcPr>
            <w:tcW w:w="1294" w:type="dxa"/>
            <w:vMerge/>
            <w:vAlign w:val="center"/>
            <w:hideMark/>
            <w:tcPrChange w:id="1500" w:author="Namita Sivasankaran" w:date="2016-11-04T11:45:00Z">
              <w:tcPr>
                <w:tcW w:w="1323" w:type="dxa"/>
                <w:gridSpan w:val="3"/>
                <w:vMerge/>
                <w:tcBorders>
                  <w:top w:val="nil"/>
                  <w:left w:val="single" w:sz="8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1501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867" w:type="dxa"/>
            <w:gridSpan w:val="2"/>
            <w:vMerge/>
            <w:vAlign w:val="center"/>
            <w:hideMark/>
            <w:tcPrChange w:id="1502" w:author="Namita Sivasankaran" w:date="2016-11-04T11:45:00Z">
              <w:tcPr>
                <w:tcW w:w="1628" w:type="dxa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1503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341" w:type="dxa"/>
            <w:vMerge/>
            <w:vAlign w:val="center"/>
            <w:hideMark/>
            <w:tcPrChange w:id="1504" w:author="Namita Sivasankaran" w:date="2016-11-04T11:45:00Z">
              <w:tcPr>
                <w:tcW w:w="1231" w:type="dxa"/>
                <w:gridSpan w:val="3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1505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3294" w:type="dxa"/>
            <w:gridSpan w:val="2"/>
            <w:shd w:val="clear" w:color="auto" w:fill="auto"/>
            <w:vAlign w:val="center"/>
            <w:hideMark/>
            <w:tcPrChange w:id="1506" w:author="Namita Sivasankaran" w:date="2016-11-04T11:45:00Z">
              <w:tcPr>
                <w:tcW w:w="3331" w:type="dxa"/>
                <w:gridSpan w:val="4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1507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1508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Pincode</w:t>
            </w:r>
          </w:p>
        </w:tc>
        <w:tc>
          <w:tcPr>
            <w:tcW w:w="1882" w:type="dxa"/>
            <w:shd w:val="clear" w:color="auto" w:fill="auto"/>
            <w:vAlign w:val="center"/>
            <w:hideMark/>
            <w:tcPrChange w:id="1509" w:author="Namita Sivasankaran" w:date="2016-11-04T11:45:00Z">
              <w:tcPr>
                <w:tcW w:w="2122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1510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1511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Numeric</w:t>
            </w:r>
          </w:p>
        </w:tc>
        <w:tc>
          <w:tcPr>
            <w:tcW w:w="1280" w:type="dxa"/>
            <w:shd w:val="clear" w:color="auto" w:fill="auto"/>
            <w:vAlign w:val="center"/>
            <w:hideMark/>
            <w:tcPrChange w:id="1512" w:author="Namita Sivasankaran" w:date="2016-11-04T11:45:00Z">
              <w:tcPr>
                <w:tcW w:w="1280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1513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1514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yes</w:t>
            </w:r>
          </w:p>
        </w:tc>
        <w:tc>
          <w:tcPr>
            <w:tcW w:w="1389" w:type="dxa"/>
            <w:shd w:val="clear" w:color="auto" w:fill="auto"/>
            <w:vAlign w:val="center"/>
            <w:hideMark/>
            <w:tcPrChange w:id="1515" w:author="Namita Sivasankaran" w:date="2016-11-04T11:45:00Z">
              <w:tcPr>
                <w:tcW w:w="1417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1516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1517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 </w:t>
            </w:r>
          </w:p>
        </w:tc>
        <w:tc>
          <w:tcPr>
            <w:tcW w:w="2253" w:type="dxa"/>
            <w:shd w:val="clear" w:color="auto" w:fill="auto"/>
            <w:vAlign w:val="center"/>
            <w:hideMark/>
            <w:tcPrChange w:id="1518" w:author="Namita Sivasankaran" w:date="2016-11-04T11:45:00Z">
              <w:tcPr>
                <w:tcW w:w="2268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1519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1520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From Screening</w:t>
            </w:r>
          </w:p>
        </w:tc>
      </w:tr>
      <w:tr w:rsidR="006C38DA" w:rsidRPr="006C38DA" w:rsidTr="006C38DA">
        <w:trPr>
          <w:trHeight w:val="300"/>
          <w:trPrChange w:id="1521" w:author="Namita Sivasankaran" w:date="2016-11-04T11:45:00Z">
            <w:trPr>
              <w:trHeight w:val="300"/>
            </w:trPr>
          </w:trPrChange>
        </w:trPr>
        <w:tc>
          <w:tcPr>
            <w:tcW w:w="1294" w:type="dxa"/>
            <w:vMerge/>
            <w:vAlign w:val="center"/>
            <w:hideMark/>
            <w:tcPrChange w:id="1522" w:author="Namita Sivasankaran" w:date="2016-11-04T11:45:00Z">
              <w:tcPr>
                <w:tcW w:w="1323" w:type="dxa"/>
                <w:gridSpan w:val="3"/>
                <w:vMerge/>
                <w:tcBorders>
                  <w:top w:val="nil"/>
                  <w:left w:val="single" w:sz="8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1523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867" w:type="dxa"/>
            <w:gridSpan w:val="2"/>
            <w:vMerge/>
            <w:vAlign w:val="center"/>
            <w:hideMark/>
            <w:tcPrChange w:id="1524" w:author="Namita Sivasankaran" w:date="2016-11-04T11:45:00Z">
              <w:tcPr>
                <w:tcW w:w="1628" w:type="dxa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1525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341" w:type="dxa"/>
            <w:vMerge/>
            <w:vAlign w:val="center"/>
            <w:hideMark/>
            <w:tcPrChange w:id="1526" w:author="Namita Sivasankaran" w:date="2016-11-04T11:45:00Z">
              <w:tcPr>
                <w:tcW w:w="1231" w:type="dxa"/>
                <w:gridSpan w:val="3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1527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3294" w:type="dxa"/>
            <w:gridSpan w:val="2"/>
            <w:shd w:val="clear" w:color="auto" w:fill="auto"/>
            <w:vAlign w:val="center"/>
            <w:hideMark/>
            <w:tcPrChange w:id="1528" w:author="Namita Sivasankaran" w:date="2016-11-04T11:45:00Z">
              <w:tcPr>
                <w:tcW w:w="3331" w:type="dxa"/>
                <w:gridSpan w:val="4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1529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1530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State</w:t>
            </w:r>
          </w:p>
        </w:tc>
        <w:tc>
          <w:tcPr>
            <w:tcW w:w="1882" w:type="dxa"/>
            <w:shd w:val="clear" w:color="auto" w:fill="auto"/>
            <w:vAlign w:val="center"/>
            <w:hideMark/>
            <w:tcPrChange w:id="1531" w:author="Namita Sivasankaran" w:date="2016-11-04T11:45:00Z">
              <w:tcPr>
                <w:tcW w:w="2122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1532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1533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Auto populated</w:t>
            </w:r>
          </w:p>
        </w:tc>
        <w:tc>
          <w:tcPr>
            <w:tcW w:w="1280" w:type="dxa"/>
            <w:shd w:val="clear" w:color="auto" w:fill="auto"/>
            <w:vAlign w:val="center"/>
            <w:hideMark/>
            <w:tcPrChange w:id="1534" w:author="Namita Sivasankaran" w:date="2016-11-04T11:45:00Z">
              <w:tcPr>
                <w:tcW w:w="1280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1535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1536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Yes</w:t>
            </w:r>
          </w:p>
        </w:tc>
        <w:tc>
          <w:tcPr>
            <w:tcW w:w="1389" w:type="dxa"/>
            <w:shd w:val="clear" w:color="auto" w:fill="auto"/>
            <w:vAlign w:val="center"/>
            <w:hideMark/>
            <w:tcPrChange w:id="1537" w:author="Namita Sivasankaran" w:date="2016-11-04T11:45:00Z">
              <w:tcPr>
                <w:tcW w:w="1417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1538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1539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 </w:t>
            </w:r>
          </w:p>
        </w:tc>
        <w:tc>
          <w:tcPr>
            <w:tcW w:w="2253" w:type="dxa"/>
            <w:shd w:val="clear" w:color="auto" w:fill="auto"/>
            <w:vAlign w:val="center"/>
            <w:hideMark/>
            <w:tcPrChange w:id="1540" w:author="Namita Sivasankaran" w:date="2016-11-04T11:45:00Z">
              <w:tcPr>
                <w:tcW w:w="2268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1541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1542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From Screening</w:t>
            </w:r>
          </w:p>
        </w:tc>
      </w:tr>
      <w:tr w:rsidR="006C38DA" w:rsidRPr="006C38DA" w:rsidTr="006C38DA">
        <w:trPr>
          <w:trHeight w:val="300"/>
          <w:trPrChange w:id="1543" w:author="Namita Sivasankaran" w:date="2016-11-04T11:45:00Z">
            <w:trPr>
              <w:trHeight w:val="300"/>
            </w:trPr>
          </w:trPrChange>
        </w:trPr>
        <w:tc>
          <w:tcPr>
            <w:tcW w:w="1294" w:type="dxa"/>
            <w:vMerge/>
            <w:vAlign w:val="center"/>
            <w:hideMark/>
            <w:tcPrChange w:id="1544" w:author="Namita Sivasankaran" w:date="2016-11-04T11:45:00Z">
              <w:tcPr>
                <w:tcW w:w="1323" w:type="dxa"/>
                <w:gridSpan w:val="3"/>
                <w:vMerge/>
                <w:tcBorders>
                  <w:top w:val="nil"/>
                  <w:left w:val="single" w:sz="8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1545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867" w:type="dxa"/>
            <w:gridSpan w:val="2"/>
            <w:vMerge/>
            <w:vAlign w:val="center"/>
            <w:hideMark/>
            <w:tcPrChange w:id="1546" w:author="Namita Sivasankaran" w:date="2016-11-04T11:45:00Z">
              <w:tcPr>
                <w:tcW w:w="1628" w:type="dxa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1547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341" w:type="dxa"/>
            <w:vMerge/>
            <w:vAlign w:val="center"/>
            <w:hideMark/>
            <w:tcPrChange w:id="1548" w:author="Namita Sivasankaran" w:date="2016-11-04T11:45:00Z">
              <w:tcPr>
                <w:tcW w:w="1231" w:type="dxa"/>
                <w:gridSpan w:val="3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1549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3294" w:type="dxa"/>
            <w:gridSpan w:val="2"/>
            <w:shd w:val="clear" w:color="auto" w:fill="auto"/>
            <w:vAlign w:val="center"/>
            <w:hideMark/>
            <w:tcPrChange w:id="1550" w:author="Namita Sivasankaran" w:date="2016-11-04T11:45:00Z">
              <w:tcPr>
                <w:tcW w:w="3331" w:type="dxa"/>
                <w:gridSpan w:val="4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1551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1552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District</w:t>
            </w:r>
          </w:p>
        </w:tc>
        <w:tc>
          <w:tcPr>
            <w:tcW w:w="1882" w:type="dxa"/>
            <w:shd w:val="clear" w:color="auto" w:fill="auto"/>
            <w:vAlign w:val="center"/>
            <w:hideMark/>
            <w:tcPrChange w:id="1553" w:author="Namita Sivasankaran" w:date="2016-11-04T11:45:00Z">
              <w:tcPr>
                <w:tcW w:w="2122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1554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1555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Auto populated</w:t>
            </w:r>
          </w:p>
        </w:tc>
        <w:tc>
          <w:tcPr>
            <w:tcW w:w="1280" w:type="dxa"/>
            <w:shd w:val="clear" w:color="auto" w:fill="auto"/>
            <w:vAlign w:val="center"/>
            <w:hideMark/>
            <w:tcPrChange w:id="1556" w:author="Namita Sivasankaran" w:date="2016-11-04T11:45:00Z">
              <w:tcPr>
                <w:tcW w:w="1280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1557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1558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Yes</w:t>
            </w:r>
          </w:p>
        </w:tc>
        <w:tc>
          <w:tcPr>
            <w:tcW w:w="1389" w:type="dxa"/>
            <w:shd w:val="clear" w:color="auto" w:fill="auto"/>
            <w:vAlign w:val="center"/>
            <w:hideMark/>
            <w:tcPrChange w:id="1559" w:author="Namita Sivasankaran" w:date="2016-11-04T11:45:00Z">
              <w:tcPr>
                <w:tcW w:w="1417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1560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1561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 </w:t>
            </w:r>
          </w:p>
        </w:tc>
        <w:tc>
          <w:tcPr>
            <w:tcW w:w="2253" w:type="dxa"/>
            <w:shd w:val="clear" w:color="auto" w:fill="auto"/>
            <w:vAlign w:val="center"/>
            <w:hideMark/>
            <w:tcPrChange w:id="1562" w:author="Namita Sivasankaran" w:date="2016-11-04T11:45:00Z">
              <w:tcPr>
                <w:tcW w:w="2268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1563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1564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From Screening</w:t>
            </w:r>
          </w:p>
        </w:tc>
      </w:tr>
      <w:tr w:rsidR="006C38DA" w:rsidRPr="006C38DA" w:rsidTr="006C38DA">
        <w:trPr>
          <w:trHeight w:val="300"/>
          <w:trPrChange w:id="1565" w:author="Namita Sivasankaran" w:date="2016-11-04T11:45:00Z">
            <w:trPr>
              <w:trHeight w:val="300"/>
            </w:trPr>
          </w:trPrChange>
        </w:trPr>
        <w:tc>
          <w:tcPr>
            <w:tcW w:w="1294" w:type="dxa"/>
            <w:vMerge/>
            <w:vAlign w:val="center"/>
            <w:hideMark/>
            <w:tcPrChange w:id="1566" w:author="Namita Sivasankaran" w:date="2016-11-04T11:45:00Z">
              <w:tcPr>
                <w:tcW w:w="1323" w:type="dxa"/>
                <w:gridSpan w:val="3"/>
                <w:vMerge/>
                <w:tcBorders>
                  <w:top w:val="nil"/>
                  <w:left w:val="single" w:sz="8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1567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867" w:type="dxa"/>
            <w:gridSpan w:val="2"/>
            <w:vMerge/>
            <w:vAlign w:val="center"/>
            <w:hideMark/>
            <w:tcPrChange w:id="1568" w:author="Namita Sivasankaran" w:date="2016-11-04T11:45:00Z">
              <w:tcPr>
                <w:tcW w:w="1628" w:type="dxa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1569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341" w:type="dxa"/>
            <w:vMerge/>
            <w:vAlign w:val="center"/>
            <w:hideMark/>
            <w:tcPrChange w:id="1570" w:author="Namita Sivasankaran" w:date="2016-11-04T11:45:00Z">
              <w:tcPr>
                <w:tcW w:w="1231" w:type="dxa"/>
                <w:gridSpan w:val="3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1571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3294" w:type="dxa"/>
            <w:gridSpan w:val="2"/>
            <w:shd w:val="clear" w:color="auto" w:fill="auto"/>
            <w:vAlign w:val="center"/>
            <w:hideMark/>
            <w:tcPrChange w:id="1572" w:author="Namita Sivasankaran" w:date="2016-11-04T11:45:00Z">
              <w:tcPr>
                <w:tcW w:w="3331" w:type="dxa"/>
                <w:gridSpan w:val="4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1573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1574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City/Town/Village</w:t>
            </w:r>
          </w:p>
        </w:tc>
        <w:tc>
          <w:tcPr>
            <w:tcW w:w="1882" w:type="dxa"/>
            <w:shd w:val="clear" w:color="auto" w:fill="auto"/>
            <w:vAlign w:val="center"/>
            <w:hideMark/>
            <w:tcPrChange w:id="1575" w:author="Namita Sivasankaran" w:date="2016-11-04T11:45:00Z">
              <w:tcPr>
                <w:tcW w:w="2122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1576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1577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Auto populated</w:t>
            </w:r>
          </w:p>
        </w:tc>
        <w:tc>
          <w:tcPr>
            <w:tcW w:w="1280" w:type="dxa"/>
            <w:shd w:val="clear" w:color="auto" w:fill="auto"/>
            <w:vAlign w:val="center"/>
            <w:hideMark/>
            <w:tcPrChange w:id="1578" w:author="Namita Sivasankaran" w:date="2016-11-04T11:45:00Z">
              <w:tcPr>
                <w:tcW w:w="1280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1579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1580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Yes</w:t>
            </w:r>
          </w:p>
        </w:tc>
        <w:tc>
          <w:tcPr>
            <w:tcW w:w="1389" w:type="dxa"/>
            <w:shd w:val="clear" w:color="auto" w:fill="auto"/>
            <w:vAlign w:val="center"/>
            <w:hideMark/>
            <w:tcPrChange w:id="1581" w:author="Namita Sivasankaran" w:date="2016-11-04T11:45:00Z">
              <w:tcPr>
                <w:tcW w:w="1417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1582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1583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 </w:t>
            </w:r>
          </w:p>
        </w:tc>
        <w:tc>
          <w:tcPr>
            <w:tcW w:w="2253" w:type="dxa"/>
            <w:shd w:val="clear" w:color="auto" w:fill="auto"/>
            <w:vAlign w:val="center"/>
            <w:hideMark/>
            <w:tcPrChange w:id="1584" w:author="Namita Sivasankaran" w:date="2016-11-04T11:45:00Z">
              <w:tcPr>
                <w:tcW w:w="2268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1585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1586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From Screening</w:t>
            </w:r>
          </w:p>
        </w:tc>
      </w:tr>
      <w:tr w:rsidR="006C38DA" w:rsidRPr="006C38DA" w:rsidTr="006C38DA">
        <w:trPr>
          <w:trHeight w:val="300"/>
          <w:trPrChange w:id="1587" w:author="Namita Sivasankaran" w:date="2016-11-04T11:45:00Z">
            <w:trPr>
              <w:trHeight w:val="300"/>
            </w:trPr>
          </w:trPrChange>
        </w:trPr>
        <w:tc>
          <w:tcPr>
            <w:tcW w:w="1294" w:type="dxa"/>
            <w:vMerge/>
            <w:vAlign w:val="center"/>
            <w:hideMark/>
            <w:tcPrChange w:id="1588" w:author="Namita Sivasankaran" w:date="2016-11-04T11:45:00Z">
              <w:tcPr>
                <w:tcW w:w="1323" w:type="dxa"/>
                <w:gridSpan w:val="3"/>
                <w:vMerge/>
                <w:tcBorders>
                  <w:top w:val="nil"/>
                  <w:left w:val="single" w:sz="8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1589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867" w:type="dxa"/>
            <w:gridSpan w:val="2"/>
            <w:vMerge/>
            <w:vAlign w:val="center"/>
            <w:hideMark/>
            <w:tcPrChange w:id="1590" w:author="Namita Sivasankaran" w:date="2016-11-04T11:45:00Z">
              <w:tcPr>
                <w:tcW w:w="1628" w:type="dxa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1591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341" w:type="dxa"/>
            <w:vMerge/>
            <w:vAlign w:val="center"/>
            <w:hideMark/>
            <w:tcPrChange w:id="1592" w:author="Namita Sivasankaran" w:date="2016-11-04T11:45:00Z">
              <w:tcPr>
                <w:tcW w:w="1231" w:type="dxa"/>
                <w:gridSpan w:val="3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1593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3294" w:type="dxa"/>
            <w:gridSpan w:val="2"/>
            <w:shd w:val="clear" w:color="auto" w:fill="auto"/>
            <w:vAlign w:val="center"/>
            <w:hideMark/>
            <w:tcPrChange w:id="1594" w:author="Namita Sivasankaran" w:date="2016-11-04T11:45:00Z">
              <w:tcPr>
                <w:tcW w:w="3331" w:type="dxa"/>
                <w:gridSpan w:val="4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1595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1596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Landline Number</w:t>
            </w:r>
          </w:p>
        </w:tc>
        <w:tc>
          <w:tcPr>
            <w:tcW w:w="1882" w:type="dxa"/>
            <w:shd w:val="clear" w:color="auto" w:fill="auto"/>
            <w:vAlign w:val="center"/>
            <w:hideMark/>
            <w:tcPrChange w:id="1597" w:author="Namita Sivasankaran" w:date="2016-11-04T11:45:00Z">
              <w:tcPr>
                <w:tcW w:w="2122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1598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1599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Numeric</w:t>
            </w:r>
          </w:p>
        </w:tc>
        <w:tc>
          <w:tcPr>
            <w:tcW w:w="1280" w:type="dxa"/>
            <w:shd w:val="clear" w:color="auto" w:fill="auto"/>
            <w:vAlign w:val="center"/>
            <w:hideMark/>
            <w:tcPrChange w:id="1600" w:author="Namita Sivasankaran" w:date="2016-11-04T11:45:00Z">
              <w:tcPr>
                <w:tcW w:w="1280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1601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1602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 </w:t>
            </w:r>
          </w:p>
        </w:tc>
        <w:tc>
          <w:tcPr>
            <w:tcW w:w="1389" w:type="dxa"/>
            <w:shd w:val="clear" w:color="auto" w:fill="auto"/>
            <w:vAlign w:val="center"/>
            <w:hideMark/>
            <w:tcPrChange w:id="1603" w:author="Namita Sivasankaran" w:date="2016-11-04T11:45:00Z">
              <w:tcPr>
                <w:tcW w:w="1417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1604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1605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 </w:t>
            </w:r>
          </w:p>
        </w:tc>
        <w:tc>
          <w:tcPr>
            <w:tcW w:w="2253" w:type="dxa"/>
            <w:shd w:val="clear" w:color="auto" w:fill="auto"/>
            <w:vAlign w:val="center"/>
            <w:hideMark/>
            <w:tcPrChange w:id="1606" w:author="Namita Sivasankaran" w:date="2016-11-04T11:45:00Z">
              <w:tcPr>
                <w:tcW w:w="2268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1607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1608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From Screening</w:t>
            </w:r>
          </w:p>
        </w:tc>
      </w:tr>
      <w:tr w:rsidR="006C38DA" w:rsidRPr="006C38DA" w:rsidTr="006C38DA">
        <w:trPr>
          <w:trHeight w:val="300"/>
          <w:trPrChange w:id="1609" w:author="Namita Sivasankaran" w:date="2016-11-04T11:45:00Z">
            <w:trPr>
              <w:trHeight w:val="300"/>
            </w:trPr>
          </w:trPrChange>
        </w:trPr>
        <w:tc>
          <w:tcPr>
            <w:tcW w:w="1294" w:type="dxa"/>
            <w:vMerge/>
            <w:vAlign w:val="center"/>
            <w:hideMark/>
            <w:tcPrChange w:id="1610" w:author="Namita Sivasankaran" w:date="2016-11-04T11:45:00Z">
              <w:tcPr>
                <w:tcW w:w="1323" w:type="dxa"/>
                <w:gridSpan w:val="3"/>
                <w:vMerge/>
                <w:tcBorders>
                  <w:top w:val="nil"/>
                  <w:left w:val="single" w:sz="8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1611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867" w:type="dxa"/>
            <w:gridSpan w:val="2"/>
            <w:vMerge/>
            <w:vAlign w:val="center"/>
            <w:hideMark/>
            <w:tcPrChange w:id="1612" w:author="Namita Sivasankaran" w:date="2016-11-04T11:45:00Z">
              <w:tcPr>
                <w:tcW w:w="1628" w:type="dxa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1613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341" w:type="dxa"/>
            <w:vMerge/>
            <w:vAlign w:val="center"/>
            <w:hideMark/>
            <w:tcPrChange w:id="1614" w:author="Namita Sivasankaran" w:date="2016-11-04T11:45:00Z">
              <w:tcPr>
                <w:tcW w:w="1231" w:type="dxa"/>
                <w:gridSpan w:val="3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1615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3294" w:type="dxa"/>
            <w:gridSpan w:val="2"/>
            <w:shd w:val="clear" w:color="auto" w:fill="auto"/>
            <w:vAlign w:val="center"/>
            <w:hideMark/>
            <w:tcPrChange w:id="1616" w:author="Namita Sivasankaran" w:date="2016-11-04T11:45:00Z">
              <w:tcPr>
                <w:tcW w:w="3331" w:type="dxa"/>
                <w:gridSpan w:val="4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1617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1618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Ownership</w:t>
            </w:r>
          </w:p>
        </w:tc>
        <w:tc>
          <w:tcPr>
            <w:tcW w:w="1882" w:type="dxa"/>
            <w:shd w:val="clear" w:color="auto" w:fill="auto"/>
            <w:vAlign w:val="center"/>
            <w:hideMark/>
            <w:tcPrChange w:id="1619" w:author="Namita Sivasankaran" w:date="2016-11-04T11:45:00Z">
              <w:tcPr>
                <w:tcW w:w="2122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1620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1621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Dropdown</w:t>
            </w:r>
          </w:p>
        </w:tc>
        <w:tc>
          <w:tcPr>
            <w:tcW w:w="1280" w:type="dxa"/>
            <w:shd w:val="clear" w:color="auto" w:fill="auto"/>
            <w:vAlign w:val="center"/>
            <w:hideMark/>
            <w:tcPrChange w:id="1622" w:author="Namita Sivasankaran" w:date="2016-11-04T11:45:00Z">
              <w:tcPr>
                <w:tcW w:w="1280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1623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1624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Yes</w:t>
            </w:r>
          </w:p>
        </w:tc>
        <w:tc>
          <w:tcPr>
            <w:tcW w:w="1389" w:type="dxa"/>
            <w:shd w:val="clear" w:color="auto" w:fill="auto"/>
            <w:vAlign w:val="center"/>
            <w:hideMark/>
            <w:tcPrChange w:id="1625" w:author="Namita Sivasankaran" w:date="2016-11-04T11:45:00Z">
              <w:tcPr>
                <w:tcW w:w="1417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1626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1627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 </w:t>
            </w:r>
          </w:p>
        </w:tc>
        <w:tc>
          <w:tcPr>
            <w:tcW w:w="2253" w:type="dxa"/>
            <w:shd w:val="clear" w:color="auto" w:fill="auto"/>
            <w:vAlign w:val="center"/>
            <w:hideMark/>
            <w:tcPrChange w:id="1628" w:author="Namita Sivasankaran" w:date="2016-11-04T11:45:00Z">
              <w:tcPr>
                <w:tcW w:w="2268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1629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1630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From Screening</w:t>
            </w:r>
          </w:p>
        </w:tc>
      </w:tr>
      <w:tr w:rsidR="006C38DA" w:rsidRPr="006C38DA" w:rsidTr="006C38DA">
        <w:trPr>
          <w:trHeight w:val="300"/>
          <w:trPrChange w:id="1631" w:author="Namita Sivasankaran" w:date="2016-11-04T11:45:00Z">
            <w:trPr>
              <w:trHeight w:val="300"/>
            </w:trPr>
          </w:trPrChange>
        </w:trPr>
        <w:tc>
          <w:tcPr>
            <w:tcW w:w="1294" w:type="dxa"/>
            <w:vMerge/>
            <w:vAlign w:val="center"/>
            <w:hideMark/>
            <w:tcPrChange w:id="1632" w:author="Namita Sivasankaran" w:date="2016-11-04T11:45:00Z">
              <w:tcPr>
                <w:tcW w:w="1323" w:type="dxa"/>
                <w:gridSpan w:val="3"/>
                <w:vMerge/>
                <w:tcBorders>
                  <w:top w:val="nil"/>
                  <w:left w:val="single" w:sz="8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1633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867" w:type="dxa"/>
            <w:gridSpan w:val="2"/>
            <w:vMerge/>
            <w:vAlign w:val="center"/>
            <w:hideMark/>
            <w:tcPrChange w:id="1634" w:author="Namita Sivasankaran" w:date="2016-11-04T11:45:00Z">
              <w:tcPr>
                <w:tcW w:w="1628" w:type="dxa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1635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341" w:type="dxa"/>
            <w:vMerge/>
            <w:vAlign w:val="center"/>
            <w:hideMark/>
            <w:tcPrChange w:id="1636" w:author="Namita Sivasankaran" w:date="2016-11-04T11:45:00Z">
              <w:tcPr>
                <w:tcW w:w="1231" w:type="dxa"/>
                <w:gridSpan w:val="3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1637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3294" w:type="dxa"/>
            <w:gridSpan w:val="2"/>
            <w:shd w:val="clear" w:color="auto" w:fill="auto"/>
            <w:vAlign w:val="center"/>
            <w:hideMark/>
            <w:tcPrChange w:id="1638" w:author="Namita Sivasankaran" w:date="2016-11-04T11:45:00Z">
              <w:tcPr>
                <w:tcW w:w="3331" w:type="dxa"/>
                <w:gridSpan w:val="4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1639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1640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How many years are you living in present Area?</w:t>
            </w:r>
          </w:p>
        </w:tc>
        <w:tc>
          <w:tcPr>
            <w:tcW w:w="1882" w:type="dxa"/>
            <w:shd w:val="clear" w:color="auto" w:fill="auto"/>
            <w:vAlign w:val="center"/>
            <w:hideMark/>
            <w:tcPrChange w:id="1641" w:author="Namita Sivasankaran" w:date="2016-11-04T11:45:00Z">
              <w:tcPr>
                <w:tcW w:w="2122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1642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1643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Dropdown</w:t>
            </w:r>
          </w:p>
        </w:tc>
        <w:tc>
          <w:tcPr>
            <w:tcW w:w="1280" w:type="dxa"/>
            <w:shd w:val="clear" w:color="auto" w:fill="auto"/>
            <w:vAlign w:val="center"/>
            <w:hideMark/>
            <w:tcPrChange w:id="1644" w:author="Namita Sivasankaran" w:date="2016-11-04T11:45:00Z">
              <w:tcPr>
                <w:tcW w:w="1280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1645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1646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Yes</w:t>
            </w:r>
          </w:p>
        </w:tc>
        <w:tc>
          <w:tcPr>
            <w:tcW w:w="1389" w:type="dxa"/>
            <w:shd w:val="clear" w:color="auto" w:fill="auto"/>
            <w:vAlign w:val="center"/>
            <w:hideMark/>
            <w:tcPrChange w:id="1647" w:author="Namita Sivasankaran" w:date="2016-11-04T11:45:00Z">
              <w:tcPr>
                <w:tcW w:w="1417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1648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1649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 </w:t>
            </w:r>
          </w:p>
        </w:tc>
        <w:tc>
          <w:tcPr>
            <w:tcW w:w="2253" w:type="dxa"/>
            <w:shd w:val="clear" w:color="auto" w:fill="auto"/>
            <w:vAlign w:val="center"/>
            <w:hideMark/>
            <w:tcPrChange w:id="1650" w:author="Namita Sivasankaran" w:date="2016-11-04T11:45:00Z">
              <w:tcPr>
                <w:tcW w:w="2268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1651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1652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From Screening</w:t>
            </w:r>
          </w:p>
        </w:tc>
      </w:tr>
      <w:tr w:rsidR="006C38DA" w:rsidRPr="006C38DA" w:rsidTr="006C38DA">
        <w:trPr>
          <w:trHeight w:val="600"/>
          <w:trPrChange w:id="1653" w:author="Namita Sivasankaran" w:date="2016-11-04T11:45:00Z">
            <w:trPr>
              <w:trHeight w:val="600"/>
            </w:trPr>
          </w:trPrChange>
        </w:trPr>
        <w:tc>
          <w:tcPr>
            <w:tcW w:w="1294" w:type="dxa"/>
            <w:vMerge/>
            <w:vAlign w:val="center"/>
            <w:hideMark/>
            <w:tcPrChange w:id="1654" w:author="Namita Sivasankaran" w:date="2016-11-04T11:45:00Z">
              <w:tcPr>
                <w:tcW w:w="1323" w:type="dxa"/>
                <w:gridSpan w:val="3"/>
                <w:vMerge/>
                <w:tcBorders>
                  <w:top w:val="nil"/>
                  <w:left w:val="single" w:sz="8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1655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867" w:type="dxa"/>
            <w:gridSpan w:val="2"/>
            <w:vMerge/>
            <w:vAlign w:val="center"/>
            <w:hideMark/>
            <w:tcPrChange w:id="1656" w:author="Namita Sivasankaran" w:date="2016-11-04T11:45:00Z">
              <w:tcPr>
                <w:tcW w:w="1628" w:type="dxa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1657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341" w:type="dxa"/>
            <w:vMerge/>
            <w:vAlign w:val="center"/>
            <w:hideMark/>
            <w:tcPrChange w:id="1658" w:author="Namita Sivasankaran" w:date="2016-11-04T11:45:00Z">
              <w:tcPr>
                <w:tcW w:w="1231" w:type="dxa"/>
                <w:gridSpan w:val="3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1659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3294" w:type="dxa"/>
            <w:gridSpan w:val="2"/>
            <w:shd w:val="clear" w:color="auto" w:fill="auto"/>
            <w:vAlign w:val="center"/>
            <w:hideMark/>
            <w:tcPrChange w:id="1660" w:author="Namita Sivasankaran" w:date="2016-11-04T11:45:00Z">
              <w:tcPr>
                <w:tcW w:w="3331" w:type="dxa"/>
                <w:gridSpan w:val="4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1661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1662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How many years are you living in current Address?</w:t>
            </w:r>
          </w:p>
        </w:tc>
        <w:tc>
          <w:tcPr>
            <w:tcW w:w="1882" w:type="dxa"/>
            <w:shd w:val="clear" w:color="auto" w:fill="auto"/>
            <w:vAlign w:val="center"/>
            <w:hideMark/>
            <w:tcPrChange w:id="1663" w:author="Namita Sivasankaran" w:date="2016-11-04T11:45:00Z">
              <w:tcPr>
                <w:tcW w:w="2122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1664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1665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Dropdown</w:t>
            </w:r>
          </w:p>
        </w:tc>
        <w:tc>
          <w:tcPr>
            <w:tcW w:w="1280" w:type="dxa"/>
            <w:shd w:val="clear" w:color="auto" w:fill="auto"/>
            <w:vAlign w:val="center"/>
            <w:hideMark/>
            <w:tcPrChange w:id="1666" w:author="Namita Sivasankaran" w:date="2016-11-04T11:45:00Z">
              <w:tcPr>
                <w:tcW w:w="1280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1667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1668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Yes</w:t>
            </w:r>
          </w:p>
        </w:tc>
        <w:tc>
          <w:tcPr>
            <w:tcW w:w="1389" w:type="dxa"/>
            <w:shd w:val="clear" w:color="auto" w:fill="auto"/>
            <w:vAlign w:val="center"/>
            <w:hideMark/>
            <w:tcPrChange w:id="1669" w:author="Namita Sivasankaran" w:date="2016-11-04T11:45:00Z">
              <w:tcPr>
                <w:tcW w:w="1417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1670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1671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 </w:t>
            </w:r>
          </w:p>
        </w:tc>
        <w:tc>
          <w:tcPr>
            <w:tcW w:w="2253" w:type="dxa"/>
            <w:shd w:val="clear" w:color="auto" w:fill="auto"/>
            <w:vAlign w:val="center"/>
            <w:hideMark/>
            <w:tcPrChange w:id="1672" w:author="Namita Sivasankaran" w:date="2016-11-04T11:45:00Z">
              <w:tcPr>
                <w:tcW w:w="2268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1673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1674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From Screening</w:t>
            </w:r>
          </w:p>
        </w:tc>
      </w:tr>
      <w:tr w:rsidR="006C38DA" w:rsidRPr="006C38DA" w:rsidTr="006C38DA">
        <w:trPr>
          <w:trHeight w:val="600"/>
          <w:trPrChange w:id="1675" w:author="Namita Sivasankaran" w:date="2016-11-04T11:45:00Z">
            <w:trPr>
              <w:trHeight w:val="600"/>
            </w:trPr>
          </w:trPrChange>
        </w:trPr>
        <w:tc>
          <w:tcPr>
            <w:tcW w:w="1294" w:type="dxa"/>
            <w:vMerge/>
            <w:vAlign w:val="center"/>
            <w:hideMark/>
            <w:tcPrChange w:id="1676" w:author="Namita Sivasankaran" w:date="2016-11-04T11:45:00Z">
              <w:tcPr>
                <w:tcW w:w="1323" w:type="dxa"/>
                <w:gridSpan w:val="3"/>
                <w:vMerge/>
                <w:tcBorders>
                  <w:top w:val="nil"/>
                  <w:left w:val="single" w:sz="8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1677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867" w:type="dxa"/>
            <w:gridSpan w:val="2"/>
            <w:vMerge/>
            <w:vAlign w:val="center"/>
            <w:hideMark/>
            <w:tcPrChange w:id="1678" w:author="Namita Sivasankaran" w:date="2016-11-04T11:45:00Z">
              <w:tcPr>
                <w:tcW w:w="1628" w:type="dxa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1679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341" w:type="dxa"/>
            <w:vMerge/>
            <w:vAlign w:val="center"/>
            <w:hideMark/>
            <w:tcPrChange w:id="1680" w:author="Namita Sivasankaran" w:date="2016-11-04T11:45:00Z">
              <w:tcPr>
                <w:tcW w:w="1231" w:type="dxa"/>
                <w:gridSpan w:val="3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1681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3294" w:type="dxa"/>
            <w:gridSpan w:val="2"/>
            <w:shd w:val="clear" w:color="auto" w:fill="auto"/>
            <w:vAlign w:val="center"/>
            <w:hideMark/>
            <w:tcPrChange w:id="1682" w:author="Namita Sivasankaran" w:date="2016-11-04T11:45:00Z">
              <w:tcPr>
                <w:tcW w:w="3331" w:type="dxa"/>
                <w:gridSpan w:val="4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1683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1684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 xml:space="preserve">Is the Communication </w:t>
            </w:r>
            <w:proofErr w:type="gramStart"/>
            <w:r w:rsidRPr="006C38DA">
              <w:rPr>
                <w:color w:val="000000"/>
                <w:sz w:val="22"/>
                <w:szCs w:val="22"/>
                <w:lang w:val="en-IN" w:eastAsia="en-IN"/>
                <w:rPrChange w:id="1685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Address</w:t>
            </w:r>
            <w:proofErr w:type="gramEnd"/>
            <w:r w:rsidRPr="006C38DA">
              <w:rPr>
                <w:color w:val="000000"/>
                <w:sz w:val="22"/>
                <w:szCs w:val="22"/>
                <w:lang w:val="en-IN" w:eastAsia="en-IN"/>
                <w:rPrChange w:id="1686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 xml:space="preserve"> same as Permanent Address?</w:t>
            </w:r>
          </w:p>
        </w:tc>
        <w:tc>
          <w:tcPr>
            <w:tcW w:w="1882" w:type="dxa"/>
            <w:shd w:val="clear" w:color="auto" w:fill="auto"/>
            <w:vAlign w:val="center"/>
            <w:hideMark/>
            <w:tcPrChange w:id="1687" w:author="Namita Sivasankaran" w:date="2016-11-04T11:45:00Z">
              <w:tcPr>
                <w:tcW w:w="2122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1688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1689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Radio Buttons</w:t>
            </w:r>
          </w:p>
        </w:tc>
        <w:tc>
          <w:tcPr>
            <w:tcW w:w="1280" w:type="dxa"/>
            <w:shd w:val="clear" w:color="auto" w:fill="auto"/>
            <w:vAlign w:val="center"/>
            <w:hideMark/>
            <w:tcPrChange w:id="1690" w:author="Namita Sivasankaran" w:date="2016-11-04T11:45:00Z">
              <w:tcPr>
                <w:tcW w:w="1280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1691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1692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Yes</w:t>
            </w:r>
          </w:p>
        </w:tc>
        <w:tc>
          <w:tcPr>
            <w:tcW w:w="1389" w:type="dxa"/>
            <w:shd w:val="clear" w:color="auto" w:fill="auto"/>
            <w:vAlign w:val="center"/>
            <w:hideMark/>
            <w:tcPrChange w:id="1693" w:author="Namita Sivasankaran" w:date="2016-11-04T11:45:00Z">
              <w:tcPr>
                <w:tcW w:w="1417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1694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1695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 </w:t>
            </w:r>
          </w:p>
        </w:tc>
        <w:tc>
          <w:tcPr>
            <w:tcW w:w="2253" w:type="dxa"/>
            <w:shd w:val="clear" w:color="auto" w:fill="auto"/>
            <w:vAlign w:val="center"/>
            <w:hideMark/>
            <w:tcPrChange w:id="1696" w:author="Namita Sivasankaran" w:date="2016-11-04T11:45:00Z">
              <w:tcPr>
                <w:tcW w:w="2268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1697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1698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From Screening</w:t>
            </w:r>
          </w:p>
        </w:tc>
      </w:tr>
      <w:tr w:rsidR="006C38DA" w:rsidRPr="006C38DA" w:rsidTr="006C38DA">
        <w:trPr>
          <w:trHeight w:val="300"/>
          <w:trPrChange w:id="1699" w:author="Namita Sivasankaran" w:date="2016-11-04T11:45:00Z">
            <w:trPr>
              <w:trHeight w:val="300"/>
            </w:trPr>
          </w:trPrChange>
        </w:trPr>
        <w:tc>
          <w:tcPr>
            <w:tcW w:w="1294" w:type="dxa"/>
            <w:vMerge/>
            <w:vAlign w:val="center"/>
            <w:hideMark/>
            <w:tcPrChange w:id="1700" w:author="Namita Sivasankaran" w:date="2016-11-04T11:45:00Z">
              <w:tcPr>
                <w:tcW w:w="1323" w:type="dxa"/>
                <w:gridSpan w:val="3"/>
                <w:vMerge/>
                <w:tcBorders>
                  <w:top w:val="nil"/>
                  <w:left w:val="single" w:sz="8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1701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867" w:type="dxa"/>
            <w:gridSpan w:val="2"/>
            <w:vMerge w:val="restart"/>
            <w:shd w:val="clear" w:color="auto" w:fill="auto"/>
            <w:vAlign w:val="center"/>
            <w:hideMark/>
            <w:tcPrChange w:id="1702" w:author="Namita Sivasankaran" w:date="2016-11-04T11:45:00Z">
              <w:tcPr>
                <w:tcW w:w="1628" w:type="dxa"/>
                <w:vMerge w:val="restart"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b/>
                <w:color w:val="000000"/>
                <w:sz w:val="22"/>
                <w:szCs w:val="22"/>
                <w:lang w:val="en-IN" w:eastAsia="en-IN"/>
                <w:rPrChange w:id="1703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b/>
                <w:color w:val="000000"/>
                <w:sz w:val="22"/>
                <w:szCs w:val="22"/>
                <w:lang w:val="en-IN" w:eastAsia="en-IN"/>
                <w:rPrChange w:id="1704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Liabilities</w:t>
            </w:r>
          </w:p>
        </w:tc>
        <w:tc>
          <w:tcPr>
            <w:tcW w:w="1341" w:type="dxa"/>
            <w:vMerge w:val="restart"/>
            <w:shd w:val="clear" w:color="auto" w:fill="auto"/>
            <w:vAlign w:val="center"/>
            <w:hideMark/>
            <w:tcPrChange w:id="1705" w:author="Namita Sivasankaran" w:date="2016-11-04T11:45:00Z">
              <w:tcPr>
                <w:tcW w:w="1231" w:type="dxa"/>
                <w:gridSpan w:val="3"/>
                <w:vMerge w:val="restart"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b/>
                <w:color w:val="000000"/>
                <w:sz w:val="22"/>
                <w:szCs w:val="22"/>
                <w:lang w:val="en-IN" w:eastAsia="en-IN"/>
                <w:rPrChange w:id="1706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b/>
                <w:color w:val="000000"/>
                <w:sz w:val="22"/>
                <w:szCs w:val="22"/>
                <w:lang w:val="en-IN" w:eastAsia="en-IN"/>
                <w:rPrChange w:id="1707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-</w:t>
            </w:r>
          </w:p>
        </w:tc>
        <w:tc>
          <w:tcPr>
            <w:tcW w:w="3294" w:type="dxa"/>
            <w:gridSpan w:val="2"/>
            <w:shd w:val="clear" w:color="auto" w:fill="auto"/>
            <w:vAlign w:val="center"/>
            <w:hideMark/>
            <w:tcPrChange w:id="1708" w:author="Namita Sivasankaran" w:date="2016-11-04T11:45:00Z">
              <w:tcPr>
                <w:tcW w:w="3331" w:type="dxa"/>
                <w:gridSpan w:val="4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1709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1710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Debt Source</w:t>
            </w:r>
          </w:p>
        </w:tc>
        <w:tc>
          <w:tcPr>
            <w:tcW w:w="1882" w:type="dxa"/>
            <w:shd w:val="clear" w:color="auto" w:fill="auto"/>
            <w:vAlign w:val="center"/>
            <w:hideMark/>
            <w:tcPrChange w:id="1711" w:author="Namita Sivasankaran" w:date="2016-11-04T11:45:00Z">
              <w:tcPr>
                <w:tcW w:w="2122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1712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1713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dropdown</w:t>
            </w:r>
          </w:p>
        </w:tc>
        <w:tc>
          <w:tcPr>
            <w:tcW w:w="1280" w:type="dxa"/>
            <w:shd w:val="clear" w:color="auto" w:fill="auto"/>
            <w:vAlign w:val="center"/>
            <w:hideMark/>
            <w:tcPrChange w:id="1714" w:author="Namita Sivasankaran" w:date="2016-11-04T11:45:00Z">
              <w:tcPr>
                <w:tcW w:w="1280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1715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1716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 </w:t>
            </w:r>
          </w:p>
        </w:tc>
        <w:tc>
          <w:tcPr>
            <w:tcW w:w="1389" w:type="dxa"/>
            <w:shd w:val="clear" w:color="auto" w:fill="auto"/>
            <w:vAlign w:val="center"/>
            <w:hideMark/>
            <w:tcPrChange w:id="1717" w:author="Namita Sivasankaran" w:date="2016-11-04T11:45:00Z">
              <w:tcPr>
                <w:tcW w:w="1417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1718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1719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 </w:t>
            </w:r>
          </w:p>
        </w:tc>
        <w:tc>
          <w:tcPr>
            <w:tcW w:w="2253" w:type="dxa"/>
            <w:shd w:val="clear" w:color="auto" w:fill="auto"/>
            <w:vAlign w:val="center"/>
            <w:hideMark/>
            <w:tcPrChange w:id="1720" w:author="Namita Sivasankaran" w:date="2016-11-04T11:45:00Z">
              <w:tcPr>
                <w:tcW w:w="2268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1721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1722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From Screening</w:t>
            </w:r>
          </w:p>
        </w:tc>
      </w:tr>
      <w:tr w:rsidR="006C38DA" w:rsidRPr="006C38DA" w:rsidTr="006C38DA">
        <w:trPr>
          <w:trHeight w:val="300"/>
          <w:trPrChange w:id="1723" w:author="Namita Sivasankaran" w:date="2016-11-04T11:45:00Z">
            <w:trPr>
              <w:trHeight w:val="300"/>
            </w:trPr>
          </w:trPrChange>
        </w:trPr>
        <w:tc>
          <w:tcPr>
            <w:tcW w:w="1294" w:type="dxa"/>
            <w:vMerge/>
            <w:vAlign w:val="center"/>
            <w:hideMark/>
            <w:tcPrChange w:id="1724" w:author="Namita Sivasankaran" w:date="2016-11-04T11:45:00Z">
              <w:tcPr>
                <w:tcW w:w="1323" w:type="dxa"/>
                <w:gridSpan w:val="3"/>
                <w:vMerge/>
                <w:tcBorders>
                  <w:top w:val="nil"/>
                  <w:left w:val="single" w:sz="8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1725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867" w:type="dxa"/>
            <w:gridSpan w:val="2"/>
            <w:vMerge/>
            <w:vAlign w:val="center"/>
            <w:hideMark/>
            <w:tcPrChange w:id="1726" w:author="Namita Sivasankaran" w:date="2016-11-04T11:45:00Z">
              <w:tcPr>
                <w:tcW w:w="1628" w:type="dxa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1727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341" w:type="dxa"/>
            <w:vMerge/>
            <w:vAlign w:val="center"/>
            <w:hideMark/>
            <w:tcPrChange w:id="1728" w:author="Namita Sivasankaran" w:date="2016-11-04T11:45:00Z">
              <w:tcPr>
                <w:tcW w:w="1231" w:type="dxa"/>
                <w:gridSpan w:val="3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1729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3294" w:type="dxa"/>
            <w:gridSpan w:val="2"/>
            <w:shd w:val="clear" w:color="auto" w:fill="auto"/>
            <w:vAlign w:val="center"/>
            <w:hideMark/>
            <w:tcPrChange w:id="1730" w:author="Namita Sivasankaran" w:date="2016-11-04T11:45:00Z">
              <w:tcPr>
                <w:tcW w:w="3331" w:type="dxa"/>
                <w:gridSpan w:val="4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1731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1732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Creditor's Name</w:t>
            </w:r>
          </w:p>
        </w:tc>
        <w:tc>
          <w:tcPr>
            <w:tcW w:w="1882" w:type="dxa"/>
            <w:shd w:val="clear" w:color="auto" w:fill="auto"/>
            <w:vAlign w:val="center"/>
            <w:hideMark/>
            <w:tcPrChange w:id="1733" w:author="Namita Sivasankaran" w:date="2016-11-04T11:45:00Z">
              <w:tcPr>
                <w:tcW w:w="2122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1734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1735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Alphanumeric</w:t>
            </w:r>
          </w:p>
        </w:tc>
        <w:tc>
          <w:tcPr>
            <w:tcW w:w="1280" w:type="dxa"/>
            <w:shd w:val="clear" w:color="auto" w:fill="auto"/>
            <w:vAlign w:val="center"/>
            <w:hideMark/>
            <w:tcPrChange w:id="1736" w:author="Namita Sivasankaran" w:date="2016-11-04T11:45:00Z">
              <w:tcPr>
                <w:tcW w:w="1280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1737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1738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 </w:t>
            </w:r>
          </w:p>
        </w:tc>
        <w:tc>
          <w:tcPr>
            <w:tcW w:w="1389" w:type="dxa"/>
            <w:shd w:val="clear" w:color="auto" w:fill="auto"/>
            <w:vAlign w:val="center"/>
            <w:hideMark/>
            <w:tcPrChange w:id="1739" w:author="Namita Sivasankaran" w:date="2016-11-04T11:45:00Z">
              <w:tcPr>
                <w:tcW w:w="1417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1740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1741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 </w:t>
            </w:r>
          </w:p>
        </w:tc>
        <w:tc>
          <w:tcPr>
            <w:tcW w:w="2253" w:type="dxa"/>
            <w:shd w:val="clear" w:color="auto" w:fill="auto"/>
            <w:vAlign w:val="center"/>
            <w:hideMark/>
            <w:tcPrChange w:id="1742" w:author="Namita Sivasankaran" w:date="2016-11-04T11:45:00Z">
              <w:tcPr>
                <w:tcW w:w="2268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1743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1744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From Screening</w:t>
            </w:r>
          </w:p>
        </w:tc>
      </w:tr>
      <w:tr w:rsidR="006C38DA" w:rsidRPr="006C38DA" w:rsidTr="006C38DA">
        <w:trPr>
          <w:trHeight w:val="300"/>
          <w:trPrChange w:id="1745" w:author="Namita Sivasankaran" w:date="2016-11-04T11:45:00Z">
            <w:trPr>
              <w:trHeight w:val="300"/>
            </w:trPr>
          </w:trPrChange>
        </w:trPr>
        <w:tc>
          <w:tcPr>
            <w:tcW w:w="1294" w:type="dxa"/>
            <w:vMerge/>
            <w:vAlign w:val="center"/>
            <w:hideMark/>
            <w:tcPrChange w:id="1746" w:author="Namita Sivasankaran" w:date="2016-11-04T11:45:00Z">
              <w:tcPr>
                <w:tcW w:w="1323" w:type="dxa"/>
                <w:gridSpan w:val="3"/>
                <w:vMerge/>
                <w:tcBorders>
                  <w:top w:val="nil"/>
                  <w:left w:val="single" w:sz="8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1747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867" w:type="dxa"/>
            <w:gridSpan w:val="2"/>
            <w:vMerge/>
            <w:vAlign w:val="center"/>
            <w:hideMark/>
            <w:tcPrChange w:id="1748" w:author="Namita Sivasankaran" w:date="2016-11-04T11:45:00Z">
              <w:tcPr>
                <w:tcW w:w="1628" w:type="dxa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1749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341" w:type="dxa"/>
            <w:vMerge/>
            <w:vAlign w:val="center"/>
            <w:hideMark/>
            <w:tcPrChange w:id="1750" w:author="Namita Sivasankaran" w:date="2016-11-04T11:45:00Z">
              <w:tcPr>
                <w:tcW w:w="1231" w:type="dxa"/>
                <w:gridSpan w:val="3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1751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3294" w:type="dxa"/>
            <w:gridSpan w:val="2"/>
            <w:shd w:val="clear" w:color="auto" w:fill="auto"/>
            <w:vAlign w:val="center"/>
            <w:hideMark/>
            <w:tcPrChange w:id="1752" w:author="Namita Sivasankaran" w:date="2016-11-04T11:45:00Z">
              <w:tcPr>
                <w:tcW w:w="3331" w:type="dxa"/>
                <w:gridSpan w:val="4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1753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1754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Loan Amount</w:t>
            </w:r>
          </w:p>
        </w:tc>
        <w:tc>
          <w:tcPr>
            <w:tcW w:w="1882" w:type="dxa"/>
            <w:shd w:val="clear" w:color="auto" w:fill="auto"/>
            <w:vAlign w:val="center"/>
            <w:hideMark/>
            <w:tcPrChange w:id="1755" w:author="Namita Sivasankaran" w:date="2016-11-04T11:45:00Z">
              <w:tcPr>
                <w:tcW w:w="2122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1756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1757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Numeric</w:t>
            </w:r>
          </w:p>
        </w:tc>
        <w:tc>
          <w:tcPr>
            <w:tcW w:w="1280" w:type="dxa"/>
            <w:shd w:val="clear" w:color="auto" w:fill="auto"/>
            <w:vAlign w:val="center"/>
            <w:hideMark/>
            <w:tcPrChange w:id="1758" w:author="Namita Sivasankaran" w:date="2016-11-04T11:45:00Z">
              <w:tcPr>
                <w:tcW w:w="1280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1759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1760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 </w:t>
            </w:r>
          </w:p>
        </w:tc>
        <w:tc>
          <w:tcPr>
            <w:tcW w:w="1389" w:type="dxa"/>
            <w:shd w:val="clear" w:color="auto" w:fill="auto"/>
            <w:vAlign w:val="center"/>
            <w:hideMark/>
            <w:tcPrChange w:id="1761" w:author="Namita Sivasankaran" w:date="2016-11-04T11:45:00Z">
              <w:tcPr>
                <w:tcW w:w="1417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1762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1763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 </w:t>
            </w:r>
          </w:p>
        </w:tc>
        <w:tc>
          <w:tcPr>
            <w:tcW w:w="2253" w:type="dxa"/>
            <w:shd w:val="clear" w:color="auto" w:fill="auto"/>
            <w:vAlign w:val="center"/>
            <w:hideMark/>
            <w:tcPrChange w:id="1764" w:author="Namita Sivasankaran" w:date="2016-11-04T11:45:00Z">
              <w:tcPr>
                <w:tcW w:w="2268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1765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1766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From Screening</w:t>
            </w:r>
          </w:p>
        </w:tc>
      </w:tr>
      <w:tr w:rsidR="006C38DA" w:rsidRPr="006C38DA" w:rsidTr="006C38DA">
        <w:trPr>
          <w:trHeight w:val="300"/>
          <w:trPrChange w:id="1767" w:author="Namita Sivasankaran" w:date="2016-11-04T11:45:00Z">
            <w:trPr>
              <w:trHeight w:val="300"/>
            </w:trPr>
          </w:trPrChange>
        </w:trPr>
        <w:tc>
          <w:tcPr>
            <w:tcW w:w="1294" w:type="dxa"/>
            <w:vMerge/>
            <w:vAlign w:val="center"/>
            <w:hideMark/>
            <w:tcPrChange w:id="1768" w:author="Namita Sivasankaran" w:date="2016-11-04T11:45:00Z">
              <w:tcPr>
                <w:tcW w:w="1323" w:type="dxa"/>
                <w:gridSpan w:val="3"/>
                <w:vMerge/>
                <w:tcBorders>
                  <w:top w:val="nil"/>
                  <w:left w:val="single" w:sz="8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1769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867" w:type="dxa"/>
            <w:gridSpan w:val="2"/>
            <w:vMerge/>
            <w:vAlign w:val="center"/>
            <w:hideMark/>
            <w:tcPrChange w:id="1770" w:author="Namita Sivasankaran" w:date="2016-11-04T11:45:00Z">
              <w:tcPr>
                <w:tcW w:w="1628" w:type="dxa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1771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341" w:type="dxa"/>
            <w:vMerge/>
            <w:vAlign w:val="center"/>
            <w:hideMark/>
            <w:tcPrChange w:id="1772" w:author="Namita Sivasankaran" w:date="2016-11-04T11:45:00Z">
              <w:tcPr>
                <w:tcW w:w="1231" w:type="dxa"/>
                <w:gridSpan w:val="3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1773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3294" w:type="dxa"/>
            <w:gridSpan w:val="2"/>
            <w:shd w:val="clear" w:color="auto" w:fill="auto"/>
            <w:vAlign w:val="center"/>
            <w:hideMark/>
            <w:tcPrChange w:id="1774" w:author="Namita Sivasankaran" w:date="2016-11-04T11:45:00Z">
              <w:tcPr>
                <w:tcW w:w="3331" w:type="dxa"/>
                <w:gridSpan w:val="4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1775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1776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Loan Outstanding</w:t>
            </w:r>
          </w:p>
        </w:tc>
        <w:tc>
          <w:tcPr>
            <w:tcW w:w="1882" w:type="dxa"/>
            <w:shd w:val="clear" w:color="auto" w:fill="auto"/>
            <w:vAlign w:val="center"/>
            <w:hideMark/>
            <w:tcPrChange w:id="1777" w:author="Namita Sivasankaran" w:date="2016-11-04T11:45:00Z">
              <w:tcPr>
                <w:tcW w:w="2122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1778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1779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Numeric</w:t>
            </w:r>
          </w:p>
        </w:tc>
        <w:tc>
          <w:tcPr>
            <w:tcW w:w="1280" w:type="dxa"/>
            <w:shd w:val="clear" w:color="auto" w:fill="auto"/>
            <w:vAlign w:val="center"/>
            <w:hideMark/>
            <w:tcPrChange w:id="1780" w:author="Namita Sivasankaran" w:date="2016-11-04T11:45:00Z">
              <w:tcPr>
                <w:tcW w:w="1280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1781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1782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 </w:t>
            </w:r>
          </w:p>
        </w:tc>
        <w:tc>
          <w:tcPr>
            <w:tcW w:w="1389" w:type="dxa"/>
            <w:shd w:val="clear" w:color="auto" w:fill="auto"/>
            <w:vAlign w:val="center"/>
            <w:hideMark/>
            <w:tcPrChange w:id="1783" w:author="Namita Sivasankaran" w:date="2016-11-04T11:45:00Z">
              <w:tcPr>
                <w:tcW w:w="1417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1784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1785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 </w:t>
            </w:r>
          </w:p>
        </w:tc>
        <w:tc>
          <w:tcPr>
            <w:tcW w:w="2253" w:type="dxa"/>
            <w:shd w:val="clear" w:color="auto" w:fill="auto"/>
            <w:vAlign w:val="center"/>
            <w:hideMark/>
            <w:tcPrChange w:id="1786" w:author="Namita Sivasankaran" w:date="2016-11-04T11:45:00Z">
              <w:tcPr>
                <w:tcW w:w="2268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1787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1788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From Screening</w:t>
            </w:r>
          </w:p>
        </w:tc>
      </w:tr>
      <w:tr w:rsidR="006C38DA" w:rsidRPr="006C38DA" w:rsidTr="006C38DA">
        <w:trPr>
          <w:trHeight w:val="300"/>
          <w:trPrChange w:id="1789" w:author="Namita Sivasankaran" w:date="2016-11-04T11:45:00Z">
            <w:trPr>
              <w:trHeight w:val="300"/>
            </w:trPr>
          </w:trPrChange>
        </w:trPr>
        <w:tc>
          <w:tcPr>
            <w:tcW w:w="1294" w:type="dxa"/>
            <w:vMerge/>
            <w:vAlign w:val="center"/>
            <w:hideMark/>
            <w:tcPrChange w:id="1790" w:author="Namita Sivasankaran" w:date="2016-11-04T11:45:00Z">
              <w:tcPr>
                <w:tcW w:w="1323" w:type="dxa"/>
                <w:gridSpan w:val="3"/>
                <w:vMerge/>
                <w:tcBorders>
                  <w:top w:val="nil"/>
                  <w:left w:val="single" w:sz="8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1791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867" w:type="dxa"/>
            <w:gridSpan w:val="2"/>
            <w:vMerge/>
            <w:vAlign w:val="center"/>
            <w:hideMark/>
            <w:tcPrChange w:id="1792" w:author="Namita Sivasankaran" w:date="2016-11-04T11:45:00Z">
              <w:tcPr>
                <w:tcW w:w="1628" w:type="dxa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1793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341" w:type="dxa"/>
            <w:vMerge/>
            <w:vAlign w:val="center"/>
            <w:hideMark/>
            <w:tcPrChange w:id="1794" w:author="Namita Sivasankaran" w:date="2016-11-04T11:45:00Z">
              <w:tcPr>
                <w:tcW w:w="1231" w:type="dxa"/>
                <w:gridSpan w:val="3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1795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3294" w:type="dxa"/>
            <w:gridSpan w:val="2"/>
            <w:shd w:val="clear" w:color="auto" w:fill="auto"/>
            <w:vAlign w:val="center"/>
            <w:hideMark/>
            <w:tcPrChange w:id="1796" w:author="Namita Sivasankaran" w:date="2016-11-04T11:45:00Z">
              <w:tcPr>
                <w:tcW w:w="3331" w:type="dxa"/>
                <w:gridSpan w:val="4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1797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1798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Loan term</w:t>
            </w:r>
          </w:p>
        </w:tc>
        <w:tc>
          <w:tcPr>
            <w:tcW w:w="1882" w:type="dxa"/>
            <w:shd w:val="clear" w:color="auto" w:fill="auto"/>
            <w:vAlign w:val="center"/>
            <w:hideMark/>
            <w:tcPrChange w:id="1799" w:author="Namita Sivasankaran" w:date="2016-11-04T11:45:00Z">
              <w:tcPr>
                <w:tcW w:w="2122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1800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1801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Alphanumeric</w:t>
            </w:r>
          </w:p>
        </w:tc>
        <w:tc>
          <w:tcPr>
            <w:tcW w:w="1280" w:type="dxa"/>
            <w:shd w:val="clear" w:color="auto" w:fill="auto"/>
            <w:vAlign w:val="center"/>
            <w:hideMark/>
            <w:tcPrChange w:id="1802" w:author="Namita Sivasankaran" w:date="2016-11-04T11:45:00Z">
              <w:tcPr>
                <w:tcW w:w="1280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1803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1804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 </w:t>
            </w:r>
          </w:p>
        </w:tc>
        <w:tc>
          <w:tcPr>
            <w:tcW w:w="1389" w:type="dxa"/>
            <w:shd w:val="clear" w:color="auto" w:fill="auto"/>
            <w:vAlign w:val="center"/>
            <w:hideMark/>
            <w:tcPrChange w:id="1805" w:author="Namita Sivasankaran" w:date="2016-11-04T11:45:00Z">
              <w:tcPr>
                <w:tcW w:w="1417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1806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1807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 </w:t>
            </w:r>
          </w:p>
        </w:tc>
        <w:tc>
          <w:tcPr>
            <w:tcW w:w="2253" w:type="dxa"/>
            <w:shd w:val="clear" w:color="auto" w:fill="auto"/>
            <w:vAlign w:val="center"/>
            <w:hideMark/>
            <w:tcPrChange w:id="1808" w:author="Namita Sivasankaran" w:date="2016-11-04T11:45:00Z">
              <w:tcPr>
                <w:tcW w:w="2268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1809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1810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From Screening</w:t>
            </w:r>
          </w:p>
        </w:tc>
      </w:tr>
      <w:tr w:rsidR="006C38DA" w:rsidRPr="006C38DA" w:rsidTr="006C38DA">
        <w:trPr>
          <w:trHeight w:val="300"/>
          <w:trPrChange w:id="1811" w:author="Namita Sivasankaran" w:date="2016-11-04T11:45:00Z">
            <w:trPr>
              <w:trHeight w:val="300"/>
            </w:trPr>
          </w:trPrChange>
        </w:trPr>
        <w:tc>
          <w:tcPr>
            <w:tcW w:w="1294" w:type="dxa"/>
            <w:vMerge/>
            <w:vAlign w:val="center"/>
            <w:hideMark/>
            <w:tcPrChange w:id="1812" w:author="Namita Sivasankaran" w:date="2016-11-04T11:45:00Z">
              <w:tcPr>
                <w:tcW w:w="1323" w:type="dxa"/>
                <w:gridSpan w:val="3"/>
                <w:vMerge/>
                <w:tcBorders>
                  <w:top w:val="nil"/>
                  <w:left w:val="single" w:sz="8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1813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867" w:type="dxa"/>
            <w:gridSpan w:val="2"/>
            <w:vMerge/>
            <w:vAlign w:val="center"/>
            <w:hideMark/>
            <w:tcPrChange w:id="1814" w:author="Namita Sivasankaran" w:date="2016-11-04T11:45:00Z">
              <w:tcPr>
                <w:tcW w:w="1628" w:type="dxa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1815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341" w:type="dxa"/>
            <w:vMerge/>
            <w:vAlign w:val="center"/>
            <w:hideMark/>
            <w:tcPrChange w:id="1816" w:author="Namita Sivasankaran" w:date="2016-11-04T11:45:00Z">
              <w:tcPr>
                <w:tcW w:w="1231" w:type="dxa"/>
                <w:gridSpan w:val="3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1817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3294" w:type="dxa"/>
            <w:gridSpan w:val="2"/>
            <w:shd w:val="clear" w:color="auto" w:fill="auto"/>
            <w:vAlign w:val="center"/>
            <w:hideMark/>
            <w:tcPrChange w:id="1818" w:author="Namita Sivasankaran" w:date="2016-11-04T11:45:00Z">
              <w:tcPr>
                <w:tcW w:w="3331" w:type="dxa"/>
                <w:gridSpan w:val="4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1819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1820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Monthly Insta</w:t>
            </w:r>
            <w:del w:id="1821" w:author="Sarthak Shah | IFMR Rural Finance" w:date="2016-10-26T19:00:00Z">
              <w:r w:rsidRPr="006C38DA" w:rsidDel="007D5130">
                <w:rPr>
                  <w:color w:val="000000"/>
                  <w:sz w:val="22"/>
                  <w:szCs w:val="22"/>
                  <w:lang w:val="en-IN" w:eastAsia="en-IN"/>
                  <w:rPrChange w:id="1822" w:author="Namita Sivasankaran" w:date="2016-11-04T11:40:00Z">
                    <w:rPr>
                      <w:rFonts w:ascii="Calibri" w:hAnsi="Calibri"/>
                      <w:color w:val="000000"/>
                      <w:sz w:val="24"/>
                      <w:szCs w:val="24"/>
                      <w:lang w:val="en-IN" w:eastAsia="en-IN"/>
                    </w:rPr>
                  </w:rPrChange>
                </w:rPr>
                <w:delText>l</w:delText>
              </w:r>
            </w:del>
            <w:r w:rsidRPr="006C38DA">
              <w:rPr>
                <w:color w:val="000000"/>
                <w:sz w:val="22"/>
                <w:szCs w:val="22"/>
                <w:lang w:val="en-IN" w:eastAsia="en-IN"/>
                <w:rPrChange w:id="1823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lment</w:t>
            </w:r>
          </w:p>
        </w:tc>
        <w:tc>
          <w:tcPr>
            <w:tcW w:w="1882" w:type="dxa"/>
            <w:shd w:val="clear" w:color="auto" w:fill="auto"/>
            <w:vAlign w:val="center"/>
            <w:hideMark/>
            <w:tcPrChange w:id="1824" w:author="Namita Sivasankaran" w:date="2016-11-04T11:45:00Z">
              <w:tcPr>
                <w:tcW w:w="2122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1825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1826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Numeric</w:t>
            </w:r>
          </w:p>
        </w:tc>
        <w:tc>
          <w:tcPr>
            <w:tcW w:w="1280" w:type="dxa"/>
            <w:shd w:val="clear" w:color="auto" w:fill="auto"/>
            <w:vAlign w:val="center"/>
            <w:hideMark/>
            <w:tcPrChange w:id="1827" w:author="Namita Sivasankaran" w:date="2016-11-04T11:45:00Z">
              <w:tcPr>
                <w:tcW w:w="1280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1828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1829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 </w:t>
            </w:r>
          </w:p>
        </w:tc>
        <w:tc>
          <w:tcPr>
            <w:tcW w:w="1389" w:type="dxa"/>
            <w:shd w:val="clear" w:color="auto" w:fill="auto"/>
            <w:vAlign w:val="center"/>
            <w:hideMark/>
            <w:tcPrChange w:id="1830" w:author="Namita Sivasankaran" w:date="2016-11-04T11:45:00Z">
              <w:tcPr>
                <w:tcW w:w="1417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1831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1832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 </w:t>
            </w:r>
          </w:p>
        </w:tc>
        <w:tc>
          <w:tcPr>
            <w:tcW w:w="2253" w:type="dxa"/>
            <w:shd w:val="clear" w:color="auto" w:fill="auto"/>
            <w:vAlign w:val="center"/>
            <w:hideMark/>
            <w:tcPrChange w:id="1833" w:author="Namita Sivasankaran" w:date="2016-11-04T11:45:00Z">
              <w:tcPr>
                <w:tcW w:w="2268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1834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1835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From Screening</w:t>
            </w:r>
          </w:p>
        </w:tc>
      </w:tr>
      <w:tr w:rsidR="006C38DA" w:rsidRPr="006C38DA" w:rsidTr="006C38DA">
        <w:trPr>
          <w:trHeight w:val="300"/>
          <w:trPrChange w:id="1836" w:author="Namita Sivasankaran" w:date="2016-11-04T11:45:00Z">
            <w:trPr>
              <w:trHeight w:val="300"/>
            </w:trPr>
          </w:trPrChange>
        </w:trPr>
        <w:tc>
          <w:tcPr>
            <w:tcW w:w="1294" w:type="dxa"/>
            <w:vMerge/>
            <w:vAlign w:val="center"/>
            <w:hideMark/>
            <w:tcPrChange w:id="1837" w:author="Namita Sivasankaran" w:date="2016-11-04T11:45:00Z">
              <w:tcPr>
                <w:tcW w:w="1323" w:type="dxa"/>
                <w:gridSpan w:val="3"/>
                <w:vMerge/>
                <w:tcBorders>
                  <w:top w:val="nil"/>
                  <w:left w:val="single" w:sz="8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1838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867" w:type="dxa"/>
            <w:gridSpan w:val="2"/>
            <w:vMerge/>
            <w:vAlign w:val="center"/>
            <w:hideMark/>
            <w:tcPrChange w:id="1839" w:author="Namita Sivasankaran" w:date="2016-11-04T11:45:00Z">
              <w:tcPr>
                <w:tcW w:w="1628" w:type="dxa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1840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341" w:type="dxa"/>
            <w:vMerge/>
            <w:vAlign w:val="center"/>
            <w:hideMark/>
            <w:tcPrChange w:id="1841" w:author="Namita Sivasankaran" w:date="2016-11-04T11:45:00Z">
              <w:tcPr>
                <w:tcW w:w="1231" w:type="dxa"/>
                <w:gridSpan w:val="3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1842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3294" w:type="dxa"/>
            <w:gridSpan w:val="2"/>
            <w:shd w:val="clear" w:color="auto" w:fill="auto"/>
            <w:vAlign w:val="center"/>
            <w:hideMark/>
            <w:tcPrChange w:id="1843" w:author="Namita Sivasankaran" w:date="2016-11-04T11:45:00Z">
              <w:tcPr>
                <w:tcW w:w="3331" w:type="dxa"/>
                <w:gridSpan w:val="4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1844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1845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No. Of instalment Paid</w:t>
            </w:r>
          </w:p>
        </w:tc>
        <w:tc>
          <w:tcPr>
            <w:tcW w:w="1882" w:type="dxa"/>
            <w:shd w:val="clear" w:color="auto" w:fill="auto"/>
            <w:vAlign w:val="center"/>
            <w:hideMark/>
            <w:tcPrChange w:id="1846" w:author="Namita Sivasankaran" w:date="2016-11-04T11:45:00Z">
              <w:tcPr>
                <w:tcW w:w="2122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1847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1848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Numeric</w:t>
            </w:r>
          </w:p>
        </w:tc>
        <w:tc>
          <w:tcPr>
            <w:tcW w:w="1280" w:type="dxa"/>
            <w:shd w:val="clear" w:color="auto" w:fill="auto"/>
            <w:vAlign w:val="center"/>
            <w:hideMark/>
            <w:tcPrChange w:id="1849" w:author="Namita Sivasankaran" w:date="2016-11-04T11:45:00Z">
              <w:tcPr>
                <w:tcW w:w="1280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1850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1851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 </w:t>
            </w:r>
          </w:p>
        </w:tc>
        <w:tc>
          <w:tcPr>
            <w:tcW w:w="1389" w:type="dxa"/>
            <w:shd w:val="clear" w:color="auto" w:fill="auto"/>
            <w:vAlign w:val="center"/>
            <w:hideMark/>
            <w:tcPrChange w:id="1852" w:author="Namita Sivasankaran" w:date="2016-11-04T11:45:00Z">
              <w:tcPr>
                <w:tcW w:w="1417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1853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1854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 </w:t>
            </w:r>
          </w:p>
        </w:tc>
        <w:tc>
          <w:tcPr>
            <w:tcW w:w="2253" w:type="dxa"/>
            <w:shd w:val="clear" w:color="auto" w:fill="auto"/>
            <w:vAlign w:val="center"/>
            <w:hideMark/>
            <w:tcPrChange w:id="1855" w:author="Namita Sivasankaran" w:date="2016-11-04T11:45:00Z">
              <w:tcPr>
                <w:tcW w:w="2268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1856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1857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From Screening</w:t>
            </w:r>
          </w:p>
        </w:tc>
      </w:tr>
      <w:tr w:rsidR="006C38DA" w:rsidRPr="006C38DA" w:rsidTr="006C38DA">
        <w:trPr>
          <w:trHeight w:val="300"/>
          <w:trPrChange w:id="1858" w:author="Namita Sivasankaran" w:date="2016-11-04T11:45:00Z">
            <w:trPr>
              <w:trHeight w:val="300"/>
            </w:trPr>
          </w:trPrChange>
        </w:trPr>
        <w:tc>
          <w:tcPr>
            <w:tcW w:w="1294" w:type="dxa"/>
            <w:vMerge/>
            <w:vAlign w:val="center"/>
            <w:hideMark/>
            <w:tcPrChange w:id="1859" w:author="Namita Sivasankaran" w:date="2016-11-04T11:45:00Z">
              <w:tcPr>
                <w:tcW w:w="1323" w:type="dxa"/>
                <w:gridSpan w:val="3"/>
                <w:vMerge/>
                <w:tcBorders>
                  <w:top w:val="nil"/>
                  <w:left w:val="single" w:sz="8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1860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867" w:type="dxa"/>
            <w:gridSpan w:val="2"/>
            <w:vMerge/>
            <w:vAlign w:val="center"/>
            <w:hideMark/>
            <w:tcPrChange w:id="1861" w:author="Namita Sivasankaran" w:date="2016-11-04T11:45:00Z">
              <w:tcPr>
                <w:tcW w:w="1628" w:type="dxa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1862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341" w:type="dxa"/>
            <w:vMerge/>
            <w:vAlign w:val="center"/>
            <w:hideMark/>
            <w:tcPrChange w:id="1863" w:author="Namita Sivasankaran" w:date="2016-11-04T11:45:00Z">
              <w:tcPr>
                <w:tcW w:w="1231" w:type="dxa"/>
                <w:gridSpan w:val="3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1864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3294" w:type="dxa"/>
            <w:gridSpan w:val="2"/>
            <w:shd w:val="clear" w:color="auto" w:fill="auto"/>
            <w:vAlign w:val="center"/>
            <w:hideMark/>
            <w:tcPrChange w:id="1865" w:author="Namita Sivasankaran" w:date="2016-11-04T11:45:00Z">
              <w:tcPr>
                <w:tcW w:w="3331" w:type="dxa"/>
                <w:gridSpan w:val="4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1866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1867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Purpose</w:t>
            </w:r>
          </w:p>
        </w:tc>
        <w:tc>
          <w:tcPr>
            <w:tcW w:w="1882" w:type="dxa"/>
            <w:shd w:val="clear" w:color="auto" w:fill="auto"/>
            <w:vAlign w:val="center"/>
            <w:hideMark/>
            <w:tcPrChange w:id="1868" w:author="Namita Sivasankaran" w:date="2016-11-04T11:45:00Z">
              <w:tcPr>
                <w:tcW w:w="2122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1869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1870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dropdown</w:t>
            </w:r>
          </w:p>
        </w:tc>
        <w:tc>
          <w:tcPr>
            <w:tcW w:w="1280" w:type="dxa"/>
            <w:shd w:val="clear" w:color="auto" w:fill="auto"/>
            <w:vAlign w:val="center"/>
            <w:hideMark/>
            <w:tcPrChange w:id="1871" w:author="Namita Sivasankaran" w:date="2016-11-04T11:45:00Z">
              <w:tcPr>
                <w:tcW w:w="1280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1872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1873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 </w:t>
            </w:r>
          </w:p>
        </w:tc>
        <w:tc>
          <w:tcPr>
            <w:tcW w:w="1389" w:type="dxa"/>
            <w:shd w:val="clear" w:color="auto" w:fill="auto"/>
            <w:vAlign w:val="center"/>
            <w:hideMark/>
            <w:tcPrChange w:id="1874" w:author="Namita Sivasankaran" w:date="2016-11-04T11:45:00Z">
              <w:tcPr>
                <w:tcW w:w="1417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1875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1876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 </w:t>
            </w:r>
          </w:p>
        </w:tc>
        <w:tc>
          <w:tcPr>
            <w:tcW w:w="2253" w:type="dxa"/>
            <w:shd w:val="clear" w:color="auto" w:fill="auto"/>
            <w:vAlign w:val="center"/>
            <w:hideMark/>
            <w:tcPrChange w:id="1877" w:author="Namita Sivasankaran" w:date="2016-11-04T11:45:00Z">
              <w:tcPr>
                <w:tcW w:w="2268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1878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1879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From Screening</w:t>
            </w:r>
          </w:p>
        </w:tc>
      </w:tr>
      <w:tr w:rsidR="006C38DA" w:rsidRPr="006C38DA" w:rsidTr="006C38DA">
        <w:trPr>
          <w:trHeight w:val="300"/>
          <w:trPrChange w:id="1880" w:author="Namita Sivasankaran" w:date="2016-11-04T11:45:00Z">
            <w:trPr>
              <w:trHeight w:val="300"/>
            </w:trPr>
          </w:trPrChange>
        </w:trPr>
        <w:tc>
          <w:tcPr>
            <w:tcW w:w="1294" w:type="dxa"/>
            <w:vMerge/>
            <w:vAlign w:val="center"/>
            <w:hideMark/>
            <w:tcPrChange w:id="1881" w:author="Namita Sivasankaran" w:date="2016-11-04T11:45:00Z">
              <w:tcPr>
                <w:tcW w:w="1323" w:type="dxa"/>
                <w:gridSpan w:val="3"/>
                <w:vMerge/>
                <w:tcBorders>
                  <w:top w:val="nil"/>
                  <w:left w:val="single" w:sz="8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1882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867" w:type="dxa"/>
            <w:gridSpan w:val="2"/>
            <w:vMerge w:val="restart"/>
            <w:shd w:val="clear" w:color="auto" w:fill="auto"/>
            <w:vAlign w:val="center"/>
            <w:hideMark/>
            <w:tcPrChange w:id="1883" w:author="Namita Sivasankaran" w:date="2016-11-04T11:45:00Z">
              <w:tcPr>
                <w:tcW w:w="1628" w:type="dxa"/>
                <w:vMerge w:val="restart"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b/>
                <w:color w:val="000000"/>
                <w:sz w:val="22"/>
                <w:szCs w:val="22"/>
                <w:lang w:val="en-IN" w:eastAsia="en-IN"/>
                <w:rPrChange w:id="1884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b/>
                <w:color w:val="000000"/>
                <w:sz w:val="22"/>
                <w:szCs w:val="22"/>
                <w:lang w:val="en-IN" w:eastAsia="en-IN"/>
                <w:rPrChange w:id="1885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Bank Statement Details</w:t>
            </w:r>
          </w:p>
        </w:tc>
        <w:tc>
          <w:tcPr>
            <w:tcW w:w="1341" w:type="dxa"/>
            <w:vMerge w:val="restart"/>
            <w:shd w:val="clear" w:color="auto" w:fill="auto"/>
            <w:vAlign w:val="center"/>
            <w:hideMark/>
            <w:tcPrChange w:id="1886" w:author="Namita Sivasankaran" w:date="2016-11-04T11:45:00Z">
              <w:tcPr>
                <w:tcW w:w="1231" w:type="dxa"/>
                <w:gridSpan w:val="3"/>
                <w:vMerge w:val="restart"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b/>
                <w:color w:val="000000"/>
                <w:sz w:val="22"/>
                <w:szCs w:val="22"/>
                <w:lang w:val="en-IN" w:eastAsia="en-IN"/>
                <w:rPrChange w:id="1887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b/>
                <w:color w:val="000000"/>
                <w:sz w:val="22"/>
                <w:szCs w:val="22"/>
                <w:lang w:val="en-IN" w:eastAsia="en-IN"/>
                <w:rPrChange w:id="1888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-</w:t>
            </w:r>
          </w:p>
        </w:tc>
        <w:tc>
          <w:tcPr>
            <w:tcW w:w="3294" w:type="dxa"/>
            <w:gridSpan w:val="2"/>
            <w:shd w:val="clear" w:color="auto" w:fill="auto"/>
            <w:vAlign w:val="center"/>
            <w:hideMark/>
            <w:tcPrChange w:id="1889" w:author="Namita Sivasankaran" w:date="2016-11-04T11:45:00Z">
              <w:tcPr>
                <w:tcW w:w="3331" w:type="dxa"/>
                <w:gridSpan w:val="4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1890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1891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IFSC Code</w:t>
            </w:r>
          </w:p>
        </w:tc>
        <w:tc>
          <w:tcPr>
            <w:tcW w:w="1882" w:type="dxa"/>
            <w:shd w:val="clear" w:color="auto" w:fill="auto"/>
            <w:vAlign w:val="center"/>
            <w:hideMark/>
            <w:tcPrChange w:id="1892" w:author="Namita Sivasankaran" w:date="2016-11-04T11:45:00Z">
              <w:tcPr>
                <w:tcW w:w="2122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1893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1894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Alphanumeric</w:t>
            </w:r>
          </w:p>
        </w:tc>
        <w:tc>
          <w:tcPr>
            <w:tcW w:w="1280" w:type="dxa"/>
            <w:shd w:val="clear" w:color="auto" w:fill="auto"/>
            <w:vAlign w:val="center"/>
            <w:hideMark/>
            <w:tcPrChange w:id="1895" w:author="Namita Sivasankaran" w:date="2016-11-04T11:45:00Z">
              <w:tcPr>
                <w:tcW w:w="1280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1896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1897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 </w:t>
            </w:r>
          </w:p>
        </w:tc>
        <w:tc>
          <w:tcPr>
            <w:tcW w:w="1389" w:type="dxa"/>
            <w:shd w:val="clear" w:color="auto" w:fill="auto"/>
            <w:vAlign w:val="center"/>
            <w:hideMark/>
            <w:tcPrChange w:id="1898" w:author="Namita Sivasankaran" w:date="2016-11-04T11:45:00Z">
              <w:tcPr>
                <w:tcW w:w="1417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1899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1900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 </w:t>
            </w:r>
          </w:p>
        </w:tc>
        <w:tc>
          <w:tcPr>
            <w:tcW w:w="2253" w:type="dxa"/>
            <w:shd w:val="clear" w:color="auto" w:fill="auto"/>
            <w:vAlign w:val="center"/>
            <w:hideMark/>
            <w:tcPrChange w:id="1901" w:author="Namita Sivasankaran" w:date="2016-11-04T11:45:00Z">
              <w:tcPr>
                <w:tcW w:w="2268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1902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1903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From Screening</w:t>
            </w:r>
          </w:p>
        </w:tc>
      </w:tr>
      <w:tr w:rsidR="006C38DA" w:rsidRPr="006C38DA" w:rsidTr="006C38DA">
        <w:trPr>
          <w:trHeight w:val="300"/>
          <w:trPrChange w:id="1904" w:author="Namita Sivasankaran" w:date="2016-11-04T11:45:00Z">
            <w:trPr>
              <w:trHeight w:val="300"/>
            </w:trPr>
          </w:trPrChange>
        </w:trPr>
        <w:tc>
          <w:tcPr>
            <w:tcW w:w="1294" w:type="dxa"/>
            <w:vMerge/>
            <w:vAlign w:val="center"/>
            <w:hideMark/>
            <w:tcPrChange w:id="1905" w:author="Namita Sivasankaran" w:date="2016-11-04T11:45:00Z">
              <w:tcPr>
                <w:tcW w:w="1323" w:type="dxa"/>
                <w:gridSpan w:val="3"/>
                <w:vMerge/>
                <w:tcBorders>
                  <w:top w:val="nil"/>
                  <w:left w:val="single" w:sz="8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1906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867" w:type="dxa"/>
            <w:gridSpan w:val="2"/>
            <w:vMerge/>
            <w:vAlign w:val="center"/>
            <w:hideMark/>
            <w:tcPrChange w:id="1907" w:author="Namita Sivasankaran" w:date="2016-11-04T11:45:00Z">
              <w:tcPr>
                <w:tcW w:w="1628" w:type="dxa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1908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341" w:type="dxa"/>
            <w:vMerge/>
            <w:vAlign w:val="center"/>
            <w:hideMark/>
            <w:tcPrChange w:id="1909" w:author="Namita Sivasankaran" w:date="2016-11-04T11:45:00Z">
              <w:tcPr>
                <w:tcW w:w="1231" w:type="dxa"/>
                <w:gridSpan w:val="3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1910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3294" w:type="dxa"/>
            <w:gridSpan w:val="2"/>
            <w:shd w:val="clear" w:color="auto" w:fill="auto"/>
            <w:vAlign w:val="center"/>
            <w:hideMark/>
            <w:tcPrChange w:id="1911" w:author="Namita Sivasankaran" w:date="2016-11-04T11:45:00Z">
              <w:tcPr>
                <w:tcW w:w="3331" w:type="dxa"/>
                <w:gridSpan w:val="4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1912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1913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Bank Name</w:t>
            </w:r>
          </w:p>
        </w:tc>
        <w:tc>
          <w:tcPr>
            <w:tcW w:w="1882" w:type="dxa"/>
            <w:shd w:val="clear" w:color="auto" w:fill="auto"/>
            <w:vAlign w:val="center"/>
            <w:hideMark/>
            <w:tcPrChange w:id="1914" w:author="Namita Sivasankaran" w:date="2016-11-04T11:45:00Z">
              <w:tcPr>
                <w:tcW w:w="2122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1915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1916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Alphanumeric</w:t>
            </w:r>
          </w:p>
        </w:tc>
        <w:tc>
          <w:tcPr>
            <w:tcW w:w="1280" w:type="dxa"/>
            <w:shd w:val="clear" w:color="auto" w:fill="auto"/>
            <w:vAlign w:val="center"/>
            <w:hideMark/>
            <w:tcPrChange w:id="1917" w:author="Namita Sivasankaran" w:date="2016-11-04T11:45:00Z">
              <w:tcPr>
                <w:tcW w:w="1280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1918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1919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Yes</w:t>
            </w:r>
          </w:p>
        </w:tc>
        <w:tc>
          <w:tcPr>
            <w:tcW w:w="1389" w:type="dxa"/>
            <w:shd w:val="clear" w:color="auto" w:fill="auto"/>
            <w:vAlign w:val="center"/>
            <w:hideMark/>
            <w:tcPrChange w:id="1920" w:author="Namita Sivasankaran" w:date="2016-11-04T11:45:00Z">
              <w:tcPr>
                <w:tcW w:w="1417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1921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1922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 </w:t>
            </w:r>
          </w:p>
        </w:tc>
        <w:tc>
          <w:tcPr>
            <w:tcW w:w="2253" w:type="dxa"/>
            <w:shd w:val="clear" w:color="auto" w:fill="auto"/>
            <w:vAlign w:val="center"/>
            <w:hideMark/>
            <w:tcPrChange w:id="1923" w:author="Namita Sivasankaran" w:date="2016-11-04T11:45:00Z">
              <w:tcPr>
                <w:tcW w:w="2268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1924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1925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From Screening</w:t>
            </w:r>
          </w:p>
        </w:tc>
      </w:tr>
      <w:tr w:rsidR="006C38DA" w:rsidRPr="006C38DA" w:rsidTr="006C38DA">
        <w:trPr>
          <w:trHeight w:val="300"/>
          <w:trPrChange w:id="1926" w:author="Namita Sivasankaran" w:date="2016-11-04T11:45:00Z">
            <w:trPr>
              <w:trHeight w:val="300"/>
            </w:trPr>
          </w:trPrChange>
        </w:trPr>
        <w:tc>
          <w:tcPr>
            <w:tcW w:w="1294" w:type="dxa"/>
            <w:vMerge/>
            <w:vAlign w:val="center"/>
            <w:hideMark/>
            <w:tcPrChange w:id="1927" w:author="Namita Sivasankaran" w:date="2016-11-04T11:45:00Z">
              <w:tcPr>
                <w:tcW w:w="1323" w:type="dxa"/>
                <w:gridSpan w:val="3"/>
                <w:vMerge/>
                <w:tcBorders>
                  <w:top w:val="nil"/>
                  <w:left w:val="single" w:sz="8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1928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867" w:type="dxa"/>
            <w:gridSpan w:val="2"/>
            <w:vMerge/>
            <w:vAlign w:val="center"/>
            <w:hideMark/>
            <w:tcPrChange w:id="1929" w:author="Namita Sivasankaran" w:date="2016-11-04T11:45:00Z">
              <w:tcPr>
                <w:tcW w:w="1628" w:type="dxa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1930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341" w:type="dxa"/>
            <w:vMerge/>
            <w:vAlign w:val="center"/>
            <w:hideMark/>
            <w:tcPrChange w:id="1931" w:author="Namita Sivasankaran" w:date="2016-11-04T11:45:00Z">
              <w:tcPr>
                <w:tcW w:w="1231" w:type="dxa"/>
                <w:gridSpan w:val="3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1932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3294" w:type="dxa"/>
            <w:gridSpan w:val="2"/>
            <w:shd w:val="clear" w:color="auto" w:fill="auto"/>
            <w:vAlign w:val="center"/>
            <w:hideMark/>
            <w:tcPrChange w:id="1933" w:author="Namita Sivasankaran" w:date="2016-11-04T11:45:00Z">
              <w:tcPr>
                <w:tcW w:w="3331" w:type="dxa"/>
                <w:gridSpan w:val="4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1934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1935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Branch Name</w:t>
            </w:r>
          </w:p>
        </w:tc>
        <w:tc>
          <w:tcPr>
            <w:tcW w:w="1882" w:type="dxa"/>
            <w:shd w:val="clear" w:color="auto" w:fill="auto"/>
            <w:vAlign w:val="center"/>
            <w:hideMark/>
            <w:tcPrChange w:id="1936" w:author="Namita Sivasankaran" w:date="2016-11-04T11:45:00Z">
              <w:tcPr>
                <w:tcW w:w="2122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1937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1938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Alphanumeric</w:t>
            </w:r>
          </w:p>
        </w:tc>
        <w:tc>
          <w:tcPr>
            <w:tcW w:w="1280" w:type="dxa"/>
            <w:shd w:val="clear" w:color="auto" w:fill="auto"/>
            <w:vAlign w:val="center"/>
            <w:hideMark/>
            <w:tcPrChange w:id="1939" w:author="Namita Sivasankaran" w:date="2016-11-04T11:45:00Z">
              <w:tcPr>
                <w:tcW w:w="1280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1940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1941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 </w:t>
            </w:r>
          </w:p>
        </w:tc>
        <w:tc>
          <w:tcPr>
            <w:tcW w:w="1389" w:type="dxa"/>
            <w:shd w:val="clear" w:color="auto" w:fill="auto"/>
            <w:vAlign w:val="center"/>
            <w:hideMark/>
            <w:tcPrChange w:id="1942" w:author="Namita Sivasankaran" w:date="2016-11-04T11:45:00Z">
              <w:tcPr>
                <w:tcW w:w="1417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1943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1944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 </w:t>
            </w:r>
          </w:p>
        </w:tc>
        <w:tc>
          <w:tcPr>
            <w:tcW w:w="2253" w:type="dxa"/>
            <w:shd w:val="clear" w:color="auto" w:fill="auto"/>
            <w:vAlign w:val="center"/>
            <w:hideMark/>
            <w:tcPrChange w:id="1945" w:author="Namita Sivasankaran" w:date="2016-11-04T11:45:00Z">
              <w:tcPr>
                <w:tcW w:w="2268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1946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1947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From Screening</w:t>
            </w:r>
          </w:p>
        </w:tc>
      </w:tr>
      <w:tr w:rsidR="006C38DA" w:rsidRPr="006C38DA" w:rsidTr="006C38DA">
        <w:trPr>
          <w:trHeight w:val="300"/>
          <w:trPrChange w:id="1948" w:author="Namita Sivasankaran" w:date="2016-11-04T11:45:00Z">
            <w:trPr>
              <w:trHeight w:val="300"/>
            </w:trPr>
          </w:trPrChange>
        </w:trPr>
        <w:tc>
          <w:tcPr>
            <w:tcW w:w="1294" w:type="dxa"/>
            <w:vMerge/>
            <w:vAlign w:val="center"/>
            <w:hideMark/>
            <w:tcPrChange w:id="1949" w:author="Namita Sivasankaran" w:date="2016-11-04T11:45:00Z">
              <w:tcPr>
                <w:tcW w:w="1323" w:type="dxa"/>
                <w:gridSpan w:val="3"/>
                <w:vMerge/>
                <w:tcBorders>
                  <w:top w:val="nil"/>
                  <w:left w:val="single" w:sz="8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1950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867" w:type="dxa"/>
            <w:gridSpan w:val="2"/>
            <w:vMerge/>
            <w:vAlign w:val="center"/>
            <w:hideMark/>
            <w:tcPrChange w:id="1951" w:author="Namita Sivasankaran" w:date="2016-11-04T11:45:00Z">
              <w:tcPr>
                <w:tcW w:w="1628" w:type="dxa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1952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341" w:type="dxa"/>
            <w:vMerge/>
            <w:vAlign w:val="center"/>
            <w:hideMark/>
            <w:tcPrChange w:id="1953" w:author="Namita Sivasankaran" w:date="2016-11-04T11:45:00Z">
              <w:tcPr>
                <w:tcW w:w="1231" w:type="dxa"/>
                <w:gridSpan w:val="3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1954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3294" w:type="dxa"/>
            <w:gridSpan w:val="2"/>
            <w:shd w:val="clear" w:color="auto" w:fill="auto"/>
            <w:vAlign w:val="center"/>
            <w:hideMark/>
            <w:tcPrChange w:id="1955" w:author="Namita Sivasankaran" w:date="2016-11-04T11:45:00Z">
              <w:tcPr>
                <w:tcW w:w="3331" w:type="dxa"/>
                <w:gridSpan w:val="4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1956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1957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A/C name</w:t>
            </w:r>
          </w:p>
        </w:tc>
        <w:tc>
          <w:tcPr>
            <w:tcW w:w="1882" w:type="dxa"/>
            <w:shd w:val="clear" w:color="auto" w:fill="auto"/>
            <w:vAlign w:val="center"/>
            <w:hideMark/>
            <w:tcPrChange w:id="1958" w:author="Namita Sivasankaran" w:date="2016-11-04T11:45:00Z">
              <w:tcPr>
                <w:tcW w:w="2122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1959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1960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Alphanumeric</w:t>
            </w:r>
          </w:p>
        </w:tc>
        <w:tc>
          <w:tcPr>
            <w:tcW w:w="1280" w:type="dxa"/>
            <w:shd w:val="clear" w:color="auto" w:fill="auto"/>
            <w:vAlign w:val="center"/>
            <w:hideMark/>
            <w:tcPrChange w:id="1961" w:author="Namita Sivasankaran" w:date="2016-11-04T11:45:00Z">
              <w:tcPr>
                <w:tcW w:w="1280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1962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1963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Yes</w:t>
            </w:r>
          </w:p>
        </w:tc>
        <w:tc>
          <w:tcPr>
            <w:tcW w:w="1389" w:type="dxa"/>
            <w:shd w:val="clear" w:color="auto" w:fill="auto"/>
            <w:vAlign w:val="center"/>
            <w:hideMark/>
            <w:tcPrChange w:id="1964" w:author="Namita Sivasankaran" w:date="2016-11-04T11:45:00Z">
              <w:tcPr>
                <w:tcW w:w="1417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1965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1966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 </w:t>
            </w:r>
          </w:p>
        </w:tc>
        <w:tc>
          <w:tcPr>
            <w:tcW w:w="2253" w:type="dxa"/>
            <w:shd w:val="clear" w:color="auto" w:fill="auto"/>
            <w:vAlign w:val="center"/>
            <w:hideMark/>
            <w:tcPrChange w:id="1967" w:author="Namita Sivasankaran" w:date="2016-11-04T11:45:00Z">
              <w:tcPr>
                <w:tcW w:w="2268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1968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1969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From Screening</w:t>
            </w:r>
          </w:p>
        </w:tc>
      </w:tr>
      <w:tr w:rsidR="006C38DA" w:rsidRPr="006C38DA" w:rsidTr="006C38DA">
        <w:trPr>
          <w:trHeight w:val="300"/>
          <w:trPrChange w:id="1970" w:author="Namita Sivasankaran" w:date="2016-11-04T11:45:00Z">
            <w:trPr>
              <w:trHeight w:val="300"/>
            </w:trPr>
          </w:trPrChange>
        </w:trPr>
        <w:tc>
          <w:tcPr>
            <w:tcW w:w="1294" w:type="dxa"/>
            <w:vMerge/>
            <w:vAlign w:val="center"/>
            <w:hideMark/>
            <w:tcPrChange w:id="1971" w:author="Namita Sivasankaran" w:date="2016-11-04T11:45:00Z">
              <w:tcPr>
                <w:tcW w:w="1323" w:type="dxa"/>
                <w:gridSpan w:val="3"/>
                <w:vMerge/>
                <w:tcBorders>
                  <w:top w:val="nil"/>
                  <w:left w:val="single" w:sz="8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1972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867" w:type="dxa"/>
            <w:gridSpan w:val="2"/>
            <w:vMerge/>
            <w:vAlign w:val="center"/>
            <w:hideMark/>
            <w:tcPrChange w:id="1973" w:author="Namita Sivasankaran" w:date="2016-11-04T11:45:00Z">
              <w:tcPr>
                <w:tcW w:w="1628" w:type="dxa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1974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341" w:type="dxa"/>
            <w:vMerge/>
            <w:vAlign w:val="center"/>
            <w:hideMark/>
            <w:tcPrChange w:id="1975" w:author="Namita Sivasankaran" w:date="2016-11-04T11:45:00Z">
              <w:tcPr>
                <w:tcW w:w="1231" w:type="dxa"/>
                <w:gridSpan w:val="3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1976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3294" w:type="dxa"/>
            <w:gridSpan w:val="2"/>
            <w:shd w:val="clear" w:color="auto" w:fill="auto"/>
            <w:vAlign w:val="center"/>
            <w:hideMark/>
            <w:tcPrChange w:id="1977" w:author="Namita Sivasankaran" w:date="2016-11-04T11:45:00Z">
              <w:tcPr>
                <w:tcW w:w="3331" w:type="dxa"/>
                <w:gridSpan w:val="4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1978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1979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A/C type</w:t>
            </w:r>
          </w:p>
        </w:tc>
        <w:tc>
          <w:tcPr>
            <w:tcW w:w="1882" w:type="dxa"/>
            <w:shd w:val="clear" w:color="auto" w:fill="auto"/>
            <w:vAlign w:val="center"/>
            <w:hideMark/>
            <w:tcPrChange w:id="1980" w:author="Namita Sivasankaran" w:date="2016-11-04T11:45:00Z">
              <w:tcPr>
                <w:tcW w:w="2122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1981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1982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Dropdown</w:t>
            </w:r>
          </w:p>
        </w:tc>
        <w:tc>
          <w:tcPr>
            <w:tcW w:w="1280" w:type="dxa"/>
            <w:shd w:val="clear" w:color="auto" w:fill="auto"/>
            <w:vAlign w:val="center"/>
            <w:hideMark/>
            <w:tcPrChange w:id="1983" w:author="Namita Sivasankaran" w:date="2016-11-04T11:45:00Z">
              <w:tcPr>
                <w:tcW w:w="1280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1984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1985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Yes</w:t>
            </w:r>
          </w:p>
        </w:tc>
        <w:tc>
          <w:tcPr>
            <w:tcW w:w="1389" w:type="dxa"/>
            <w:shd w:val="clear" w:color="auto" w:fill="auto"/>
            <w:vAlign w:val="center"/>
            <w:hideMark/>
            <w:tcPrChange w:id="1986" w:author="Namita Sivasankaran" w:date="2016-11-04T11:45:00Z">
              <w:tcPr>
                <w:tcW w:w="1417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1987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1988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 </w:t>
            </w:r>
          </w:p>
        </w:tc>
        <w:tc>
          <w:tcPr>
            <w:tcW w:w="2253" w:type="dxa"/>
            <w:shd w:val="clear" w:color="auto" w:fill="auto"/>
            <w:vAlign w:val="center"/>
            <w:hideMark/>
            <w:tcPrChange w:id="1989" w:author="Namita Sivasankaran" w:date="2016-11-04T11:45:00Z">
              <w:tcPr>
                <w:tcW w:w="2268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1990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1991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From Screening</w:t>
            </w:r>
          </w:p>
        </w:tc>
      </w:tr>
      <w:tr w:rsidR="006C38DA" w:rsidRPr="006C38DA" w:rsidTr="006C38DA">
        <w:trPr>
          <w:trHeight w:val="300"/>
          <w:trPrChange w:id="1992" w:author="Namita Sivasankaran" w:date="2016-11-04T11:45:00Z">
            <w:trPr>
              <w:trHeight w:val="300"/>
            </w:trPr>
          </w:trPrChange>
        </w:trPr>
        <w:tc>
          <w:tcPr>
            <w:tcW w:w="1294" w:type="dxa"/>
            <w:vMerge/>
            <w:vAlign w:val="center"/>
            <w:hideMark/>
            <w:tcPrChange w:id="1993" w:author="Namita Sivasankaran" w:date="2016-11-04T11:45:00Z">
              <w:tcPr>
                <w:tcW w:w="1323" w:type="dxa"/>
                <w:gridSpan w:val="3"/>
                <w:vMerge/>
                <w:tcBorders>
                  <w:top w:val="nil"/>
                  <w:left w:val="single" w:sz="8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1994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867" w:type="dxa"/>
            <w:gridSpan w:val="2"/>
            <w:vMerge/>
            <w:vAlign w:val="center"/>
            <w:hideMark/>
            <w:tcPrChange w:id="1995" w:author="Namita Sivasankaran" w:date="2016-11-04T11:45:00Z">
              <w:tcPr>
                <w:tcW w:w="1628" w:type="dxa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1996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341" w:type="dxa"/>
            <w:vMerge/>
            <w:vAlign w:val="center"/>
            <w:hideMark/>
            <w:tcPrChange w:id="1997" w:author="Namita Sivasankaran" w:date="2016-11-04T11:45:00Z">
              <w:tcPr>
                <w:tcW w:w="1231" w:type="dxa"/>
                <w:gridSpan w:val="3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1998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3294" w:type="dxa"/>
            <w:gridSpan w:val="2"/>
            <w:shd w:val="clear" w:color="auto" w:fill="auto"/>
            <w:vAlign w:val="center"/>
            <w:hideMark/>
            <w:tcPrChange w:id="1999" w:author="Namita Sivasankaran" w:date="2016-11-04T11:45:00Z">
              <w:tcPr>
                <w:tcW w:w="3331" w:type="dxa"/>
                <w:gridSpan w:val="4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2000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2001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A/C no</w:t>
            </w:r>
          </w:p>
        </w:tc>
        <w:tc>
          <w:tcPr>
            <w:tcW w:w="1882" w:type="dxa"/>
            <w:shd w:val="clear" w:color="auto" w:fill="auto"/>
            <w:vAlign w:val="center"/>
            <w:hideMark/>
            <w:tcPrChange w:id="2002" w:author="Namita Sivasankaran" w:date="2016-11-04T11:45:00Z">
              <w:tcPr>
                <w:tcW w:w="2122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2003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2004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Numeric</w:t>
            </w:r>
          </w:p>
        </w:tc>
        <w:tc>
          <w:tcPr>
            <w:tcW w:w="1280" w:type="dxa"/>
            <w:shd w:val="clear" w:color="auto" w:fill="auto"/>
            <w:vAlign w:val="center"/>
            <w:hideMark/>
            <w:tcPrChange w:id="2005" w:author="Namita Sivasankaran" w:date="2016-11-04T11:45:00Z">
              <w:tcPr>
                <w:tcW w:w="1280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2006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2007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Yes</w:t>
            </w:r>
          </w:p>
        </w:tc>
        <w:tc>
          <w:tcPr>
            <w:tcW w:w="1389" w:type="dxa"/>
            <w:shd w:val="clear" w:color="auto" w:fill="auto"/>
            <w:vAlign w:val="center"/>
            <w:hideMark/>
            <w:tcPrChange w:id="2008" w:author="Namita Sivasankaran" w:date="2016-11-04T11:45:00Z">
              <w:tcPr>
                <w:tcW w:w="1417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2009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2010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 </w:t>
            </w:r>
          </w:p>
        </w:tc>
        <w:tc>
          <w:tcPr>
            <w:tcW w:w="2253" w:type="dxa"/>
            <w:shd w:val="clear" w:color="auto" w:fill="auto"/>
            <w:vAlign w:val="center"/>
            <w:hideMark/>
            <w:tcPrChange w:id="2011" w:author="Namita Sivasankaran" w:date="2016-11-04T11:45:00Z">
              <w:tcPr>
                <w:tcW w:w="2268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2012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2013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From Screening</w:t>
            </w:r>
          </w:p>
        </w:tc>
      </w:tr>
      <w:tr w:rsidR="006C38DA" w:rsidRPr="006C38DA" w:rsidTr="006C38DA">
        <w:trPr>
          <w:trHeight w:val="300"/>
          <w:trPrChange w:id="2014" w:author="Namita Sivasankaran" w:date="2016-11-04T11:45:00Z">
            <w:trPr>
              <w:trHeight w:val="300"/>
            </w:trPr>
          </w:trPrChange>
        </w:trPr>
        <w:tc>
          <w:tcPr>
            <w:tcW w:w="1294" w:type="dxa"/>
            <w:vMerge/>
            <w:vAlign w:val="center"/>
            <w:hideMark/>
            <w:tcPrChange w:id="2015" w:author="Namita Sivasankaran" w:date="2016-11-04T11:45:00Z">
              <w:tcPr>
                <w:tcW w:w="1323" w:type="dxa"/>
                <w:gridSpan w:val="3"/>
                <w:vMerge/>
                <w:tcBorders>
                  <w:top w:val="nil"/>
                  <w:left w:val="single" w:sz="8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2016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867" w:type="dxa"/>
            <w:gridSpan w:val="2"/>
            <w:vMerge/>
            <w:vAlign w:val="center"/>
            <w:hideMark/>
            <w:tcPrChange w:id="2017" w:author="Namita Sivasankaran" w:date="2016-11-04T11:45:00Z">
              <w:tcPr>
                <w:tcW w:w="1628" w:type="dxa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2018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341" w:type="dxa"/>
            <w:vMerge/>
            <w:vAlign w:val="center"/>
            <w:hideMark/>
            <w:tcPrChange w:id="2019" w:author="Namita Sivasankaran" w:date="2016-11-04T11:45:00Z">
              <w:tcPr>
                <w:tcW w:w="1231" w:type="dxa"/>
                <w:gridSpan w:val="3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2020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3294" w:type="dxa"/>
            <w:gridSpan w:val="2"/>
            <w:shd w:val="clear" w:color="auto" w:fill="auto"/>
            <w:vAlign w:val="center"/>
            <w:hideMark/>
            <w:tcPrChange w:id="2021" w:author="Namita Sivasankaran" w:date="2016-11-04T11:45:00Z">
              <w:tcPr>
                <w:tcW w:w="3331" w:type="dxa"/>
                <w:gridSpan w:val="4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2022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2023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Banking since</w:t>
            </w:r>
          </w:p>
        </w:tc>
        <w:tc>
          <w:tcPr>
            <w:tcW w:w="1882" w:type="dxa"/>
            <w:shd w:val="clear" w:color="auto" w:fill="auto"/>
            <w:vAlign w:val="center"/>
            <w:hideMark/>
            <w:tcPrChange w:id="2024" w:author="Namita Sivasankaran" w:date="2016-11-04T11:45:00Z">
              <w:tcPr>
                <w:tcW w:w="2122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2025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2026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Date</w:t>
            </w:r>
          </w:p>
        </w:tc>
        <w:tc>
          <w:tcPr>
            <w:tcW w:w="1280" w:type="dxa"/>
            <w:shd w:val="clear" w:color="auto" w:fill="auto"/>
            <w:vAlign w:val="center"/>
            <w:hideMark/>
            <w:tcPrChange w:id="2027" w:author="Namita Sivasankaran" w:date="2016-11-04T11:45:00Z">
              <w:tcPr>
                <w:tcW w:w="1280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2028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2029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 </w:t>
            </w:r>
          </w:p>
        </w:tc>
        <w:tc>
          <w:tcPr>
            <w:tcW w:w="1389" w:type="dxa"/>
            <w:shd w:val="clear" w:color="auto" w:fill="auto"/>
            <w:vAlign w:val="center"/>
            <w:hideMark/>
            <w:tcPrChange w:id="2030" w:author="Namita Sivasankaran" w:date="2016-11-04T11:45:00Z">
              <w:tcPr>
                <w:tcW w:w="1417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2031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2032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 </w:t>
            </w:r>
          </w:p>
        </w:tc>
        <w:tc>
          <w:tcPr>
            <w:tcW w:w="2253" w:type="dxa"/>
            <w:shd w:val="clear" w:color="auto" w:fill="auto"/>
            <w:vAlign w:val="center"/>
            <w:hideMark/>
            <w:tcPrChange w:id="2033" w:author="Namita Sivasankaran" w:date="2016-11-04T11:45:00Z">
              <w:tcPr>
                <w:tcW w:w="2268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2034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2035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From Screening</w:t>
            </w:r>
          </w:p>
        </w:tc>
      </w:tr>
      <w:tr w:rsidR="006C38DA" w:rsidRPr="006C38DA" w:rsidTr="006C38DA">
        <w:trPr>
          <w:trHeight w:val="300"/>
          <w:trPrChange w:id="2036" w:author="Namita Sivasankaran" w:date="2016-11-04T11:45:00Z">
            <w:trPr>
              <w:trHeight w:val="300"/>
            </w:trPr>
          </w:trPrChange>
        </w:trPr>
        <w:tc>
          <w:tcPr>
            <w:tcW w:w="1294" w:type="dxa"/>
            <w:vMerge/>
            <w:vAlign w:val="center"/>
            <w:hideMark/>
            <w:tcPrChange w:id="2037" w:author="Namita Sivasankaran" w:date="2016-11-04T11:45:00Z">
              <w:tcPr>
                <w:tcW w:w="1323" w:type="dxa"/>
                <w:gridSpan w:val="3"/>
                <w:vMerge/>
                <w:tcBorders>
                  <w:top w:val="nil"/>
                  <w:left w:val="single" w:sz="8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2038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867" w:type="dxa"/>
            <w:gridSpan w:val="2"/>
            <w:vMerge/>
            <w:vAlign w:val="center"/>
            <w:hideMark/>
            <w:tcPrChange w:id="2039" w:author="Namita Sivasankaran" w:date="2016-11-04T11:45:00Z">
              <w:tcPr>
                <w:tcW w:w="1628" w:type="dxa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2040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341" w:type="dxa"/>
            <w:vMerge/>
            <w:vAlign w:val="center"/>
            <w:hideMark/>
            <w:tcPrChange w:id="2041" w:author="Namita Sivasankaran" w:date="2016-11-04T11:45:00Z">
              <w:tcPr>
                <w:tcW w:w="1231" w:type="dxa"/>
                <w:gridSpan w:val="3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2042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3294" w:type="dxa"/>
            <w:gridSpan w:val="2"/>
            <w:shd w:val="clear" w:color="auto" w:fill="auto"/>
            <w:vAlign w:val="center"/>
            <w:hideMark/>
            <w:tcPrChange w:id="2043" w:author="Namita Sivasankaran" w:date="2016-11-04T11:45:00Z">
              <w:tcPr>
                <w:tcW w:w="3331" w:type="dxa"/>
                <w:gridSpan w:val="4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2044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2045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Net banking available</w:t>
            </w:r>
          </w:p>
        </w:tc>
        <w:tc>
          <w:tcPr>
            <w:tcW w:w="1882" w:type="dxa"/>
            <w:shd w:val="clear" w:color="auto" w:fill="auto"/>
            <w:vAlign w:val="center"/>
            <w:hideMark/>
            <w:tcPrChange w:id="2046" w:author="Namita Sivasankaran" w:date="2016-11-04T11:45:00Z">
              <w:tcPr>
                <w:tcW w:w="2122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2047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2048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Radio Buttons</w:t>
            </w:r>
          </w:p>
        </w:tc>
        <w:tc>
          <w:tcPr>
            <w:tcW w:w="1280" w:type="dxa"/>
            <w:shd w:val="clear" w:color="auto" w:fill="auto"/>
            <w:vAlign w:val="center"/>
            <w:hideMark/>
            <w:tcPrChange w:id="2049" w:author="Namita Sivasankaran" w:date="2016-11-04T11:45:00Z">
              <w:tcPr>
                <w:tcW w:w="1280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2050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2051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Yes</w:t>
            </w:r>
          </w:p>
        </w:tc>
        <w:tc>
          <w:tcPr>
            <w:tcW w:w="1389" w:type="dxa"/>
            <w:shd w:val="clear" w:color="auto" w:fill="auto"/>
            <w:vAlign w:val="center"/>
            <w:hideMark/>
            <w:tcPrChange w:id="2052" w:author="Namita Sivasankaran" w:date="2016-11-04T11:45:00Z">
              <w:tcPr>
                <w:tcW w:w="1417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2053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2054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 </w:t>
            </w:r>
          </w:p>
        </w:tc>
        <w:tc>
          <w:tcPr>
            <w:tcW w:w="2253" w:type="dxa"/>
            <w:shd w:val="clear" w:color="auto" w:fill="auto"/>
            <w:vAlign w:val="center"/>
            <w:hideMark/>
            <w:tcPrChange w:id="2055" w:author="Namita Sivasankaran" w:date="2016-11-04T11:45:00Z">
              <w:tcPr>
                <w:tcW w:w="2268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2056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2057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From Screening</w:t>
            </w:r>
          </w:p>
        </w:tc>
      </w:tr>
      <w:tr w:rsidR="006C38DA" w:rsidRPr="006C38DA" w:rsidTr="006C38DA">
        <w:trPr>
          <w:trHeight w:val="300"/>
          <w:trPrChange w:id="2058" w:author="Namita Sivasankaran" w:date="2016-11-04T11:45:00Z">
            <w:trPr>
              <w:trHeight w:val="300"/>
            </w:trPr>
          </w:trPrChange>
        </w:trPr>
        <w:tc>
          <w:tcPr>
            <w:tcW w:w="1294" w:type="dxa"/>
            <w:vMerge/>
            <w:vAlign w:val="center"/>
            <w:hideMark/>
            <w:tcPrChange w:id="2059" w:author="Namita Sivasankaran" w:date="2016-11-04T11:45:00Z">
              <w:tcPr>
                <w:tcW w:w="1323" w:type="dxa"/>
                <w:gridSpan w:val="3"/>
                <w:vMerge/>
                <w:tcBorders>
                  <w:top w:val="nil"/>
                  <w:left w:val="single" w:sz="8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2060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867" w:type="dxa"/>
            <w:gridSpan w:val="2"/>
            <w:vMerge/>
            <w:vAlign w:val="center"/>
            <w:hideMark/>
            <w:tcPrChange w:id="2061" w:author="Namita Sivasankaran" w:date="2016-11-04T11:45:00Z">
              <w:tcPr>
                <w:tcW w:w="1628" w:type="dxa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2062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341" w:type="dxa"/>
            <w:vMerge/>
            <w:vAlign w:val="center"/>
            <w:hideMark/>
            <w:tcPrChange w:id="2063" w:author="Namita Sivasankaran" w:date="2016-11-04T11:45:00Z">
              <w:tcPr>
                <w:tcW w:w="1231" w:type="dxa"/>
                <w:gridSpan w:val="3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2064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3294" w:type="dxa"/>
            <w:gridSpan w:val="2"/>
            <w:shd w:val="clear" w:color="auto" w:fill="auto"/>
            <w:vAlign w:val="center"/>
            <w:hideMark/>
            <w:tcPrChange w:id="2065" w:author="Namita Sivasankaran" w:date="2016-11-04T11:45:00Z">
              <w:tcPr>
                <w:tcW w:w="3331" w:type="dxa"/>
                <w:gridSpan w:val="4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2066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2067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Sanctioned Amount</w:t>
            </w:r>
          </w:p>
        </w:tc>
        <w:tc>
          <w:tcPr>
            <w:tcW w:w="1882" w:type="dxa"/>
            <w:shd w:val="clear" w:color="auto" w:fill="auto"/>
            <w:vAlign w:val="center"/>
            <w:hideMark/>
            <w:tcPrChange w:id="2068" w:author="Namita Sivasankaran" w:date="2016-11-04T11:45:00Z">
              <w:tcPr>
                <w:tcW w:w="2122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2069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2070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Numeric</w:t>
            </w:r>
          </w:p>
        </w:tc>
        <w:tc>
          <w:tcPr>
            <w:tcW w:w="1280" w:type="dxa"/>
            <w:shd w:val="clear" w:color="auto" w:fill="auto"/>
            <w:vAlign w:val="center"/>
            <w:hideMark/>
            <w:tcPrChange w:id="2071" w:author="Namita Sivasankaran" w:date="2016-11-04T11:45:00Z">
              <w:tcPr>
                <w:tcW w:w="1280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2072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2073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 </w:t>
            </w:r>
          </w:p>
        </w:tc>
        <w:tc>
          <w:tcPr>
            <w:tcW w:w="1389" w:type="dxa"/>
            <w:shd w:val="clear" w:color="auto" w:fill="auto"/>
            <w:vAlign w:val="center"/>
            <w:hideMark/>
            <w:tcPrChange w:id="2074" w:author="Namita Sivasankaran" w:date="2016-11-04T11:45:00Z">
              <w:tcPr>
                <w:tcW w:w="1417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2075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2076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Yes</w:t>
            </w:r>
          </w:p>
        </w:tc>
        <w:tc>
          <w:tcPr>
            <w:tcW w:w="2253" w:type="dxa"/>
            <w:shd w:val="clear" w:color="auto" w:fill="auto"/>
            <w:vAlign w:val="center"/>
            <w:hideMark/>
            <w:tcPrChange w:id="2077" w:author="Namita Sivasankaran" w:date="2016-11-04T11:45:00Z">
              <w:tcPr>
                <w:tcW w:w="2268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2078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2079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From Screening</w:t>
            </w:r>
          </w:p>
        </w:tc>
      </w:tr>
      <w:tr w:rsidR="006C38DA" w:rsidRPr="006C38DA" w:rsidTr="006C38DA">
        <w:trPr>
          <w:trHeight w:val="300"/>
          <w:trPrChange w:id="2080" w:author="Namita Sivasankaran" w:date="2016-11-04T11:45:00Z">
            <w:trPr>
              <w:trHeight w:val="300"/>
            </w:trPr>
          </w:trPrChange>
        </w:trPr>
        <w:tc>
          <w:tcPr>
            <w:tcW w:w="1294" w:type="dxa"/>
            <w:vMerge/>
            <w:vAlign w:val="center"/>
            <w:hideMark/>
            <w:tcPrChange w:id="2081" w:author="Namita Sivasankaran" w:date="2016-11-04T11:45:00Z">
              <w:tcPr>
                <w:tcW w:w="1323" w:type="dxa"/>
                <w:gridSpan w:val="3"/>
                <w:vMerge/>
                <w:tcBorders>
                  <w:top w:val="nil"/>
                  <w:left w:val="single" w:sz="8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2082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867" w:type="dxa"/>
            <w:gridSpan w:val="2"/>
            <w:vMerge/>
            <w:vAlign w:val="center"/>
            <w:hideMark/>
            <w:tcPrChange w:id="2083" w:author="Namita Sivasankaran" w:date="2016-11-04T11:45:00Z">
              <w:tcPr>
                <w:tcW w:w="1628" w:type="dxa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2084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341" w:type="dxa"/>
            <w:vMerge/>
            <w:vAlign w:val="center"/>
            <w:hideMark/>
            <w:tcPrChange w:id="2085" w:author="Namita Sivasankaran" w:date="2016-11-04T11:45:00Z">
              <w:tcPr>
                <w:tcW w:w="1231" w:type="dxa"/>
                <w:gridSpan w:val="3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2086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3294" w:type="dxa"/>
            <w:gridSpan w:val="2"/>
            <w:shd w:val="clear" w:color="auto" w:fill="auto"/>
            <w:vAlign w:val="center"/>
            <w:hideMark/>
            <w:tcPrChange w:id="2087" w:author="Namita Sivasankaran" w:date="2016-11-04T11:45:00Z">
              <w:tcPr>
                <w:tcW w:w="3331" w:type="dxa"/>
                <w:gridSpan w:val="4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2088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2089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Start Month</w:t>
            </w:r>
          </w:p>
        </w:tc>
        <w:tc>
          <w:tcPr>
            <w:tcW w:w="1882" w:type="dxa"/>
            <w:shd w:val="clear" w:color="auto" w:fill="auto"/>
            <w:vAlign w:val="center"/>
            <w:hideMark/>
            <w:tcPrChange w:id="2090" w:author="Namita Sivasankaran" w:date="2016-11-04T11:45:00Z">
              <w:tcPr>
                <w:tcW w:w="2122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2091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2092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Date</w:t>
            </w:r>
          </w:p>
        </w:tc>
        <w:tc>
          <w:tcPr>
            <w:tcW w:w="1280" w:type="dxa"/>
            <w:shd w:val="clear" w:color="auto" w:fill="auto"/>
            <w:vAlign w:val="center"/>
            <w:hideMark/>
            <w:tcPrChange w:id="2093" w:author="Namita Sivasankaran" w:date="2016-11-04T11:45:00Z">
              <w:tcPr>
                <w:tcW w:w="1280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2094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2095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Yes</w:t>
            </w:r>
          </w:p>
        </w:tc>
        <w:tc>
          <w:tcPr>
            <w:tcW w:w="1389" w:type="dxa"/>
            <w:shd w:val="clear" w:color="auto" w:fill="auto"/>
            <w:vAlign w:val="center"/>
            <w:hideMark/>
            <w:tcPrChange w:id="2096" w:author="Namita Sivasankaran" w:date="2016-11-04T11:45:00Z">
              <w:tcPr>
                <w:tcW w:w="1417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2097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2098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 </w:t>
            </w:r>
          </w:p>
        </w:tc>
        <w:tc>
          <w:tcPr>
            <w:tcW w:w="2253" w:type="dxa"/>
            <w:shd w:val="clear" w:color="auto" w:fill="auto"/>
            <w:vAlign w:val="center"/>
            <w:hideMark/>
            <w:tcPrChange w:id="2099" w:author="Namita Sivasankaran" w:date="2016-11-04T11:45:00Z">
              <w:tcPr>
                <w:tcW w:w="2268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2100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2101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From Screening</w:t>
            </w:r>
          </w:p>
        </w:tc>
      </w:tr>
      <w:tr w:rsidR="006C38DA" w:rsidRPr="006C38DA" w:rsidTr="006C38DA">
        <w:trPr>
          <w:trHeight w:val="300"/>
          <w:trPrChange w:id="2102" w:author="Namita Sivasankaran" w:date="2016-11-04T11:45:00Z">
            <w:trPr>
              <w:trHeight w:val="300"/>
            </w:trPr>
          </w:trPrChange>
        </w:trPr>
        <w:tc>
          <w:tcPr>
            <w:tcW w:w="1294" w:type="dxa"/>
            <w:vMerge/>
            <w:vAlign w:val="center"/>
            <w:hideMark/>
            <w:tcPrChange w:id="2103" w:author="Namita Sivasankaran" w:date="2016-11-04T11:45:00Z">
              <w:tcPr>
                <w:tcW w:w="1323" w:type="dxa"/>
                <w:gridSpan w:val="3"/>
                <w:vMerge/>
                <w:tcBorders>
                  <w:top w:val="nil"/>
                  <w:left w:val="single" w:sz="8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2104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867" w:type="dxa"/>
            <w:gridSpan w:val="2"/>
            <w:vMerge/>
            <w:vAlign w:val="center"/>
            <w:hideMark/>
            <w:tcPrChange w:id="2105" w:author="Namita Sivasankaran" w:date="2016-11-04T11:45:00Z">
              <w:tcPr>
                <w:tcW w:w="1628" w:type="dxa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2106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341" w:type="dxa"/>
            <w:vMerge/>
            <w:vAlign w:val="center"/>
            <w:hideMark/>
            <w:tcPrChange w:id="2107" w:author="Namita Sivasankaran" w:date="2016-11-04T11:45:00Z">
              <w:tcPr>
                <w:tcW w:w="1231" w:type="dxa"/>
                <w:gridSpan w:val="3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2108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3294" w:type="dxa"/>
            <w:gridSpan w:val="2"/>
            <w:shd w:val="clear" w:color="auto" w:fill="auto"/>
            <w:vAlign w:val="center"/>
            <w:hideMark/>
            <w:tcPrChange w:id="2109" w:author="Namita Sivasankaran" w:date="2016-11-04T11:45:00Z">
              <w:tcPr>
                <w:tcW w:w="3331" w:type="dxa"/>
                <w:gridSpan w:val="4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2110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2111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Total Deposits*</w:t>
            </w:r>
          </w:p>
        </w:tc>
        <w:tc>
          <w:tcPr>
            <w:tcW w:w="1882" w:type="dxa"/>
            <w:shd w:val="clear" w:color="auto" w:fill="auto"/>
            <w:vAlign w:val="center"/>
            <w:hideMark/>
            <w:tcPrChange w:id="2112" w:author="Namita Sivasankaran" w:date="2016-11-04T11:45:00Z">
              <w:tcPr>
                <w:tcW w:w="2122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2113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2114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Numeric</w:t>
            </w:r>
          </w:p>
        </w:tc>
        <w:tc>
          <w:tcPr>
            <w:tcW w:w="1280" w:type="dxa"/>
            <w:shd w:val="clear" w:color="auto" w:fill="auto"/>
            <w:vAlign w:val="center"/>
            <w:hideMark/>
            <w:tcPrChange w:id="2115" w:author="Namita Sivasankaran" w:date="2016-11-04T11:45:00Z">
              <w:tcPr>
                <w:tcW w:w="1280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2116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2117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Yes</w:t>
            </w:r>
          </w:p>
        </w:tc>
        <w:tc>
          <w:tcPr>
            <w:tcW w:w="1389" w:type="dxa"/>
            <w:shd w:val="clear" w:color="auto" w:fill="auto"/>
            <w:vAlign w:val="center"/>
            <w:hideMark/>
            <w:tcPrChange w:id="2118" w:author="Namita Sivasankaran" w:date="2016-11-04T11:45:00Z">
              <w:tcPr>
                <w:tcW w:w="1417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2119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2120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 </w:t>
            </w:r>
          </w:p>
        </w:tc>
        <w:tc>
          <w:tcPr>
            <w:tcW w:w="2253" w:type="dxa"/>
            <w:shd w:val="clear" w:color="auto" w:fill="auto"/>
            <w:vAlign w:val="center"/>
            <w:hideMark/>
            <w:tcPrChange w:id="2121" w:author="Namita Sivasankaran" w:date="2016-11-04T11:45:00Z">
              <w:tcPr>
                <w:tcW w:w="2268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2122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2123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From Screening</w:t>
            </w:r>
          </w:p>
        </w:tc>
      </w:tr>
      <w:tr w:rsidR="006C38DA" w:rsidRPr="006C38DA" w:rsidTr="006C38DA">
        <w:trPr>
          <w:trHeight w:val="300"/>
          <w:trPrChange w:id="2124" w:author="Namita Sivasankaran" w:date="2016-11-04T11:45:00Z">
            <w:trPr>
              <w:trHeight w:val="300"/>
            </w:trPr>
          </w:trPrChange>
        </w:trPr>
        <w:tc>
          <w:tcPr>
            <w:tcW w:w="1294" w:type="dxa"/>
            <w:vMerge/>
            <w:vAlign w:val="center"/>
            <w:hideMark/>
            <w:tcPrChange w:id="2125" w:author="Namita Sivasankaran" w:date="2016-11-04T11:45:00Z">
              <w:tcPr>
                <w:tcW w:w="1323" w:type="dxa"/>
                <w:gridSpan w:val="3"/>
                <w:vMerge/>
                <w:tcBorders>
                  <w:top w:val="nil"/>
                  <w:left w:val="single" w:sz="8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2126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867" w:type="dxa"/>
            <w:gridSpan w:val="2"/>
            <w:vMerge/>
            <w:vAlign w:val="center"/>
            <w:hideMark/>
            <w:tcPrChange w:id="2127" w:author="Namita Sivasankaran" w:date="2016-11-04T11:45:00Z">
              <w:tcPr>
                <w:tcW w:w="1628" w:type="dxa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2128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341" w:type="dxa"/>
            <w:vMerge/>
            <w:vAlign w:val="center"/>
            <w:hideMark/>
            <w:tcPrChange w:id="2129" w:author="Namita Sivasankaran" w:date="2016-11-04T11:45:00Z">
              <w:tcPr>
                <w:tcW w:w="1231" w:type="dxa"/>
                <w:gridSpan w:val="3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2130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3294" w:type="dxa"/>
            <w:gridSpan w:val="2"/>
            <w:shd w:val="clear" w:color="auto" w:fill="auto"/>
            <w:vAlign w:val="center"/>
            <w:hideMark/>
            <w:tcPrChange w:id="2131" w:author="Namita Sivasankaran" w:date="2016-11-04T11:45:00Z">
              <w:tcPr>
                <w:tcW w:w="3331" w:type="dxa"/>
                <w:gridSpan w:val="4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2132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2133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Total Withdrawals*</w:t>
            </w:r>
          </w:p>
        </w:tc>
        <w:tc>
          <w:tcPr>
            <w:tcW w:w="1882" w:type="dxa"/>
            <w:shd w:val="clear" w:color="auto" w:fill="auto"/>
            <w:vAlign w:val="center"/>
            <w:hideMark/>
            <w:tcPrChange w:id="2134" w:author="Namita Sivasankaran" w:date="2016-11-04T11:45:00Z">
              <w:tcPr>
                <w:tcW w:w="2122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2135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2136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Numeric</w:t>
            </w:r>
          </w:p>
        </w:tc>
        <w:tc>
          <w:tcPr>
            <w:tcW w:w="1280" w:type="dxa"/>
            <w:shd w:val="clear" w:color="auto" w:fill="auto"/>
            <w:vAlign w:val="center"/>
            <w:hideMark/>
            <w:tcPrChange w:id="2137" w:author="Namita Sivasankaran" w:date="2016-11-04T11:45:00Z">
              <w:tcPr>
                <w:tcW w:w="1280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2138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2139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Yes</w:t>
            </w:r>
          </w:p>
        </w:tc>
        <w:tc>
          <w:tcPr>
            <w:tcW w:w="1389" w:type="dxa"/>
            <w:shd w:val="clear" w:color="auto" w:fill="auto"/>
            <w:vAlign w:val="center"/>
            <w:hideMark/>
            <w:tcPrChange w:id="2140" w:author="Namita Sivasankaran" w:date="2016-11-04T11:45:00Z">
              <w:tcPr>
                <w:tcW w:w="1417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2141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2142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 </w:t>
            </w:r>
          </w:p>
        </w:tc>
        <w:tc>
          <w:tcPr>
            <w:tcW w:w="2253" w:type="dxa"/>
            <w:shd w:val="clear" w:color="auto" w:fill="auto"/>
            <w:vAlign w:val="center"/>
            <w:hideMark/>
            <w:tcPrChange w:id="2143" w:author="Namita Sivasankaran" w:date="2016-11-04T11:45:00Z">
              <w:tcPr>
                <w:tcW w:w="2268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2144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2145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From Screening</w:t>
            </w:r>
          </w:p>
        </w:tc>
      </w:tr>
      <w:tr w:rsidR="006C38DA" w:rsidRPr="006C38DA" w:rsidTr="006C38DA">
        <w:trPr>
          <w:trHeight w:val="300"/>
          <w:trPrChange w:id="2146" w:author="Namita Sivasankaran" w:date="2016-11-04T11:45:00Z">
            <w:trPr>
              <w:trHeight w:val="300"/>
            </w:trPr>
          </w:trPrChange>
        </w:trPr>
        <w:tc>
          <w:tcPr>
            <w:tcW w:w="1294" w:type="dxa"/>
            <w:vMerge/>
            <w:vAlign w:val="center"/>
            <w:hideMark/>
            <w:tcPrChange w:id="2147" w:author="Namita Sivasankaran" w:date="2016-11-04T11:45:00Z">
              <w:tcPr>
                <w:tcW w:w="1323" w:type="dxa"/>
                <w:gridSpan w:val="3"/>
                <w:vMerge/>
                <w:tcBorders>
                  <w:top w:val="nil"/>
                  <w:left w:val="single" w:sz="8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2148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867" w:type="dxa"/>
            <w:gridSpan w:val="2"/>
            <w:vMerge/>
            <w:vAlign w:val="center"/>
            <w:hideMark/>
            <w:tcPrChange w:id="2149" w:author="Namita Sivasankaran" w:date="2016-11-04T11:45:00Z">
              <w:tcPr>
                <w:tcW w:w="1628" w:type="dxa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2150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341" w:type="dxa"/>
            <w:vMerge/>
            <w:vAlign w:val="center"/>
            <w:hideMark/>
            <w:tcPrChange w:id="2151" w:author="Namita Sivasankaran" w:date="2016-11-04T11:45:00Z">
              <w:tcPr>
                <w:tcW w:w="1231" w:type="dxa"/>
                <w:gridSpan w:val="3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2152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3294" w:type="dxa"/>
            <w:gridSpan w:val="2"/>
            <w:shd w:val="clear" w:color="auto" w:fill="auto"/>
            <w:vAlign w:val="center"/>
            <w:hideMark/>
            <w:tcPrChange w:id="2153" w:author="Namita Sivasankaran" w:date="2016-11-04T11:45:00Z">
              <w:tcPr>
                <w:tcW w:w="3331" w:type="dxa"/>
                <w:gridSpan w:val="4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2154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2155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Balance as on 15th*</w:t>
            </w:r>
          </w:p>
        </w:tc>
        <w:tc>
          <w:tcPr>
            <w:tcW w:w="1882" w:type="dxa"/>
            <w:shd w:val="clear" w:color="auto" w:fill="auto"/>
            <w:vAlign w:val="center"/>
            <w:hideMark/>
            <w:tcPrChange w:id="2156" w:author="Namita Sivasankaran" w:date="2016-11-04T11:45:00Z">
              <w:tcPr>
                <w:tcW w:w="2122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2157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2158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Numeric</w:t>
            </w:r>
          </w:p>
        </w:tc>
        <w:tc>
          <w:tcPr>
            <w:tcW w:w="1280" w:type="dxa"/>
            <w:shd w:val="clear" w:color="auto" w:fill="auto"/>
            <w:vAlign w:val="center"/>
            <w:hideMark/>
            <w:tcPrChange w:id="2159" w:author="Namita Sivasankaran" w:date="2016-11-04T11:45:00Z">
              <w:tcPr>
                <w:tcW w:w="1280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2160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2161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Yes</w:t>
            </w:r>
          </w:p>
        </w:tc>
        <w:tc>
          <w:tcPr>
            <w:tcW w:w="1389" w:type="dxa"/>
            <w:shd w:val="clear" w:color="auto" w:fill="auto"/>
            <w:vAlign w:val="center"/>
            <w:hideMark/>
            <w:tcPrChange w:id="2162" w:author="Namita Sivasankaran" w:date="2016-11-04T11:45:00Z">
              <w:tcPr>
                <w:tcW w:w="1417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2163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2164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 </w:t>
            </w:r>
          </w:p>
        </w:tc>
        <w:tc>
          <w:tcPr>
            <w:tcW w:w="2253" w:type="dxa"/>
            <w:shd w:val="clear" w:color="auto" w:fill="auto"/>
            <w:vAlign w:val="center"/>
            <w:hideMark/>
            <w:tcPrChange w:id="2165" w:author="Namita Sivasankaran" w:date="2016-11-04T11:45:00Z">
              <w:tcPr>
                <w:tcW w:w="2268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2166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2167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From Screening</w:t>
            </w:r>
          </w:p>
        </w:tc>
      </w:tr>
      <w:tr w:rsidR="006C38DA" w:rsidRPr="006C38DA" w:rsidTr="006C38DA">
        <w:trPr>
          <w:trHeight w:val="300"/>
          <w:trPrChange w:id="2168" w:author="Namita Sivasankaran" w:date="2016-11-04T11:45:00Z">
            <w:trPr>
              <w:trHeight w:val="300"/>
            </w:trPr>
          </w:trPrChange>
        </w:trPr>
        <w:tc>
          <w:tcPr>
            <w:tcW w:w="1294" w:type="dxa"/>
            <w:vMerge/>
            <w:vAlign w:val="center"/>
            <w:hideMark/>
            <w:tcPrChange w:id="2169" w:author="Namita Sivasankaran" w:date="2016-11-04T11:45:00Z">
              <w:tcPr>
                <w:tcW w:w="1323" w:type="dxa"/>
                <w:gridSpan w:val="3"/>
                <w:vMerge/>
                <w:tcBorders>
                  <w:top w:val="nil"/>
                  <w:left w:val="single" w:sz="8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2170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867" w:type="dxa"/>
            <w:gridSpan w:val="2"/>
            <w:vMerge/>
            <w:vAlign w:val="center"/>
            <w:hideMark/>
            <w:tcPrChange w:id="2171" w:author="Namita Sivasankaran" w:date="2016-11-04T11:45:00Z">
              <w:tcPr>
                <w:tcW w:w="1628" w:type="dxa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2172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341" w:type="dxa"/>
            <w:vMerge/>
            <w:vAlign w:val="center"/>
            <w:hideMark/>
            <w:tcPrChange w:id="2173" w:author="Namita Sivasankaran" w:date="2016-11-04T11:45:00Z">
              <w:tcPr>
                <w:tcW w:w="1231" w:type="dxa"/>
                <w:gridSpan w:val="3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2174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3294" w:type="dxa"/>
            <w:gridSpan w:val="2"/>
            <w:shd w:val="clear" w:color="auto" w:fill="auto"/>
            <w:vAlign w:val="center"/>
            <w:hideMark/>
            <w:tcPrChange w:id="2175" w:author="Namita Sivasankaran" w:date="2016-11-04T11:45:00Z">
              <w:tcPr>
                <w:tcW w:w="3331" w:type="dxa"/>
                <w:gridSpan w:val="4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2176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2177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No of cheques bounced*</w:t>
            </w:r>
          </w:p>
        </w:tc>
        <w:tc>
          <w:tcPr>
            <w:tcW w:w="1882" w:type="dxa"/>
            <w:shd w:val="clear" w:color="auto" w:fill="auto"/>
            <w:vAlign w:val="center"/>
            <w:hideMark/>
            <w:tcPrChange w:id="2178" w:author="Namita Sivasankaran" w:date="2016-11-04T11:45:00Z">
              <w:tcPr>
                <w:tcW w:w="2122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2179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2180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Numeric</w:t>
            </w:r>
          </w:p>
        </w:tc>
        <w:tc>
          <w:tcPr>
            <w:tcW w:w="1280" w:type="dxa"/>
            <w:shd w:val="clear" w:color="auto" w:fill="auto"/>
            <w:vAlign w:val="center"/>
            <w:hideMark/>
            <w:tcPrChange w:id="2181" w:author="Namita Sivasankaran" w:date="2016-11-04T11:45:00Z">
              <w:tcPr>
                <w:tcW w:w="1280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2182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2183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Yes</w:t>
            </w:r>
          </w:p>
        </w:tc>
        <w:tc>
          <w:tcPr>
            <w:tcW w:w="1389" w:type="dxa"/>
            <w:shd w:val="clear" w:color="auto" w:fill="auto"/>
            <w:vAlign w:val="center"/>
            <w:hideMark/>
            <w:tcPrChange w:id="2184" w:author="Namita Sivasankaran" w:date="2016-11-04T11:45:00Z">
              <w:tcPr>
                <w:tcW w:w="1417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2185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2186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 </w:t>
            </w:r>
          </w:p>
        </w:tc>
        <w:tc>
          <w:tcPr>
            <w:tcW w:w="2253" w:type="dxa"/>
            <w:shd w:val="clear" w:color="auto" w:fill="auto"/>
            <w:vAlign w:val="center"/>
            <w:hideMark/>
            <w:tcPrChange w:id="2187" w:author="Namita Sivasankaran" w:date="2016-11-04T11:45:00Z">
              <w:tcPr>
                <w:tcW w:w="2268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2188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2189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From Screening</w:t>
            </w:r>
          </w:p>
        </w:tc>
      </w:tr>
      <w:tr w:rsidR="006C38DA" w:rsidRPr="006C38DA" w:rsidTr="006C38DA">
        <w:trPr>
          <w:trHeight w:val="300"/>
          <w:trPrChange w:id="2190" w:author="Namita Sivasankaran" w:date="2016-11-04T11:45:00Z">
            <w:trPr>
              <w:trHeight w:val="300"/>
            </w:trPr>
          </w:trPrChange>
        </w:trPr>
        <w:tc>
          <w:tcPr>
            <w:tcW w:w="1294" w:type="dxa"/>
            <w:vMerge/>
            <w:vAlign w:val="center"/>
            <w:hideMark/>
            <w:tcPrChange w:id="2191" w:author="Namita Sivasankaran" w:date="2016-11-04T11:45:00Z">
              <w:tcPr>
                <w:tcW w:w="1323" w:type="dxa"/>
                <w:gridSpan w:val="3"/>
                <w:vMerge/>
                <w:tcBorders>
                  <w:top w:val="nil"/>
                  <w:left w:val="single" w:sz="8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2192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867" w:type="dxa"/>
            <w:gridSpan w:val="2"/>
            <w:vMerge/>
            <w:vAlign w:val="center"/>
            <w:hideMark/>
            <w:tcPrChange w:id="2193" w:author="Namita Sivasankaran" w:date="2016-11-04T11:45:00Z">
              <w:tcPr>
                <w:tcW w:w="1628" w:type="dxa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2194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341" w:type="dxa"/>
            <w:vMerge/>
            <w:vAlign w:val="center"/>
            <w:hideMark/>
            <w:tcPrChange w:id="2195" w:author="Namita Sivasankaran" w:date="2016-11-04T11:45:00Z">
              <w:tcPr>
                <w:tcW w:w="1231" w:type="dxa"/>
                <w:gridSpan w:val="3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2196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3294" w:type="dxa"/>
            <w:gridSpan w:val="2"/>
            <w:shd w:val="clear" w:color="auto" w:fill="auto"/>
            <w:vAlign w:val="center"/>
            <w:hideMark/>
            <w:tcPrChange w:id="2197" w:author="Namita Sivasankaran" w:date="2016-11-04T11:45:00Z">
              <w:tcPr>
                <w:tcW w:w="3331" w:type="dxa"/>
                <w:gridSpan w:val="4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2198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2199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Bank Statement Photo</w:t>
            </w:r>
          </w:p>
        </w:tc>
        <w:tc>
          <w:tcPr>
            <w:tcW w:w="1882" w:type="dxa"/>
            <w:shd w:val="clear" w:color="auto" w:fill="auto"/>
            <w:vAlign w:val="center"/>
            <w:hideMark/>
            <w:tcPrChange w:id="2200" w:author="Namita Sivasankaran" w:date="2016-11-04T11:45:00Z">
              <w:tcPr>
                <w:tcW w:w="2122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2201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2202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Photo Capture</w:t>
            </w:r>
          </w:p>
        </w:tc>
        <w:tc>
          <w:tcPr>
            <w:tcW w:w="1280" w:type="dxa"/>
            <w:shd w:val="clear" w:color="auto" w:fill="auto"/>
            <w:vAlign w:val="center"/>
            <w:hideMark/>
            <w:tcPrChange w:id="2203" w:author="Namita Sivasankaran" w:date="2016-11-04T11:45:00Z">
              <w:tcPr>
                <w:tcW w:w="1280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2204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2205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 </w:t>
            </w:r>
          </w:p>
        </w:tc>
        <w:tc>
          <w:tcPr>
            <w:tcW w:w="1389" w:type="dxa"/>
            <w:shd w:val="clear" w:color="auto" w:fill="auto"/>
            <w:vAlign w:val="center"/>
            <w:hideMark/>
            <w:tcPrChange w:id="2206" w:author="Namita Sivasankaran" w:date="2016-11-04T11:45:00Z">
              <w:tcPr>
                <w:tcW w:w="1417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2207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2208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 </w:t>
            </w:r>
          </w:p>
        </w:tc>
        <w:tc>
          <w:tcPr>
            <w:tcW w:w="2253" w:type="dxa"/>
            <w:shd w:val="clear" w:color="auto" w:fill="auto"/>
            <w:vAlign w:val="center"/>
            <w:hideMark/>
            <w:tcPrChange w:id="2209" w:author="Namita Sivasankaran" w:date="2016-11-04T11:45:00Z">
              <w:tcPr>
                <w:tcW w:w="2268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2210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2211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From Screening</w:t>
            </w:r>
          </w:p>
        </w:tc>
      </w:tr>
      <w:tr w:rsidR="006C38DA" w:rsidRPr="006C38DA" w:rsidDel="00461502" w:rsidTr="006C38DA">
        <w:trPr>
          <w:trHeight w:val="300"/>
          <w:ins w:id="2212" w:author="Swapnil Agrawal | IFMR Rural Finance" w:date="2016-10-27T12:51:00Z"/>
          <w:del w:id="2213" w:author="Namita Sivasankaran" w:date="2016-11-04T11:46:00Z"/>
          <w:trPrChange w:id="2214" w:author="Namita Sivasankaran" w:date="2016-11-04T11:45:00Z">
            <w:trPr>
              <w:trHeight w:val="300"/>
            </w:trPr>
          </w:trPrChange>
        </w:trPr>
        <w:tc>
          <w:tcPr>
            <w:tcW w:w="1294" w:type="dxa"/>
            <w:vAlign w:val="center"/>
            <w:tcPrChange w:id="2215" w:author="Namita Sivasankaran" w:date="2016-11-04T11:45:00Z">
              <w:tcPr>
                <w:tcW w:w="1323" w:type="dxa"/>
                <w:gridSpan w:val="3"/>
                <w:tcBorders>
                  <w:top w:val="nil"/>
                  <w:left w:val="single" w:sz="8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</w:tcPrChange>
          </w:tcPr>
          <w:p w:rsidR="006002FC" w:rsidRPr="006C38DA" w:rsidDel="00461502" w:rsidRDefault="006002FC" w:rsidP="006668B1">
            <w:pPr>
              <w:rPr>
                <w:ins w:id="2216" w:author="Swapnil Agrawal | IFMR Rural Finance" w:date="2016-10-27T12:51:00Z"/>
                <w:del w:id="2217" w:author="Namita Sivasankaran" w:date="2016-11-04T11:46:00Z"/>
                <w:b/>
                <w:color w:val="000000"/>
                <w:sz w:val="22"/>
                <w:szCs w:val="22"/>
                <w:lang w:val="en-IN" w:eastAsia="en-IN"/>
                <w:rPrChange w:id="2218" w:author="Namita Sivasankaran" w:date="2016-11-04T11:40:00Z">
                  <w:rPr>
                    <w:ins w:id="2219" w:author="Swapnil Agrawal | IFMR Rural Finance" w:date="2016-10-27T12:51:00Z"/>
                    <w:del w:id="2220" w:author="Namita Sivasankaran" w:date="2016-11-04T11:46:00Z"/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867" w:type="dxa"/>
            <w:gridSpan w:val="2"/>
            <w:vAlign w:val="center"/>
            <w:tcPrChange w:id="2221" w:author="Namita Sivasankaran" w:date="2016-11-04T11:45:00Z">
              <w:tcPr>
                <w:tcW w:w="1628" w:type="dxa"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</w:tcPrChange>
          </w:tcPr>
          <w:p w:rsidR="006002FC" w:rsidRPr="006C38DA" w:rsidDel="00461502" w:rsidRDefault="006002FC" w:rsidP="006668B1">
            <w:pPr>
              <w:rPr>
                <w:ins w:id="2222" w:author="Swapnil Agrawal | IFMR Rural Finance" w:date="2016-10-27T12:51:00Z"/>
                <w:del w:id="2223" w:author="Namita Sivasankaran" w:date="2016-11-04T11:46:00Z"/>
                <w:b/>
                <w:color w:val="000000"/>
                <w:sz w:val="22"/>
                <w:szCs w:val="22"/>
                <w:lang w:val="en-IN" w:eastAsia="en-IN"/>
                <w:rPrChange w:id="2224" w:author="Namita Sivasankaran" w:date="2016-11-04T11:40:00Z">
                  <w:rPr>
                    <w:ins w:id="2225" w:author="Swapnil Agrawal | IFMR Rural Finance" w:date="2016-10-27T12:51:00Z"/>
                    <w:del w:id="2226" w:author="Namita Sivasankaran" w:date="2016-11-04T11:46:00Z"/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341" w:type="dxa"/>
            <w:vAlign w:val="center"/>
            <w:tcPrChange w:id="2227" w:author="Namita Sivasankaran" w:date="2016-11-04T11:45:00Z">
              <w:tcPr>
                <w:tcW w:w="1231" w:type="dxa"/>
                <w:gridSpan w:val="3"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</w:tcPrChange>
          </w:tcPr>
          <w:p w:rsidR="006002FC" w:rsidRPr="006C38DA" w:rsidDel="00461502" w:rsidRDefault="006002FC" w:rsidP="006668B1">
            <w:pPr>
              <w:rPr>
                <w:ins w:id="2228" w:author="Swapnil Agrawal | IFMR Rural Finance" w:date="2016-10-27T12:51:00Z"/>
                <w:del w:id="2229" w:author="Namita Sivasankaran" w:date="2016-11-04T11:46:00Z"/>
                <w:b/>
                <w:color w:val="000000"/>
                <w:sz w:val="22"/>
                <w:szCs w:val="22"/>
                <w:lang w:val="en-IN" w:eastAsia="en-IN"/>
                <w:rPrChange w:id="2230" w:author="Namita Sivasankaran" w:date="2016-11-04T11:40:00Z">
                  <w:rPr>
                    <w:ins w:id="2231" w:author="Swapnil Agrawal | IFMR Rural Finance" w:date="2016-10-27T12:51:00Z"/>
                    <w:del w:id="2232" w:author="Namita Sivasankaran" w:date="2016-11-04T11:46:00Z"/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3294" w:type="dxa"/>
            <w:gridSpan w:val="2"/>
            <w:shd w:val="clear" w:color="auto" w:fill="auto"/>
            <w:vAlign w:val="center"/>
            <w:tcPrChange w:id="2233" w:author="Namita Sivasankaran" w:date="2016-11-04T11:45:00Z">
              <w:tcPr>
                <w:tcW w:w="3331" w:type="dxa"/>
                <w:gridSpan w:val="4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</w:tcPr>
            </w:tcPrChange>
          </w:tcPr>
          <w:p w:rsidR="006002FC" w:rsidRPr="006C38DA" w:rsidDel="00461502" w:rsidRDefault="006002FC" w:rsidP="006668B1">
            <w:pPr>
              <w:rPr>
                <w:ins w:id="2234" w:author="Swapnil Agrawal | IFMR Rural Finance" w:date="2016-10-27T12:51:00Z"/>
                <w:del w:id="2235" w:author="Namita Sivasankaran" w:date="2016-11-04T11:46:00Z"/>
                <w:color w:val="000000"/>
                <w:sz w:val="22"/>
                <w:szCs w:val="22"/>
                <w:lang w:val="en-IN" w:eastAsia="en-IN"/>
                <w:rPrChange w:id="2236" w:author="Namita Sivasankaran" w:date="2016-11-04T11:40:00Z">
                  <w:rPr>
                    <w:ins w:id="2237" w:author="Swapnil Agrawal | IFMR Rural Finance" w:date="2016-10-27T12:51:00Z"/>
                    <w:del w:id="2238" w:author="Namita Sivasankaran" w:date="2016-11-04T11:46:00Z"/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882" w:type="dxa"/>
            <w:shd w:val="clear" w:color="auto" w:fill="auto"/>
            <w:vAlign w:val="center"/>
            <w:tcPrChange w:id="2239" w:author="Namita Sivasankaran" w:date="2016-11-04T11:45:00Z">
              <w:tcPr>
                <w:tcW w:w="2122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</w:tcPr>
            </w:tcPrChange>
          </w:tcPr>
          <w:p w:rsidR="006002FC" w:rsidRPr="006C38DA" w:rsidDel="00461502" w:rsidRDefault="006002FC" w:rsidP="006668B1">
            <w:pPr>
              <w:rPr>
                <w:ins w:id="2240" w:author="Swapnil Agrawal | IFMR Rural Finance" w:date="2016-10-27T12:51:00Z"/>
                <w:del w:id="2241" w:author="Namita Sivasankaran" w:date="2016-11-04T11:46:00Z"/>
                <w:color w:val="000000"/>
                <w:sz w:val="22"/>
                <w:szCs w:val="22"/>
                <w:lang w:val="en-IN" w:eastAsia="en-IN"/>
                <w:rPrChange w:id="2242" w:author="Namita Sivasankaran" w:date="2016-11-04T11:40:00Z">
                  <w:rPr>
                    <w:ins w:id="2243" w:author="Swapnil Agrawal | IFMR Rural Finance" w:date="2016-10-27T12:51:00Z"/>
                    <w:del w:id="2244" w:author="Namita Sivasankaran" w:date="2016-11-04T11:46:00Z"/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280" w:type="dxa"/>
            <w:shd w:val="clear" w:color="auto" w:fill="auto"/>
            <w:vAlign w:val="center"/>
            <w:tcPrChange w:id="2245" w:author="Namita Sivasankaran" w:date="2016-11-04T11:45:00Z">
              <w:tcPr>
                <w:tcW w:w="1280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</w:tcPr>
            </w:tcPrChange>
          </w:tcPr>
          <w:p w:rsidR="006002FC" w:rsidRPr="006C38DA" w:rsidDel="00461502" w:rsidRDefault="006002FC" w:rsidP="006668B1">
            <w:pPr>
              <w:jc w:val="center"/>
              <w:rPr>
                <w:ins w:id="2246" w:author="Swapnil Agrawal | IFMR Rural Finance" w:date="2016-10-27T12:51:00Z"/>
                <w:del w:id="2247" w:author="Namita Sivasankaran" w:date="2016-11-04T11:46:00Z"/>
                <w:color w:val="000000"/>
                <w:sz w:val="22"/>
                <w:szCs w:val="22"/>
                <w:lang w:val="en-IN" w:eastAsia="en-IN"/>
                <w:rPrChange w:id="2248" w:author="Namita Sivasankaran" w:date="2016-11-04T11:40:00Z">
                  <w:rPr>
                    <w:ins w:id="2249" w:author="Swapnil Agrawal | IFMR Rural Finance" w:date="2016-10-27T12:51:00Z"/>
                    <w:del w:id="2250" w:author="Namita Sivasankaran" w:date="2016-11-04T11:46:00Z"/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389" w:type="dxa"/>
            <w:shd w:val="clear" w:color="auto" w:fill="auto"/>
            <w:vAlign w:val="center"/>
            <w:tcPrChange w:id="2251" w:author="Namita Sivasankaran" w:date="2016-11-04T11:45:00Z">
              <w:tcPr>
                <w:tcW w:w="1417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</w:tcPr>
            </w:tcPrChange>
          </w:tcPr>
          <w:p w:rsidR="006002FC" w:rsidRPr="006C38DA" w:rsidDel="00461502" w:rsidRDefault="006002FC" w:rsidP="006668B1">
            <w:pPr>
              <w:jc w:val="center"/>
              <w:rPr>
                <w:ins w:id="2252" w:author="Swapnil Agrawal | IFMR Rural Finance" w:date="2016-10-27T12:51:00Z"/>
                <w:del w:id="2253" w:author="Namita Sivasankaran" w:date="2016-11-04T11:46:00Z"/>
                <w:color w:val="000000"/>
                <w:sz w:val="22"/>
                <w:szCs w:val="22"/>
                <w:lang w:val="en-IN" w:eastAsia="en-IN"/>
                <w:rPrChange w:id="2254" w:author="Namita Sivasankaran" w:date="2016-11-04T11:40:00Z">
                  <w:rPr>
                    <w:ins w:id="2255" w:author="Swapnil Agrawal | IFMR Rural Finance" w:date="2016-10-27T12:51:00Z"/>
                    <w:del w:id="2256" w:author="Namita Sivasankaran" w:date="2016-11-04T11:46:00Z"/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2253" w:type="dxa"/>
            <w:shd w:val="clear" w:color="auto" w:fill="auto"/>
            <w:vAlign w:val="center"/>
            <w:tcPrChange w:id="2257" w:author="Namita Sivasankaran" w:date="2016-11-04T11:45:00Z">
              <w:tcPr>
                <w:tcW w:w="2268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</w:tcPr>
            </w:tcPrChange>
          </w:tcPr>
          <w:p w:rsidR="006002FC" w:rsidRPr="006C38DA" w:rsidDel="00461502" w:rsidRDefault="006002FC" w:rsidP="006668B1">
            <w:pPr>
              <w:rPr>
                <w:ins w:id="2258" w:author="Swapnil Agrawal | IFMR Rural Finance" w:date="2016-10-27T12:51:00Z"/>
                <w:del w:id="2259" w:author="Namita Sivasankaran" w:date="2016-11-04T11:46:00Z"/>
                <w:color w:val="000000"/>
                <w:sz w:val="22"/>
                <w:szCs w:val="22"/>
                <w:lang w:val="en-IN" w:eastAsia="en-IN"/>
                <w:rPrChange w:id="2260" w:author="Namita Sivasankaran" w:date="2016-11-04T11:40:00Z">
                  <w:rPr>
                    <w:ins w:id="2261" w:author="Swapnil Agrawal | IFMR Rural Finance" w:date="2016-10-27T12:51:00Z"/>
                    <w:del w:id="2262" w:author="Namita Sivasankaran" w:date="2016-11-04T11:46:00Z"/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</w:tr>
      <w:tr w:rsidR="006C38DA" w:rsidRPr="006C38DA" w:rsidTr="006C38DA">
        <w:trPr>
          <w:trHeight w:val="300"/>
          <w:trPrChange w:id="2263" w:author="Namita Sivasankaran" w:date="2016-11-04T11:45:00Z">
            <w:trPr>
              <w:trHeight w:val="300"/>
            </w:trPr>
          </w:trPrChange>
        </w:trPr>
        <w:tc>
          <w:tcPr>
            <w:tcW w:w="1294" w:type="dxa"/>
            <w:vMerge w:val="restart"/>
            <w:shd w:val="clear" w:color="auto" w:fill="auto"/>
            <w:vAlign w:val="center"/>
            <w:hideMark/>
            <w:tcPrChange w:id="2264" w:author="Namita Sivasankaran" w:date="2016-11-04T11:45:00Z">
              <w:tcPr>
                <w:tcW w:w="1323" w:type="dxa"/>
                <w:gridSpan w:val="3"/>
                <w:vMerge w:val="restart"/>
                <w:tcBorders>
                  <w:top w:val="nil"/>
                  <w:left w:val="single" w:sz="8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b/>
                <w:color w:val="000000"/>
                <w:sz w:val="22"/>
                <w:szCs w:val="22"/>
                <w:lang w:val="en-IN" w:eastAsia="en-IN"/>
                <w:rPrChange w:id="2265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b/>
                <w:color w:val="000000"/>
                <w:sz w:val="22"/>
                <w:szCs w:val="22"/>
                <w:lang w:val="en-IN" w:eastAsia="en-IN"/>
                <w:rPrChange w:id="2266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Co-Applicant</w:t>
            </w:r>
          </w:p>
        </w:tc>
        <w:tc>
          <w:tcPr>
            <w:tcW w:w="1867" w:type="dxa"/>
            <w:gridSpan w:val="2"/>
            <w:vMerge w:val="restart"/>
            <w:shd w:val="clear" w:color="auto" w:fill="auto"/>
            <w:vAlign w:val="center"/>
            <w:hideMark/>
            <w:tcPrChange w:id="2267" w:author="Namita Sivasankaran" w:date="2016-11-04T11:45:00Z">
              <w:tcPr>
                <w:tcW w:w="1628" w:type="dxa"/>
                <w:vMerge w:val="restart"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b/>
                <w:color w:val="000000"/>
                <w:sz w:val="22"/>
                <w:szCs w:val="22"/>
                <w:lang w:val="en-IN" w:eastAsia="en-IN"/>
                <w:rPrChange w:id="2268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b/>
                <w:color w:val="000000"/>
                <w:sz w:val="22"/>
                <w:szCs w:val="22"/>
                <w:lang w:val="en-IN" w:eastAsia="en-IN"/>
                <w:rPrChange w:id="2269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Co-Applicant Profile</w:t>
            </w:r>
          </w:p>
        </w:tc>
        <w:tc>
          <w:tcPr>
            <w:tcW w:w="1341" w:type="dxa"/>
            <w:vMerge w:val="restart"/>
            <w:shd w:val="clear" w:color="auto" w:fill="auto"/>
            <w:vAlign w:val="center"/>
            <w:hideMark/>
            <w:tcPrChange w:id="2270" w:author="Namita Sivasankaran" w:date="2016-11-04T11:45:00Z">
              <w:tcPr>
                <w:tcW w:w="1231" w:type="dxa"/>
                <w:gridSpan w:val="3"/>
                <w:vMerge w:val="restart"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b/>
                <w:color w:val="000000"/>
                <w:sz w:val="22"/>
                <w:szCs w:val="22"/>
                <w:lang w:val="en-IN" w:eastAsia="en-IN"/>
                <w:rPrChange w:id="2271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b/>
                <w:color w:val="000000"/>
                <w:sz w:val="22"/>
                <w:szCs w:val="22"/>
                <w:lang w:val="en-IN" w:eastAsia="en-IN"/>
                <w:rPrChange w:id="2272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KYC Details</w:t>
            </w:r>
          </w:p>
        </w:tc>
        <w:tc>
          <w:tcPr>
            <w:tcW w:w="3294" w:type="dxa"/>
            <w:gridSpan w:val="2"/>
            <w:shd w:val="clear" w:color="auto" w:fill="auto"/>
            <w:vAlign w:val="center"/>
            <w:hideMark/>
            <w:tcPrChange w:id="2273" w:author="Namita Sivasankaran" w:date="2016-11-04T11:45:00Z">
              <w:tcPr>
                <w:tcW w:w="3331" w:type="dxa"/>
                <w:gridSpan w:val="4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2274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2275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Aadhar No</w:t>
            </w:r>
          </w:p>
        </w:tc>
        <w:tc>
          <w:tcPr>
            <w:tcW w:w="1882" w:type="dxa"/>
            <w:shd w:val="clear" w:color="auto" w:fill="auto"/>
            <w:vAlign w:val="center"/>
            <w:hideMark/>
            <w:tcPrChange w:id="2276" w:author="Namita Sivasankaran" w:date="2016-11-04T11:45:00Z">
              <w:tcPr>
                <w:tcW w:w="2122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2277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2278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Numeric</w:t>
            </w:r>
          </w:p>
        </w:tc>
        <w:tc>
          <w:tcPr>
            <w:tcW w:w="1280" w:type="dxa"/>
            <w:shd w:val="clear" w:color="auto" w:fill="auto"/>
            <w:vAlign w:val="center"/>
            <w:hideMark/>
            <w:tcPrChange w:id="2279" w:author="Namita Sivasankaran" w:date="2016-11-04T11:45:00Z">
              <w:tcPr>
                <w:tcW w:w="1280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2280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2281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Yes</w:t>
            </w:r>
          </w:p>
        </w:tc>
        <w:tc>
          <w:tcPr>
            <w:tcW w:w="1389" w:type="dxa"/>
            <w:shd w:val="clear" w:color="auto" w:fill="auto"/>
            <w:vAlign w:val="center"/>
            <w:hideMark/>
            <w:tcPrChange w:id="2282" w:author="Namita Sivasankaran" w:date="2016-11-04T11:45:00Z">
              <w:tcPr>
                <w:tcW w:w="1417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2283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2284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 </w:t>
            </w:r>
          </w:p>
        </w:tc>
        <w:tc>
          <w:tcPr>
            <w:tcW w:w="2253" w:type="dxa"/>
            <w:shd w:val="clear" w:color="auto" w:fill="auto"/>
            <w:vAlign w:val="center"/>
            <w:hideMark/>
            <w:tcPrChange w:id="2285" w:author="Namita Sivasankaran" w:date="2016-11-04T11:45:00Z">
              <w:tcPr>
                <w:tcW w:w="2268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2286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2287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From Screening</w:t>
            </w:r>
          </w:p>
        </w:tc>
      </w:tr>
      <w:tr w:rsidR="006C38DA" w:rsidRPr="006C38DA" w:rsidTr="006C38DA">
        <w:trPr>
          <w:trHeight w:val="300"/>
          <w:trPrChange w:id="2288" w:author="Namita Sivasankaran" w:date="2016-11-04T11:45:00Z">
            <w:trPr>
              <w:trHeight w:val="300"/>
            </w:trPr>
          </w:trPrChange>
        </w:trPr>
        <w:tc>
          <w:tcPr>
            <w:tcW w:w="1294" w:type="dxa"/>
            <w:vMerge/>
            <w:vAlign w:val="center"/>
            <w:hideMark/>
            <w:tcPrChange w:id="2289" w:author="Namita Sivasankaran" w:date="2016-11-04T11:45:00Z">
              <w:tcPr>
                <w:tcW w:w="1323" w:type="dxa"/>
                <w:gridSpan w:val="3"/>
                <w:vMerge/>
                <w:tcBorders>
                  <w:top w:val="nil"/>
                  <w:left w:val="single" w:sz="8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2290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867" w:type="dxa"/>
            <w:gridSpan w:val="2"/>
            <w:vMerge/>
            <w:vAlign w:val="center"/>
            <w:hideMark/>
            <w:tcPrChange w:id="2291" w:author="Namita Sivasankaran" w:date="2016-11-04T11:45:00Z">
              <w:tcPr>
                <w:tcW w:w="1628" w:type="dxa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2292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341" w:type="dxa"/>
            <w:vMerge/>
            <w:vAlign w:val="center"/>
            <w:hideMark/>
            <w:tcPrChange w:id="2293" w:author="Namita Sivasankaran" w:date="2016-11-04T11:45:00Z">
              <w:tcPr>
                <w:tcW w:w="1231" w:type="dxa"/>
                <w:gridSpan w:val="3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2294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3294" w:type="dxa"/>
            <w:gridSpan w:val="2"/>
            <w:shd w:val="clear" w:color="auto" w:fill="auto"/>
            <w:vAlign w:val="center"/>
            <w:hideMark/>
            <w:tcPrChange w:id="2295" w:author="Namita Sivasankaran" w:date="2016-11-04T11:45:00Z">
              <w:tcPr>
                <w:tcW w:w="3331" w:type="dxa"/>
                <w:gridSpan w:val="4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2296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2297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Document Capture</w:t>
            </w:r>
          </w:p>
        </w:tc>
        <w:tc>
          <w:tcPr>
            <w:tcW w:w="1882" w:type="dxa"/>
            <w:shd w:val="clear" w:color="auto" w:fill="auto"/>
            <w:vAlign w:val="center"/>
            <w:hideMark/>
            <w:tcPrChange w:id="2298" w:author="Namita Sivasankaran" w:date="2016-11-04T11:45:00Z">
              <w:tcPr>
                <w:tcW w:w="2122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2299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2300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Upload</w:t>
            </w:r>
          </w:p>
        </w:tc>
        <w:tc>
          <w:tcPr>
            <w:tcW w:w="1280" w:type="dxa"/>
            <w:shd w:val="clear" w:color="auto" w:fill="auto"/>
            <w:vAlign w:val="center"/>
            <w:hideMark/>
            <w:tcPrChange w:id="2301" w:author="Namita Sivasankaran" w:date="2016-11-04T11:45:00Z">
              <w:tcPr>
                <w:tcW w:w="1280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2302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2303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Yes</w:t>
            </w:r>
          </w:p>
        </w:tc>
        <w:tc>
          <w:tcPr>
            <w:tcW w:w="1389" w:type="dxa"/>
            <w:shd w:val="clear" w:color="auto" w:fill="auto"/>
            <w:vAlign w:val="center"/>
            <w:hideMark/>
            <w:tcPrChange w:id="2304" w:author="Namita Sivasankaran" w:date="2016-11-04T11:45:00Z">
              <w:tcPr>
                <w:tcW w:w="1417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2305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2306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 </w:t>
            </w:r>
          </w:p>
        </w:tc>
        <w:tc>
          <w:tcPr>
            <w:tcW w:w="2253" w:type="dxa"/>
            <w:shd w:val="clear" w:color="auto" w:fill="auto"/>
            <w:vAlign w:val="center"/>
            <w:hideMark/>
            <w:tcPrChange w:id="2307" w:author="Namita Sivasankaran" w:date="2016-11-04T11:45:00Z">
              <w:tcPr>
                <w:tcW w:w="2268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2308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2309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From Screening</w:t>
            </w:r>
          </w:p>
        </w:tc>
      </w:tr>
      <w:tr w:rsidR="006C38DA" w:rsidRPr="006C38DA" w:rsidTr="006C38DA">
        <w:trPr>
          <w:trHeight w:val="300"/>
          <w:trPrChange w:id="2310" w:author="Namita Sivasankaran" w:date="2016-11-04T11:45:00Z">
            <w:trPr>
              <w:trHeight w:val="300"/>
            </w:trPr>
          </w:trPrChange>
        </w:trPr>
        <w:tc>
          <w:tcPr>
            <w:tcW w:w="1294" w:type="dxa"/>
            <w:vMerge/>
            <w:vAlign w:val="center"/>
            <w:hideMark/>
            <w:tcPrChange w:id="2311" w:author="Namita Sivasankaran" w:date="2016-11-04T11:45:00Z">
              <w:tcPr>
                <w:tcW w:w="1323" w:type="dxa"/>
                <w:gridSpan w:val="3"/>
                <w:vMerge/>
                <w:tcBorders>
                  <w:top w:val="nil"/>
                  <w:left w:val="single" w:sz="8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2312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867" w:type="dxa"/>
            <w:gridSpan w:val="2"/>
            <w:vMerge/>
            <w:vAlign w:val="center"/>
            <w:hideMark/>
            <w:tcPrChange w:id="2313" w:author="Namita Sivasankaran" w:date="2016-11-04T11:45:00Z">
              <w:tcPr>
                <w:tcW w:w="1628" w:type="dxa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2314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341" w:type="dxa"/>
            <w:vMerge/>
            <w:vAlign w:val="center"/>
            <w:hideMark/>
            <w:tcPrChange w:id="2315" w:author="Namita Sivasankaran" w:date="2016-11-04T11:45:00Z">
              <w:tcPr>
                <w:tcW w:w="1231" w:type="dxa"/>
                <w:gridSpan w:val="3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2316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3294" w:type="dxa"/>
            <w:gridSpan w:val="2"/>
            <w:shd w:val="clear" w:color="auto" w:fill="auto"/>
            <w:vAlign w:val="center"/>
            <w:hideMark/>
            <w:tcPrChange w:id="2317" w:author="Namita Sivasankaran" w:date="2016-11-04T11:45:00Z">
              <w:tcPr>
                <w:tcW w:w="3331" w:type="dxa"/>
                <w:gridSpan w:val="4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2318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2319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Pan Number</w:t>
            </w:r>
          </w:p>
        </w:tc>
        <w:tc>
          <w:tcPr>
            <w:tcW w:w="1882" w:type="dxa"/>
            <w:shd w:val="clear" w:color="auto" w:fill="auto"/>
            <w:vAlign w:val="center"/>
            <w:hideMark/>
            <w:tcPrChange w:id="2320" w:author="Namita Sivasankaran" w:date="2016-11-04T11:45:00Z">
              <w:tcPr>
                <w:tcW w:w="2122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2321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2322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Alpha numeric</w:t>
            </w:r>
          </w:p>
        </w:tc>
        <w:tc>
          <w:tcPr>
            <w:tcW w:w="1280" w:type="dxa"/>
            <w:shd w:val="clear" w:color="auto" w:fill="auto"/>
            <w:vAlign w:val="center"/>
            <w:hideMark/>
            <w:tcPrChange w:id="2323" w:author="Namita Sivasankaran" w:date="2016-11-04T11:45:00Z">
              <w:tcPr>
                <w:tcW w:w="1280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2324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2325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Yes</w:t>
            </w:r>
          </w:p>
        </w:tc>
        <w:tc>
          <w:tcPr>
            <w:tcW w:w="1389" w:type="dxa"/>
            <w:shd w:val="clear" w:color="auto" w:fill="auto"/>
            <w:vAlign w:val="center"/>
            <w:hideMark/>
            <w:tcPrChange w:id="2326" w:author="Namita Sivasankaran" w:date="2016-11-04T11:45:00Z">
              <w:tcPr>
                <w:tcW w:w="1417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2327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2328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 </w:t>
            </w:r>
          </w:p>
        </w:tc>
        <w:tc>
          <w:tcPr>
            <w:tcW w:w="2253" w:type="dxa"/>
            <w:shd w:val="clear" w:color="auto" w:fill="auto"/>
            <w:vAlign w:val="center"/>
            <w:hideMark/>
            <w:tcPrChange w:id="2329" w:author="Namita Sivasankaran" w:date="2016-11-04T11:45:00Z">
              <w:tcPr>
                <w:tcW w:w="2268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2330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2331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From Screening</w:t>
            </w:r>
          </w:p>
        </w:tc>
      </w:tr>
      <w:tr w:rsidR="006C38DA" w:rsidRPr="006C38DA" w:rsidTr="006C38DA">
        <w:trPr>
          <w:trHeight w:val="300"/>
          <w:trPrChange w:id="2332" w:author="Namita Sivasankaran" w:date="2016-11-04T11:45:00Z">
            <w:trPr>
              <w:trHeight w:val="300"/>
            </w:trPr>
          </w:trPrChange>
        </w:trPr>
        <w:tc>
          <w:tcPr>
            <w:tcW w:w="1294" w:type="dxa"/>
            <w:vMerge/>
            <w:vAlign w:val="center"/>
            <w:hideMark/>
            <w:tcPrChange w:id="2333" w:author="Namita Sivasankaran" w:date="2016-11-04T11:45:00Z">
              <w:tcPr>
                <w:tcW w:w="1323" w:type="dxa"/>
                <w:gridSpan w:val="3"/>
                <w:vMerge/>
                <w:tcBorders>
                  <w:top w:val="nil"/>
                  <w:left w:val="single" w:sz="8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2334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867" w:type="dxa"/>
            <w:gridSpan w:val="2"/>
            <w:vMerge/>
            <w:vAlign w:val="center"/>
            <w:hideMark/>
            <w:tcPrChange w:id="2335" w:author="Namita Sivasankaran" w:date="2016-11-04T11:45:00Z">
              <w:tcPr>
                <w:tcW w:w="1628" w:type="dxa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2336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341" w:type="dxa"/>
            <w:vMerge/>
            <w:vAlign w:val="center"/>
            <w:hideMark/>
            <w:tcPrChange w:id="2337" w:author="Namita Sivasankaran" w:date="2016-11-04T11:45:00Z">
              <w:tcPr>
                <w:tcW w:w="1231" w:type="dxa"/>
                <w:gridSpan w:val="3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2338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3294" w:type="dxa"/>
            <w:gridSpan w:val="2"/>
            <w:shd w:val="clear" w:color="auto" w:fill="auto"/>
            <w:vAlign w:val="center"/>
            <w:hideMark/>
            <w:tcPrChange w:id="2339" w:author="Namita Sivasankaran" w:date="2016-11-04T11:45:00Z">
              <w:tcPr>
                <w:tcW w:w="3331" w:type="dxa"/>
                <w:gridSpan w:val="4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2340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2341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Document Capture</w:t>
            </w:r>
          </w:p>
        </w:tc>
        <w:tc>
          <w:tcPr>
            <w:tcW w:w="1882" w:type="dxa"/>
            <w:shd w:val="clear" w:color="auto" w:fill="auto"/>
            <w:vAlign w:val="center"/>
            <w:hideMark/>
            <w:tcPrChange w:id="2342" w:author="Namita Sivasankaran" w:date="2016-11-04T11:45:00Z">
              <w:tcPr>
                <w:tcW w:w="2122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2343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2344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Upload</w:t>
            </w:r>
          </w:p>
        </w:tc>
        <w:tc>
          <w:tcPr>
            <w:tcW w:w="1280" w:type="dxa"/>
            <w:shd w:val="clear" w:color="auto" w:fill="auto"/>
            <w:vAlign w:val="center"/>
            <w:hideMark/>
            <w:tcPrChange w:id="2345" w:author="Namita Sivasankaran" w:date="2016-11-04T11:45:00Z">
              <w:tcPr>
                <w:tcW w:w="1280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2346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2347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Yes</w:t>
            </w:r>
          </w:p>
        </w:tc>
        <w:tc>
          <w:tcPr>
            <w:tcW w:w="1389" w:type="dxa"/>
            <w:shd w:val="clear" w:color="auto" w:fill="auto"/>
            <w:vAlign w:val="center"/>
            <w:hideMark/>
            <w:tcPrChange w:id="2348" w:author="Namita Sivasankaran" w:date="2016-11-04T11:45:00Z">
              <w:tcPr>
                <w:tcW w:w="1417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2349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2350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 </w:t>
            </w:r>
          </w:p>
        </w:tc>
        <w:tc>
          <w:tcPr>
            <w:tcW w:w="2253" w:type="dxa"/>
            <w:shd w:val="clear" w:color="auto" w:fill="auto"/>
            <w:vAlign w:val="center"/>
            <w:hideMark/>
            <w:tcPrChange w:id="2351" w:author="Namita Sivasankaran" w:date="2016-11-04T11:45:00Z">
              <w:tcPr>
                <w:tcW w:w="2268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2352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2353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From Screening</w:t>
            </w:r>
          </w:p>
        </w:tc>
      </w:tr>
      <w:tr w:rsidR="006C38DA" w:rsidRPr="006C38DA" w:rsidTr="006C38DA">
        <w:trPr>
          <w:trHeight w:val="300"/>
          <w:trPrChange w:id="2354" w:author="Namita Sivasankaran" w:date="2016-11-04T11:45:00Z">
            <w:trPr>
              <w:trHeight w:val="300"/>
            </w:trPr>
          </w:trPrChange>
        </w:trPr>
        <w:tc>
          <w:tcPr>
            <w:tcW w:w="1294" w:type="dxa"/>
            <w:vMerge/>
            <w:vAlign w:val="center"/>
            <w:hideMark/>
            <w:tcPrChange w:id="2355" w:author="Namita Sivasankaran" w:date="2016-11-04T11:45:00Z">
              <w:tcPr>
                <w:tcW w:w="1323" w:type="dxa"/>
                <w:gridSpan w:val="3"/>
                <w:vMerge/>
                <w:tcBorders>
                  <w:top w:val="nil"/>
                  <w:left w:val="single" w:sz="8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2356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867" w:type="dxa"/>
            <w:gridSpan w:val="2"/>
            <w:vMerge/>
            <w:vAlign w:val="center"/>
            <w:hideMark/>
            <w:tcPrChange w:id="2357" w:author="Namita Sivasankaran" w:date="2016-11-04T11:45:00Z">
              <w:tcPr>
                <w:tcW w:w="1628" w:type="dxa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2358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341" w:type="dxa"/>
            <w:vMerge/>
            <w:vAlign w:val="center"/>
            <w:hideMark/>
            <w:tcPrChange w:id="2359" w:author="Namita Sivasankaran" w:date="2016-11-04T11:45:00Z">
              <w:tcPr>
                <w:tcW w:w="1231" w:type="dxa"/>
                <w:gridSpan w:val="3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2360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3294" w:type="dxa"/>
            <w:gridSpan w:val="2"/>
            <w:shd w:val="clear" w:color="auto" w:fill="auto"/>
            <w:vAlign w:val="center"/>
            <w:hideMark/>
            <w:tcPrChange w:id="2361" w:author="Namita Sivasankaran" w:date="2016-11-04T11:45:00Z">
              <w:tcPr>
                <w:tcW w:w="3331" w:type="dxa"/>
                <w:gridSpan w:val="4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2362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2363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ID Type</w:t>
            </w:r>
          </w:p>
        </w:tc>
        <w:tc>
          <w:tcPr>
            <w:tcW w:w="1882" w:type="dxa"/>
            <w:shd w:val="clear" w:color="auto" w:fill="auto"/>
            <w:vAlign w:val="center"/>
            <w:hideMark/>
            <w:tcPrChange w:id="2364" w:author="Namita Sivasankaran" w:date="2016-11-04T11:45:00Z">
              <w:tcPr>
                <w:tcW w:w="2122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2365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2366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Dropdown</w:t>
            </w:r>
          </w:p>
        </w:tc>
        <w:tc>
          <w:tcPr>
            <w:tcW w:w="1280" w:type="dxa"/>
            <w:shd w:val="clear" w:color="auto" w:fill="auto"/>
            <w:vAlign w:val="center"/>
            <w:hideMark/>
            <w:tcPrChange w:id="2367" w:author="Namita Sivasankaran" w:date="2016-11-04T11:45:00Z">
              <w:tcPr>
                <w:tcW w:w="1280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2368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2369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 </w:t>
            </w:r>
          </w:p>
        </w:tc>
        <w:tc>
          <w:tcPr>
            <w:tcW w:w="1389" w:type="dxa"/>
            <w:shd w:val="clear" w:color="auto" w:fill="auto"/>
            <w:vAlign w:val="center"/>
            <w:hideMark/>
            <w:tcPrChange w:id="2370" w:author="Namita Sivasankaran" w:date="2016-11-04T11:45:00Z">
              <w:tcPr>
                <w:tcW w:w="1417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2371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2372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 </w:t>
            </w:r>
          </w:p>
        </w:tc>
        <w:tc>
          <w:tcPr>
            <w:tcW w:w="2253" w:type="dxa"/>
            <w:shd w:val="clear" w:color="auto" w:fill="auto"/>
            <w:vAlign w:val="center"/>
            <w:hideMark/>
            <w:tcPrChange w:id="2373" w:author="Namita Sivasankaran" w:date="2016-11-04T11:45:00Z">
              <w:tcPr>
                <w:tcW w:w="2268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2374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2375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From Screening</w:t>
            </w:r>
          </w:p>
        </w:tc>
      </w:tr>
      <w:tr w:rsidR="006C38DA" w:rsidRPr="006C38DA" w:rsidTr="006C38DA">
        <w:trPr>
          <w:trHeight w:val="300"/>
          <w:trPrChange w:id="2376" w:author="Namita Sivasankaran" w:date="2016-11-04T11:45:00Z">
            <w:trPr>
              <w:trHeight w:val="300"/>
            </w:trPr>
          </w:trPrChange>
        </w:trPr>
        <w:tc>
          <w:tcPr>
            <w:tcW w:w="1294" w:type="dxa"/>
            <w:vMerge/>
            <w:vAlign w:val="center"/>
            <w:hideMark/>
            <w:tcPrChange w:id="2377" w:author="Namita Sivasankaran" w:date="2016-11-04T11:45:00Z">
              <w:tcPr>
                <w:tcW w:w="1323" w:type="dxa"/>
                <w:gridSpan w:val="3"/>
                <w:vMerge/>
                <w:tcBorders>
                  <w:top w:val="nil"/>
                  <w:left w:val="single" w:sz="8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2378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867" w:type="dxa"/>
            <w:gridSpan w:val="2"/>
            <w:vMerge/>
            <w:vAlign w:val="center"/>
            <w:hideMark/>
            <w:tcPrChange w:id="2379" w:author="Namita Sivasankaran" w:date="2016-11-04T11:45:00Z">
              <w:tcPr>
                <w:tcW w:w="1628" w:type="dxa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2380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341" w:type="dxa"/>
            <w:vMerge/>
            <w:vAlign w:val="center"/>
            <w:hideMark/>
            <w:tcPrChange w:id="2381" w:author="Namita Sivasankaran" w:date="2016-11-04T11:45:00Z">
              <w:tcPr>
                <w:tcW w:w="1231" w:type="dxa"/>
                <w:gridSpan w:val="3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2382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3294" w:type="dxa"/>
            <w:gridSpan w:val="2"/>
            <w:shd w:val="clear" w:color="auto" w:fill="auto"/>
            <w:vAlign w:val="center"/>
            <w:hideMark/>
            <w:tcPrChange w:id="2383" w:author="Namita Sivasankaran" w:date="2016-11-04T11:45:00Z">
              <w:tcPr>
                <w:tcW w:w="3331" w:type="dxa"/>
                <w:gridSpan w:val="4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2384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2385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ID No</w:t>
            </w:r>
          </w:p>
        </w:tc>
        <w:tc>
          <w:tcPr>
            <w:tcW w:w="1882" w:type="dxa"/>
            <w:shd w:val="clear" w:color="auto" w:fill="auto"/>
            <w:vAlign w:val="center"/>
            <w:hideMark/>
            <w:tcPrChange w:id="2386" w:author="Namita Sivasankaran" w:date="2016-11-04T11:45:00Z">
              <w:tcPr>
                <w:tcW w:w="2122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2387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2388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Alpha numeric</w:t>
            </w:r>
          </w:p>
        </w:tc>
        <w:tc>
          <w:tcPr>
            <w:tcW w:w="1280" w:type="dxa"/>
            <w:shd w:val="clear" w:color="auto" w:fill="auto"/>
            <w:vAlign w:val="center"/>
            <w:hideMark/>
            <w:tcPrChange w:id="2389" w:author="Namita Sivasankaran" w:date="2016-11-04T11:45:00Z">
              <w:tcPr>
                <w:tcW w:w="1280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2390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2391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 </w:t>
            </w:r>
          </w:p>
        </w:tc>
        <w:tc>
          <w:tcPr>
            <w:tcW w:w="1389" w:type="dxa"/>
            <w:shd w:val="clear" w:color="auto" w:fill="auto"/>
            <w:vAlign w:val="center"/>
            <w:hideMark/>
            <w:tcPrChange w:id="2392" w:author="Namita Sivasankaran" w:date="2016-11-04T11:45:00Z">
              <w:tcPr>
                <w:tcW w:w="1417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2393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2394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Yes</w:t>
            </w:r>
          </w:p>
        </w:tc>
        <w:tc>
          <w:tcPr>
            <w:tcW w:w="2253" w:type="dxa"/>
            <w:shd w:val="clear" w:color="auto" w:fill="auto"/>
            <w:vAlign w:val="center"/>
            <w:hideMark/>
            <w:tcPrChange w:id="2395" w:author="Namita Sivasankaran" w:date="2016-11-04T11:45:00Z">
              <w:tcPr>
                <w:tcW w:w="2268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2396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2397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From Screening</w:t>
            </w:r>
          </w:p>
        </w:tc>
      </w:tr>
      <w:tr w:rsidR="006C38DA" w:rsidRPr="006C38DA" w:rsidTr="006C38DA">
        <w:trPr>
          <w:trHeight w:val="300"/>
          <w:trPrChange w:id="2398" w:author="Namita Sivasankaran" w:date="2016-11-04T11:45:00Z">
            <w:trPr>
              <w:trHeight w:val="300"/>
            </w:trPr>
          </w:trPrChange>
        </w:trPr>
        <w:tc>
          <w:tcPr>
            <w:tcW w:w="1294" w:type="dxa"/>
            <w:vMerge/>
            <w:vAlign w:val="center"/>
            <w:hideMark/>
            <w:tcPrChange w:id="2399" w:author="Namita Sivasankaran" w:date="2016-11-04T11:45:00Z">
              <w:tcPr>
                <w:tcW w:w="1323" w:type="dxa"/>
                <w:gridSpan w:val="3"/>
                <w:vMerge/>
                <w:tcBorders>
                  <w:top w:val="nil"/>
                  <w:left w:val="single" w:sz="8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2400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867" w:type="dxa"/>
            <w:gridSpan w:val="2"/>
            <w:vMerge/>
            <w:vAlign w:val="center"/>
            <w:hideMark/>
            <w:tcPrChange w:id="2401" w:author="Namita Sivasankaran" w:date="2016-11-04T11:45:00Z">
              <w:tcPr>
                <w:tcW w:w="1628" w:type="dxa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2402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341" w:type="dxa"/>
            <w:vMerge/>
            <w:vAlign w:val="center"/>
            <w:hideMark/>
            <w:tcPrChange w:id="2403" w:author="Namita Sivasankaran" w:date="2016-11-04T11:45:00Z">
              <w:tcPr>
                <w:tcW w:w="1231" w:type="dxa"/>
                <w:gridSpan w:val="3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2404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3294" w:type="dxa"/>
            <w:gridSpan w:val="2"/>
            <w:shd w:val="clear" w:color="auto" w:fill="auto"/>
            <w:vAlign w:val="center"/>
            <w:hideMark/>
            <w:tcPrChange w:id="2405" w:author="Namita Sivasankaran" w:date="2016-11-04T11:45:00Z">
              <w:tcPr>
                <w:tcW w:w="3331" w:type="dxa"/>
                <w:gridSpan w:val="4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A46314">
            <w:pPr>
              <w:rPr>
                <w:color w:val="000000"/>
                <w:sz w:val="22"/>
                <w:szCs w:val="22"/>
                <w:lang w:val="en-IN" w:eastAsia="en-IN"/>
                <w:rPrChange w:id="2406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2407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 xml:space="preserve">Valid </w:t>
            </w:r>
            <w:del w:id="2408" w:author="Namita Sivasankaran" w:date="2016-11-04T11:46:00Z">
              <w:r w:rsidRPr="006C38DA" w:rsidDel="00461502">
                <w:rPr>
                  <w:color w:val="000000"/>
                  <w:sz w:val="22"/>
                  <w:szCs w:val="22"/>
                  <w:lang w:val="en-IN" w:eastAsia="en-IN"/>
                  <w:rPrChange w:id="2409" w:author="Namita Sivasankaran" w:date="2016-11-04T11:40:00Z">
                    <w:rPr>
                      <w:rFonts w:ascii="Calibri" w:hAnsi="Calibri"/>
                      <w:color w:val="000000"/>
                      <w:sz w:val="24"/>
                      <w:szCs w:val="24"/>
                      <w:lang w:val="en-IN" w:eastAsia="en-IN"/>
                    </w:rPr>
                  </w:rPrChange>
                </w:rPr>
                <w:delText>Upto</w:delText>
              </w:r>
            </w:del>
            <w:ins w:id="2410" w:author="Namita Sivasankaran" w:date="2016-11-04T11:46:00Z">
              <w:r w:rsidR="00461502">
                <w:rPr>
                  <w:color w:val="000000"/>
                  <w:sz w:val="22"/>
                  <w:szCs w:val="22"/>
                  <w:lang w:val="en-IN" w:eastAsia="en-IN"/>
                </w:rPr>
                <w:t>up to</w:t>
              </w:r>
            </w:ins>
          </w:p>
        </w:tc>
        <w:tc>
          <w:tcPr>
            <w:tcW w:w="1882" w:type="dxa"/>
            <w:shd w:val="clear" w:color="auto" w:fill="auto"/>
            <w:vAlign w:val="center"/>
            <w:hideMark/>
            <w:tcPrChange w:id="2411" w:author="Namita Sivasankaran" w:date="2016-11-04T11:45:00Z">
              <w:tcPr>
                <w:tcW w:w="2122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2412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2413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Date</w:t>
            </w:r>
          </w:p>
        </w:tc>
        <w:tc>
          <w:tcPr>
            <w:tcW w:w="1280" w:type="dxa"/>
            <w:shd w:val="clear" w:color="auto" w:fill="auto"/>
            <w:vAlign w:val="center"/>
            <w:hideMark/>
            <w:tcPrChange w:id="2414" w:author="Namita Sivasankaran" w:date="2016-11-04T11:45:00Z">
              <w:tcPr>
                <w:tcW w:w="1280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2415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2416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 </w:t>
            </w:r>
          </w:p>
        </w:tc>
        <w:tc>
          <w:tcPr>
            <w:tcW w:w="1389" w:type="dxa"/>
            <w:shd w:val="clear" w:color="auto" w:fill="auto"/>
            <w:vAlign w:val="center"/>
            <w:hideMark/>
            <w:tcPrChange w:id="2417" w:author="Namita Sivasankaran" w:date="2016-11-04T11:45:00Z">
              <w:tcPr>
                <w:tcW w:w="1417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2418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2419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Yes</w:t>
            </w:r>
          </w:p>
        </w:tc>
        <w:tc>
          <w:tcPr>
            <w:tcW w:w="2253" w:type="dxa"/>
            <w:shd w:val="clear" w:color="auto" w:fill="auto"/>
            <w:vAlign w:val="center"/>
            <w:hideMark/>
            <w:tcPrChange w:id="2420" w:author="Namita Sivasankaran" w:date="2016-11-04T11:45:00Z">
              <w:tcPr>
                <w:tcW w:w="2268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2421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2422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From Screening</w:t>
            </w:r>
          </w:p>
        </w:tc>
      </w:tr>
      <w:tr w:rsidR="006C38DA" w:rsidRPr="006C38DA" w:rsidTr="006C38DA">
        <w:trPr>
          <w:trHeight w:val="300"/>
          <w:trPrChange w:id="2423" w:author="Namita Sivasankaran" w:date="2016-11-04T11:45:00Z">
            <w:trPr>
              <w:trHeight w:val="300"/>
            </w:trPr>
          </w:trPrChange>
        </w:trPr>
        <w:tc>
          <w:tcPr>
            <w:tcW w:w="1294" w:type="dxa"/>
            <w:vMerge/>
            <w:vAlign w:val="center"/>
            <w:hideMark/>
            <w:tcPrChange w:id="2424" w:author="Namita Sivasankaran" w:date="2016-11-04T11:45:00Z">
              <w:tcPr>
                <w:tcW w:w="1323" w:type="dxa"/>
                <w:gridSpan w:val="3"/>
                <w:vMerge/>
                <w:tcBorders>
                  <w:top w:val="nil"/>
                  <w:left w:val="single" w:sz="8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2425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867" w:type="dxa"/>
            <w:gridSpan w:val="2"/>
            <w:vMerge/>
            <w:vAlign w:val="center"/>
            <w:hideMark/>
            <w:tcPrChange w:id="2426" w:author="Namita Sivasankaran" w:date="2016-11-04T11:45:00Z">
              <w:tcPr>
                <w:tcW w:w="1628" w:type="dxa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2427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341" w:type="dxa"/>
            <w:vMerge/>
            <w:vAlign w:val="center"/>
            <w:hideMark/>
            <w:tcPrChange w:id="2428" w:author="Namita Sivasankaran" w:date="2016-11-04T11:45:00Z">
              <w:tcPr>
                <w:tcW w:w="1231" w:type="dxa"/>
                <w:gridSpan w:val="3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2429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3294" w:type="dxa"/>
            <w:gridSpan w:val="2"/>
            <w:shd w:val="clear" w:color="auto" w:fill="auto"/>
            <w:vAlign w:val="center"/>
            <w:hideMark/>
            <w:tcPrChange w:id="2430" w:author="Namita Sivasankaran" w:date="2016-11-04T11:45:00Z">
              <w:tcPr>
                <w:tcW w:w="3331" w:type="dxa"/>
                <w:gridSpan w:val="4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2431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2432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Document Capture</w:t>
            </w:r>
          </w:p>
        </w:tc>
        <w:tc>
          <w:tcPr>
            <w:tcW w:w="1882" w:type="dxa"/>
            <w:shd w:val="clear" w:color="auto" w:fill="auto"/>
            <w:vAlign w:val="center"/>
            <w:hideMark/>
            <w:tcPrChange w:id="2433" w:author="Namita Sivasankaran" w:date="2016-11-04T11:45:00Z">
              <w:tcPr>
                <w:tcW w:w="2122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2434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2435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Upload</w:t>
            </w:r>
          </w:p>
        </w:tc>
        <w:tc>
          <w:tcPr>
            <w:tcW w:w="1280" w:type="dxa"/>
            <w:shd w:val="clear" w:color="auto" w:fill="auto"/>
            <w:vAlign w:val="center"/>
            <w:hideMark/>
            <w:tcPrChange w:id="2436" w:author="Namita Sivasankaran" w:date="2016-11-04T11:45:00Z">
              <w:tcPr>
                <w:tcW w:w="1280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2437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2438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 </w:t>
            </w:r>
          </w:p>
        </w:tc>
        <w:tc>
          <w:tcPr>
            <w:tcW w:w="1389" w:type="dxa"/>
            <w:shd w:val="clear" w:color="auto" w:fill="auto"/>
            <w:vAlign w:val="center"/>
            <w:hideMark/>
            <w:tcPrChange w:id="2439" w:author="Namita Sivasankaran" w:date="2016-11-04T11:45:00Z">
              <w:tcPr>
                <w:tcW w:w="1417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2440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2441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Yes</w:t>
            </w:r>
          </w:p>
        </w:tc>
        <w:tc>
          <w:tcPr>
            <w:tcW w:w="2253" w:type="dxa"/>
            <w:shd w:val="clear" w:color="auto" w:fill="auto"/>
            <w:vAlign w:val="center"/>
            <w:hideMark/>
            <w:tcPrChange w:id="2442" w:author="Namita Sivasankaran" w:date="2016-11-04T11:45:00Z">
              <w:tcPr>
                <w:tcW w:w="2268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2443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2444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From Screening</w:t>
            </w:r>
          </w:p>
        </w:tc>
      </w:tr>
      <w:tr w:rsidR="006C38DA" w:rsidRPr="006C38DA" w:rsidTr="00461502">
        <w:trPr>
          <w:trHeight w:val="290"/>
          <w:trPrChange w:id="2445" w:author="Namita Sivasankaran" w:date="2016-11-04T11:47:00Z">
            <w:trPr>
              <w:trHeight w:val="600"/>
            </w:trPr>
          </w:trPrChange>
        </w:trPr>
        <w:tc>
          <w:tcPr>
            <w:tcW w:w="1294" w:type="dxa"/>
            <w:vMerge/>
            <w:vAlign w:val="center"/>
            <w:hideMark/>
            <w:tcPrChange w:id="2446" w:author="Namita Sivasankaran" w:date="2016-11-04T11:47:00Z">
              <w:tcPr>
                <w:tcW w:w="1323" w:type="dxa"/>
                <w:gridSpan w:val="3"/>
                <w:vMerge/>
                <w:tcBorders>
                  <w:top w:val="nil"/>
                  <w:left w:val="single" w:sz="8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2447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867" w:type="dxa"/>
            <w:gridSpan w:val="2"/>
            <w:vMerge/>
            <w:vAlign w:val="center"/>
            <w:hideMark/>
            <w:tcPrChange w:id="2448" w:author="Namita Sivasankaran" w:date="2016-11-04T11:47:00Z">
              <w:tcPr>
                <w:tcW w:w="1628" w:type="dxa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2449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341" w:type="dxa"/>
            <w:vMerge w:val="restart"/>
            <w:shd w:val="clear" w:color="auto" w:fill="auto"/>
            <w:vAlign w:val="center"/>
            <w:hideMark/>
            <w:tcPrChange w:id="2450" w:author="Namita Sivasankaran" w:date="2016-11-04T11:47:00Z">
              <w:tcPr>
                <w:tcW w:w="1231" w:type="dxa"/>
                <w:gridSpan w:val="3"/>
                <w:vMerge w:val="restart"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b/>
                <w:color w:val="000000"/>
                <w:sz w:val="22"/>
                <w:szCs w:val="22"/>
                <w:lang w:val="en-IN" w:eastAsia="en-IN"/>
                <w:rPrChange w:id="2451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b/>
                <w:color w:val="000000"/>
                <w:sz w:val="22"/>
                <w:szCs w:val="22"/>
                <w:lang w:val="en-IN" w:eastAsia="en-IN"/>
                <w:rPrChange w:id="2452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Co-Applicant Details</w:t>
            </w:r>
          </w:p>
        </w:tc>
        <w:tc>
          <w:tcPr>
            <w:tcW w:w="3294" w:type="dxa"/>
            <w:gridSpan w:val="2"/>
            <w:shd w:val="clear" w:color="auto" w:fill="auto"/>
            <w:vAlign w:val="center"/>
            <w:hideMark/>
            <w:tcPrChange w:id="2453" w:author="Namita Sivasankaran" w:date="2016-11-04T11:47:00Z">
              <w:tcPr>
                <w:tcW w:w="3331" w:type="dxa"/>
                <w:gridSpan w:val="4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2454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2455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Title*</w:t>
            </w:r>
          </w:p>
        </w:tc>
        <w:tc>
          <w:tcPr>
            <w:tcW w:w="1882" w:type="dxa"/>
            <w:shd w:val="clear" w:color="auto" w:fill="auto"/>
            <w:vAlign w:val="center"/>
            <w:hideMark/>
            <w:tcPrChange w:id="2456" w:author="Namita Sivasankaran" w:date="2016-11-04T11:47:00Z">
              <w:tcPr>
                <w:tcW w:w="2122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2457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del w:id="2458" w:author="Namita Sivasankaran" w:date="2016-11-04T11:46:00Z">
              <w:r w:rsidRPr="006C38DA" w:rsidDel="00461502">
                <w:rPr>
                  <w:color w:val="000000"/>
                  <w:sz w:val="22"/>
                  <w:szCs w:val="22"/>
                  <w:lang w:val="en-IN" w:eastAsia="en-IN"/>
                  <w:rPrChange w:id="2459" w:author="Namita Sivasankaran" w:date="2016-11-04T11:40:00Z">
                    <w:rPr>
                      <w:rFonts w:ascii="Calibri" w:hAnsi="Calibri"/>
                      <w:color w:val="000000"/>
                      <w:sz w:val="24"/>
                      <w:szCs w:val="24"/>
                      <w:lang w:val="en-IN" w:eastAsia="en-IN"/>
                    </w:rPr>
                  </w:rPrChange>
                </w:rPr>
                <w:delText>Auto populated/</w:delText>
              </w:r>
            </w:del>
            <w:r w:rsidRPr="006C38DA">
              <w:rPr>
                <w:color w:val="000000"/>
                <w:sz w:val="22"/>
                <w:szCs w:val="22"/>
                <w:lang w:val="en-IN" w:eastAsia="en-IN"/>
                <w:rPrChange w:id="2460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Text</w:t>
            </w:r>
          </w:p>
        </w:tc>
        <w:tc>
          <w:tcPr>
            <w:tcW w:w="1280" w:type="dxa"/>
            <w:shd w:val="clear" w:color="auto" w:fill="auto"/>
            <w:vAlign w:val="center"/>
            <w:hideMark/>
            <w:tcPrChange w:id="2461" w:author="Namita Sivasankaran" w:date="2016-11-04T11:47:00Z">
              <w:tcPr>
                <w:tcW w:w="1280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2462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2463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Yes</w:t>
            </w:r>
          </w:p>
        </w:tc>
        <w:tc>
          <w:tcPr>
            <w:tcW w:w="1389" w:type="dxa"/>
            <w:shd w:val="clear" w:color="auto" w:fill="auto"/>
            <w:vAlign w:val="center"/>
            <w:hideMark/>
            <w:tcPrChange w:id="2464" w:author="Namita Sivasankaran" w:date="2016-11-04T11:47:00Z">
              <w:tcPr>
                <w:tcW w:w="1417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2465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2466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 </w:t>
            </w:r>
          </w:p>
        </w:tc>
        <w:tc>
          <w:tcPr>
            <w:tcW w:w="2253" w:type="dxa"/>
            <w:shd w:val="clear" w:color="auto" w:fill="auto"/>
            <w:vAlign w:val="center"/>
            <w:hideMark/>
            <w:tcPrChange w:id="2467" w:author="Namita Sivasankaran" w:date="2016-11-04T11:47:00Z">
              <w:tcPr>
                <w:tcW w:w="2268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2468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2469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From Screening</w:t>
            </w:r>
          </w:p>
        </w:tc>
      </w:tr>
      <w:tr w:rsidR="006C38DA" w:rsidRPr="006C38DA" w:rsidTr="00461502">
        <w:trPr>
          <w:trHeight w:val="266"/>
          <w:trPrChange w:id="2470" w:author="Namita Sivasankaran" w:date="2016-11-04T11:47:00Z">
            <w:trPr>
              <w:trHeight w:val="600"/>
            </w:trPr>
          </w:trPrChange>
        </w:trPr>
        <w:tc>
          <w:tcPr>
            <w:tcW w:w="1294" w:type="dxa"/>
            <w:vMerge/>
            <w:vAlign w:val="center"/>
            <w:hideMark/>
            <w:tcPrChange w:id="2471" w:author="Namita Sivasankaran" w:date="2016-11-04T11:47:00Z">
              <w:tcPr>
                <w:tcW w:w="1323" w:type="dxa"/>
                <w:gridSpan w:val="3"/>
                <w:vMerge/>
                <w:tcBorders>
                  <w:top w:val="nil"/>
                  <w:left w:val="single" w:sz="8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2472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867" w:type="dxa"/>
            <w:gridSpan w:val="2"/>
            <w:vMerge/>
            <w:vAlign w:val="center"/>
            <w:hideMark/>
            <w:tcPrChange w:id="2473" w:author="Namita Sivasankaran" w:date="2016-11-04T11:47:00Z">
              <w:tcPr>
                <w:tcW w:w="1628" w:type="dxa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2474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341" w:type="dxa"/>
            <w:vMerge/>
            <w:vAlign w:val="center"/>
            <w:hideMark/>
            <w:tcPrChange w:id="2475" w:author="Namita Sivasankaran" w:date="2016-11-04T11:47:00Z">
              <w:tcPr>
                <w:tcW w:w="1231" w:type="dxa"/>
                <w:gridSpan w:val="3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2476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3294" w:type="dxa"/>
            <w:gridSpan w:val="2"/>
            <w:shd w:val="clear" w:color="auto" w:fill="auto"/>
            <w:vAlign w:val="center"/>
            <w:hideMark/>
            <w:tcPrChange w:id="2477" w:author="Namita Sivasankaran" w:date="2016-11-04T11:47:00Z">
              <w:tcPr>
                <w:tcW w:w="3331" w:type="dxa"/>
                <w:gridSpan w:val="4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2478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2479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Name*</w:t>
            </w:r>
          </w:p>
        </w:tc>
        <w:tc>
          <w:tcPr>
            <w:tcW w:w="1882" w:type="dxa"/>
            <w:shd w:val="clear" w:color="auto" w:fill="auto"/>
            <w:vAlign w:val="center"/>
            <w:hideMark/>
            <w:tcPrChange w:id="2480" w:author="Namita Sivasankaran" w:date="2016-11-04T11:47:00Z">
              <w:tcPr>
                <w:tcW w:w="2122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461502" w:rsidP="00A46314">
            <w:pPr>
              <w:rPr>
                <w:color w:val="000000"/>
                <w:sz w:val="22"/>
                <w:szCs w:val="22"/>
                <w:lang w:val="en-IN" w:eastAsia="en-IN"/>
                <w:rPrChange w:id="2481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ins w:id="2482" w:author="Namita Sivasankaran" w:date="2016-11-04T11:46:00Z">
              <w:r w:rsidRPr="00982F87">
                <w:rPr>
                  <w:color w:val="000000"/>
                  <w:sz w:val="22"/>
                  <w:szCs w:val="22"/>
                  <w:lang w:val="en-IN" w:eastAsia="en-IN"/>
                </w:rPr>
                <w:t>Text</w:t>
              </w:r>
              <w:r w:rsidRPr="00A46314" w:rsidDel="00461502">
                <w:rPr>
                  <w:color w:val="000000"/>
                  <w:sz w:val="22"/>
                  <w:szCs w:val="22"/>
                  <w:lang w:val="en-IN" w:eastAsia="en-IN"/>
                </w:rPr>
                <w:t xml:space="preserve"> </w:t>
              </w:r>
            </w:ins>
            <w:del w:id="2483" w:author="Namita Sivasankaran" w:date="2016-11-04T11:46:00Z">
              <w:r w:rsidR="006668B1" w:rsidRPr="006C38DA" w:rsidDel="00461502">
                <w:rPr>
                  <w:color w:val="000000"/>
                  <w:sz w:val="22"/>
                  <w:szCs w:val="22"/>
                  <w:lang w:val="en-IN" w:eastAsia="en-IN"/>
                  <w:rPrChange w:id="2484" w:author="Namita Sivasankaran" w:date="2016-11-04T11:40:00Z">
                    <w:rPr>
                      <w:rFonts w:ascii="Calibri" w:hAnsi="Calibri"/>
                      <w:color w:val="000000"/>
                      <w:sz w:val="24"/>
                      <w:szCs w:val="24"/>
                      <w:lang w:val="en-IN" w:eastAsia="en-IN"/>
                    </w:rPr>
                  </w:rPrChange>
                </w:rPr>
                <w:delText>Auto populated/Text</w:delText>
              </w:r>
            </w:del>
          </w:p>
        </w:tc>
        <w:tc>
          <w:tcPr>
            <w:tcW w:w="1280" w:type="dxa"/>
            <w:shd w:val="clear" w:color="auto" w:fill="auto"/>
            <w:vAlign w:val="center"/>
            <w:hideMark/>
            <w:tcPrChange w:id="2485" w:author="Namita Sivasankaran" w:date="2016-11-04T11:47:00Z">
              <w:tcPr>
                <w:tcW w:w="1280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2486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2487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Yes</w:t>
            </w:r>
          </w:p>
        </w:tc>
        <w:tc>
          <w:tcPr>
            <w:tcW w:w="1389" w:type="dxa"/>
            <w:shd w:val="clear" w:color="auto" w:fill="auto"/>
            <w:vAlign w:val="center"/>
            <w:hideMark/>
            <w:tcPrChange w:id="2488" w:author="Namita Sivasankaran" w:date="2016-11-04T11:47:00Z">
              <w:tcPr>
                <w:tcW w:w="1417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2489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2490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 </w:t>
            </w:r>
          </w:p>
        </w:tc>
        <w:tc>
          <w:tcPr>
            <w:tcW w:w="2253" w:type="dxa"/>
            <w:shd w:val="clear" w:color="auto" w:fill="auto"/>
            <w:vAlign w:val="center"/>
            <w:hideMark/>
            <w:tcPrChange w:id="2491" w:author="Namita Sivasankaran" w:date="2016-11-04T11:47:00Z">
              <w:tcPr>
                <w:tcW w:w="2268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2492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2493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From Screening</w:t>
            </w:r>
          </w:p>
        </w:tc>
      </w:tr>
      <w:tr w:rsidR="006C38DA" w:rsidRPr="006C38DA" w:rsidTr="00461502">
        <w:trPr>
          <w:trHeight w:val="270"/>
          <w:trPrChange w:id="2494" w:author="Namita Sivasankaran" w:date="2016-11-04T11:48:00Z">
            <w:trPr>
              <w:trHeight w:val="600"/>
            </w:trPr>
          </w:trPrChange>
        </w:trPr>
        <w:tc>
          <w:tcPr>
            <w:tcW w:w="1294" w:type="dxa"/>
            <w:vMerge/>
            <w:vAlign w:val="center"/>
            <w:hideMark/>
            <w:tcPrChange w:id="2495" w:author="Namita Sivasankaran" w:date="2016-11-04T11:48:00Z">
              <w:tcPr>
                <w:tcW w:w="1323" w:type="dxa"/>
                <w:gridSpan w:val="3"/>
                <w:vMerge/>
                <w:tcBorders>
                  <w:top w:val="nil"/>
                  <w:left w:val="single" w:sz="8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2496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867" w:type="dxa"/>
            <w:gridSpan w:val="2"/>
            <w:vMerge/>
            <w:vAlign w:val="center"/>
            <w:hideMark/>
            <w:tcPrChange w:id="2497" w:author="Namita Sivasankaran" w:date="2016-11-04T11:48:00Z">
              <w:tcPr>
                <w:tcW w:w="1628" w:type="dxa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2498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341" w:type="dxa"/>
            <w:vMerge/>
            <w:vAlign w:val="center"/>
            <w:hideMark/>
            <w:tcPrChange w:id="2499" w:author="Namita Sivasankaran" w:date="2016-11-04T11:48:00Z">
              <w:tcPr>
                <w:tcW w:w="1231" w:type="dxa"/>
                <w:gridSpan w:val="3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2500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3294" w:type="dxa"/>
            <w:gridSpan w:val="2"/>
            <w:shd w:val="clear" w:color="auto" w:fill="auto"/>
            <w:vAlign w:val="center"/>
            <w:hideMark/>
            <w:tcPrChange w:id="2501" w:author="Namita Sivasankaran" w:date="2016-11-04T11:48:00Z">
              <w:tcPr>
                <w:tcW w:w="3331" w:type="dxa"/>
                <w:gridSpan w:val="4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2502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2503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Gender*</w:t>
            </w:r>
          </w:p>
        </w:tc>
        <w:tc>
          <w:tcPr>
            <w:tcW w:w="1882" w:type="dxa"/>
            <w:shd w:val="clear" w:color="auto" w:fill="auto"/>
            <w:vAlign w:val="center"/>
            <w:hideMark/>
            <w:tcPrChange w:id="2504" w:author="Namita Sivasankaran" w:date="2016-11-04T11:48:00Z">
              <w:tcPr>
                <w:tcW w:w="2122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461502" w:rsidP="006668B1">
            <w:pPr>
              <w:rPr>
                <w:color w:val="000000"/>
                <w:sz w:val="22"/>
                <w:szCs w:val="22"/>
                <w:lang w:val="en-IN" w:eastAsia="en-IN"/>
                <w:rPrChange w:id="2505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ins w:id="2506" w:author="Namita Sivasankaran" w:date="2016-11-04T11:46:00Z">
              <w:r w:rsidRPr="00982F87">
                <w:rPr>
                  <w:color w:val="000000"/>
                  <w:sz w:val="22"/>
                  <w:szCs w:val="22"/>
                  <w:lang w:val="en-IN" w:eastAsia="en-IN"/>
                </w:rPr>
                <w:t>Text</w:t>
              </w:r>
              <w:r w:rsidRPr="00A46314" w:rsidDel="00461502">
                <w:rPr>
                  <w:color w:val="000000"/>
                  <w:sz w:val="22"/>
                  <w:szCs w:val="22"/>
                  <w:lang w:val="en-IN" w:eastAsia="en-IN"/>
                </w:rPr>
                <w:t xml:space="preserve"> </w:t>
              </w:r>
            </w:ins>
            <w:del w:id="2507" w:author="Namita Sivasankaran" w:date="2016-11-04T11:46:00Z">
              <w:r w:rsidR="006668B1" w:rsidRPr="006C38DA" w:rsidDel="00461502">
                <w:rPr>
                  <w:color w:val="000000"/>
                  <w:sz w:val="22"/>
                  <w:szCs w:val="22"/>
                  <w:lang w:val="en-IN" w:eastAsia="en-IN"/>
                  <w:rPrChange w:id="2508" w:author="Namita Sivasankaran" w:date="2016-11-04T11:40:00Z">
                    <w:rPr>
                      <w:rFonts w:ascii="Calibri" w:hAnsi="Calibri"/>
                      <w:color w:val="000000"/>
                      <w:sz w:val="24"/>
                      <w:szCs w:val="24"/>
                      <w:lang w:val="en-IN" w:eastAsia="en-IN"/>
                    </w:rPr>
                  </w:rPrChange>
                </w:rPr>
                <w:delText>Auto populated/Text</w:delText>
              </w:r>
            </w:del>
          </w:p>
        </w:tc>
        <w:tc>
          <w:tcPr>
            <w:tcW w:w="1280" w:type="dxa"/>
            <w:shd w:val="clear" w:color="auto" w:fill="auto"/>
            <w:vAlign w:val="center"/>
            <w:hideMark/>
            <w:tcPrChange w:id="2509" w:author="Namita Sivasankaran" w:date="2016-11-04T11:48:00Z">
              <w:tcPr>
                <w:tcW w:w="1280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2510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2511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Yes</w:t>
            </w:r>
          </w:p>
        </w:tc>
        <w:tc>
          <w:tcPr>
            <w:tcW w:w="1389" w:type="dxa"/>
            <w:shd w:val="clear" w:color="auto" w:fill="auto"/>
            <w:vAlign w:val="center"/>
            <w:hideMark/>
            <w:tcPrChange w:id="2512" w:author="Namita Sivasankaran" w:date="2016-11-04T11:48:00Z">
              <w:tcPr>
                <w:tcW w:w="1417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2513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2514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 </w:t>
            </w:r>
          </w:p>
        </w:tc>
        <w:tc>
          <w:tcPr>
            <w:tcW w:w="2253" w:type="dxa"/>
            <w:shd w:val="clear" w:color="auto" w:fill="auto"/>
            <w:vAlign w:val="center"/>
            <w:hideMark/>
            <w:tcPrChange w:id="2515" w:author="Namita Sivasankaran" w:date="2016-11-04T11:48:00Z">
              <w:tcPr>
                <w:tcW w:w="2268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2516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2517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From Screening</w:t>
            </w:r>
          </w:p>
        </w:tc>
      </w:tr>
      <w:tr w:rsidR="006C38DA" w:rsidRPr="006C38DA" w:rsidTr="00461502">
        <w:trPr>
          <w:trHeight w:val="135"/>
          <w:trPrChange w:id="2518" w:author="Namita Sivasankaran" w:date="2016-11-04T11:47:00Z">
            <w:trPr>
              <w:trHeight w:val="900"/>
            </w:trPr>
          </w:trPrChange>
        </w:trPr>
        <w:tc>
          <w:tcPr>
            <w:tcW w:w="1294" w:type="dxa"/>
            <w:vMerge/>
            <w:vAlign w:val="center"/>
            <w:hideMark/>
            <w:tcPrChange w:id="2519" w:author="Namita Sivasankaran" w:date="2016-11-04T11:47:00Z">
              <w:tcPr>
                <w:tcW w:w="1323" w:type="dxa"/>
                <w:gridSpan w:val="3"/>
                <w:vMerge/>
                <w:tcBorders>
                  <w:top w:val="nil"/>
                  <w:left w:val="single" w:sz="8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2520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867" w:type="dxa"/>
            <w:gridSpan w:val="2"/>
            <w:vMerge/>
            <w:vAlign w:val="center"/>
            <w:hideMark/>
            <w:tcPrChange w:id="2521" w:author="Namita Sivasankaran" w:date="2016-11-04T11:47:00Z">
              <w:tcPr>
                <w:tcW w:w="1628" w:type="dxa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2522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341" w:type="dxa"/>
            <w:vMerge/>
            <w:vAlign w:val="center"/>
            <w:hideMark/>
            <w:tcPrChange w:id="2523" w:author="Namita Sivasankaran" w:date="2016-11-04T11:47:00Z">
              <w:tcPr>
                <w:tcW w:w="1231" w:type="dxa"/>
                <w:gridSpan w:val="3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2524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3294" w:type="dxa"/>
            <w:gridSpan w:val="2"/>
            <w:shd w:val="clear" w:color="auto" w:fill="auto"/>
            <w:vAlign w:val="center"/>
            <w:hideMark/>
            <w:tcPrChange w:id="2525" w:author="Namita Sivasankaran" w:date="2016-11-04T11:47:00Z">
              <w:tcPr>
                <w:tcW w:w="3331" w:type="dxa"/>
                <w:gridSpan w:val="4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2526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2527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Date Of birth*</w:t>
            </w:r>
          </w:p>
        </w:tc>
        <w:tc>
          <w:tcPr>
            <w:tcW w:w="1882" w:type="dxa"/>
            <w:shd w:val="clear" w:color="auto" w:fill="auto"/>
            <w:vAlign w:val="center"/>
            <w:hideMark/>
            <w:tcPrChange w:id="2528" w:author="Namita Sivasankaran" w:date="2016-11-04T11:47:00Z">
              <w:tcPr>
                <w:tcW w:w="2122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2529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del w:id="2530" w:author="Namita Sivasankaran" w:date="2016-11-04T11:46:00Z">
              <w:r w:rsidRPr="006C38DA" w:rsidDel="00461502">
                <w:rPr>
                  <w:color w:val="000000"/>
                  <w:sz w:val="22"/>
                  <w:szCs w:val="22"/>
                  <w:lang w:val="en-IN" w:eastAsia="en-IN"/>
                  <w:rPrChange w:id="2531" w:author="Namita Sivasankaran" w:date="2016-11-04T11:40:00Z">
                    <w:rPr>
                      <w:rFonts w:ascii="Calibri" w:hAnsi="Calibri"/>
                      <w:color w:val="000000"/>
                      <w:sz w:val="24"/>
                      <w:szCs w:val="24"/>
                      <w:lang w:val="en-IN" w:eastAsia="en-IN"/>
                    </w:rPr>
                  </w:rPrChange>
                </w:rPr>
                <w:delText>Auto populated/Date</w:delText>
              </w:r>
            </w:del>
            <w:ins w:id="2532" w:author="Namita Sivasankaran" w:date="2016-11-04T11:46:00Z">
              <w:r w:rsidR="00461502">
                <w:rPr>
                  <w:color w:val="000000"/>
                  <w:sz w:val="22"/>
                  <w:szCs w:val="22"/>
                  <w:lang w:val="en-IN" w:eastAsia="en-IN"/>
                </w:rPr>
                <w:t>Date</w:t>
              </w:r>
            </w:ins>
          </w:p>
        </w:tc>
        <w:tc>
          <w:tcPr>
            <w:tcW w:w="1280" w:type="dxa"/>
            <w:shd w:val="clear" w:color="auto" w:fill="auto"/>
            <w:vAlign w:val="center"/>
            <w:hideMark/>
            <w:tcPrChange w:id="2533" w:author="Namita Sivasankaran" w:date="2016-11-04T11:47:00Z">
              <w:tcPr>
                <w:tcW w:w="1280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2534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2535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Yes</w:t>
            </w:r>
          </w:p>
        </w:tc>
        <w:tc>
          <w:tcPr>
            <w:tcW w:w="1389" w:type="dxa"/>
            <w:shd w:val="clear" w:color="auto" w:fill="auto"/>
            <w:vAlign w:val="center"/>
            <w:hideMark/>
            <w:tcPrChange w:id="2536" w:author="Namita Sivasankaran" w:date="2016-11-04T11:47:00Z">
              <w:tcPr>
                <w:tcW w:w="1417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2537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2538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 </w:t>
            </w:r>
          </w:p>
        </w:tc>
        <w:tc>
          <w:tcPr>
            <w:tcW w:w="2253" w:type="dxa"/>
            <w:shd w:val="clear" w:color="auto" w:fill="auto"/>
            <w:vAlign w:val="center"/>
            <w:hideMark/>
            <w:tcPrChange w:id="2539" w:author="Namita Sivasankaran" w:date="2016-11-04T11:47:00Z">
              <w:tcPr>
                <w:tcW w:w="2268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2540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2541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From Screening</w:t>
            </w:r>
          </w:p>
        </w:tc>
      </w:tr>
      <w:tr w:rsidR="006C38DA" w:rsidRPr="006C38DA" w:rsidTr="00461502">
        <w:trPr>
          <w:trHeight w:val="164"/>
          <w:trPrChange w:id="2542" w:author="Namita Sivasankaran" w:date="2016-11-04T11:48:00Z">
            <w:trPr>
              <w:trHeight w:val="300"/>
            </w:trPr>
          </w:trPrChange>
        </w:trPr>
        <w:tc>
          <w:tcPr>
            <w:tcW w:w="1294" w:type="dxa"/>
            <w:vMerge/>
            <w:vAlign w:val="center"/>
            <w:hideMark/>
            <w:tcPrChange w:id="2543" w:author="Namita Sivasankaran" w:date="2016-11-04T11:48:00Z">
              <w:tcPr>
                <w:tcW w:w="1323" w:type="dxa"/>
                <w:gridSpan w:val="3"/>
                <w:vMerge/>
                <w:tcBorders>
                  <w:top w:val="nil"/>
                  <w:left w:val="single" w:sz="8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2544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867" w:type="dxa"/>
            <w:gridSpan w:val="2"/>
            <w:vMerge/>
            <w:vAlign w:val="center"/>
            <w:hideMark/>
            <w:tcPrChange w:id="2545" w:author="Namita Sivasankaran" w:date="2016-11-04T11:48:00Z">
              <w:tcPr>
                <w:tcW w:w="1628" w:type="dxa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2546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341" w:type="dxa"/>
            <w:vMerge/>
            <w:vAlign w:val="center"/>
            <w:hideMark/>
            <w:tcPrChange w:id="2547" w:author="Namita Sivasankaran" w:date="2016-11-04T11:48:00Z">
              <w:tcPr>
                <w:tcW w:w="1231" w:type="dxa"/>
                <w:gridSpan w:val="3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2548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3294" w:type="dxa"/>
            <w:gridSpan w:val="2"/>
            <w:shd w:val="clear" w:color="auto" w:fill="auto"/>
            <w:vAlign w:val="center"/>
            <w:hideMark/>
            <w:tcPrChange w:id="2549" w:author="Namita Sivasankaran" w:date="2016-11-04T11:48:00Z">
              <w:tcPr>
                <w:tcW w:w="3331" w:type="dxa"/>
                <w:gridSpan w:val="4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2550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2551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Age</w:t>
            </w:r>
          </w:p>
        </w:tc>
        <w:tc>
          <w:tcPr>
            <w:tcW w:w="1882" w:type="dxa"/>
            <w:shd w:val="clear" w:color="auto" w:fill="auto"/>
            <w:vAlign w:val="center"/>
            <w:hideMark/>
            <w:tcPrChange w:id="2552" w:author="Namita Sivasankaran" w:date="2016-11-04T11:48:00Z">
              <w:tcPr>
                <w:tcW w:w="2122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2553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del w:id="2554" w:author="Namita Sivasankaran" w:date="2016-11-04T11:46:00Z">
              <w:r w:rsidRPr="006C38DA" w:rsidDel="00461502">
                <w:rPr>
                  <w:color w:val="000000"/>
                  <w:sz w:val="22"/>
                  <w:szCs w:val="22"/>
                  <w:lang w:val="en-IN" w:eastAsia="en-IN"/>
                  <w:rPrChange w:id="2555" w:author="Namita Sivasankaran" w:date="2016-11-04T11:40:00Z">
                    <w:rPr>
                      <w:rFonts w:ascii="Calibri" w:hAnsi="Calibri"/>
                      <w:color w:val="000000"/>
                      <w:sz w:val="24"/>
                      <w:szCs w:val="24"/>
                      <w:lang w:val="en-IN" w:eastAsia="en-IN"/>
                    </w:rPr>
                  </w:rPrChange>
                </w:rPr>
                <w:delText>Auto populated</w:delText>
              </w:r>
            </w:del>
            <w:ins w:id="2556" w:author="Namita Sivasankaran" w:date="2016-11-04T11:46:00Z">
              <w:r w:rsidR="00461502">
                <w:rPr>
                  <w:color w:val="000000"/>
                  <w:sz w:val="22"/>
                  <w:szCs w:val="22"/>
                  <w:lang w:val="en-IN" w:eastAsia="en-IN"/>
                </w:rPr>
                <w:t>Num</w:t>
              </w:r>
            </w:ins>
            <w:ins w:id="2557" w:author="Namita Sivasankaran" w:date="2016-11-04T11:47:00Z">
              <w:r w:rsidR="00461502">
                <w:rPr>
                  <w:color w:val="000000"/>
                  <w:sz w:val="22"/>
                  <w:szCs w:val="22"/>
                  <w:lang w:val="en-IN" w:eastAsia="en-IN"/>
                </w:rPr>
                <w:t>eric</w:t>
              </w:r>
            </w:ins>
          </w:p>
        </w:tc>
        <w:tc>
          <w:tcPr>
            <w:tcW w:w="1280" w:type="dxa"/>
            <w:shd w:val="clear" w:color="auto" w:fill="auto"/>
            <w:vAlign w:val="center"/>
            <w:hideMark/>
            <w:tcPrChange w:id="2558" w:author="Namita Sivasankaran" w:date="2016-11-04T11:48:00Z">
              <w:tcPr>
                <w:tcW w:w="1280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2559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2560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 </w:t>
            </w:r>
          </w:p>
        </w:tc>
        <w:tc>
          <w:tcPr>
            <w:tcW w:w="1389" w:type="dxa"/>
            <w:shd w:val="clear" w:color="auto" w:fill="auto"/>
            <w:vAlign w:val="center"/>
            <w:hideMark/>
            <w:tcPrChange w:id="2561" w:author="Namita Sivasankaran" w:date="2016-11-04T11:48:00Z">
              <w:tcPr>
                <w:tcW w:w="1417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2562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2563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 </w:t>
            </w:r>
          </w:p>
        </w:tc>
        <w:tc>
          <w:tcPr>
            <w:tcW w:w="2253" w:type="dxa"/>
            <w:shd w:val="clear" w:color="auto" w:fill="auto"/>
            <w:vAlign w:val="center"/>
            <w:hideMark/>
            <w:tcPrChange w:id="2564" w:author="Namita Sivasankaran" w:date="2016-11-04T11:48:00Z">
              <w:tcPr>
                <w:tcW w:w="2268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2565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2566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From Screening</w:t>
            </w:r>
          </w:p>
        </w:tc>
      </w:tr>
      <w:tr w:rsidR="006C38DA" w:rsidRPr="006C38DA" w:rsidTr="00461502">
        <w:trPr>
          <w:trHeight w:val="270"/>
          <w:trPrChange w:id="2567" w:author="Namita Sivasankaran" w:date="2016-11-04T11:48:00Z">
            <w:trPr>
              <w:trHeight w:val="600"/>
            </w:trPr>
          </w:trPrChange>
        </w:trPr>
        <w:tc>
          <w:tcPr>
            <w:tcW w:w="1294" w:type="dxa"/>
            <w:vMerge/>
            <w:vAlign w:val="center"/>
            <w:hideMark/>
            <w:tcPrChange w:id="2568" w:author="Namita Sivasankaran" w:date="2016-11-04T11:48:00Z">
              <w:tcPr>
                <w:tcW w:w="1323" w:type="dxa"/>
                <w:gridSpan w:val="3"/>
                <w:vMerge/>
                <w:tcBorders>
                  <w:top w:val="nil"/>
                  <w:left w:val="single" w:sz="8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2569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867" w:type="dxa"/>
            <w:gridSpan w:val="2"/>
            <w:vMerge/>
            <w:vAlign w:val="center"/>
            <w:hideMark/>
            <w:tcPrChange w:id="2570" w:author="Namita Sivasankaran" w:date="2016-11-04T11:48:00Z">
              <w:tcPr>
                <w:tcW w:w="1628" w:type="dxa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2571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341" w:type="dxa"/>
            <w:vMerge/>
            <w:vAlign w:val="center"/>
            <w:hideMark/>
            <w:tcPrChange w:id="2572" w:author="Namita Sivasankaran" w:date="2016-11-04T11:48:00Z">
              <w:tcPr>
                <w:tcW w:w="1231" w:type="dxa"/>
                <w:gridSpan w:val="3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2573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3294" w:type="dxa"/>
            <w:gridSpan w:val="2"/>
            <w:shd w:val="clear" w:color="auto" w:fill="auto"/>
            <w:vAlign w:val="center"/>
            <w:hideMark/>
            <w:tcPrChange w:id="2574" w:author="Namita Sivasankaran" w:date="2016-11-04T11:48:00Z">
              <w:tcPr>
                <w:tcW w:w="3331" w:type="dxa"/>
                <w:gridSpan w:val="4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2575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2576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Father's Name*</w:t>
            </w:r>
          </w:p>
        </w:tc>
        <w:tc>
          <w:tcPr>
            <w:tcW w:w="1882" w:type="dxa"/>
            <w:shd w:val="clear" w:color="auto" w:fill="auto"/>
            <w:vAlign w:val="center"/>
            <w:hideMark/>
            <w:tcPrChange w:id="2577" w:author="Namita Sivasankaran" w:date="2016-11-04T11:48:00Z">
              <w:tcPr>
                <w:tcW w:w="2122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2578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del w:id="2579" w:author="Namita Sivasankaran" w:date="2016-11-04T11:47:00Z">
              <w:r w:rsidRPr="006C38DA" w:rsidDel="00461502">
                <w:rPr>
                  <w:color w:val="000000"/>
                  <w:sz w:val="22"/>
                  <w:szCs w:val="22"/>
                  <w:lang w:val="en-IN" w:eastAsia="en-IN"/>
                  <w:rPrChange w:id="2580" w:author="Namita Sivasankaran" w:date="2016-11-04T11:40:00Z">
                    <w:rPr>
                      <w:rFonts w:ascii="Calibri" w:hAnsi="Calibri"/>
                      <w:color w:val="000000"/>
                      <w:sz w:val="24"/>
                      <w:szCs w:val="24"/>
                      <w:lang w:val="en-IN" w:eastAsia="en-IN"/>
                    </w:rPr>
                  </w:rPrChange>
                </w:rPr>
                <w:delText>Auto populated/</w:delText>
              </w:r>
            </w:del>
            <w:r w:rsidRPr="006C38DA">
              <w:rPr>
                <w:color w:val="000000"/>
                <w:sz w:val="22"/>
                <w:szCs w:val="22"/>
                <w:lang w:val="en-IN" w:eastAsia="en-IN"/>
                <w:rPrChange w:id="2581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Text</w:t>
            </w:r>
          </w:p>
        </w:tc>
        <w:tc>
          <w:tcPr>
            <w:tcW w:w="1280" w:type="dxa"/>
            <w:shd w:val="clear" w:color="auto" w:fill="auto"/>
            <w:vAlign w:val="center"/>
            <w:hideMark/>
            <w:tcPrChange w:id="2582" w:author="Namita Sivasankaran" w:date="2016-11-04T11:48:00Z">
              <w:tcPr>
                <w:tcW w:w="1280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2583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2584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Yes</w:t>
            </w:r>
          </w:p>
        </w:tc>
        <w:tc>
          <w:tcPr>
            <w:tcW w:w="1389" w:type="dxa"/>
            <w:shd w:val="clear" w:color="auto" w:fill="auto"/>
            <w:vAlign w:val="center"/>
            <w:hideMark/>
            <w:tcPrChange w:id="2585" w:author="Namita Sivasankaran" w:date="2016-11-04T11:48:00Z">
              <w:tcPr>
                <w:tcW w:w="1417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2586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2587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 </w:t>
            </w:r>
          </w:p>
        </w:tc>
        <w:tc>
          <w:tcPr>
            <w:tcW w:w="2253" w:type="dxa"/>
            <w:shd w:val="clear" w:color="auto" w:fill="auto"/>
            <w:vAlign w:val="center"/>
            <w:hideMark/>
            <w:tcPrChange w:id="2588" w:author="Namita Sivasankaran" w:date="2016-11-04T11:48:00Z">
              <w:tcPr>
                <w:tcW w:w="2268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2589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2590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From Screening</w:t>
            </w:r>
          </w:p>
        </w:tc>
      </w:tr>
      <w:tr w:rsidR="006C38DA" w:rsidRPr="006C38DA" w:rsidTr="006C38DA">
        <w:trPr>
          <w:trHeight w:val="300"/>
          <w:trPrChange w:id="2591" w:author="Namita Sivasankaran" w:date="2016-11-04T11:45:00Z">
            <w:trPr>
              <w:trHeight w:val="300"/>
            </w:trPr>
          </w:trPrChange>
        </w:trPr>
        <w:tc>
          <w:tcPr>
            <w:tcW w:w="1294" w:type="dxa"/>
            <w:vMerge/>
            <w:vAlign w:val="center"/>
            <w:hideMark/>
            <w:tcPrChange w:id="2592" w:author="Namita Sivasankaran" w:date="2016-11-04T11:45:00Z">
              <w:tcPr>
                <w:tcW w:w="1323" w:type="dxa"/>
                <w:gridSpan w:val="3"/>
                <w:vMerge/>
                <w:tcBorders>
                  <w:top w:val="nil"/>
                  <w:left w:val="single" w:sz="8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2593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867" w:type="dxa"/>
            <w:gridSpan w:val="2"/>
            <w:vMerge/>
            <w:vAlign w:val="center"/>
            <w:hideMark/>
            <w:tcPrChange w:id="2594" w:author="Namita Sivasankaran" w:date="2016-11-04T11:45:00Z">
              <w:tcPr>
                <w:tcW w:w="1628" w:type="dxa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2595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341" w:type="dxa"/>
            <w:vMerge/>
            <w:vAlign w:val="center"/>
            <w:hideMark/>
            <w:tcPrChange w:id="2596" w:author="Namita Sivasankaran" w:date="2016-11-04T11:45:00Z">
              <w:tcPr>
                <w:tcW w:w="1231" w:type="dxa"/>
                <w:gridSpan w:val="3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2597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3294" w:type="dxa"/>
            <w:gridSpan w:val="2"/>
            <w:shd w:val="clear" w:color="auto" w:fill="auto"/>
            <w:vAlign w:val="center"/>
            <w:hideMark/>
            <w:tcPrChange w:id="2598" w:author="Namita Sivasankaran" w:date="2016-11-04T11:45:00Z">
              <w:tcPr>
                <w:tcW w:w="3331" w:type="dxa"/>
                <w:gridSpan w:val="4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2599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2600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Educational Level*</w:t>
            </w:r>
          </w:p>
        </w:tc>
        <w:tc>
          <w:tcPr>
            <w:tcW w:w="1882" w:type="dxa"/>
            <w:shd w:val="clear" w:color="auto" w:fill="auto"/>
            <w:vAlign w:val="center"/>
            <w:hideMark/>
            <w:tcPrChange w:id="2601" w:author="Namita Sivasankaran" w:date="2016-11-04T11:45:00Z">
              <w:tcPr>
                <w:tcW w:w="2122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2602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2603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Dropdown</w:t>
            </w:r>
          </w:p>
        </w:tc>
        <w:tc>
          <w:tcPr>
            <w:tcW w:w="1280" w:type="dxa"/>
            <w:shd w:val="clear" w:color="auto" w:fill="auto"/>
            <w:vAlign w:val="center"/>
            <w:hideMark/>
            <w:tcPrChange w:id="2604" w:author="Namita Sivasankaran" w:date="2016-11-04T11:45:00Z">
              <w:tcPr>
                <w:tcW w:w="1280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2605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2606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Yes</w:t>
            </w:r>
          </w:p>
        </w:tc>
        <w:tc>
          <w:tcPr>
            <w:tcW w:w="1389" w:type="dxa"/>
            <w:shd w:val="clear" w:color="auto" w:fill="auto"/>
            <w:vAlign w:val="center"/>
            <w:hideMark/>
            <w:tcPrChange w:id="2607" w:author="Namita Sivasankaran" w:date="2016-11-04T11:45:00Z">
              <w:tcPr>
                <w:tcW w:w="1417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2608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2609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 </w:t>
            </w:r>
          </w:p>
        </w:tc>
        <w:tc>
          <w:tcPr>
            <w:tcW w:w="2253" w:type="dxa"/>
            <w:shd w:val="clear" w:color="auto" w:fill="auto"/>
            <w:vAlign w:val="center"/>
            <w:hideMark/>
            <w:tcPrChange w:id="2610" w:author="Namita Sivasankaran" w:date="2016-11-04T11:45:00Z">
              <w:tcPr>
                <w:tcW w:w="2268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2611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2612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From Screening</w:t>
            </w:r>
          </w:p>
        </w:tc>
      </w:tr>
      <w:tr w:rsidR="006C38DA" w:rsidRPr="006C38DA" w:rsidTr="006C38DA">
        <w:trPr>
          <w:trHeight w:val="300"/>
          <w:trPrChange w:id="2613" w:author="Namita Sivasankaran" w:date="2016-11-04T11:45:00Z">
            <w:trPr>
              <w:trHeight w:val="300"/>
            </w:trPr>
          </w:trPrChange>
        </w:trPr>
        <w:tc>
          <w:tcPr>
            <w:tcW w:w="1294" w:type="dxa"/>
            <w:vMerge/>
            <w:vAlign w:val="center"/>
            <w:hideMark/>
            <w:tcPrChange w:id="2614" w:author="Namita Sivasankaran" w:date="2016-11-04T11:45:00Z">
              <w:tcPr>
                <w:tcW w:w="1323" w:type="dxa"/>
                <w:gridSpan w:val="3"/>
                <w:vMerge/>
                <w:tcBorders>
                  <w:top w:val="nil"/>
                  <w:left w:val="single" w:sz="8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2615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867" w:type="dxa"/>
            <w:gridSpan w:val="2"/>
            <w:vMerge/>
            <w:vAlign w:val="center"/>
            <w:hideMark/>
            <w:tcPrChange w:id="2616" w:author="Namita Sivasankaran" w:date="2016-11-04T11:45:00Z">
              <w:tcPr>
                <w:tcW w:w="1628" w:type="dxa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2617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341" w:type="dxa"/>
            <w:vMerge/>
            <w:vAlign w:val="center"/>
            <w:hideMark/>
            <w:tcPrChange w:id="2618" w:author="Namita Sivasankaran" w:date="2016-11-04T11:45:00Z">
              <w:tcPr>
                <w:tcW w:w="1231" w:type="dxa"/>
                <w:gridSpan w:val="3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2619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3294" w:type="dxa"/>
            <w:gridSpan w:val="2"/>
            <w:shd w:val="clear" w:color="auto" w:fill="auto"/>
            <w:vAlign w:val="center"/>
            <w:hideMark/>
            <w:tcPrChange w:id="2620" w:author="Namita Sivasankaran" w:date="2016-11-04T11:45:00Z">
              <w:tcPr>
                <w:tcW w:w="3331" w:type="dxa"/>
                <w:gridSpan w:val="4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2621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2622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Religion*</w:t>
            </w:r>
          </w:p>
        </w:tc>
        <w:tc>
          <w:tcPr>
            <w:tcW w:w="1882" w:type="dxa"/>
            <w:shd w:val="clear" w:color="auto" w:fill="auto"/>
            <w:vAlign w:val="center"/>
            <w:hideMark/>
            <w:tcPrChange w:id="2623" w:author="Namita Sivasankaran" w:date="2016-11-04T11:45:00Z">
              <w:tcPr>
                <w:tcW w:w="2122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2624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2625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Dropdown</w:t>
            </w:r>
          </w:p>
        </w:tc>
        <w:tc>
          <w:tcPr>
            <w:tcW w:w="1280" w:type="dxa"/>
            <w:shd w:val="clear" w:color="auto" w:fill="auto"/>
            <w:vAlign w:val="center"/>
            <w:hideMark/>
            <w:tcPrChange w:id="2626" w:author="Namita Sivasankaran" w:date="2016-11-04T11:45:00Z">
              <w:tcPr>
                <w:tcW w:w="1280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2627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2628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Yes</w:t>
            </w:r>
          </w:p>
        </w:tc>
        <w:tc>
          <w:tcPr>
            <w:tcW w:w="1389" w:type="dxa"/>
            <w:shd w:val="clear" w:color="auto" w:fill="auto"/>
            <w:vAlign w:val="center"/>
            <w:hideMark/>
            <w:tcPrChange w:id="2629" w:author="Namita Sivasankaran" w:date="2016-11-04T11:45:00Z">
              <w:tcPr>
                <w:tcW w:w="1417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2630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2631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 </w:t>
            </w:r>
          </w:p>
        </w:tc>
        <w:tc>
          <w:tcPr>
            <w:tcW w:w="2253" w:type="dxa"/>
            <w:shd w:val="clear" w:color="auto" w:fill="auto"/>
            <w:vAlign w:val="center"/>
            <w:hideMark/>
            <w:tcPrChange w:id="2632" w:author="Namita Sivasankaran" w:date="2016-11-04T11:45:00Z">
              <w:tcPr>
                <w:tcW w:w="2268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2633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2634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From Screening</w:t>
            </w:r>
          </w:p>
        </w:tc>
      </w:tr>
      <w:tr w:rsidR="006C38DA" w:rsidRPr="006C38DA" w:rsidTr="006C38DA">
        <w:trPr>
          <w:trHeight w:val="300"/>
          <w:trPrChange w:id="2635" w:author="Namita Sivasankaran" w:date="2016-11-04T11:45:00Z">
            <w:trPr>
              <w:trHeight w:val="300"/>
            </w:trPr>
          </w:trPrChange>
        </w:trPr>
        <w:tc>
          <w:tcPr>
            <w:tcW w:w="1294" w:type="dxa"/>
            <w:vMerge/>
            <w:vAlign w:val="center"/>
            <w:hideMark/>
            <w:tcPrChange w:id="2636" w:author="Namita Sivasankaran" w:date="2016-11-04T11:45:00Z">
              <w:tcPr>
                <w:tcW w:w="1323" w:type="dxa"/>
                <w:gridSpan w:val="3"/>
                <w:vMerge/>
                <w:tcBorders>
                  <w:top w:val="nil"/>
                  <w:left w:val="single" w:sz="8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2637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867" w:type="dxa"/>
            <w:gridSpan w:val="2"/>
            <w:vMerge/>
            <w:vAlign w:val="center"/>
            <w:hideMark/>
            <w:tcPrChange w:id="2638" w:author="Namita Sivasankaran" w:date="2016-11-04T11:45:00Z">
              <w:tcPr>
                <w:tcW w:w="1628" w:type="dxa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2639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341" w:type="dxa"/>
            <w:vMerge/>
            <w:vAlign w:val="center"/>
            <w:hideMark/>
            <w:tcPrChange w:id="2640" w:author="Namita Sivasankaran" w:date="2016-11-04T11:45:00Z">
              <w:tcPr>
                <w:tcW w:w="1231" w:type="dxa"/>
                <w:gridSpan w:val="3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2641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3294" w:type="dxa"/>
            <w:gridSpan w:val="2"/>
            <w:shd w:val="clear" w:color="auto" w:fill="auto"/>
            <w:vAlign w:val="center"/>
            <w:hideMark/>
            <w:tcPrChange w:id="2642" w:author="Namita Sivasankaran" w:date="2016-11-04T11:45:00Z">
              <w:tcPr>
                <w:tcW w:w="3331" w:type="dxa"/>
                <w:gridSpan w:val="4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2643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2644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Mobile No*</w:t>
            </w:r>
          </w:p>
        </w:tc>
        <w:tc>
          <w:tcPr>
            <w:tcW w:w="1882" w:type="dxa"/>
            <w:shd w:val="clear" w:color="auto" w:fill="auto"/>
            <w:vAlign w:val="center"/>
            <w:hideMark/>
            <w:tcPrChange w:id="2645" w:author="Namita Sivasankaran" w:date="2016-11-04T11:45:00Z">
              <w:tcPr>
                <w:tcW w:w="2122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2646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2647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Numeric</w:t>
            </w:r>
          </w:p>
        </w:tc>
        <w:tc>
          <w:tcPr>
            <w:tcW w:w="1280" w:type="dxa"/>
            <w:shd w:val="clear" w:color="auto" w:fill="auto"/>
            <w:vAlign w:val="center"/>
            <w:hideMark/>
            <w:tcPrChange w:id="2648" w:author="Namita Sivasankaran" w:date="2016-11-04T11:45:00Z">
              <w:tcPr>
                <w:tcW w:w="1280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2649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2650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Yes</w:t>
            </w:r>
          </w:p>
        </w:tc>
        <w:tc>
          <w:tcPr>
            <w:tcW w:w="1389" w:type="dxa"/>
            <w:shd w:val="clear" w:color="auto" w:fill="auto"/>
            <w:vAlign w:val="center"/>
            <w:hideMark/>
            <w:tcPrChange w:id="2651" w:author="Namita Sivasankaran" w:date="2016-11-04T11:45:00Z">
              <w:tcPr>
                <w:tcW w:w="1417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2652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2653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 </w:t>
            </w:r>
          </w:p>
        </w:tc>
        <w:tc>
          <w:tcPr>
            <w:tcW w:w="2253" w:type="dxa"/>
            <w:shd w:val="clear" w:color="auto" w:fill="auto"/>
            <w:vAlign w:val="center"/>
            <w:hideMark/>
            <w:tcPrChange w:id="2654" w:author="Namita Sivasankaran" w:date="2016-11-04T11:45:00Z">
              <w:tcPr>
                <w:tcW w:w="2268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2655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2656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From Screening</w:t>
            </w:r>
          </w:p>
        </w:tc>
      </w:tr>
      <w:tr w:rsidR="006C38DA" w:rsidRPr="006C38DA" w:rsidTr="006C38DA">
        <w:trPr>
          <w:trHeight w:val="300"/>
          <w:trPrChange w:id="2657" w:author="Namita Sivasankaran" w:date="2016-11-04T11:45:00Z">
            <w:trPr>
              <w:trHeight w:val="300"/>
            </w:trPr>
          </w:trPrChange>
        </w:trPr>
        <w:tc>
          <w:tcPr>
            <w:tcW w:w="1294" w:type="dxa"/>
            <w:vMerge/>
            <w:vAlign w:val="center"/>
            <w:hideMark/>
            <w:tcPrChange w:id="2658" w:author="Namita Sivasankaran" w:date="2016-11-04T11:45:00Z">
              <w:tcPr>
                <w:tcW w:w="1323" w:type="dxa"/>
                <w:gridSpan w:val="3"/>
                <w:vMerge/>
                <w:tcBorders>
                  <w:top w:val="nil"/>
                  <w:left w:val="single" w:sz="8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2659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867" w:type="dxa"/>
            <w:gridSpan w:val="2"/>
            <w:vMerge/>
            <w:vAlign w:val="center"/>
            <w:hideMark/>
            <w:tcPrChange w:id="2660" w:author="Namita Sivasankaran" w:date="2016-11-04T11:45:00Z">
              <w:tcPr>
                <w:tcW w:w="1628" w:type="dxa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2661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341" w:type="dxa"/>
            <w:vMerge/>
            <w:vAlign w:val="center"/>
            <w:hideMark/>
            <w:tcPrChange w:id="2662" w:author="Namita Sivasankaran" w:date="2016-11-04T11:45:00Z">
              <w:tcPr>
                <w:tcW w:w="1231" w:type="dxa"/>
                <w:gridSpan w:val="3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2663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3294" w:type="dxa"/>
            <w:gridSpan w:val="2"/>
            <w:shd w:val="clear" w:color="auto" w:fill="auto"/>
            <w:vAlign w:val="center"/>
            <w:hideMark/>
            <w:tcPrChange w:id="2664" w:author="Namita Sivasankaran" w:date="2016-11-04T11:45:00Z">
              <w:tcPr>
                <w:tcW w:w="3331" w:type="dxa"/>
                <w:gridSpan w:val="4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2665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2666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Alternative Mobile No.</w:t>
            </w:r>
          </w:p>
        </w:tc>
        <w:tc>
          <w:tcPr>
            <w:tcW w:w="1882" w:type="dxa"/>
            <w:shd w:val="clear" w:color="auto" w:fill="auto"/>
            <w:vAlign w:val="center"/>
            <w:hideMark/>
            <w:tcPrChange w:id="2667" w:author="Namita Sivasankaran" w:date="2016-11-04T11:45:00Z">
              <w:tcPr>
                <w:tcW w:w="2122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2668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2669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Numeric</w:t>
            </w:r>
          </w:p>
        </w:tc>
        <w:tc>
          <w:tcPr>
            <w:tcW w:w="1280" w:type="dxa"/>
            <w:shd w:val="clear" w:color="auto" w:fill="auto"/>
            <w:vAlign w:val="center"/>
            <w:hideMark/>
            <w:tcPrChange w:id="2670" w:author="Namita Sivasankaran" w:date="2016-11-04T11:45:00Z">
              <w:tcPr>
                <w:tcW w:w="1280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2671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2672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 </w:t>
            </w:r>
          </w:p>
        </w:tc>
        <w:tc>
          <w:tcPr>
            <w:tcW w:w="1389" w:type="dxa"/>
            <w:shd w:val="clear" w:color="auto" w:fill="auto"/>
            <w:vAlign w:val="center"/>
            <w:hideMark/>
            <w:tcPrChange w:id="2673" w:author="Namita Sivasankaran" w:date="2016-11-04T11:45:00Z">
              <w:tcPr>
                <w:tcW w:w="1417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2674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2675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 </w:t>
            </w:r>
          </w:p>
        </w:tc>
        <w:tc>
          <w:tcPr>
            <w:tcW w:w="2253" w:type="dxa"/>
            <w:shd w:val="clear" w:color="auto" w:fill="auto"/>
            <w:vAlign w:val="center"/>
            <w:hideMark/>
            <w:tcPrChange w:id="2676" w:author="Namita Sivasankaran" w:date="2016-11-04T11:45:00Z">
              <w:tcPr>
                <w:tcW w:w="2268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2677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2678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From Screening</w:t>
            </w:r>
          </w:p>
        </w:tc>
      </w:tr>
      <w:tr w:rsidR="006C38DA" w:rsidRPr="006C38DA" w:rsidTr="006C38DA">
        <w:trPr>
          <w:trHeight w:val="300"/>
          <w:trPrChange w:id="2679" w:author="Namita Sivasankaran" w:date="2016-11-04T11:45:00Z">
            <w:trPr>
              <w:trHeight w:val="300"/>
            </w:trPr>
          </w:trPrChange>
        </w:trPr>
        <w:tc>
          <w:tcPr>
            <w:tcW w:w="1294" w:type="dxa"/>
            <w:vMerge/>
            <w:vAlign w:val="center"/>
            <w:hideMark/>
            <w:tcPrChange w:id="2680" w:author="Namita Sivasankaran" w:date="2016-11-04T11:45:00Z">
              <w:tcPr>
                <w:tcW w:w="1323" w:type="dxa"/>
                <w:gridSpan w:val="3"/>
                <w:vMerge/>
                <w:tcBorders>
                  <w:top w:val="nil"/>
                  <w:left w:val="single" w:sz="8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2681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867" w:type="dxa"/>
            <w:gridSpan w:val="2"/>
            <w:vMerge/>
            <w:vAlign w:val="center"/>
            <w:hideMark/>
            <w:tcPrChange w:id="2682" w:author="Namita Sivasankaran" w:date="2016-11-04T11:45:00Z">
              <w:tcPr>
                <w:tcW w:w="1628" w:type="dxa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2683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341" w:type="dxa"/>
            <w:vMerge/>
            <w:vAlign w:val="center"/>
            <w:hideMark/>
            <w:tcPrChange w:id="2684" w:author="Namita Sivasankaran" w:date="2016-11-04T11:45:00Z">
              <w:tcPr>
                <w:tcW w:w="1231" w:type="dxa"/>
                <w:gridSpan w:val="3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2685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3294" w:type="dxa"/>
            <w:gridSpan w:val="2"/>
            <w:shd w:val="clear" w:color="auto" w:fill="auto"/>
            <w:vAlign w:val="center"/>
            <w:hideMark/>
            <w:tcPrChange w:id="2686" w:author="Namita Sivasankaran" w:date="2016-11-04T11:45:00Z">
              <w:tcPr>
                <w:tcW w:w="3331" w:type="dxa"/>
                <w:gridSpan w:val="4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2687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2688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WhatsApp Mobile No.</w:t>
            </w:r>
          </w:p>
        </w:tc>
        <w:tc>
          <w:tcPr>
            <w:tcW w:w="1882" w:type="dxa"/>
            <w:shd w:val="clear" w:color="auto" w:fill="auto"/>
            <w:vAlign w:val="center"/>
            <w:hideMark/>
            <w:tcPrChange w:id="2689" w:author="Namita Sivasankaran" w:date="2016-11-04T11:45:00Z">
              <w:tcPr>
                <w:tcW w:w="2122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2690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90714D">
              <w:rPr>
                <w:color w:val="FF0000"/>
                <w:sz w:val="22"/>
                <w:szCs w:val="22"/>
                <w:lang w:val="en-IN" w:eastAsia="en-IN"/>
                <w:rPrChange w:id="2691" w:author="Namita Sivasankaran" w:date="2016-11-09T16:33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Numeric</w:t>
            </w:r>
          </w:p>
        </w:tc>
        <w:tc>
          <w:tcPr>
            <w:tcW w:w="1280" w:type="dxa"/>
            <w:shd w:val="clear" w:color="auto" w:fill="auto"/>
            <w:vAlign w:val="center"/>
            <w:hideMark/>
            <w:tcPrChange w:id="2692" w:author="Namita Sivasankaran" w:date="2016-11-04T11:45:00Z">
              <w:tcPr>
                <w:tcW w:w="1280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2693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2694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 </w:t>
            </w:r>
          </w:p>
        </w:tc>
        <w:tc>
          <w:tcPr>
            <w:tcW w:w="1389" w:type="dxa"/>
            <w:shd w:val="clear" w:color="auto" w:fill="auto"/>
            <w:vAlign w:val="center"/>
            <w:hideMark/>
            <w:tcPrChange w:id="2695" w:author="Namita Sivasankaran" w:date="2016-11-04T11:45:00Z">
              <w:tcPr>
                <w:tcW w:w="1417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2696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2697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 </w:t>
            </w:r>
          </w:p>
        </w:tc>
        <w:tc>
          <w:tcPr>
            <w:tcW w:w="2253" w:type="dxa"/>
            <w:shd w:val="clear" w:color="auto" w:fill="auto"/>
            <w:vAlign w:val="center"/>
            <w:hideMark/>
            <w:tcPrChange w:id="2698" w:author="Namita Sivasankaran" w:date="2016-11-04T11:45:00Z">
              <w:tcPr>
                <w:tcW w:w="2268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2699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2700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From Screening</w:t>
            </w:r>
          </w:p>
        </w:tc>
      </w:tr>
      <w:tr w:rsidR="006C38DA" w:rsidRPr="006C38DA" w:rsidTr="00461502">
        <w:trPr>
          <w:trHeight w:val="480"/>
          <w:trPrChange w:id="2701" w:author="Namita Sivasankaran" w:date="2016-11-04T11:48:00Z">
            <w:trPr>
              <w:trHeight w:val="600"/>
            </w:trPr>
          </w:trPrChange>
        </w:trPr>
        <w:tc>
          <w:tcPr>
            <w:tcW w:w="1294" w:type="dxa"/>
            <w:vMerge/>
            <w:vAlign w:val="center"/>
            <w:hideMark/>
            <w:tcPrChange w:id="2702" w:author="Namita Sivasankaran" w:date="2016-11-04T11:48:00Z">
              <w:tcPr>
                <w:tcW w:w="1323" w:type="dxa"/>
                <w:gridSpan w:val="3"/>
                <w:vMerge/>
                <w:tcBorders>
                  <w:top w:val="nil"/>
                  <w:left w:val="single" w:sz="8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2703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867" w:type="dxa"/>
            <w:gridSpan w:val="2"/>
            <w:vMerge/>
            <w:vAlign w:val="center"/>
            <w:hideMark/>
            <w:tcPrChange w:id="2704" w:author="Namita Sivasankaran" w:date="2016-11-04T11:48:00Z">
              <w:tcPr>
                <w:tcW w:w="1628" w:type="dxa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2705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341" w:type="dxa"/>
            <w:vMerge/>
            <w:vAlign w:val="center"/>
            <w:hideMark/>
            <w:tcPrChange w:id="2706" w:author="Namita Sivasankaran" w:date="2016-11-04T11:48:00Z">
              <w:tcPr>
                <w:tcW w:w="1231" w:type="dxa"/>
                <w:gridSpan w:val="3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2707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3294" w:type="dxa"/>
            <w:gridSpan w:val="2"/>
            <w:shd w:val="clear" w:color="auto" w:fill="auto"/>
            <w:vAlign w:val="center"/>
            <w:hideMark/>
            <w:tcPrChange w:id="2708" w:author="Namita Sivasankaran" w:date="2016-11-04T11:48:00Z">
              <w:tcPr>
                <w:tcW w:w="3331" w:type="dxa"/>
                <w:gridSpan w:val="4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2709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2710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Email ID</w:t>
            </w:r>
          </w:p>
        </w:tc>
        <w:tc>
          <w:tcPr>
            <w:tcW w:w="1882" w:type="dxa"/>
            <w:shd w:val="clear" w:color="auto" w:fill="auto"/>
            <w:vAlign w:val="center"/>
            <w:hideMark/>
            <w:tcPrChange w:id="2711" w:author="Namita Sivasankaran" w:date="2016-11-04T11:48:00Z">
              <w:tcPr>
                <w:tcW w:w="2122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461502" w:rsidRDefault="006668B1" w:rsidP="006668B1">
            <w:pPr>
              <w:rPr>
                <w:ins w:id="2712" w:author="Namita Sivasankaran" w:date="2016-11-04T11:48:00Z"/>
                <w:color w:val="000000"/>
                <w:sz w:val="22"/>
                <w:szCs w:val="22"/>
                <w:lang w:val="en-IN" w:eastAsia="en-IN"/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2713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Alphanumeric,</w:t>
            </w:r>
          </w:p>
          <w:p w:rsidR="006668B1" w:rsidRPr="006C38DA" w:rsidRDefault="00461502" w:rsidP="00A46314">
            <w:pPr>
              <w:rPr>
                <w:color w:val="000000"/>
                <w:sz w:val="22"/>
                <w:szCs w:val="22"/>
                <w:lang w:val="en-IN" w:eastAsia="en-IN"/>
                <w:rPrChange w:id="2714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ins w:id="2715" w:author="Namita Sivasankaran" w:date="2016-11-04T11:48:00Z">
              <w:r>
                <w:rPr>
                  <w:color w:val="000000"/>
                  <w:sz w:val="22"/>
                  <w:szCs w:val="22"/>
                  <w:lang w:val="en-IN" w:eastAsia="en-IN"/>
                </w:rPr>
                <w:t>special</w:t>
              </w:r>
            </w:ins>
            <w:del w:id="2716" w:author="Namita Sivasankaran" w:date="2016-11-04T11:48:00Z">
              <w:r w:rsidR="006668B1" w:rsidRPr="006C38DA" w:rsidDel="00461502">
                <w:rPr>
                  <w:color w:val="000000"/>
                  <w:sz w:val="22"/>
                  <w:szCs w:val="22"/>
                  <w:lang w:val="en-IN" w:eastAsia="en-IN"/>
                  <w:rPrChange w:id="2717" w:author="Namita Sivasankaran" w:date="2016-11-04T11:40:00Z">
                    <w:rPr>
                      <w:rFonts w:ascii="Calibri" w:hAnsi="Calibri"/>
                      <w:color w:val="000000"/>
                      <w:sz w:val="24"/>
                      <w:szCs w:val="24"/>
                      <w:lang w:val="en-IN" w:eastAsia="en-IN"/>
                    </w:rPr>
                  </w:rPrChange>
                </w:rPr>
                <w:delText xml:space="preserve"> spl</w:delText>
              </w:r>
            </w:del>
            <w:r w:rsidR="006668B1" w:rsidRPr="006C38DA">
              <w:rPr>
                <w:color w:val="000000"/>
                <w:sz w:val="22"/>
                <w:szCs w:val="22"/>
                <w:lang w:val="en-IN" w:eastAsia="en-IN"/>
                <w:rPrChange w:id="2718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 xml:space="preserve"> charac</w:t>
            </w:r>
            <w:ins w:id="2719" w:author="Namita Sivasankaran" w:date="2016-11-04T11:48:00Z">
              <w:r>
                <w:rPr>
                  <w:color w:val="000000"/>
                  <w:sz w:val="22"/>
                  <w:szCs w:val="22"/>
                  <w:lang w:val="en-IN" w:eastAsia="en-IN"/>
                </w:rPr>
                <w:t>ters</w:t>
              </w:r>
            </w:ins>
          </w:p>
        </w:tc>
        <w:tc>
          <w:tcPr>
            <w:tcW w:w="1280" w:type="dxa"/>
            <w:shd w:val="clear" w:color="auto" w:fill="auto"/>
            <w:vAlign w:val="center"/>
            <w:hideMark/>
            <w:tcPrChange w:id="2720" w:author="Namita Sivasankaran" w:date="2016-11-04T11:48:00Z">
              <w:tcPr>
                <w:tcW w:w="1280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2721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2722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 </w:t>
            </w:r>
          </w:p>
        </w:tc>
        <w:tc>
          <w:tcPr>
            <w:tcW w:w="1389" w:type="dxa"/>
            <w:shd w:val="clear" w:color="auto" w:fill="auto"/>
            <w:vAlign w:val="center"/>
            <w:hideMark/>
            <w:tcPrChange w:id="2723" w:author="Namita Sivasankaran" w:date="2016-11-04T11:48:00Z">
              <w:tcPr>
                <w:tcW w:w="1417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2724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2725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 </w:t>
            </w:r>
          </w:p>
        </w:tc>
        <w:tc>
          <w:tcPr>
            <w:tcW w:w="2253" w:type="dxa"/>
            <w:shd w:val="clear" w:color="auto" w:fill="auto"/>
            <w:vAlign w:val="center"/>
            <w:hideMark/>
            <w:tcPrChange w:id="2726" w:author="Namita Sivasankaran" w:date="2016-11-04T11:48:00Z">
              <w:tcPr>
                <w:tcW w:w="2268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2727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2728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From Screening</w:t>
            </w:r>
          </w:p>
        </w:tc>
      </w:tr>
      <w:tr w:rsidR="006C38DA" w:rsidRPr="006C38DA" w:rsidTr="006C38DA">
        <w:trPr>
          <w:trHeight w:val="300"/>
          <w:trPrChange w:id="2729" w:author="Namita Sivasankaran" w:date="2016-11-04T11:45:00Z">
            <w:trPr>
              <w:trHeight w:val="300"/>
            </w:trPr>
          </w:trPrChange>
        </w:trPr>
        <w:tc>
          <w:tcPr>
            <w:tcW w:w="1294" w:type="dxa"/>
            <w:vMerge/>
            <w:vAlign w:val="center"/>
            <w:hideMark/>
            <w:tcPrChange w:id="2730" w:author="Namita Sivasankaran" w:date="2016-11-04T11:45:00Z">
              <w:tcPr>
                <w:tcW w:w="1323" w:type="dxa"/>
                <w:gridSpan w:val="3"/>
                <w:vMerge/>
                <w:tcBorders>
                  <w:top w:val="nil"/>
                  <w:left w:val="single" w:sz="8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2731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867" w:type="dxa"/>
            <w:gridSpan w:val="2"/>
            <w:vMerge/>
            <w:vAlign w:val="center"/>
            <w:hideMark/>
            <w:tcPrChange w:id="2732" w:author="Namita Sivasankaran" w:date="2016-11-04T11:45:00Z">
              <w:tcPr>
                <w:tcW w:w="1628" w:type="dxa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2733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341" w:type="dxa"/>
            <w:vMerge/>
            <w:vAlign w:val="center"/>
            <w:hideMark/>
            <w:tcPrChange w:id="2734" w:author="Namita Sivasankaran" w:date="2016-11-04T11:45:00Z">
              <w:tcPr>
                <w:tcW w:w="1231" w:type="dxa"/>
                <w:gridSpan w:val="3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2735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3294" w:type="dxa"/>
            <w:gridSpan w:val="2"/>
            <w:shd w:val="clear" w:color="auto" w:fill="auto"/>
            <w:vAlign w:val="center"/>
            <w:hideMark/>
            <w:tcPrChange w:id="2736" w:author="Namita Sivasankaran" w:date="2016-11-04T11:45:00Z">
              <w:tcPr>
                <w:tcW w:w="3331" w:type="dxa"/>
                <w:gridSpan w:val="4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2737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2738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Preferred language of communication*</w:t>
            </w:r>
          </w:p>
        </w:tc>
        <w:tc>
          <w:tcPr>
            <w:tcW w:w="1882" w:type="dxa"/>
            <w:shd w:val="clear" w:color="auto" w:fill="auto"/>
            <w:vAlign w:val="center"/>
            <w:hideMark/>
            <w:tcPrChange w:id="2739" w:author="Namita Sivasankaran" w:date="2016-11-04T11:45:00Z">
              <w:tcPr>
                <w:tcW w:w="2122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2740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2741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Dropdown</w:t>
            </w:r>
          </w:p>
        </w:tc>
        <w:tc>
          <w:tcPr>
            <w:tcW w:w="1280" w:type="dxa"/>
            <w:shd w:val="clear" w:color="auto" w:fill="auto"/>
            <w:vAlign w:val="center"/>
            <w:hideMark/>
            <w:tcPrChange w:id="2742" w:author="Namita Sivasankaran" w:date="2016-11-04T11:45:00Z">
              <w:tcPr>
                <w:tcW w:w="1280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2743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2744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Yes</w:t>
            </w:r>
          </w:p>
        </w:tc>
        <w:tc>
          <w:tcPr>
            <w:tcW w:w="1389" w:type="dxa"/>
            <w:shd w:val="clear" w:color="auto" w:fill="auto"/>
            <w:vAlign w:val="center"/>
            <w:hideMark/>
            <w:tcPrChange w:id="2745" w:author="Namita Sivasankaran" w:date="2016-11-04T11:45:00Z">
              <w:tcPr>
                <w:tcW w:w="1417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2746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2747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 </w:t>
            </w:r>
          </w:p>
        </w:tc>
        <w:tc>
          <w:tcPr>
            <w:tcW w:w="2253" w:type="dxa"/>
            <w:shd w:val="clear" w:color="auto" w:fill="auto"/>
            <w:vAlign w:val="center"/>
            <w:hideMark/>
            <w:tcPrChange w:id="2748" w:author="Namita Sivasankaran" w:date="2016-11-04T11:45:00Z">
              <w:tcPr>
                <w:tcW w:w="2268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2749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2750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From Screening</w:t>
            </w:r>
          </w:p>
        </w:tc>
      </w:tr>
      <w:tr w:rsidR="006C38DA" w:rsidRPr="006C38DA" w:rsidTr="006C38DA">
        <w:trPr>
          <w:trHeight w:val="300"/>
          <w:trPrChange w:id="2751" w:author="Namita Sivasankaran" w:date="2016-11-04T11:45:00Z">
            <w:trPr>
              <w:trHeight w:val="300"/>
            </w:trPr>
          </w:trPrChange>
        </w:trPr>
        <w:tc>
          <w:tcPr>
            <w:tcW w:w="1294" w:type="dxa"/>
            <w:vMerge/>
            <w:vAlign w:val="center"/>
            <w:hideMark/>
            <w:tcPrChange w:id="2752" w:author="Namita Sivasankaran" w:date="2016-11-04T11:45:00Z">
              <w:tcPr>
                <w:tcW w:w="1323" w:type="dxa"/>
                <w:gridSpan w:val="3"/>
                <w:vMerge/>
                <w:tcBorders>
                  <w:top w:val="nil"/>
                  <w:left w:val="single" w:sz="8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2753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867" w:type="dxa"/>
            <w:gridSpan w:val="2"/>
            <w:vMerge/>
            <w:vAlign w:val="center"/>
            <w:hideMark/>
            <w:tcPrChange w:id="2754" w:author="Namita Sivasankaran" w:date="2016-11-04T11:45:00Z">
              <w:tcPr>
                <w:tcW w:w="1628" w:type="dxa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2755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341" w:type="dxa"/>
            <w:vMerge/>
            <w:vAlign w:val="center"/>
            <w:hideMark/>
            <w:tcPrChange w:id="2756" w:author="Namita Sivasankaran" w:date="2016-11-04T11:45:00Z">
              <w:tcPr>
                <w:tcW w:w="1231" w:type="dxa"/>
                <w:gridSpan w:val="3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2757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3294" w:type="dxa"/>
            <w:gridSpan w:val="2"/>
            <w:shd w:val="clear" w:color="auto" w:fill="auto"/>
            <w:vAlign w:val="center"/>
            <w:hideMark/>
            <w:tcPrChange w:id="2758" w:author="Namita Sivasankaran" w:date="2016-11-04T11:45:00Z">
              <w:tcPr>
                <w:tcW w:w="3331" w:type="dxa"/>
                <w:gridSpan w:val="4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2759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2760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Mothers Name</w:t>
            </w:r>
          </w:p>
        </w:tc>
        <w:tc>
          <w:tcPr>
            <w:tcW w:w="1882" w:type="dxa"/>
            <w:shd w:val="clear" w:color="auto" w:fill="auto"/>
            <w:vAlign w:val="center"/>
            <w:hideMark/>
            <w:tcPrChange w:id="2761" w:author="Namita Sivasankaran" w:date="2016-11-04T11:45:00Z">
              <w:tcPr>
                <w:tcW w:w="2122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2762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2763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Text</w:t>
            </w:r>
          </w:p>
        </w:tc>
        <w:tc>
          <w:tcPr>
            <w:tcW w:w="1280" w:type="dxa"/>
            <w:shd w:val="clear" w:color="auto" w:fill="auto"/>
            <w:vAlign w:val="center"/>
            <w:hideMark/>
            <w:tcPrChange w:id="2764" w:author="Namita Sivasankaran" w:date="2016-11-04T11:45:00Z">
              <w:tcPr>
                <w:tcW w:w="1280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2765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2766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 </w:t>
            </w:r>
          </w:p>
        </w:tc>
        <w:tc>
          <w:tcPr>
            <w:tcW w:w="1389" w:type="dxa"/>
            <w:shd w:val="clear" w:color="auto" w:fill="auto"/>
            <w:vAlign w:val="center"/>
            <w:hideMark/>
            <w:tcPrChange w:id="2767" w:author="Namita Sivasankaran" w:date="2016-11-04T11:45:00Z">
              <w:tcPr>
                <w:tcW w:w="1417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2768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2769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 </w:t>
            </w:r>
          </w:p>
        </w:tc>
        <w:tc>
          <w:tcPr>
            <w:tcW w:w="2253" w:type="dxa"/>
            <w:shd w:val="clear" w:color="auto" w:fill="auto"/>
            <w:vAlign w:val="center"/>
            <w:hideMark/>
            <w:tcPrChange w:id="2770" w:author="Namita Sivasankaran" w:date="2016-11-04T11:45:00Z">
              <w:tcPr>
                <w:tcW w:w="2268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2771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2772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From Screening</w:t>
            </w:r>
          </w:p>
        </w:tc>
      </w:tr>
      <w:tr w:rsidR="006C38DA" w:rsidRPr="006C38DA" w:rsidTr="006C38DA">
        <w:trPr>
          <w:trHeight w:val="300"/>
          <w:trPrChange w:id="2773" w:author="Namita Sivasankaran" w:date="2016-11-04T11:45:00Z">
            <w:trPr>
              <w:trHeight w:val="300"/>
            </w:trPr>
          </w:trPrChange>
        </w:trPr>
        <w:tc>
          <w:tcPr>
            <w:tcW w:w="1294" w:type="dxa"/>
            <w:vMerge/>
            <w:vAlign w:val="center"/>
            <w:hideMark/>
            <w:tcPrChange w:id="2774" w:author="Namita Sivasankaran" w:date="2016-11-04T11:45:00Z">
              <w:tcPr>
                <w:tcW w:w="1323" w:type="dxa"/>
                <w:gridSpan w:val="3"/>
                <w:vMerge/>
                <w:tcBorders>
                  <w:top w:val="nil"/>
                  <w:left w:val="single" w:sz="8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2775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867" w:type="dxa"/>
            <w:gridSpan w:val="2"/>
            <w:vMerge/>
            <w:vAlign w:val="center"/>
            <w:hideMark/>
            <w:tcPrChange w:id="2776" w:author="Namita Sivasankaran" w:date="2016-11-04T11:45:00Z">
              <w:tcPr>
                <w:tcW w:w="1628" w:type="dxa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2777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341" w:type="dxa"/>
            <w:vMerge/>
            <w:vAlign w:val="center"/>
            <w:hideMark/>
            <w:tcPrChange w:id="2778" w:author="Namita Sivasankaran" w:date="2016-11-04T11:45:00Z">
              <w:tcPr>
                <w:tcW w:w="1231" w:type="dxa"/>
                <w:gridSpan w:val="3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2779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3294" w:type="dxa"/>
            <w:gridSpan w:val="2"/>
            <w:shd w:val="clear" w:color="auto" w:fill="auto"/>
            <w:vAlign w:val="center"/>
            <w:hideMark/>
            <w:tcPrChange w:id="2780" w:author="Namita Sivasankaran" w:date="2016-11-04T11:45:00Z">
              <w:tcPr>
                <w:tcW w:w="3331" w:type="dxa"/>
                <w:gridSpan w:val="4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2781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2782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Marital Status*</w:t>
            </w:r>
          </w:p>
        </w:tc>
        <w:tc>
          <w:tcPr>
            <w:tcW w:w="1882" w:type="dxa"/>
            <w:shd w:val="clear" w:color="auto" w:fill="auto"/>
            <w:vAlign w:val="center"/>
            <w:hideMark/>
            <w:tcPrChange w:id="2783" w:author="Namita Sivasankaran" w:date="2016-11-04T11:45:00Z">
              <w:tcPr>
                <w:tcW w:w="2122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2784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2785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Text</w:t>
            </w:r>
          </w:p>
        </w:tc>
        <w:tc>
          <w:tcPr>
            <w:tcW w:w="1280" w:type="dxa"/>
            <w:shd w:val="clear" w:color="auto" w:fill="auto"/>
            <w:vAlign w:val="center"/>
            <w:hideMark/>
            <w:tcPrChange w:id="2786" w:author="Namita Sivasankaran" w:date="2016-11-04T11:45:00Z">
              <w:tcPr>
                <w:tcW w:w="1280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2787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2788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Yes</w:t>
            </w:r>
          </w:p>
        </w:tc>
        <w:tc>
          <w:tcPr>
            <w:tcW w:w="1389" w:type="dxa"/>
            <w:shd w:val="clear" w:color="auto" w:fill="auto"/>
            <w:vAlign w:val="center"/>
            <w:hideMark/>
            <w:tcPrChange w:id="2789" w:author="Namita Sivasankaran" w:date="2016-11-04T11:45:00Z">
              <w:tcPr>
                <w:tcW w:w="1417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2790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2791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 </w:t>
            </w:r>
          </w:p>
        </w:tc>
        <w:tc>
          <w:tcPr>
            <w:tcW w:w="2253" w:type="dxa"/>
            <w:shd w:val="clear" w:color="auto" w:fill="auto"/>
            <w:vAlign w:val="center"/>
            <w:hideMark/>
            <w:tcPrChange w:id="2792" w:author="Namita Sivasankaran" w:date="2016-11-04T11:45:00Z">
              <w:tcPr>
                <w:tcW w:w="2268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2793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2794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From Screening</w:t>
            </w:r>
          </w:p>
        </w:tc>
      </w:tr>
      <w:tr w:rsidR="006C38DA" w:rsidRPr="006C38DA" w:rsidTr="006C38DA">
        <w:trPr>
          <w:trHeight w:val="300"/>
          <w:trPrChange w:id="2795" w:author="Namita Sivasankaran" w:date="2016-11-04T11:45:00Z">
            <w:trPr>
              <w:trHeight w:val="300"/>
            </w:trPr>
          </w:trPrChange>
        </w:trPr>
        <w:tc>
          <w:tcPr>
            <w:tcW w:w="1294" w:type="dxa"/>
            <w:vMerge/>
            <w:vAlign w:val="center"/>
            <w:hideMark/>
            <w:tcPrChange w:id="2796" w:author="Namita Sivasankaran" w:date="2016-11-04T11:45:00Z">
              <w:tcPr>
                <w:tcW w:w="1323" w:type="dxa"/>
                <w:gridSpan w:val="3"/>
                <w:vMerge/>
                <w:tcBorders>
                  <w:top w:val="nil"/>
                  <w:left w:val="single" w:sz="8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2797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867" w:type="dxa"/>
            <w:gridSpan w:val="2"/>
            <w:vMerge/>
            <w:vAlign w:val="center"/>
            <w:hideMark/>
            <w:tcPrChange w:id="2798" w:author="Namita Sivasankaran" w:date="2016-11-04T11:45:00Z">
              <w:tcPr>
                <w:tcW w:w="1628" w:type="dxa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2799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341" w:type="dxa"/>
            <w:vMerge/>
            <w:vAlign w:val="center"/>
            <w:hideMark/>
            <w:tcPrChange w:id="2800" w:author="Namita Sivasankaran" w:date="2016-11-04T11:45:00Z">
              <w:tcPr>
                <w:tcW w:w="1231" w:type="dxa"/>
                <w:gridSpan w:val="3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2801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3294" w:type="dxa"/>
            <w:gridSpan w:val="2"/>
            <w:shd w:val="clear" w:color="auto" w:fill="auto"/>
            <w:vAlign w:val="center"/>
            <w:hideMark/>
            <w:tcPrChange w:id="2802" w:author="Namita Sivasankaran" w:date="2016-11-04T11:45:00Z">
              <w:tcPr>
                <w:tcW w:w="3331" w:type="dxa"/>
                <w:gridSpan w:val="4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2803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2804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Spouse Name</w:t>
            </w:r>
          </w:p>
        </w:tc>
        <w:tc>
          <w:tcPr>
            <w:tcW w:w="1882" w:type="dxa"/>
            <w:shd w:val="clear" w:color="auto" w:fill="auto"/>
            <w:vAlign w:val="center"/>
            <w:hideMark/>
            <w:tcPrChange w:id="2805" w:author="Namita Sivasankaran" w:date="2016-11-04T11:45:00Z">
              <w:tcPr>
                <w:tcW w:w="2122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2806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2807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Text</w:t>
            </w:r>
          </w:p>
        </w:tc>
        <w:tc>
          <w:tcPr>
            <w:tcW w:w="1280" w:type="dxa"/>
            <w:shd w:val="clear" w:color="auto" w:fill="auto"/>
            <w:vAlign w:val="center"/>
            <w:hideMark/>
            <w:tcPrChange w:id="2808" w:author="Namita Sivasankaran" w:date="2016-11-04T11:45:00Z">
              <w:tcPr>
                <w:tcW w:w="1280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2809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2810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 </w:t>
            </w:r>
          </w:p>
        </w:tc>
        <w:tc>
          <w:tcPr>
            <w:tcW w:w="1389" w:type="dxa"/>
            <w:shd w:val="clear" w:color="auto" w:fill="auto"/>
            <w:vAlign w:val="center"/>
            <w:hideMark/>
            <w:tcPrChange w:id="2811" w:author="Namita Sivasankaran" w:date="2016-11-04T11:45:00Z">
              <w:tcPr>
                <w:tcW w:w="1417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2812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2813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 </w:t>
            </w:r>
          </w:p>
        </w:tc>
        <w:tc>
          <w:tcPr>
            <w:tcW w:w="2253" w:type="dxa"/>
            <w:shd w:val="clear" w:color="auto" w:fill="auto"/>
            <w:vAlign w:val="center"/>
            <w:hideMark/>
            <w:tcPrChange w:id="2814" w:author="Namita Sivasankaran" w:date="2016-11-04T11:45:00Z">
              <w:tcPr>
                <w:tcW w:w="2268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2815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2816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From Screening</w:t>
            </w:r>
          </w:p>
        </w:tc>
      </w:tr>
      <w:tr w:rsidR="006C38DA" w:rsidRPr="006C38DA" w:rsidTr="006C38DA">
        <w:trPr>
          <w:trHeight w:val="300"/>
          <w:trPrChange w:id="2817" w:author="Namita Sivasankaran" w:date="2016-11-04T11:45:00Z">
            <w:trPr>
              <w:trHeight w:val="300"/>
            </w:trPr>
          </w:trPrChange>
        </w:trPr>
        <w:tc>
          <w:tcPr>
            <w:tcW w:w="1294" w:type="dxa"/>
            <w:vMerge/>
            <w:vAlign w:val="center"/>
            <w:hideMark/>
            <w:tcPrChange w:id="2818" w:author="Namita Sivasankaran" w:date="2016-11-04T11:45:00Z">
              <w:tcPr>
                <w:tcW w:w="1323" w:type="dxa"/>
                <w:gridSpan w:val="3"/>
                <w:vMerge/>
                <w:tcBorders>
                  <w:top w:val="nil"/>
                  <w:left w:val="single" w:sz="8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2819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867" w:type="dxa"/>
            <w:gridSpan w:val="2"/>
            <w:vMerge/>
            <w:vAlign w:val="center"/>
            <w:hideMark/>
            <w:tcPrChange w:id="2820" w:author="Namita Sivasankaran" w:date="2016-11-04T11:45:00Z">
              <w:tcPr>
                <w:tcW w:w="1628" w:type="dxa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2821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341" w:type="dxa"/>
            <w:vMerge/>
            <w:vAlign w:val="center"/>
            <w:hideMark/>
            <w:tcPrChange w:id="2822" w:author="Namita Sivasankaran" w:date="2016-11-04T11:45:00Z">
              <w:tcPr>
                <w:tcW w:w="1231" w:type="dxa"/>
                <w:gridSpan w:val="3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2823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3294" w:type="dxa"/>
            <w:gridSpan w:val="2"/>
            <w:shd w:val="clear" w:color="auto" w:fill="auto"/>
            <w:vAlign w:val="center"/>
            <w:hideMark/>
            <w:tcPrChange w:id="2824" w:author="Namita Sivasankaran" w:date="2016-11-04T11:45:00Z">
              <w:tcPr>
                <w:tcW w:w="3331" w:type="dxa"/>
                <w:gridSpan w:val="4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2825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2826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Relationship with Applicant</w:t>
            </w:r>
          </w:p>
        </w:tc>
        <w:tc>
          <w:tcPr>
            <w:tcW w:w="1882" w:type="dxa"/>
            <w:shd w:val="clear" w:color="auto" w:fill="auto"/>
            <w:vAlign w:val="center"/>
            <w:hideMark/>
            <w:tcPrChange w:id="2827" w:author="Namita Sivasankaran" w:date="2016-11-04T11:45:00Z">
              <w:tcPr>
                <w:tcW w:w="2122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2828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2829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Text</w:t>
            </w:r>
          </w:p>
        </w:tc>
        <w:tc>
          <w:tcPr>
            <w:tcW w:w="1280" w:type="dxa"/>
            <w:shd w:val="clear" w:color="auto" w:fill="auto"/>
            <w:vAlign w:val="center"/>
            <w:hideMark/>
            <w:tcPrChange w:id="2830" w:author="Namita Sivasankaran" w:date="2016-11-04T11:45:00Z">
              <w:tcPr>
                <w:tcW w:w="1280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2831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2832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Yes</w:t>
            </w:r>
          </w:p>
        </w:tc>
        <w:tc>
          <w:tcPr>
            <w:tcW w:w="1389" w:type="dxa"/>
            <w:shd w:val="clear" w:color="auto" w:fill="auto"/>
            <w:vAlign w:val="center"/>
            <w:hideMark/>
            <w:tcPrChange w:id="2833" w:author="Namita Sivasankaran" w:date="2016-11-04T11:45:00Z">
              <w:tcPr>
                <w:tcW w:w="1417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2834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2835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 </w:t>
            </w:r>
          </w:p>
        </w:tc>
        <w:tc>
          <w:tcPr>
            <w:tcW w:w="2253" w:type="dxa"/>
            <w:shd w:val="clear" w:color="auto" w:fill="auto"/>
            <w:vAlign w:val="center"/>
            <w:hideMark/>
            <w:tcPrChange w:id="2836" w:author="Namita Sivasankaran" w:date="2016-11-04T11:45:00Z">
              <w:tcPr>
                <w:tcW w:w="2268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2837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2838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From Screening</w:t>
            </w:r>
          </w:p>
        </w:tc>
      </w:tr>
      <w:tr w:rsidR="006C38DA" w:rsidRPr="006C38DA" w:rsidTr="006C38DA">
        <w:trPr>
          <w:trHeight w:val="300"/>
        </w:trPr>
        <w:tc>
          <w:tcPr>
            <w:tcW w:w="1294" w:type="dxa"/>
            <w:vMerge/>
            <w:vAlign w:val="center"/>
            <w:hideMark/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2839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867" w:type="dxa"/>
            <w:gridSpan w:val="2"/>
            <w:vMerge w:val="restart"/>
            <w:shd w:val="clear" w:color="auto" w:fill="auto"/>
            <w:vAlign w:val="center"/>
            <w:hideMark/>
          </w:tcPr>
          <w:p w:rsidR="006668B1" w:rsidRPr="006C38DA" w:rsidRDefault="006668B1" w:rsidP="006668B1">
            <w:pPr>
              <w:jc w:val="center"/>
              <w:rPr>
                <w:b/>
                <w:color w:val="000000"/>
                <w:sz w:val="22"/>
                <w:szCs w:val="22"/>
                <w:lang w:val="en-IN" w:eastAsia="en-IN"/>
                <w:rPrChange w:id="2840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b/>
                <w:color w:val="000000"/>
                <w:sz w:val="22"/>
                <w:szCs w:val="22"/>
                <w:lang w:val="en-IN" w:eastAsia="en-IN"/>
                <w:rPrChange w:id="2841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 </w:t>
            </w:r>
          </w:p>
        </w:tc>
        <w:tc>
          <w:tcPr>
            <w:tcW w:w="1341" w:type="dxa"/>
            <w:vMerge/>
            <w:vAlign w:val="center"/>
            <w:hideMark/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2842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3294" w:type="dxa"/>
            <w:gridSpan w:val="2"/>
            <w:shd w:val="clear" w:color="auto" w:fill="auto"/>
            <w:vAlign w:val="center"/>
            <w:hideMark/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2843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2844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Relationship with Business</w:t>
            </w:r>
          </w:p>
        </w:tc>
        <w:tc>
          <w:tcPr>
            <w:tcW w:w="1882" w:type="dxa"/>
            <w:shd w:val="clear" w:color="auto" w:fill="auto"/>
            <w:vAlign w:val="center"/>
            <w:hideMark/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2845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2846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Dropdown</w:t>
            </w:r>
          </w:p>
        </w:tc>
        <w:tc>
          <w:tcPr>
            <w:tcW w:w="1280" w:type="dxa"/>
            <w:shd w:val="clear" w:color="auto" w:fill="auto"/>
            <w:vAlign w:val="center"/>
            <w:hideMark/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2847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2848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Yes</w:t>
            </w:r>
          </w:p>
        </w:tc>
        <w:tc>
          <w:tcPr>
            <w:tcW w:w="1389" w:type="dxa"/>
            <w:shd w:val="clear" w:color="auto" w:fill="auto"/>
            <w:vAlign w:val="center"/>
            <w:hideMark/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2849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2850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 </w:t>
            </w:r>
          </w:p>
        </w:tc>
        <w:tc>
          <w:tcPr>
            <w:tcW w:w="2253" w:type="dxa"/>
            <w:shd w:val="clear" w:color="auto" w:fill="auto"/>
            <w:vAlign w:val="center"/>
            <w:hideMark/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2851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2852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From Screening</w:t>
            </w:r>
          </w:p>
        </w:tc>
      </w:tr>
      <w:tr w:rsidR="006C38DA" w:rsidRPr="006C38DA" w:rsidTr="006C38DA">
        <w:trPr>
          <w:trHeight w:val="300"/>
          <w:trPrChange w:id="2853" w:author="Namita Sivasankaran" w:date="2016-11-04T11:45:00Z">
            <w:trPr>
              <w:trHeight w:val="300"/>
            </w:trPr>
          </w:trPrChange>
        </w:trPr>
        <w:tc>
          <w:tcPr>
            <w:tcW w:w="1294" w:type="dxa"/>
            <w:vMerge/>
            <w:vAlign w:val="center"/>
            <w:hideMark/>
            <w:tcPrChange w:id="2854" w:author="Namita Sivasankaran" w:date="2016-11-04T11:45:00Z">
              <w:tcPr>
                <w:tcW w:w="1323" w:type="dxa"/>
                <w:gridSpan w:val="3"/>
                <w:vMerge/>
                <w:tcBorders>
                  <w:top w:val="nil"/>
                  <w:left w:val="single" w:sz="8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2855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867" w:type="dxa"/>
            <w:gridSpan w:val="2"/>
            <w:vMerge/>
            <w:vAlign w:val="center"/>
            <w:hideMark/>
            <w:tcPrChange w:id="2856" w:author="Namita Sivasankaran" w:date="2016-11-04T11:45:00Z">
              <w:tcPr>
                <w:tcW w:w="1628" w:type="dxa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2857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341" w:type="dxa"/>
            <w:vMerge/>
            <w:vAlign w:val="center"/>
            <w:hideMark/>
            <w:tcPrChange w:id="2858" w:author="Namita Sivasankaran" w:date="2016-11-04T11:45:00Z">
              <w:tcPr>
                <w:tcW w:w="1231" w:type="dxa"/>
                <w:gridSpan w:val="3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2859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3294" w:type="dxa"/>
            <w:gridSpan w:val="2"/>
            <w:shd w:val="clear" w:color="auto" w:fill="auto"/>
            <w:vAlign w:val="center"/>
            <w:hideMark/>
            <w:tcPrChange w:id="2860" w:author="Namita Sivasankaran" w:date="2016-11-04T11:45:00Z">
              <w:tcPr>
                <w:tcW w:w="3331" w:type="dxa"/>
                <w:gridSpan w:val="4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2861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2862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Business Involvement*</w:t>
            </w:r>
          </w:p>
        </w:tc>
        <w:tc>
          <w:tcPr>
            <w:tcW w:w="1882" w:type="dxa"/>
            <w:shd w:val="clear" w:color="auto" w:fill="auto"/>
            <w:vAlign w:val="center"/>
            <w:hideMark/>
            <w:tcPrChange w:id="2863" w:author="Namita Sivasankaran" w:date="2016-11-04T11:45:00Z">
              <w:tcPr>
                <w:tcW w:w="2122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2864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2865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Dropdown</w:t>
            </w:r>
          </w:p>
        </w:tc>
        <w:tc>
          <w:tcPr>
            <w:tcW w:w="1280" w:type="dxa"/>
            <w:shd w:val="clear" w:color="auto" w:fill="auto"/>
            <w:vAlign w:val="center"/>
            <w:hideMark/>
            <w:tcPrChange w:id="2866" w:author="Namita Sivasankaran" w:date="2016-11-04T11:45:00Z">
              <w:tcPr>
                <w:tcW w:w="1280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2867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2868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Yes</w:t>
            </w:r>
          </w:p>
        </w:tc>
        <w:tc>
          <w:tcPr>
            <w:tcW w:w="1389" w:type="dxa"/>
            <w:shd w:val="clear" w:color="auto" w:fill="auto"/>
            <w:vAlign w:val="center"/>
            <w:hideMark/>
            <w:tcPrChange w:id="2869" w:author="Namita Sivasankaran" w:date="2016-11-04T11:45:00Z">
              <w:tcPr>
                <w:tcW w:w="1417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2870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2871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 </w:t>
            </w:r>
          </w:p>
        </w:tc>
        <w:tc>
          <w:tcPr>
            <w:tcW w:w="2253" w:type="dxa"/>
            <w:shd w:val="clear" w:color="auto" w:fill="auto"/>
            <w:vAlign w:val="center"/>
            <w:hideMark/>
            <w:tcPrChange w:id="2872" w:author="Namita Sivasankaran" w:date="2016-11-04T11:45:00Z">
              <w:tcPr>
                <w:tcW w:w="2268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2873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2874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From Screening</w:t>
            </w:r>
          </w:p>
        </w:tc>
      </w:tr>
      <w:tr w:rsidR="006C38DA" w:rsidRPr="006C38DA" w:rsidTr="00461502">
        <w:trPr>
          <w:trHeight w:val="422"/>
          <w:trPrChange w:id="2875" w:author="Namita Sivasankaran" w:date="2016-11-04T11:49:00Z">
            <w:trPr>
              <w:trHeight w:val="600"/>
            </w:trPr>
          </w:trPrChange>
        </w:trPr>
        <w:tc>
          <w:tcPr>
            <w:tcW w:w="1294" w:type="dxa"/>
            <w:vMerge/>
            <w:vAlign w:val="center"/>
            <w:hideMark/>
            <w:tcPrChange w:id="2876" w:author="Namita Sivasankaran" w:date="2016-11-04T11:49:00Z">
              <w:tcPr>
                <w:tcW w:w="1323" w:type="dxa"/>
                <w:gridSpan w:val="3"/>
                <w:vMerge/>
                <w:tcBorders>
                  <w:top w:val="nil"/>
                  <w:left w:val="single" w:sz="8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2877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867" w:type="dxa"/>
            <w:gridSpan w:val="2"/>
            <w:vMerge/>
            <w:vAlign w:val="center"/>
            <w:hideMark/>
            <w:tcPrChange w:id="2878" w:author="Namita Sivasankaran" w:date="2016-11-04T11:49:00Z">
              <w:tcPr>
                <w:tcW w:w="1628" w:type="dxa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2879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341" w:type="dxa"/>
            <w:vMerge/>
            <w:vAlign w:val="center"/>
            <w:hideMark/>
            <w:tcPrChange w:id="2880" w:author="Namita Sivasankaran" w:date="2016-11-04T11:49:00Z">
              <w:tcPr>
                <w:tcW w:w="1231" w:type="dxa"/>
                <w:gridSpan w:val="3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2881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3294" w:type="dxa"/>
            <w:gridSpan w:val="2"/>
            <w:shd w:val="clear" w:color="auto" w:fill="auto"/>
            <w:vAlign w:val="center"/>
            <w:hideMark/>
            <w:tcPrChange w:id="2882" w:author="Namita Sivasankaran" w:date="2016-11-04T11:49:00Z">
              <w:tcPr>
                <w:tcW w:w="3331" w:type="dxa"/>
                <w:gridSpan w:val="4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2883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2884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Have you ever been a proprietor or partner of any other company</w:t>
            </w:r>
          </w:p>
        </w:tc>
        <w:tc>
          <w:tcPr>
            <w:tcW w:w="1882" w:type="dxa"/>
            <w:shd w:val="clear" w:color="auto" w:fill="auto"/>
            <w:vAlign w:val="center"/>
            <w:hideMark/>
            <w:tcPrChange w:id="2885" w:author="Namita Sivasankaran" w:date="2016-11-04T11:49:00Z">
              <w:tcPr>
                <w:tcW w:w="2122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2886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2887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Radio Buttons</w:t>
            </w:r>
          </w:p>
        </w:tc>
        <w:tc>
          <w:tcPr>
            <w:tcW w:w="1280" w:type="dxa"/>
            <w:shd w:val="clear" w:color="auto" w:fill="auto"/>
            <w:vAlign w:val="center"/>
            <w:hideMark/>
            <w:tcPrChange w:id="2888" w:author="Namita Sivasankaran" w:date="2016-11-04T11:49:00Z">
              <w:tcPr>
                <w:tcW w:w="1280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2889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2890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 </w:t>
            </w:r>
          </w:p>
        </w:tc>
        <w:tc>
          <w:tcPr>
            <w:tcW w:w="1389" w:type="dxa"/>
            <w:shd w:val="clear" w:color="auto" w:fill="auto"/>
            <w:vAlign w:val="center"/>
            <w:hideMark/>
            <w:tcPrChange w:id="2891" w:author="Namita Sivasankaran" w:date="2016-11-04T11:49:00Z">
              <w:tcPr>
                <w:tcW w:w="1417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2892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2893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 </w:t>
            </w:r>
          </w:p>
        </w:tc>
        <w:tc>
          <w:tcPr>
            <w:tcW w:w="2253" w:type="dxa"/>
            <w:shd w:val="clear" w:color="auto" w:fill="auto"/>
            <w:vAlign w:val="center"/>
            <w:hideMark/>
            <w:tcPrChange w:id="2894" w:author="Namita Sivasankaran" w:date="2016-11-04T11:49:00Z">
              <w:tcPr>
                <w:tcW w:w="2268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2895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2896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From Screening</w:t>
            </w:r>
          </w:p>
        </w:tc>
      </w:tr>
      <w:tr w:rsidR="006C38DA" w:rsidRPr="006C38DA" w:rsidTr="006C38DA">
        <w:trPr>
          <w:trHeight w:val="300"/>
          <w:trPrChange w:id="2897" w:author="Namita Sivasankaran" w:date="2016-11-04T11:45:00Z">
            <w:trPr>
              <w:trHeight w:val="300"/>
            </w:trPr>
          </w:trPrChange>
        </w:trPr>
        <w:tc>
          <w:tcPr>
            <w:tcW w:w="1294" w:type="dxa"/>
            <w:vMerge/>
            <w:vAlign w:val="center"/>
            <w:hideMark/>
            <w:tcPrChange w:id="2898" w:author="Namita Sivasankaran" w:date="2016-11-04T11:45:00Z">
              <w:tcPr>
                <w:tcW w:w="1323" w:type="dxa"/>
                <w:gridSpan w:val="3"/>
                <w:vMerge/>
                <w:tcBorders>
                  <w:top w:val="nil"/>
                  <w:left w:val="single" w:sz="8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2899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867" w:type="dxa"/>
            <w:gridSpan w:val="2"/>
            <w:vMerge/>
            <w:vAlign w:val="center"/>
            <w:hideMark/>
            <w:tcPrChange w:id="2900" w:author="Namita Sivasankaran" w:date="2016-11-04T11:45:00Z">
              <w:tcPr>
                <w:tcW w:w="1628" w:type="dxa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2901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341" w:type="dxa"/>
            <w:vMerge/>
            <w:vAlign w:val="center"/>
            <w:hideMark/>
            <w:tcPrChange w:id="2902" w:author="Namita Sivasankaran" w:date="2016-11-04T11:45:00Z">
              <w:tcPr>
                <w:tcW w:w="1231" w:type="dxa"/>
                <w:gridSpan w:val="3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2903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3294" w:type="dxa"/>
            <w:gridSpan w:val="2"/>
            <w:shd w:val="clear" w:color="auto" w:fill="auto"/>
            <w:vAlign w:val="center"/>
            <w:hideMark/>
            <w:tcPrChange w:id="2904" w:author="Namita Sivasankaran" w:date="2016-11-04T11:45:00Z">
              <w:tcPr>
                <w:tcW w:w="3331" w:type="dxa"/>
                <w:gridSpan w:val="4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2905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2906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If yes, did the business close?</w:t>
            </w:r>
          </w:p>
        </w:tc>
        <w:tc>
          <w:tcPr>
            <w:tcW w:w="1882" w:type="dxa"/>
            <w:shd w:val="clear" w:color="auto" w:fill="auto"/>
            <w:vAlign w:val="center"/>
            <w:hideMark/>
            <w:tcPrChange w:id="2907" w:author="Namita Sivasankaran" w:date="2016-11-04T11:45:00Z">
              <w:tcPr>
                <w:tcW w:w="2122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2908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2909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Radio Buttons</w:t>
            </w:r>
          </w:p>
        </w:tc>
        <w:tc>
          <w:tcPr>
            <w:tcW w:w="1280" w:type="dxa"/>
            <w:shd w:val="clear" w:color="auto" w:fill="auto"/>
            <w:vAlign w:val="center"/>
            <w:hideMark/>
            <w:tcPrChange w:id="2910" w:author="Namita Sivasankaran" w:date="2016-11-04T11:45:00Z">
              <w:tcPr>
                <w:tcW w:w="1280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2911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2912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 </w:t>
            </w:r>
          </w:p>
        </w:tc>
        <w:tc>
          <w:tcPr>
            <w:tcW w:w="1389" w:type="dxa"/>
            <w:shd w:val="clear" w:color="auto" w:fill="auto"/>
            <w:vAlign w:val="center"/>
            <w:hideMark/>
            <w:tcPrChange w:id="2913" w:author="Namita Sivasankaran" w:date="2016-11-04T11:45:00Z">
              <w:tcPr>
                <w:tcW w:w="1417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2914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2915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 </w:t>
            </w:r>
          </w:p>
        </w:tc>
        <w:tc>
          <w:tcPr>
            <w:tcW w:w="2253" w:type="dxa"/>
            <w:shd w:val="clear" w:color="auto" w:fill="auto"/>
            <w:vAlign w:val="center"/>
            <w:hideMark/>
            <w:tcPrChange w:id="2916" w:author="Namita Sivasankaran" w:date="2016-11-04T11:45:00Z">
              <w:tcPr>
                <w:tcW w:w="2268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2917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2918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From Screening</w:t>
            </w:r>
          </w:p>
        </w:tc>
      </w:tr>
      <w:tr w:rsidR="006C38DA" w:rsidRPr="006C38DA" w:rsidTr="006C38DA">
        <w:trPr>
          <w:trHeight w:val="300"/>
          <w:trPrChange w:id="2919" w:author="Namita Sivasankaran" w:date="2016-11-04T11:45:00Z">
            <w:trPr>
              <w:trHeight w:val="300"/>
            </w:trPr>
          </w:trPrChange>
        </w:trPr>
        <w:tc>
          <w:tcPr>
            <w:tcW w:w="1294" w:type="dxa"/>
            <w:vMerge/>
            <w:vAlign w:val="center"/>
            <w:hideMark/>
            <w:tcPrChange w:id="2920" w:author="Namita Sivasankaran" w:date="2016-11-04T11:45:00Z">
              <w:tcPr>
                <w:tcW w:w="1323" w:type="dxa"/>
                <w:gridSpan w:val="3"/>
                <w:vMerge/>
                <w:tcBorders>
                  <w:top w:val="nil"/>
                  <w:left w:val="single" w:sz="8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2921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867" w:type="dxa"/>
            <w:gridSpan w:val="2"/>
            <w:vMerge/>
            <w:vAlign w:val="center"/>
            <w:hideMark/>
            <w:tcPrChange w:id="2922" w:author="Namita Sivasankaran" w:date="2016-11-04T11:45:00Z">
              <w:tcPr>
                <w:tcW w:w="1628" w:type="dxa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2923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341" w:type="dxa"/>
            <w:vMerge/>
            <w:vAlign w:val="center"/>
            <w:hideMark/>
            <w:tcPrChange w:id="2924" w:author="Namita Sivasankaran" w:date="2016-11-04T11:45:00Z">
              <w:tcPr>
                <w:tcW w:w="1231" w:type="dxa"/>
                <w:gridSpan w:val="3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2925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3294" w:type="dxa"/>
            <w:gridSpan w:val="2"/>
            <w:shd w:val="clear" w:color="auto" w:fill="auto"/>
            <w:vAlign w:val="center"/>
            <w:hideMark/>
            <w:tcPrChange w:id="2926" w:author="Namita Sivasankaran" w:date="2016-11-04T11:45:00Z">
              <w:tcPr>
                <w:tcW w:w="3331" w:type="dxa"/>
                <w:gridSpan w:val="4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2927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2928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Month/Year (of business closure)</w:t>
            </w:r>
          </w:p>
        </w:tc>
        <w:tc>
          <w:tcPr>
            <w:tcW w:w="1882" w:type="dxa"/>
            <w:shd w:val="clear" w:color="auto" w:fill="auto"/>
            <w:vAlign w:val="center"/>
            <w:hideMark/>
            <w:tcPrChange w:id="2929" w:author="Namita Sivasankaran" w:date="2016-11-04T11:45:00Z">
              <w:tcPr>
                <w:tcW w:w="2122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2930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2931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Date</w:t>
            </w:r>
          </w:p>
        </w:tc>
        <w:tc>
          <w:tcPr>
            <w:tcW w:w="1280" w:type="dxa"/>
            <w:shd w:val="clear" w:color="auto" w:fill="auto"/>
            <w:vAlign w:val="center"/>
            <w:hideMark/>
            <w:tcPrChange w:id="2932" w:author="Namita Sivasankaran" w:date="2016-11-04T11:45:00Z">
              <w:tcPr>
                <w:tcW w:w="1280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2933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2934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 </w:t>
            </w:r>
          </w:p>
        </w:tc>
        <w:tc>
          <w:tcPr>
            <w:tcW w:w="1389" w:type="dxa"/>
            <w:shd w:val="clear" w:color="auto" w:fill="auto"/>
            <w:vAlign w:val="center"/>
            <w:hideMark/>
            <w:tcPrChange w:id="2935" w:author="Namita Sivasankaran" w:date="2016-11-04T11:45:00Z">
              <w:tcPr>
                <w:tcW w:w="1417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2936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2937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 </w:t>
            </w:r>
          </w:p>
        </w:tc>
        <w:tc>
          <w:tcPr>
            <w:tcW w:w="2253" w:type="dxa"/>
            <w:shd w:val="clear" w:color="auto" w:fill="auto"/>
            <w:vAlign w:val="center"/>
            <w:hideMark/>
            <w:tcPrChange w:id="2938" w:author="Namita Sivasankaran" w:date="2016-11-04T11:45:00Z">
              <w:tcPr>
                <w:tcW w:w="2268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2939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2940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From Screening</w:t>
            </w:r>
          </w:p>
        </w:tc>
      </w:tr>
      <w:tr w:rsidR="006C38DA" w:rsidRPr="006C38DA" w:rsidTr="006C38DA">
        <w:trPr>
          <w:trHeight w:val="300"/>
          <w:trPrChange w:id="2941" w:author="Namita Sivasankaran" w:date="2016-11-04T11:45:00Z">
            <w:trPr>
              <w:trHeight w:val="300"/>
            </w:trPr>
          </w:trPrChange>
        </w:trPr>
        <w:tc>
          <w:tcPr>
            <w:tcW w:w="1294" w:type="dxa"/>
            <w:vMerge/>
            <w:vAlign w:val="center"/>
            <w:hideMark/>
            <w:tcPrChange w:id="2942" w:author="Namita Sivasankaran" w:date="2016-11-04T11:45:00Z">
              <w:tcPr>
                <w:tcW w:w="1323" w:type="dxa"/>
                <w:gridSpan w:val="3"/>
                <w:vMerge/>
                <w:tcBorders>
                  <w:top w:val="nil"/>
                  <w:left w:val="single" w:sz="8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2943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867" w:type="dxa"/>
            <w:gridSpan w:val="2"/>
            <w:vMerge/>
            <w:vAlign w:val="center"/>
            <w:hideMark/>
            <w:tcPrChange w:id="2944" w:author="Namita Sivasankaran" w:date="2016-11-04T11:45:00Z">
              <w:tcPr>
                <w:tcW w:w="1628" w:type="dxa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2945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341" w:type="dxa"/>
            <w:vMerge w:val="restart"/>
            <w:shd w:val="clear" w:color="auto" w:fill="auto"/>
            <w:vAlign w:val="center"/>
            <w:hideMark/>
            <w:tcPrChange w:id="2946" w:author="Namita Sivasankaran" w:date="2016-11-04T11:45:00Z">
              <w:tcPr>
                <w:tcW w:w="1231" w:type="dxa"/>
                <w:gridSpan w:val="3"/>
                <w:vMerge w:val="restart"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b/>
                <w:color w:val="000000"/>
                <w:sz w:val="22"/>
                <w:szCs w:val="22"/>
                <w:lang w:val="en-IN" w:eastAsia="en-IN"/>
                <w:rPrChange w:id="2947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b/>
                <w:color w:val="000000"/>
                <w:sz w:val="22"/>
                <w:szCs w:val="22"/>
                <w:lang w:val="en-IN" w:eastAsia="en-IN"/>
                <w:rPrChange w:id="2948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Address Details</w:t>
            </w:r>
          </w:p>
        </w:tc>
        <w:tc>
          <w:tcPr>
            <w:tcW w:w="3294" w:type="dxa"/>
            <w:gridSpan w:val="2"/>
            <w:shd w:val="clear" w:color="auto" w:fill="auto"/>
            <w:vAlign w:val="center"/>
            <w:hideMark/>
            <w:tcPrChange w:id="2949" w:author="Namita Sivasankaran" w:date="2016-11-04T11:45:00Z">
              <w:tcPr>
                <w:tcW w:w="3331" w:type="dxa"/>
                <w:gridSpan w:val="4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2950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2951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Type of Address</w:t>
            </w:r>
          </w:p>
        </w:tc>
        <w:tc>
          <w:tcPr>
            <w:tcW w:w="1882" w:type="dxa"/>
            <w:shd w:val="clear" w:color="auto" w:fill="auto"/>
            <w:vAlign w:val="center"/>
            <w:hideMark/>
            <w:tcPrChange w:id="2952" w:author="Namita Sivasankaran" w:date="2016-11-04T11:45:00Z">
              <w:tcPr>
                <w:tcW w:w="2122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2953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2954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Dropdown</w:t>
            </w:r>
          </w:p>
        </w:tc>
        <w:tc>
          <w:tcPr>
            <w:tcW w:w="1280" w:type="dxa"/>
            <w:shd w:val="clear" w:color="auto" w:fill="auto"/>
            <w:vAlign w:val="center"/>
            <w:hideMark/>
            <w:tcPrChange w:id="2955" w:author="Namita Sivasankaran" w:date="2016-11-04T11:45:00Z">
              <w:tcPr>
                <w:tcW w:w="1280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2956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2957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Yes</w:t>
            </w:r>
          </w:p>
        </w:tc>
        <w:tc>
          <w:tcPr>
            <w:tcW w:w="1389" w:type="dxa"/>
            <w:shd w:val="clear" w:color="auto" w:fill="auto"/>
            <w:vAlign w:val="center"/>
            <w:hideMark/>
            <w:tcPrChange w:id="2958" w:author="Namita Sivasankaran" w:date="2016-11-04T11:45:00Z">
              <w:tcPr>
                <w:tcW w:w="1417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2959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2960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 </w:t>
            </w:r>
          </w:p>
        </w:tc>
        <w:tc>
          <w:tcPr>
            <w:tcW w:w="2253" w:type="dxa"/>
            <w:shd w:val="clear" w:color="auto" w:fill="auto"/>
            <w:vAlign w:val="center"/>
            <w:hideMark/>
            <w:tcPrChange w:id="2961" w:author="Namita Sivasankaran" w:date="2016-11-04T11:45:00Z">
              <w:tcPr>
                <w:tcW w:w="2268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2962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2963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From Screening</w:t>
            </w:r>
          </w:p>
        </w:tc>
      </w:tr>
      <w:tr w:rsidR="006C38DA" w:rsidRPr="006C38DA" w:rsidTr="006C38DA">
        <w:trPr>
          <w:trHeight w:val="300"/>
          <w:trPrChange w:id="2964" w:author="Namita Sivasankaran" w:date="2016-11-04T11:45:00Z">
            <w:trPr>
              <w:trHeight w:val="300"/>
            </w:trPr>
          </w:trPrChange>
        </w:trPr>
        <w:tc>
          <w:tcPr>
            <w:tcW w:w="1294" w:type="dxa"/>
            <w:vMerge/>
            <w:vAlign w:val="center"/>
            <w:hideMark/>
            <w:tcPrChange w:id="2965" w:author="Namita Sivasankaran" w:date="2016-11-04T11:45:00Z">
              <w:tcPr>
                <w:tcW w:w="1323" w:type="dxa"/>
                <w:gridSpan w:val="3"/>
                <w:vMerge/>
                <w:tcBorders>
                  <w:top w:val="nil"/>
                  <w:left w:val="single" w:sz="8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2966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867" w:type="dxa"/>
            <w:gridSpan w:val="2"/>
            <w:vMerge/>
            <w:vAlign w:val="center"/>
            <w:hideMark/>
            <w:tcPrChange w:id="2967" w:author="Namita Sivasankaran" w:date="2016-11-04T11:45:00Z">
              <w:tcPr>
                <w:tcW w:w="1628" w:type="dxa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2968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341" w:type="dxa"/>
            <w:vMerge/>
            <w:vAlign w:val="center"/>
            <w:hideMark/>
            <w:tcPrChange w:id="2969" w:author="Namita Sivasankaran" w:date="2016-11-04T11:45:00Z">
              <w:tcPr>
                <w:tcW w:w="1231" w:type="dxa"/>
                <w:gridSpan w:val="3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2970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3294" w:type="dxa"/>
            <w:gridSpan w:val="2"/>
            <w:shd w:val="clear" w:color="auto" w:fill="auto"/>
            <w:vAlign w:val="center"/>
            <w:hideMark/>
            <w:tcPrChange w:id="2971" w:author="Namita Sivasankaran" w:date="2016-11-04T11:45:00Z">
              <w:tcPr>
                <w:tcW w:w="3331" w:type="dxa"/>
                <w:gridSpan w:val="4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2972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2973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Care of</w:t>
            </w:r>
          </w:p>
        </w:tc>
        <w:tc>
          <w:tcPr>
            <w:tcW w:w="1882" w:type="dxa"/>
            <w:shd w:val="clear" w:color="auto" w:fill="auto"/>
            <w:vAlign w:val="center"/>
            <w:hideMark/>
            <w:tcPrChange w:id="2974" w:author="Namita Sivasankaran" w:date="2016-11-04T11:45:00Z">
              <w:tcPr>
                <w:tcW w:w="2122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2975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2976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text</w:t>
            </w:r>
          </w:p>
        </w:tc>
        <w:tc>
          <w:tcPr>
            <w:tcW w:w="1280" w:type="dxa"/>
            <w:shd w:val="clear" w:color="auto" w:fill="auto"/>
            <w:vAlign w:val="center"/>
            <w:hideMark/>
            <w:tcPrChange w:id="2977" w:author="Namita Sivasankaran" w:date="2016-11-04T11:45:00Z">
              <w:tcPr>
                <w:tcW w:w="1280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2978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2979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 </w:t>
            </w:r>
          </w:p>
        </w:tc>
        <w:tc>
          <w:tcPr>
            <w:tcW w:w="1389" w:type="dxa"/>
            <w:shd w:val="clear" w:color="auto" w:fill="auto"/>
            <w:vAlign w:val="center"/>
            <w:hideMark/>
            <w:tcPrChange w:id="2980" w:author="Namita Sivasankaran" w:date="2016-11-04T11:45:00Z">
              <w:tcPr>
                <w:tcW w:w="1417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2981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2982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 </w:t>
            </w:r>
          </w:p>
        </w:tc>
        <w:tc>
          <w:tcPr>
            <w:tcW w:w="2253" w:type="dxa"/>
            <w:shd w:val="clear" w:color="auto" w:fill="auto"/>
            <w:vAlign w:val="center"/>
            <w:hideMark/>
            <w:tcPrChange w:id="2983" w:author="Namita Sivasankaran" w:date="2016-11-04T11:45:00Z">
              <w:tcPr>
                <w:tcW w:w="2268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2984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2985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From Screening</w:t>
            </w:r>
          </w:p>
        </w:tc>
      </w:tr>
      <w:tr w:rsidR="006C38DA" w:rsidRPr="006C38DA" w:rsidTr="00461502">
        <w:trPr>
          <w:trHeight w:val="376"/>
          <w:trPrChange w:id="2986" w:author="Namita Sivasankaran" w:date="2016-11-04T11:49:00Z">
            <w:trPr>
              <w:trHeight w:val="600"/>
            </w:trPr>
          </w:trPrChange>
        </w:trPr>
        <w:tc>
          <w:tcPr>
            <w:tcW w:w="1294" w:type="dxa"/>
            <w:vMerge/>
            <w:vAlign w:val="center"/>
            <w:hideMark/>
            <w:tcPrChange w:id="2987" w:author="Namita Sivasankaran" w:date="2016-11-04T11:49:00Z">
              <w:tcPr>
                <w:tcW w:w="1323" w:type="dxa"/>
                <w:gridSpan w:val="3"/>
                <w:vMerge/>
                <w:tcBorders>
                  <w:top w:val="nil"/>
                  <w:left w:val="single" w:sz="8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2988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867" w:type="dxa"/>
            <w:gridSpan w:val="2"/>
            <w:vMerge/>
            <w:vAlign w:val="center"/>
            <w:hideMark/>
            <w:tcPrChange w:id="2989" w:author="Namita Sivasankaran" w:date="2016-11-04T11:49:00Z">
              <w:tcPr>
                <w:tcW w:w="1628" w:type="dxa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2990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341" w:type="dxa"/>
            <w:vMerge/>
            <w:vAlign w:val="center"/>
            <w:hideMark/>
            <w:tcPrChange w:id="2991" w:author="Namita Sivasankaran" w:date="2016-11-04T11:49:00Z">
              <w:tcPr>
                <w:tcW w:w="1231" w:type="dxa"/>
                <w:gridSpan w:val="3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2992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3294" w:type="dxa"/>
            <w:gridSpan w:val="2"/>
            <w:shd w:val="clear" w:color="auto" w:fill="auto"/>
            <w:vAlign w:val="center"/>
            <w:hideMark/>
            <w:tcPrChange w:id="2993" w:author="Namita Sivasankaran" w:date="2016-11-04T11:49:00Z">
              <w:tcPr>
                <w:tcW w:w="3331" w:type="dxa"/>
                <w:gridSpan w:val="4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2994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2995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Building*</w:t>
            </w:r>
          </w:p>
        </w:tc>
        <w:tc>
          <w:tcPr>
            <w:tcW w:w="1882" w:type="dxa"/>
            <w:shd w:val="clear" w:color="auto" w:fill="auto"/>
            <w:vAlign w:val="center"/>
            <w:hideMark/>
            <w:tcPrChange w:id="2996" w:author="Namita Sivasankaran" w:date="2016-11-04T11:49:00Z">
              <w:tcPr>
                <w:tcW w:w="2122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461502" w:rsidRDefault="006668B1" w:rsidP="006668B1">
            <w:pPr>
              <w:rPr>
                <w:ins w:id="2997" w:author="Namita Sivasankaran" w:date="2016-11-04T11:49:00Z"/>
                <w:color w:val="000000"/>
                <w:sz w:val="22"/>
                <w:szCs w:val="22"/>
                <w:lang w:val="en-IN" w:eastAsia="en-IN"/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2998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 xml:space="preserve">Alphanumeric, </w:t>
            </w:r>
          </w:p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2999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3000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sp</w:t>
            </w:r>
            <w:ins w:id="3001" w:author="Namita Sivasankaran" w:date="2016-11-04T11:49:00Z">
              <w:r w:rsidR="00461502">
                <w:rPr>
                  <w:color w:val="000000"/>
                  <w:sz w:val="22"/>
                  <w:szCs w:val="22"/>
                  <w:lang w:val="en-IN" w:eastAsia="en-IN"/>
                </w:rPr>
                <w:t>ecia</w:t>
              </w:r>
            </w:ins>
            <w:r w:rsidRPr="006C38DA">
              <w:rPr>
                <w:color w:val="000000"/>
                <w:sz w:val="22"/>
                <w:szCs w:val="22"/>
                <w:lang w:val="en-IN" w:eastAsia="en-IN"/>
                <w:rPrChange w:id="3002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l charac</w:t>
            </w:r>
            <w:ins w:id="3003" w:author="Namita Sivasankaran" w:date="2016-11-04T11:49:00Z">
              <w:r w:rsidR="00461502">
                <w:rPr>
                  <w:color w:val="000000"/>
                  <w:sz w:val="22"/>
                  <w:szCs w:val="22"/>
                  <w:lang w:val="en-IN" w:eastAsia="en-IN"/>
                </w:rPr>
                <w:t>ters</w:t>
              </w:r>
            </w:ins>
          </w:p>
        </w:tc>
        <w:tc>
          <w:tcPr>
            <w:tcW w:w="1280" w:type="dxa"/>
            <w:shd w:val="clear" w:color="auto" w:fill="auto"/>
            <w:vAlign w:val="center"/>
            <w:hideMark/>
            <w:tcPrChange w:id="3004" w:author="Namita Sivasankaran" w:date="2016-11-04T11:49:00Z">
              <w:tcPr>
                <w:tcW w:w="1280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3005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3006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Yes</w:t>
            </w:r>
          </w:p>
        </w:tc>
        <w:tc>
          <w:tcPr>
            <w:tcW w:w="1389" w:type="dxa"/>
            <w:shd w:val="clear" w:color="auto" w:fill="auto"/>
            <w:vAlign w:val="center"/>
            <w:hideMark/>
            <w:tcPrChange w:id="3007" w:author="Namita Sivasankaran" w:date="2016-11-04T11:49:00Z">
              <w:tcPr>
                <w:tcW w:w="1417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3008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3009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 </w:t>
            </w:r>
          </w:p>
        </w:tc>
        <w:tc>
          <w:tcPr>
            <w:tcW w:w="2253" w:type="dxa"/>
            <w:shd w:val="clear" w:color="auto" w:fill="auto"/>
            <w:vAlign w:val="center"/>
            <w:hideMark/>
            <w:tcPrChange w:id="3010" w:author="Namita Sivasankaran" w:date="2016-11-04T11:49:00Z">
              <w:tcPr>
                <w:tcW w:w="2268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3011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3012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From Screening</w:t>
            </w:r>
          </w:p>
        </w:tc>
      </w:tr>
      <w:tr w:rsidR="006C38DA" w:rsidRPr="006C38DA" w:rsidTr="00461502">
        <w:trPr>
          <w:trHeight w:val="426"/>
          <w:trPrChange w:id="3013" w:author="Namita Sivasankaran" w:date="2016-11-04T11:50:00Z">
            <w:trPr>
              <w:trHeight w:val="600"/>
            </w:trPr>
          </w:trPrChange>
        </w:trPr>
        <w:tc>
          <w:tcPr>
            <w:tcW w:w="1294" w:type="dxa"/>
            <w:vMerge/>
            <w:vAlign w:val="center"/>
            <w:hideMark/>
            <w:tcPrChange w:id="3014" w:author="Namita Sivasankaran" w:date="2016-11-04T11:50:00Z">
              <w:tcPr>
                <w:tcW w:w="1323" w:type="dxa"/>
                <w:gridSpan w:val="3"/>
                <w:vMerge/>
                <w:tcBorders>
                  <w:top w:val="nil"/>
                  <w:left w:val="single" w:sz="8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3015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867" w:type="dxa"/>
            <w:gridSpan w:val="2"/>
            <w:vMerge/>
            <w:vAlign w:val="center"/>
            <w:hideMark/>
            <w:tcPrChange w:id="3016" w:author="Namita Sivasankaran" w:date="2016-11-04T11:50:00Z">
              <w:tcPr>
                <w:tcW w:w="1628" w:type="dxa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3017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341" w:type="dxa"/>
            <w:vMerge/>
            <w:vAlign w:val="center"/>
            <w:hideMark/>
            <w:tcPrChange w:id="3018" w:author="Namita Sivasankaran" w:date="2016-11-04T11:50:00Z">
              <w:tcPr>
                <w:tcW w:w="1231" w:type="dxa"/>
                <w:gridSpan w:val="3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3019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3294" w:type="dxa"/>
            <w:gridSpan w:val="2"/>
            <w:shd w:val="clear" w:color="auto" w:fill="auto"/>
            <w:vAlign w:val="center"/>
            <w:hideMark/>
            <w:tcPrChange w:id="3020" w:author="Namita Sivasankaran" w:date="2016-11-04T11:50:00Z">
              <w:tcPr>
                <w:tcW w:w="3331" w:type="dxa"/>
                <w:gridSpan w:val="4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3021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3022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Street</w:t>
            </w:r>
          </w:p>
        </w:tc>
        <w:tc>
          <w:tcPr>
            <w:tcW w:w="1882" w:type="dxa"/>
            <w:shd w:val="clear" w:color="auto" w:fill="auto"/>
            <w:vAlign w:val="center"/>
            <w:hideMark/>
            <w:tcPrChange w:id="3023" w:author="Namita Sivasankaran" w:date="2016-11-04T11:50:00Z">
              <w:tcPr>
                <w:tcW w:w="2122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461502" w:rsidRDefault="00461502" w:rsidP="00461502">
            <w:pPr>
              <w:rPr>
                <w:ins w:id="3024" w:author="Namita Sivasankaran" w:date="2016-11-04T11:49:00Z"/>
                <w:color w:val="000000"/>
                <w:sz w:val="22"/>
                <w:szCs w:val="22"/>
                <w:lang w:val="en-IN" w:eastAsia="en-IN"/>
              </w:rPr>
            </w:pPr>
            <w:ins w:id="3025" w:author="Namita Sivasankaran" w:date="2016-11-04T11:49:00Z">
              <w:r w:rsidRPr="00982F87">
                <w:rPr>
                  <w:color w:val="000000"/>
                  <w:sz w:val="22"/>
                  <w:szCs w:val="22"/>
                  <w:lang w:val="en-IN" w:eastAsia="en-IN"/>
                </w:rPr>
                <w:t xml:space="preserve">Alphanumeric, </w:t>
              </w:r>
            </w:ins>
          </w:p>
          <w:p w:rsidR="006668B1" w:rsidRPr="006C38DA" w:rsidRDefault="00461502" w:rsidP="00461502">
            <w:pPr>
              <w:rPr>
                <w:color w:val="000000"/>
                <w:sz w:val="22"/>
                <w:szCs w:val="22"/>
                <w:lang w:val="en-IN" w:eastAsia="en-IN"/>
                <w:rPrChange w:id="3026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ins w:id="3027" w:author="Namita Sivasankaran" w:date="2016-11-04T11:49:00Z">
              <w:r w:rsidRPr="00982F87">
                <w:rPr>
                  <w:color w:val="000000"/>
                  <w:sz w:val="22"/>
                  <w:szCs w:val="22"/>
                  <w:lang w:val="en-IN" w:eastAsia="en-IN"/>
                </w:rPr>
                <w:t>sp</w:t>
              </w:r>
              <w:r>
                <w:rPr>
                  <w:color w:val="000000"/>
                  <w:sz w:val="22"/>
                  <w:szCs w:val="22"/>
                  <w:lang w:val="en-IN" w:eastAsia="en-IN"/>
                </w:rPr>
                <w:t>ecia</w:t>
              </w:r>
              <w:r w:rsidRPr="00982F87">
                <w:rPr>
                  <w:color w:val="000000"/>
                  <w:sz w:val="22"/>
                  <w:szCs w:val="22"/>
                  <w:lang w:val="en-IN" w:eastAsia="en-IN"/>
                </w:rPr>
                <w:t>l charac</w:t>
              </w:r>
              <w:r>
                <w:rPr>
                  <w:color w:val="000000"/>
                  <w:sz w:val="22"/>
                  <w:szCs w:val="22"/>
                  <w:lang w:val="en-IN" w:eastAsia="en-IN"/>
                </w:rPr>
                <w:t>ters</w:t>
              </w:r>
            </w:ins>
            <w:del w:id="3028" w:author="Namita Sivasankaran" w:date="2016-11-04T11:49:00Z">
              <w:r w:rsidR="006668B1" w:rsidRPr="006C38DA" w:rsidDel="00461502">
                <w:rPr>
                  <w:color w:val="000000"/>
                  <w:sz w:val="22"/>
                  <w:szCs w:val="22"/>
                  <w:lang w:val="en-IN" w:eastAsia="en-IN"/>
                  <w:rPrChange w:id="3029" w:author="Namita Sivasankaran" w:date="2016-11-04T11:40:00Z">
                    <w:rPr>
                      <w:rFonts w:ascii="Calibri" w:hAnsi="Calibri"/>
                      <w:color w:val="000000"/>
                      <w:sz w:val="24"/>
                      <w:szCs w:val="24"/>
                      <w:lang w:val="en-IN" w:eastAsia="en-IN"/>
                    </w:rPr>
                  </w:rPrChange>
                </w:rPr>
                <w:delText>Alphanumeric, spl charac</w:delText>
              </w:r>
            </w:del>
          </w:p>
        </w:tc>
        <w:tc>
          <w:tcPr>
            <w:tcW w:w="1280" w:type="dxa"/>
            <w:shd w:val="clear" w:color="auto" w:fill="auto"/>
            <w:vAlign w:val="center"/>
            <w:hideMark/>
            <w:tcPrChange w:id="3030" w:author="Namita Sivasankaran" w:date="2016-11-04T11:50:00Z">
              <w:tcPr>
                <w:tcW w:w="1280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3031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3032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 </w:t>
            </w:r>
          </w:p>
        </w:tc>
        <w:tc>
          <w:tcPr>
            <w:tcW w:w="1389" w:type="dxa"/>
            <w:shd w:val="clear" w:color="auto" w:fill="auto"/>
            <w:vAlign w:val="center"/>
            <w:hideMark/>
            <w:tcPrChange w:id="3033" w:author="Namita Sivasankaran" w:date="2016-11-04T11:50:00Z">
              <w:tcPr>
                <w:tcW w:w="1417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3034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3035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 </w:t>
            </w:r>
          </w:p>
        </w:tc>
        <w:tc>
          <w:tcPr>
            <w:tcW w:w="2253" w:type="dxa"/>
            <w:shd w:val="clear" w:color="auto" w:fill="auto"/>
            <w:vAlign w:val="center"/>
            <w:hideMark/>
            <w:tcPrChange w:id="3036" w:author="Namita Sivasankaran" w:date="2016-11-04T11:50:00Z">
              <w:tcPr>
                <w:tcW w:w="2268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3037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3038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From Screening</w:t>
            </w:r>
          </w:p>
        </w:tc>
      </w:tr>
      <w:tr w:rsidR="006C38DA" w:rsidRPr="006C38DA" w:rsidTr="00461502">
        <w:trPr>
          <w:trHeight w:val="548"/>
          <w:trPrChange w:id="3039" w:author="Namita Sivasankaran" w:date="2016-11-04T11:49:00Z">
            <w:trPr>
              <w:trHeight w:val="600"/>
            </w:trPr>
          </w:trPrChange>
        </w:trPr>
        <w:tc>
          <w:tcPr>
            <w:tcW w:w="1294" w:type="dxa"/>
            <w:vMerge/>
            <w:vAlign w:val="center"/>
            <w:hideMark/>
            <w:tcPrChange w:id="3040" w:author="Namita Sivasankaran" w:date="2016-11-04T11:49:00Z">
              <w:tcPr>
                <w:tcW w:w="1323" w:type="dxa"/>
                <w:gridSpan w:val="3"/>
                <w:vMerge/>
                <w:tcBorders>
                  <w:top w:val="nil"/>
                  <w:left w:val="single" w:sz="8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3041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867" w:type="dxa"/>
            <w:gridSpan w:val="2"/>
            <w:vMerge/>
            <w:vAlign w:val="center"/>
            <w:hideMark/>
            <w:tcPrChange w:id="3042" w:author="Namita Sivasankaran" w:date="2016-11-04T11:49:00Z">
              <w:tcPr>
                <w:tcW w:w="1628" w:type="dxa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3043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341" w:type="dxa"/>
            <w:vMerge/>
            <w:vAlign w:val="center"/>
            <w:hideMark/>
            <w:tcPrChange w:id="3044" w:author="Namita Sivasankaran" w:date="2016-11-04T11:49:00Z">
              <w:tcPr>
                <w:tcW w:w="1231" w:type="dxa"/>
                <w:gridSpan w:val="3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3045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3294" w:type="dxa"/>
            <w:gridSpan w:val="2"/>
            <w:shd w:val="clear" w:color="auto" w:fill="auto"/>
            <w:vAlign w:val="center"/>
            <w:hideMark/>
            <w:tcPrChange w:id="3046" w:author="Namita Sivasankaran" w:date="2016-11-04T11:49:00Z">
              <w:tcPr>
                <w:tcW w:w="3331" w:type="dxa"/>
                <w:gridSpan w:val="4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3047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3048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Landmark</w:t>
            </w:r>
          </w:p>
        </w:tc>
        <w:tc>
          <w:tcPr>
            <w:tcW w:w="1882" w:type="dxa"/>
            <w:shd w:val="clear" w:color="auto" w:fill="auto"/>
            <w:vAlign w:val="center"/>
            <w:hideMark/>
            <w:tcPrChange w:id="3049" w:author="Namita Sivasankaran" w:date="2016-11-04T11:49:00Z">
              <w:tcPr>
                <w:tcW w:w="2122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461502" w:rsidRDefault="00461502" w:rsidP="00461502">
            <w:pPr>
              <w:rPr>
                <w:ins w:id="3050" w:author="Namita Sivasankaran" w:date="2016-11-04T11:49:00Z"/>
                <w:color w:val="000000"/>
                <w:sz w:val="22"/>
                <w:szCs w:val="22"/>
                <w:lang w:val="en-IN" w:eastAsia="en-IN"/>
              </w:rPr>
            </w:pPr>
            <w:ins w:id="3051" w:author="Namita Sivasankaran" w:date="2016-11-04T11:49:00Z">
              <w:r w:rsidRPr="00982F87">
                <w:rPr>
                  <w:color w:val="000000"/>
                  <w:sz w:val="22"/>
                  <w:szCs w:val="22"/>
                  <w:lang w:val="en-IN" w:eastAsia="en-IN"/>
                </w:rPr>
                <w:t xml:space="preserve">Alphanumeric, </w:t>
              </w:r>
            </w:ins>
          </w:p>
          <w:p w:rsidR="006668B1" w:rsidRPr="006C38DA" w:rsidRDefault="00461502" w:rsidP="00461502">
            <w:pPr>
              <w:rPr>
                <w:color w:val="000000"/>
                <w:sz w:val="22"/>
                <w:szCs w:val="22"/>
                <w:lang w:val="en-IN" w:eastAsia="en-IN"/>
                <w:rPrChange w:id="3052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ins w:id="3053" w:author="Namita Sivasankaran" w:date="2016-11-04T11:49:00Z">
              <w:r w:rsidRPr="00982F87">
                <w:rPr>
                  <w:color w:val="000000"/>
                  <w:sz w:val="22"/>
                  <w:szCs w:val="22"/>
                  <w:lang w:val="en-IN" w:eastAsia="en-IN"/>
                </w:rPr>
                <w:t>sp</w:t>
              </w:r>
              <w:r>
                <w:rPr>
                  <w:color w:val="000000"/>
                  <w:sz w:val="22"/>
                  <w:szCs w:val="22"/>
                  <w:lang w:val="en-IN" w:eastAsia="en-IN"/>
                </w:rPr>
                <w:t>ecia</w:t>
              </w:r>
              <w:r w:rsidRPr="00982F87">
                <w:rPr>
                  <w:color w:val="000000"/>
                  <w:sz w:val="22"/>
                  <w:szCs w:val="22"/>
                  <w:lang w:val="en-IN" w:eastAsia="en-IN"/>
                </w:rPr>
                <w:t>l charac</w:t>
              </w:r>
              <w:r>
                <w:rPr>
                  <w:color w:val="000000"/>
                  <w:sz w:val="22"/>
                  <w:szCs w:val="22"/>
                  <w:lang w:val="en-IN" w:eastAsia="en-IN"/>
                </w:rPr>
                <w:t>ters</w:t>
              </w:r>
            </w:ins>
            <w:del w:id="3054" w:author="Namita Sivasankaran" w:date="2016-11-04T11:49:00Z">
              <w:r w:rsidR="006668B1" w:rsidRPr="006C38DA" w:rsidDel="00461502">
                <w:rPr>
                  <w:color w:val="000000"/>
                  <w:sz w:val="22"/>
                  <w:szCs w:val="22"/>
                  <w:lang w:val="en-IN" w:eastAsia="en-IN"/>
                  <w:rPrChange w:id="3055" w:author="Namita Sivasankaran" w:date="2016-11-04T11:40:00Z">
                    <w:rPr>
                      <w:rFonts w:ascii="Calibri" w:hAnsi="Calibri"/>
                      <w:color w:val="000000"/>
                      <w:sz w:val="24"/>
                      <w:szCs w:val="24"/>
                      <w:lang w:val="en-IN" w:eastAsia="en-IN"/>
                    </w:rPr>
                  </w:rPrChange>
                </w:rPr>
                <w:delText>Alphanumeric, spl charac</w:delText>
              </w:r>
            </w:del>
          </w:p>
        </w:tc>
        <w:tc>
          <w:tcPr>
            <w:tcW w:w="1280" w:type="dxa"/>
            <w:shd w:val="clear" w:color="auto" w:fill="auto"/>
            <w:vAlign w:val="center"/>
            <w:hideMark/>
            <w:tcPrChange w:id="3056" w:author="Namita Sivasankaran" w:date="2016-11-04T11:49:00Z">
              <w:tcPr>
                <w:tcW w:w="1280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3057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3058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 </w:t>
            </w:r>
          </w:p>
        </w:tc>
        <w:tc>
          <w:tcPr>
            <w:tcW w:w="1389" w:type="dxa"/>
            <w:shd w:val="clear" w:color="auto" w:fill="auto"/>
            <w:vAlign w:val="center"/>
            <w:hideMark/>
            <w:tcPrChange w:id="3059" w:author="Namita Sivasankaran" w:date="2016-11-04T11:49:00Z">
              <w:tcPr>
                <w:tcW w:w="1417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3060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3061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 </w:t>
            </w:r>
          </w:p>
        </w:tc>
        <w:tc>
          <w:tcPr>
            <w:tcW w:w="2253" w:type="dxa"/>
            <w:shd w:val="clear" w:color="auto" w:fill="auto"/>
            <w:vAlign w:val="center"/>
            <w:hideMark/>
            <w:tcPrChange w:id="3062" w:author="Namita Sivasankaran" w:date="2016-11-04T11:49:00Z">
              <w:tcPr>
                <w:tcW w:w="2268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3063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3064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From Screening</w:t>
            </w:r>
          </w:p>
        </w:tc>
      </w:tr>
      <w:tr w:rsidR="006C38DA" w:rsidRPr="006C38DA" w:rsidTr="00461502">
        <w:trPr>
          <w:trHeight w:val="556"/>
          <w:trPrChange w:id="3065" w:author="Namita Sivasankaran" w:date="2016-11-04T11:49:00Z">
            <w:trPr>
              <w:trHeight w:val="600"/>
            </w:trPr>
          </w:trPrChange>
        </w:trPr>
        <w:tc>
          <w:tcPr>
            <w:tcW w:w="1294" w:type="dxa"/>
            <w:vMerge/>
            <w:vAlign w:val="center"/>
            <w:hideMark/>
            <w:tcPrChange w:id="3066" w:author="Namita Sivasankaran" w:date="2016-11-04T11:49:00Z">
              <w:tcPr>
                <w:tcW w:w="1323" w:type="dxa"/>
                <w:gridSpan w:val="3"/>
                <w:vMerge/>
                <w:tcBorders>
                  <w:top w:val="nil"/>
                  <w:left w:val="single" w:sz="8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3067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867" w:type="dxa"/>
            <w:gridSpan w:val="2"/>
            <w:vMerge/>
            <w:vAlign w:val="center"/>
            <w:hideMark/>
            <w:tcPrChange w:id="3068" w:author="Namita Sivasankaran" w:date="2016-11-04T11:49:00Z">
              <w:tcPr>
                <w:tcW w:w="1628" w:type="dxa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3069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341" w:type="dxa"/>
            <w:vMerge/>
            <w:vAlign w:val="center"/>
            <w:hideMark/>
            <w:tcPrChange w:id="3070" w:author="Namita Sivasankaran" w:date="2016-11-04T11:49:00Z">
              <w:tcPr>
                <w:tcW w:w="1231" w:type="dxa"/>
                <w:gridSpan w:val="3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3071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3294" w:type="dxa"/>
            <w:gridSpan w:val="2"/>
            <w:shd w:val="clear" w:color="auto" w:fill="auto"/>
            <w:vAlign w:val="center"/>
            <w:hideMark/>
            <w:tcPrChange w:id="3072" w:author="Namita Sivasankaran" w:date="2016-11-04T11:49:00Z">
              <w:tcPr>
                <w:tcW w:w="3331" w:type="dxa"/>
                <w:gridSpan w:val="4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3073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3074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Locality</w:t>
            </w:r>
          </w:p>
        </w:tc>
        <w:tc>
          <w:tcPr>
            <w:tcW w:w="1882" w:type="dxa"/>
            <w:shd w:val="clear" w:color="auto" w:fill="auto"/>
            <w:vAlign w:val="center"/>
            <w:hideMark/>
            <w:tcPrChange w:id="3075" w:author="Namita Sivasankaran" w:date="2016-11-04T11:49:00Z">
              <w:tcPr>
                <w:tcW w:w="2122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461502" w:rsidRDefault="00461502" w:rsidP="00461502">
            <w:pPr>
              <w:rPr>
                <w:ins w:id="3076" w:author="Namita Sivasankaran" w:date="2016-11-04T11:49:00Z"/>
                <w:color w:val="000000"/>
                <w:sz w:val="22"/>
                <w:szCs w:val="22"/>
                <w:lang w:val="en-IN" w:eastAsia="en-IN"/>
              </w:rPr>
            </w:pPr>
            <w:ins w:id="3077" w:author="Namita Sivasankaran" w:date="2016-11-04T11:49:00Z">
              <w:r w:rsidRPr="00982F87">
                <w:rPr>
                  <w:color w:val="000000"/>
                  <w:sz w:val="22"/>
                  <w:szCs w:val="22"/>
                  <w:lang w:val="en-IN" w:eastAsia="en-IN"/>
                </w:rPr>
                <w:t xml:space="preserve">Alphanumeric, </w:t>
              </w:r>
            </w:ins>
          </w:p>
          <w:p w:rsidR="006668B1" w:rsidRPr="006C38DA" w:rsidRDefault="00461502" w:rsidP="00461502">
            <w:pPr>
              <w:rPr>
                <w:color w:val="000000"/>
                <w:sz w:val="22"/>
                <w:szCs w:val="22"/>
                <w:lang w:val="en-IN" w:eastAsia="en-IN"/>
                <w:rPrChange w:id="3078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ins w:id="3079" w:author="Namita Sivasankaran" w:date="2016-11-04T11:49:00Z">
              <w:r w:rsidRPr="00982F87">
                <w:rPr>
                  <w:color w:val="000000"/>
                  <w:sz w:val="22"/>
                  <w:szCs w:val="22"/>
                  <w:lang w:val="en-IN" w:eastAsia="en-IN"/>
                </w:rPr>
                <w:t>sp</w:t>
              </w:r>
              <w:r>
                <w:rPr>
                  <w:color w:val="000000"/>
                  <w:sz w:val="22"/>
                  <w:szCs w:val="22"/>
                  <w:lang w:val="en-IN" w:eastAsia="en-IN"/>
                </w:rPr>
                <w:t>ecia</w:t>
              </w:r>
              <w:r w:rsidRPr="00982F87">
                <w:rPr>
                  <w:color w:val="000000"/>
                  <w:sz w:val="22"/>
                  <w:szCs w:val="22"/>
                  <w:lang w:val="en-IN" w:eastAsia="en-IN"/>
                </w:rPr>
                <w:t>l charac</w:t>
              </w:r>
              <w:r>
                <w:rPr>
                  <w:color w:val="000000"/>
                  <w:sz w:val="22"/>
                  <w:szCs w:val="22"/>
                  <w:lang w:val="en-IN" w:eastAsia="en-IN"/>
                </w:rPr>
                <w:t>ters</w:t>
              </w:r>
            </w:ins>
            <w:del w:id="3080" w:author="Namita Sivasankaran" w:date="2016-11-04T11:49:00Z">
              <w:r w:rsidR="006668B1" w:rsidRPr="006C38DA" w:rsidDel="00461502">
                <w:rPr>
                  <w:color w:val="000000"/>
                  <w:sz w:val="22"/>
                  <w:szCs w:val="22"/>
                  <w:lang w:val="en-IN" w:eastAsia="en-IN"/>
                  <w:rPrChange w:id="3081" w:author="Namita Sivasankaran" w:date="2016-11-04T11:40:00Z">
                    <w:rPr>
                      <w:rFonts w:ascii="Calibri" w:hAnsi="Calibri"/>
                      <w:color w:val="000000"/>
                      <w:sz w:val="24"/>
                      <w:szCs w:val="24"/>
                      <w:lang w:val="en-IN" w:eastAsia="en-IN"/>
                    </w:rPr>
                  </w:rPrChange>
                </w:rPr>
                <w:delText>Alphanumeric, spl charac</w:delText>
              </w:r>
            </w:del>
          </w:p>
        </w:tc>
        <w:tc>
          <w:tcPr>
            <w:tcW w:w="1280" w:type="dxa"/>
            <w:shd w:val="clear" w:color="auto" w:fill="auto"/>
            <w:vAlign w:val="center"/>
            <w:hideMark/>
            <w:tcPrChange w:id="3082" w:author="Namita Sivasankaran" w:date="2016-11-04T11:49:00Z">
              <w:tcPr>
                <w:tcW w:w="1280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3083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3084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 </w:t>
            </w:r>
          </w:p>
        </w:tc>
        <w:tc>
          <w:tcPr>
            <w:tcW w:w="1389" w:type="dxa"/>
            <w:shd w:val="clear" w:color="auto" w:fill="auto"/>
            <w:vAlign w:val="center"/>
            <w:hideMark/>
            <w:tcPrChange w:id="3085" w:author="Namita Sivasankaran" w:date="2016-11-04T11:49:00Z">
              <w:tcPr>
                <w:tcW w:w="1417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3086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3087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 </w:t>
            </w:r>
          </w:p>
        </w:tc>
        <w:tc>
          <w:tcPr>
            <w:tcW w:w="2253" w:type="dxa"/>
            <w:shd w:val="clear" w:color="auto" w:fill="auto"/>
            <w:vAlign w:val="center"/>
            <w:hideMark/>
            <w:tcPrChange w:id="3088" w:author="Namita Sivasankaran" w:date="2016-11-04T11:49:00Z">
              <w:tcPr>
                <w:tcW w:w="2268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3089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3090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From Screening</w:t>
            </w:r>
          </w:p>
        </w:tc>
      </w:tr>
      <w:tr w:rsidR="006C38DA" w:rsidRPr="006C38DA" w:rsidTr="00461502">
        <w:trPr>
          <w:trHeight w:val="194"/>
          <w:trPrChange w:id="3091" w:author="Namita Sivasankaran" w:date="2016-11-04T11:50:00Z">
            <w:trPr>
              <w:trHeight w:val="300"/>
            </w:trPr>
          </w:trPrChange>
        </w:trPr>
        <w:tc>
          <w:tcPr>
            <w:tcW w:w="1294" w:type="dxa"/>
            <w:vMerge/>
            <w:vAlign w:val="center"/>
            <w:hideMark/>
            <w:tcPrChange w:id="3092" w:author="Namita Sivasankaran" w:date="2016-11-04T11:50:00Z">
              <w:tcPr>
                <w:tcW w:w="1323" w:type="dxa"/>
                <w:gridSpan w:val="3"/>
                <w:vMerge/>
                <w:tcBorders>
                  <w:top w:val="nil"/>
                  <w:left w:val="single" w:sz="8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3093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867" w:type="dxa"/>
            <w:gridSpan w:val="2"/>
            <w:vMerge/>
            <w:vAlign w:val="center"/>
            <w:hideMark/>
            <w:tcPrChange w:id="3094" w:author="Namita Sivasankaran" w:date="2016-11-04T11:50:00Z">
              <w:tcPr>
                <w:tcW w:w="1628" w:type="dxa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3095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341" w:type="dxa"/>
            <w:vMerge/>
            <w:vAlign w:val="center"/>
            <w:hideMark/>
            <w:tcPrChange w:id="3096" w:author="Namita Sivasankaran" w:date="2016-11-04T11:50:00Z">
              <w:tcPr>
                <w:tcW w:w="1231" w:type="dxa"/>
                <w:gridSpan w:val="3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3097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3294" w:type="dxa"/>
            <w:gridSpan w:val="2"/>
            <w:shd w:val="clear" w:color="auto" w:fill="auto"/>
            <w:vAlign w:val="center"/>
            <w:hideMark/>
            <w:tcPrChange w:id="3098" w:author="Namita Sivasankaran" w:date="2016-11-04T11:50:00Z">
              <w:tcPr>
                <w:tcW w:w="3331" w:type="dxa"/>
                <w:gridSpan w:val="4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3099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3100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Pincode*</w:t>
            </w:r>
          </w:p>
        </w:tc>
        <w:tc>
          <w:tcPr>
            <w:tcW w:w="1882" w:type="dxa"/>
            <w:shd w:val="clear" w:color="auto" w:fill="auto"/>
            <w:vAlign w:val="center"/>
            <w:hideMark/>
            <w:tcPrChange w:id="3101" w:author="Namita Sivasankaran" w:date="2016-11-04T11:50:00Z">
              <w:tcPr>
                <w:tcW w:w="2122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3102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3103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Numeric</w:t>
            </w:r>
          </w:p>
        </w:tc>
        <w:tc>
          <w:tcPr>
            <w:tcW w:w="1280" w:type="dxa"/>
            <w:shd w:val="clear" w:color="auto" w:fill="auto"/>
            <w:vAlign w:val="center"/>
            <w:hideMark/>
            <w:tcPrChange w:id="3104" w:author="Namita Sivasankaran" w:date="2016-11-04T11:50:00Z">
              <w:tcPr>
                <w:tcW w:w="1280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3105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3106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yes</w:t>
            </w:r>
          </w:p>
        </w:tc>
        <w:tc>
          <w:tcPr>
            <w:tcW w:w="1389" w:type="dxa"/>
            <w:shd w:val="clear" w:color="auto" w:fill="auto"/>
            <w:vAlign w:val="center"/>
            <w:hideMark/>
            <w:tcPrChange w:id="3107" w:author="Namita Sivasankaran" w:date="2016-11-04T11:50:00Z">
              <w:tcPr>
                <w:tcW w:w="1417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3108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3109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 </w:t>
            </w:r>
          </w:p>
        </w:tc>
        <w:tc>
          <w:tcPr>
            <w:tcW w:w="2253" w:type="dxa"/>
            <w:shd w:val="clear" w:color="auto" w:fill="auto"/>
            <w:vAlign w:val="center"/>
            <w:hideMark/>
            <w:tcPrChange w:id="3110" w:author="Namita Sivasankaran" w:date="2016-11-04T11:50:00Z">
              <w:tcPr>
                <w:tcW w:w="2268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3111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3112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From Screening</w:t>
            </w:r>
          </w:p>
        </w:tc>
      </w:tr>
      <w:tr w:rsidR="006C38DA" w:rsidRPr="006C38DA" w:rsidTr="006C38DA">
        <w:trPr>
          <w:trHeight w:val="300"/>
          <w:trPrChange w:id="3113" w:author="Namita Sivasankaran" w:date="2016-11-04T11:45:00Z">
            <w:trPr>
              <w:trHeight w:val="300"/>
            </w:trPr>
          </w:trPrChange>
        </w:trPr>
        <w:tc>
          <w:tcPr>
            <w:tcW w:w="1294" w:type="dxa"/>
            <w:vMerge/>
            <w:vAlign w:val="center"/>
            <w:hideMark/>
            <w:tcPrChange w:id="3114" w:author="Namita Sivasankaran" w:date="2016-11-04T11:45:00Z">
              <w:tcPr>
                <w:tcW w:w="1323" w:type="dxa"/>
                <w:gridSpan w:val="3"/>
                <w:vMerge/>
                <w:tcBorders>
                  <w:top w:val="nil"/>
                  <w:left w:val="single" w:sz="8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3115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867" w:type="dxa"/>
            <w:gridSpan w:val="2"/>
            <w:vMerge/>
            <w:vAlign w:val="center"/>
            <w:hideMark/>
            <w:tcPrChange w:id="3116" w:author="Namita Sivasankaran" w:date="2016-11-04T11:45:00Z">
              <w:tcPr>
                <w:tcW w:w="1628" w:type="dxa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3117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341" w:type="dxa"/>
            <w:vMerge/>
            <w:vAlign w:val="center"/>
            <w:hideMark/>
            <w:tcPrChange w:id="3118" w:author="Namita Sivasankaran" w:date="2016-11-04T11:45:00Z">
              <w:tcPr>
                <w:tcW w:w="1231" w:type="dxa"/>
                <w:gridSpan w:val="3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3119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3294" w:type="dxa"/>
            <w:gridSpan w:val="2"/>
            <w:shd w:val="clear" w:color="auto" w:fill="auto"/>
            <w:vAlign w:val="center"/>
            <w:hideMark/>
            <w:tcPrChange w:id="3120" w:author="Namita Sivasankaran" w:date="2016-11-04T11:45:00Z">
              <w:tcPr>
                <w:tcW w:w="3331" w:type="dxa"/>
                <w:gridSpan w:val="4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3121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3122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Village/Town/City*</w:t>
            </w:r>
          </w:p>
        </w:tc>
        <w:tc>
          <w:tcPr>
            <w:tcW w:w="1882" w:type="dxa"/>
            <w:shd w:val="clear" w:color="auto" w:fill="auto"/>
            <w:vAlign w:val="center"/>
            <w:hideMark/>
            <w:tcPrChange w:id="3123" w:author="Namita Sivasankaran" w:date="2016-11-04T11:45:00Z">
              <w:tcPr>
                <w:tcW w:w="2122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3124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3125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Text</w:t>
            </w:r>
          </w:p>
        </w:tc>
        <w:tc>
          <w:tcPr>
            <w:tcW w:w="1280" w:type="dxa"/>
            <w:shd w:val="clear" w:color="auto" w:fill="auto"/>
            <w:vAlign w:val="center"/>
            <w:hideMark/>
            <w:tcPrChange w:id="3126" w:author="Namita Sivasankaran" w:date="2016-11-04T11:45:00Z">
              <w:tcPr>
                <w:tcW w:w="1280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3127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3128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yes</w:t>
            </w:r>
          </w:p>
        </w:tc>
        <w:tc>
          <w:tcPr>
            <w:tcW w:w="1389" w:type="dxa"/>
            <w:shd w:val="clear" w:color="auto" w:fill="auto"/>
            <w:vAlign w:val="center"/>
            <w:hideMark/>
            <w:tcPrChange w:id="3129" w:author="Namita Sivasankaran" w:date="2016-11-04T11:45:00Z">
              <w:tcPr>
                <w:tcW w:w="1417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3130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3131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 </w:t>
            </w:r>
          </w:p>
        </w:tc>
        <w:tc>
          <w:tcPr>
            <w:tcW w:w="2253" w:type="dxa"/>
            <w:shd w:val="clear" w:color="auto" w:fill="auto"/>
            <w:vAlign w:val="center"/>
            <w:hideMark/>
            <w:tcPrChange w:id="3132" w:author="Namita Sivasankaran" w:date="2016-11-04T11:45:00Z">
              <w:tcPr>
                <w:tcW w:w="2268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3133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3134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From Screening</w:t>
            </w:r>
          </w:p>
        </w:tc>
      </w:tr>
      <w:tr w:rsidR="006C38DA" w:rsidRPr="006C38DA" w:rsidTr="006C38DA">
        <w:trPr>
          <w:trHeight w:val="300"/>
          <w:trPrChange w:id="3135" w:author="Namita Sivasankaran" w:date="2016-11-04T11:45:00Z">
            <w:trPr>
              <w:trHeight w:val="300"/>
            </w:trPr>
          </w:trPrChange>
        </w:trPr>
        <w:tc>
          <w:tcPr>
            <w:tcW w:w="1294" w:type="dxa"/>
            <w:vMerge/>
            <w:vAlign w:val="center"/>
            <w:hideMark/>
            <w:tcPrChange w:id="3136" w:author="Namita Sivasankaran" w:date="2016-11-04T11:45:00Z">
              <w:tcPr>
                <w:tcW w:w="1323" w:type="dxa"/>
                <w:gridSpan w:val="3"/>
                <w:vMerge/>
                <w:tcBorders>
                  <w:top w:val="nil"/>
                  <w:left w:val="single" w:sz="8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3137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867" w:type="dxa"/>
            <w:gridSpan w:val="2"/>
            <w:vMerge/>
            <w:vAlign w:val="center"/>
            <w:hideMark/>
            <w:tcPrChange w:id="3138" w:author="Namita Sivasankaran" w:date="2016-11-04T11:45:00Z">
              <w:tcPr>
                <w:tcW w:w="1628" w:type="dxa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3139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341" w:type="dxa"/>
            <w:vMerge/>
            <w:vAlign w:val="center"/>
            <w:hideMark/>
            <w:tcPrChange w:id="3140" w:author="Namita Sivasankaran" w:date="2016-11-04T11:45:00Z">
              <w:tcPr>
                <w:tcW w:w="1231" w:type="dxa"/>
                <w:gridSpan w:val="3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3141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3294" w:type="dxa"/>
            <w:gridSpan w:val="2"/>
            <w:shd w:val="clear" w:color="auto" w:fill="auto"/>
            <w:vAlign w:val="center"/>
            <w:hideMark/>
            <w:tcPrChange w:id="3142" w:author="Namita Sivasankaran" w:date="2016-11-04T11:45:00Z">
              <w:tcPr>
                <w:tcW w:w="3331" w:type="dxa"/>
                <w:gridSpan w:val="4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3143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3144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District*</w:t>
            </w:r>
          </w:p>
        </w:tc>
        <w:tc>
          <w:tcPr>
            <w:tcW w:w="1882" w:type="dxa"/>
            <w:shd w:val="clear" w:color="auto" w:fill="auto"/>
            <w:vAlign w:val="center"/>
            <w:hideMark/>
            <w:tcPrChange w:id="3145" w:author="Namita Sivasankaran" w:date="2016-11-04T11:45:00Z">
              <w:tcPr>
                <w:tcW w:w="2122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3146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3147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Text</w:t>
            </w:r>
          </w:p>
        </w:tc>
        <w:tc>
          <w:tcPr>
            <w:tcW w:w="1280" w:type="dxa"/>
            <w:shd w:val="clear" w:color="auto" w:fill="auto"/>
            <w:vAlign w:val="center"/>
            <w:hideMark/>
            <w:tcPrChange w:id="3148" w:author="Namita Sivasankaran" w:date="2016-11-04T11:45:00Z">
              <w:tcPr>
                <w:tcW w:w="1280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3149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3150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yes</w:t>
            </w:r>
          </w:p>
        </w:tc>
        <w:tc>
          <w:tcPr>
            <w:tcW w:w="1389" w:type="dxa"/>
            <w:shd w:val="clear" w:color="auto" w:fill="auto"/>
            <w:vAlign w:val="center"/>
            <w:hideMark/>
            <w:tcPrChange w:id="3151" w:author="Namita Sivasankaran" w:date="2016-11-04T11:45:00Z">
              <w:tcPr>
                <w:tcW w:w="1417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3152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3153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 </w:t>
            </w:r>
          </w:p>
        </w:tc>
        <w:tc>
          <w:tcPr>
            <w:tcW w:w="2253" w:type="dxa"/>
            <w:shd w:val="clear" w:color="auto" w:fill="auto"/>
            <w:vAlign w:val="center"/>
            <w:hideMark/>
            <w:tcPrChange w:id="3154" w:author="Namita Sivasankaran" w:date="2016-11-04T11:45:00Z">
              <w:tcPr>
                <w:tcW w:w="2268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3155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3156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From Screening</w:t>
            </w:r>
          </w:p>
        </w:tc>
      </w:tr>
      <w:tr w:rsidR="006C38DA" w:rsidRPr="006C38DA" w:rsidTr="006C38DA">
        <w:trPr>
          <w:trHeight w:val="300"/>
          <w:trPrChange w:id="3157" w:author="Namita Sivasankaran" w:date="2016-11-04T11:45:00Z">
            <w:trPr>
              <w:trHeight w:val="300"/>
            </w:trPr>
          </w:trPrChange>
        </w:trPr>
        <w:tc>
          <w:tcPr>
            <w:tcW w:w="1294" w:type="dxa"/>
            <w:vMerge/>
            <w:vAlign w:val="center"/>
            <w:hideMark/>
            <w:tcPrChange w:id="3158" w:author="Namita Sivasankaran" w:date="2016-11-04T11:45:00Z">
              <w:tcPr>
                <w:tcW w:w="1323" w:type="dxa"/>
                <w:gridSpan w:val="3"/>
                <w:vMerge/>
                <w:tcBorders>
                  <w:top w:val="nil"/>
                  <w:left w:val="single" w:sz="8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3159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867" w:type="dxa"/>
            <w:gridSpan w:val="2"/>
            <w:vMerge/>
            <w:vAlign w:val="center"/>
            <w:hideMark/>
            <w:tcPrChange w:id="3160" w:author="Namita Sivasankaran" w:date="2016-11-04T11:45:00Z">
              <w:tcPr>
                <w:tcW w:w="1628" w:type="dxa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3161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341" w:type="dxa"/>
            <w:vMerge/>
            <w:vAlign w:val="center"/>
            <w:hideMark/>
            <w:tcPrChange w:id="3162" w:author="Namita Sivasankaran" w:date="2016-11-04T11:45:00Z">
              <w:tcPr>
                <w:tcW w:w="1231" w:type="dxa"/>
                <w:gridSpan w:val="3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3163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3294" w:type="dxa"/>
            <w:gridSpan w:val="2"/>
            <w:shd w:val="clear" w:color="auto" w:fill="auto"/>
            <w:vAlign w:val="center"/>
            <w:hideMark/>
            <w:tcPrChange w:id="3164" w:author="Namita Sivasankaran" w:date="2016-11-04T11:45:00Z">
              <w:tcPr>
                <w:tcW w:w="3331" w:type="dxa"/>
                <w:gridSpan w:val="4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3165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3166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State*</w:t>
            </w:r>
          </w:p>
        </w:tc>
        <w:tc>
          <w:tcPr>
            <w:tcW w:w="1882" w:type="dxa"/>
            <w:shd w:val="clear" w:color="auto" w:fill="auto"/>
            <w:vAlign w:val="center"/>
            <w:hideMark/>
            <w:tcPrChange w:id="3167" w:author="Namita Sivasankaran" w:date="2016-11-04T11:45:00Z">
              <w:tcPr>
                <w:tcW w:w="2122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3168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3169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Text</w:t>
            </w:r>
          </w:p>
        </w:tc>
        <w:tc>
          <w:tcPr>
            <w:tcW w:w="1280" w:type="dxa"/>
            <w:shd w:val="clear" w:color="auto" w:fill="auto"/>
            <w:vAlign w:val="center"/>
            <w:hideMark/>
            <w:tcPrChange w:id="3170" w:author="Namita Sivasankaran" w:date="2016-11-04T11:45:00Z">
              <w:tcPr>
                <w:tcW w:w="1280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3171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3172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yes</w:t>
            </w:r>
          </w:p>
        </w:tc>
        <w:tc>
          <w:tcPr>
            <w:tcW w:w="1389" w:type="dxa"/>
            <w:shd w:val="clear" w:color="auto" w:fill="auto"/>
            <w:vAlign w:val="center"/>
            <w:hideMark/>
            <w:tcPrChange w:id="3173" w:author="Namita Sivasankaran" w:date="2016-11-04T11:45:00Z">
              <w:tcPr>
                <w:tcW w:w="1417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3174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3175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 </w:t>
            </w:r>
          </w:p>
        </w:tc>
        <w:tc>
          <w:tcPr>
            <w:tcW w:w="2253" w:type="dxa"/>
            <w:shd w:val="clear" w:color="auto" w:fill="auto"/>
            <w:vAlign w:val="center"/>
            <w:hideMark/>
            <w:tcPrChange w:id="3176" w:author="Namita Sivasankaran" w:date="2016-11-04T11:45:00Z">
              <w:tcPr>
                <w:tcW w:w="2268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3177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3178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From Screening</w:t>
            </w:r>
          </w:p>
        </w:tc>
      </w:tr>
      <w:tr w:rsidR="006C38DA" w:rsidRPr="006C38DA" w:rsidTr="006C38DA">
        <w:trPr>
          <w:trHeight w:val="300"/>
          <w:trPrChange w:id="3179" w:author="Namita Sivasankaran" w:date="2016-11-04T11:45:00Z">
            <w:trPr>
              <w:trHeight w:val="300"/>
            </w:trPr>
          </w:trPrChange>
        </w:trPr>
        <w:tc>
          <w:tcPr>
            <w:tcW w:w="1294" w:type="dxa"/>
            <w:vMerge/>
            <w:vAlign w:val="center"/>
            <w:hideMark/>
            <w:tcPrChange w:id="3180" w:author="Namita Sivasankaran" w:date="2016-11-04T11:45:00Z">
              <w:tcPr>
                <w:tcW w:w="1323" w:type="dxa"/>
                <w:gridSpan w:val="3"/>
                <w:vMerge/>
                <w:tcBorders>
                  <w:top w:val="nil"/>
                  <w:left w:val="single" w:sz="8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3181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867" w:type="dxa"/>
            <w:gridSpan w:val="2"/>
            <w:vMerge/>
            <w:vAlign w:val="center"/>
            <w:hideMark/>
            <w:tcPrChange w:id="3182" w:author="Namita Sivasankaran" w:date="2016-11-04T11:45:00Z">
              <w:tcPr>
                <w:tcW w:w="1628" w:type="dxa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3183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341" w:type="dxa"/>
            <w:vMerge/>
            <w:vAlign w:val="center"/>
            <w:hideMark/>
            <w:tcPrChange w:id="3184" w:author="Namita Sivasankaran" w:date="2016-11-04T11:45:00Z">
              <w:tcPr>
                <w:tcW w:w="1231" w:type="dxa"/>
                <w:gridSpan w:val="3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3185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3294" w:type="dxa"/>
            <w:gridSpan w:val="2"/>
            <w:shd w:val="clear" w:color="auto" w:fill="auto"/>
            <w:vAlign w:val="center"/>
            <w:hideMark/>
            <w:tcPrChange w:id="3186" w:author="Namita Sivasankaran" w:date="2016-11-04T11:45:00Z">
              <w:tcPr>
                <w:tcW w:w="3331" w:type="dxa"/>
                <w:gridSpan w:val="4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3187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3188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Country*</w:t>
            </w:r>
          </w:p>
        </w:tc>
        <w:tc>
          <w:tcPr>
            <w:tcW w:w="1882" w:type="dxa"/>
            <w:shd w:val="clear" w:color="auto" w:fill="auto"/>
            <w:vAlign w:val="center"/>
            <w:hideMark/>
            <w:tcPrChange w:id="3189" w:author="Namita Sivasankaran" w:date="2016-11-04T11:45:00Z">
              <w:tcPr>
                <w:tcW w:w="2122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3190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3191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Text</w:t>
            </w:r>
          </w:p>
        </w:tc>
        <w:tc>
          <w:tcPr>
            <w:tcW w:w="1280" w:type="dxa"/>
            <w:shd w:val="clear" w:color="auto" w:fill="auto"/>
            <w:vAlign w:val="center"/>
            <w:hideMark/>
            <w:tcPrChange w:id="3192" w:author="Namita Sivasankaran" w:date="2016-11-04T11:45:00Z">
              <w:tcPr>
                <w:tcW w:w="1280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3193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3194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Yes</w:t>
            </w:r>
          </w:p>
        </w:tc>
        <w:tc>
          <w:tcPr>
            <w:tcW w:w="1389" w:type="dxa"/>
            <w:shd w:val="clear" w:color="auto" w:fill="auto"/>
            <w:vAlign w:val="center"/>
            <w:hideMark/>
            <w:tcPrChange w:id="3195" w:author="Namita Sivasankaran" w:date="2016-11-04T11:45:00Z">
              <w:tcPr>
                <w:tcW w:w="1417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3196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3197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 </w:t>
            </w:r>
          </w:p>
        </w:tc>
        <w:tc>
          <w:tcPr>
            <w:tcW w:w="2253" w:type="dxa"/>
            <w:shd w:val="clear" w:color="auto" w:fill="auto"/>
            <w:vAlign w:val="center"/>
            <w:hideMark/>
            <w:tcPrChange w:id="3198" w:author="Namita Sivasankaran" w:date="2016-11-04T11:45:00Z">
              <w:tcPr>
                <w:tcW w:w="2268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3199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3200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From Screening</w:t>
            </w:r>
          </w:p>
        </w:tc>
      </w:tr>
      <w:tr w:rsidR="006C38DA" w:rsidRPr="006C38DA" w:rsidTr="00461502">
        <w:trPr>
          <w:trHeight w:val="274"/>
          <w:trPrChange w:id="3201" w:author="Namita Sivasankaran" w:date="2016-11-04T11:49:00Z">
            <w:trPr>
              <w:trHeight w:val="600"/>
            </w:trPr>
          </w:trPrChange>
        </w:trPr>
        <w:tc>
          <w:tcPr>
            <w:tcW w:w="1294" w:type="dxa"/>
            <w:vMerge/>
            <w:vAlign w:val="center"/>
            <w:hideMark/>
            <w:tcPrChange w:id="3202" w:author="Namita Sivasankaran" w:date="2016-11-04T11:49:00Z">
              <w:tcPr>
                <w:tcW w:w="1323" w:type="dxa"/>
                <w:gridSpan w:val="3"/>
                <w:vMerge/>
                <w:tcBorders>
                  <w:top w:val="nil"/>
                  <w:left w:val="single" w:sz="8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3203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867" w:type="dxa"/>
            <w:gridSpan w:val="2"/>
            <w:vMerge/>
            <w:vAlign w:val="center"/>
            <w:hideMark/>
            <w:tcPrChange w:id="3204" w:author="Namita Sivasankaran" w:date="2016-11-04T11:49:00Z">
              <w:tcPr>
                <w:tcW w:w="1628" w:type="dxa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3205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341" w:type="dxa"/>
            <w:vMerge/>
            <w:vAlign w:val="center"/>
            <w:hideMark/>
            <w:tcPrChange w:id="3206" w:author="Namita Sivasankaran" w:date="2016-11-04T11:49:00Z">
              <w:tcPr>
                <w:tcW w:w="1231" w:type="dxa"/>
                <w:gridSpan w:val="3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3207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3294" w:type="dxa"/>
            <w:gridSpan w:val="2"/>
            <w:shd w:val="clear" w:color="auto" w:fill="auto"/>
            <w:vAlign w:val="center"/>
            <w:hideMark/>
            <w:tcPrChange w:id="3208" w:author="Namita Sivasankaran" w:date="2016-11-04T11:49:00Z">
              <w:tcPr>
                <w:tcW w:w="3331" w:type="dxa"/>
                <w:gridSpan w:val="4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3209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3210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Location</w:t>
            </w:r>
          </w:p>
        </w:tc>
        <w:tc>
          <w:tcPr>
            <w:tcW w:w="1882" w:type="dxa"/>
            <w:shd w:val="clear" w:color="auto" w:fill="auto"/>
            <w:vAlign w:val="center"/>
            <w:hideMark/>
            <w:tcPrChange w:id="3211" w:author="Namita Sivasankaran" w:date="2016-11-04T11:49:00Z">
              <w:tcPr>
                <w:tcW w:w="2122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3212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3213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GPS Co-ordinates</w:t>
            </w:r>
          </w:p>
        </w:tc>
        <w:tc>
          <w:tcPr>
            <w:tcW w:w="1280" w:type="dxa"/>
            <w:shd w:val="clear" w:color="auto" w:fill="auto"/>
            <w:vAlign w:val="center"/>
            <w:hideMark/>
            <w:tcPrChange w:id="3214" w:author="Namita Sivasankaran" w:date="2016-11-04T11:49:00Z">
              <w:tcPr>
                <w:tcW w:w="1280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3215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del w:id="3216" w:author="Namita Sivasankaran" w:date="2016-11-04T11:49:00Z">
              <w:r w:rsidRPr="006C38DA" w:rsidDel="00461502">
                <w:rPr>
                  <w:color w:val="000000"/>
                  <w:sz w:val="22"/>
                  <w:szCs w:val="22"/>
                  <w:lang w:val="en-IN" w:eastAsia="en-IN"/>
                  <w:rPrChange w:id="3217" w:author="Namita Sivasankaran" w:date="2016-11-04T11:40:00Z">
                    <w:rPr>
                      <w:rFonts w:ascii="Calibri" w:hAnsi="Calibri"/>
                      <w:color w:val="000000"/>
                      <w:sz w:val="24"/>
                      <w:szCs w:val="24"/>
                      <w:lang w:val="en-IN" w:eastAsia="en-IN"/>
                    </w:rPr>
                  </w:rPrChange>
                </w:rPr>
                <w:delText>Yes</w:delText>
              </w:r>
            </w:del>
          </w:p>
        </w:tc>
        <w:tc>
          <w:tcPr>
            <w:tcW w:w="1389" w:type="dxa"/>
            <w:shd w:val="clear" w:color="auto" w:fill="auto"/>
            <w:vAlign w:val="center"/>
            <w:hideMark/>
            <w:tcPrChange w:id="3218" w:author="Namita Sivasankaran" w:date="2016-11-04T11:49:00Z">
              <w:tcPr>
                <w:tcW w:w="1417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3219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3220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 </w:t>
            </w:r>
          </w:p>
        </w:tc>
        <w:tc>
          <w:tcPr>
            <w:tcW w:w="2253" w:type="dxa"/>
            <w:shd w:val="clear" w:color="auto" w:fill="auto"/>
            <w:vAlign w:val="center"/>
            <w:hideMark/>
            <w:tcPrChange w:id="3221" w:author="Namita Sivasankaran" w:date="2016-11-04T11:49:00Z">
              <w:tcPr>
                <w:tcW w:w="2268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3222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3223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From Screening</w:t>
            </w:r>
          </w:p>
        </w:tc>
      </w:tr>
      <w:tr w:rsidR="006C38DA" w:rsidRPr="006C38DA" w:rsidTr="006C38DA">
        <w:trPr>
          <w:trHeight w:val="600"/>
          <w:trPrChange w:id="3224" w:author="Namita Sivasankaran" w:date="2016-11-04T11:45:00Z">
            <w:trPr>
              <w:trHeight w:val="600"/>
            </w:trPr>
          </w:trPrChange>
        </w:trPr>
        <w:tc>
          <w:tcPr>
            <w:tcW w:w="1294" w:type="dxa"/>
            <w:vMerge/>
            <w:vAlign w:val="center"/>
            <w:hideMark/>
            <w:tcPrChange w:id="3225" w:author="Namita Sivasankaran" w:date="2016-11-04T11:45:00Z">
              <w:tcPr>
                <w:tcW w:w="1323" w:type="dxa"/>
                <w:gridSpan w:val="3"/>
                <w:vMerge/>
                <w:tcBorders>
                  <w:top w:val="nil"/>
                  <w:left w:val="single" w:sz="8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3226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867" w:type="dxa"/>
            <w:gridSpan w:val="2"/>
            <w:vMerge/>
            <w:vAlign w:val="center"/>
            <w:hideMark/>
            <w:tcPrChange w:id="3227" w:author="Namita Sivasankaran" w:date="2016-11-04T11:45:00Z">
              <w:tcPr>
                <w:tcW w:w="1628" w:type="dxa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3228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341" w:type="dxa"/>
            <w:vMerge/>
            <w:vAlign w:val="center"/>
            <w:hideMark/>
            <w:tcPrChange w:id="3229" w:author="Namita Sivasankaran" w:date="2016-11-04T11:45:00Z">
              <w:tcPr>
                <w:tcW w:w="1231" w:type="dxa"/>
                <w:gridSpan w:val="3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3230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3294" w:type="dxa"/>
            <w:gridSpan w:val="2"/>
            <w:shd w:val="clear" w:color="auto" w:fill="auto"/>
            <w:vAlign w:val="center"/>
            <w:hideMark/>
            <w:tcPrChange w:id="3231" w:author="Namita Sivasankaran" w:date="2016-11-04T11:45:00Z">
              <w:tcPr>
                <w:tcW w:w="3331" w:type="dxa"/>
                <w:gridSpan w:val="4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3232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3233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Is the Communication Address same as the A</w:t>
            </w:r>
            <w:ins w:id="3234" w:author="Namita Sivasankaran" w:date="2016-11-04T11:50:00Z">
              <w:r w:rsidR="00461502">
                <w:rPr>
                  <w:color w:val="000000"/>
                  <w:sz w:val="22"/>
                  <w:szCs w:val="22"/>
                  <w:lang w:val="en-IN" w:eastAsia="en-IN"/>
                </w:rPr>
                <w:t>a</w:t>
              </w:r>
            </w:ins>
            <w:r w:rsidRPr="006C38DA">
              <w:rPr>
                <w:color w:val="000000"/>
                <w:sz w:val="22"/>
                <w:szCs w:val="22"/>
                <w:lang w:val="en-IN" w:eastAsia="en-IN"/>
                <w:rPrChange w:id="3235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dhar Card address?</w:t>
            </w:r>
          </w:p>
        </w:tc>
        <w:tc>
          <w:tcPr>
            <w:tcW w:w="1882" w:type="dxa"/>
            <w:shd w:val="clear" w:color="auto" w:fill="auto"/>
            <w:vAlign w:val="center"/>
            <w:hideMark/>
            <w:tcPrChange w:id="3236" w:author="Namita Sivasankaran" w:date="2016-11-04T11:45:00Z">
              <w:tcPr>
                <w:tcW w:w="2122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3237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3238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Radio Buttons</w:t>
            </w:r>
          </w:p>
        </w:tc>
        <w:tc>
          <w:tcPr>
            <w:tcW w:w="1280" w:type="dxa"/>
            <w:shd w:val="clear" w:color="auto" w:fill="auto"/>
            <w:vAlign w:val="center"/>
            <w:hideMark/>
            <w:tcPrChange w:id="3239" w:author="Namita Sivasankaran" w:date="2016-11-04T11:45:00Z">
              <w:tcPr>
                <w:tcW w:w="1280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3240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3241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Yes</w:t>
            </w:r>
          </w:p>
        </w:tc>
        <w:tc>
          <w:tcPr>
            <w:tcW w:w="1389" w:type="dxa"/>
            <w:shd w:val="clear" w:color="auto" w:fill="auto"/>
            <w:vAlign w:val="center"/>
            <w:hideMark/>
            <w:tcPrChange w:id="3242" w:author="Namita Sivasankaran" w:date="2016-11-04T11:45:00Z">
              <w:tcPr>
                <w:tcW w:w="1417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3243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3244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 </w:t>
            </w:r>
          </w:p>
        </w:tc>
        <w:tc>
          <w:tcPr>
            <w:tcW w:w="2253" w:type="dxa"/>
            <w:shd w:val="clear" w:color="auto" w:fill="auto"/>
            <w:vAlign w:val="center"/>
            <w:hideMark/>
            <w:tcPrChange w:id="3245" w:author="Namita Sivasankaran" w:date="2016-11-04T11:45:00Z">
              <w:tcPr>
                <w:tcW w:w="2268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3246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3247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From Screening</w:t>
            </w:r>
          </w:p>
        </w:tc>
      </w:tr>
      <w:tr w:rsidR="006C38DA" w:rsidRPr="006C38DA" w:rsidTr="006C38DA">
        <w:trPr>
          <w:trHeight w:val="300"/>
          <w:trPrChange w:id="3248" w:author="Namita Sivasankaran" w:date="2016-11-04T11:45:00Z">
            <w:trPr>
              <w:trHeight w:val="300"/>
            </w:trPr>
          </w:trPrChange>
        </w:trPr>
        <w:tc>
          <w:tcPr>
            <w:tcW w:w="1294" w:type="dxa"/>
            <w:vMerge/>
            <w:vAlign w:val="center"/>
            <w:hideMark/>
            <w:tcPrChange w:id="3249" w:author="Namita Sivasankaran" w:date="2016-11-04T11:45:00Z">
              <w:tcPr>
                <w:tcW w:w="1323" w:type="dxa"/>
                <w:gridSpan w:val="3"/>
                <w:vMerge/>
                <w:tcBorders>
                  <w:top w:val="nil"/>
                  <w:left w:val="single" w:sz="8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3250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867" w:type="dxa"/>
            <w:gridSpan w:val="2"/>
            <w:vMerge/>
            <w:vAlign w:val="center"/>
            <w:hideMark/>
            <w:tcPrChange w:id="3251" w:author="Namita Sivasankaran" w:date="2016-11-04T11:45:00Z">
              <w:tcPr>
                <w:tcW w:w="1628" w:type="dxa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3252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341" w:type="dxa"/>
            <w:vMerge/>
            <w:vAlign w:val="center"/>
            <w:hideMark/>
            <w:tcPrChange w:id="3253" w:author="Namita Sivasankaran" w:date="2016-11-04T11:45:00Z">
              <w:tcPr>
                <w:tcW w:w="1231" w:type="dxa"/>
                <w:gridSpan w:val="3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3254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3294" w:type="dxa"/>
            <w:gridSpan w:val="2"/>
            <w:shd w:val="clear" w:color="auto" w:fill="auto"/>
            <w:vAlign w:val="center"/>
            <w:hideMark/>
            <w:tcPrChange w:id="3255" w:author="Namita Sivasankaran" w:date="2016-11-04T11:45:00Z">
              <w:tcPr>
                <w:tcW w:w="3331" w:type="dxa"/>
                <w:gridSpan w:val="4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3256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3257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Line 1</w:t>
            </w:r>
          </w:p>
        </w:tc>
        <w:tc>
          <w:tcPr>
            <w:tcW w:w="1882" w:type="dxa"/>
            <w:shd w:val="clear" w:color="auto" w:fill="auto"/>
            <w:vAlign w:val="center"/>
            <w:hideMark/>
            <w:tcPrChange w:id="3258" w:author="Namita Sivasankaran" w:date="2016-11-04T11:45:00Z">
              <w:tcPr>
                <w:tcW w:w="2122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3259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3260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Alpha numeric</w:t>
            </w:r>
          </w:p>
        </w:tc>
        <w:tc>
          <w:tcPr>
            <w:tcW w:w="1280" w:type="dxa"/>
            <w:shd w:val="clear" w:color="auto" w:fill="auto"/>
            <w:vAlign w:val="center"/>
            <w:hideMark/>
            <w:tcPrChange w:id="3261" w:author="Namita Sivasankaran" w:date="2016-11-04T11:45:00Z">
              <w:tcPr>
                <w:tcW w:w="1280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3262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3263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Yes</w:t>
            </w:r>
          </w:p>
        </w:tc>
        <w:tc>
          <w:tcPr>
            <w:tcW w:w="1389" w:type="dxa"/>
            <w:shd w:val="clear" w:color="auto" w:fill="auto"/>
            <w:vAlign w:val="center"/>
            <w:hideMark/>
            <w:tcPrChange w:id="3264" w:author="Namita Sivasankaran" w:date="2016-11-04T11:45:00Z">
              <w:tcPr>
                <w:tcW w:w="1417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3265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3266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 </w:t>
            </w:r>
          </w:p>
        </w:tc>
        <w:tc>
          <w:tcPr>
            <w:tcW w:w="2253" w:type="dxa"/>
            <w:shd w:val="clear" w:color="auto" w:fill="auto"/>
            <w:vAlign w:val="center"/>
            <w:hideMark/>
            <w:tcPrChange w:id="3267" w:author="Namita Sivasankaran" w:date="2016-11-04T11:45:00Z">
              <w:tcPr>
                <w:tcW w:w="2268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3268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3269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From Screening</w:t>
            </w:r>
          </w:p>
        </w:tc>
      </w:tr>
      <w:tr w:rsidR="006C38DA" w:rsidRPr="006C38DA" w:rsidTr="006C38DA">
        <w:trPr>
          <w:trHeight w:val="300"/>
          <w:trPrChange w:id="3270" w:author="Namita Sivasankaran" w:date="2016-11-04T11:45:00Z">
            <w:trPr>
              <w:trHeight w:val="300"/>
            </w:trPr>
          </w:trPrChange>
        </w:trPr>
        <w:tc>
          <w:tcPr>
            <w:tcW w:w="1294" w:type="dxa"/>
            <w:vMerge/>
            <w:vAlign w:val="center"/>
            <w:hideMark/>
            <w:tcPrChange w:id="3271" w:author="Namita Sivasankaran" w:date="2016-11-04T11:45:00Z">
              <w:tcPr>
                <w:tcW w:w="1323" w:type="dxa"/>
                <w:gridSpan w:val="3"/>
                <w:vMerge/>
                <w:tcBorders>
                  <w:top w:val="nil"/>
                  <w:left w:val="single" w:sz="8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3272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867" w:type="dxa"/>
            <w:gridSpan w:val="2"/>
            <w:vMerge/>
            <w:vAlign w:val="center"/>
            <w:hideMark/>
            <w:tcPrChange w:id="3273" w:author="Namita Sivasankaran" w:date="2016-11-04T11:45:00Z">
              <w:tcPr>
                <w:tcW w:w="1628" w:type="dxa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3274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341" w:type="dxa"/>
            <w:vMerge/>
            <w:vAlign w:val="center"/>
            <w:hideMark/>
            <w:tcPrChange w:id="3275" w:author="Namita Sivasankaran" w:date="2016-11-04T11:45:00Z">
              <w:tcPr>
                <w:tcW w:w="1231" w:type="dxa"/>
                <w:gridSpan w:val="3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3276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3294" w:type="dxa"/>
            <w:gridSpan w:val="2"/>
            <w:shd w:val="clear" w:color="auto" w:fill="auto"/>
            <w:vAlign w:val="center"/>
            <w:hideMark/>
            <w:tcPrChange w:id="3277" w:author="Namita Sivasankaran" w:date="2016-11-04T11:45:00Z">
              <w:tcPr>
                <w:tcW w:w="3331" w:type="dxa"/>
                <w:gridSpan w:val="4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3278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3279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Line 2</w:t>
            </w:r>
          </w:p>
        </w:tc>
        <w:tc>
          <w:tcPr>
            <w:tcW w:w="1882" w:type="dxa"/>
            <w:shd w:val="clear" w:color="auto" w:fill="auto"/>
            <w:vAlign w:val="center"/>
            <w:hideMark/>
            <w:tcPrChange w:id="3280" w:author="Namita Sivasankaran" w:date="2016-11-04T11:45:00Z">
              <w:tcPr>
                <w:tcW w:w="2122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3281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3282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Alpha numeric</w:t>
            </w:r>
          </w:p>
        </w:tc>
        <w:tc>
          <w:tcPr>
            <w:tcW w:w="1280" w:type="dxa"/>
            <w:shd w:val="clear" w:color="auto" w:fill="auto"/>
            <w:vAlign w:val="center"/>
            <w:hideMark/>
            <w:tcPrChange w:id="3283" w:author="Namita Sivasankaran" w:date="2016-11-04T11:45:00Z">
              <w:tcPr>
                <w:tcW w:w="1280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3284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3285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 </w:t>
            </w:r>
          </w:p>
        </w:tc>
        <w:tc>
          <w:tcPr>
            <w:tcW w:w="1389" w:type="dxa"/>
            <w:shd w:val="clear" w:color="auto" w:fill="auto"/>
            <w:vAlign w:val="center"/>
            <w:hideMark/>
            <w:tcPrChange w:id="3286" w:author="Namita Sivasankaran" w:date="2016-11-04T11:45:00Z">
              <w:tcPr>
                <w:tcW w:w="1417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3287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3288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 </w:t>
            </w:r>
          </w:p>
        </w:tc>
        <w:tc>
          <w:tcPr>
            <w:tcW w:w="2253" w:type="dxa"/>
            <w:shd w:val="clear" w:color="auto" w:fill="auto"/>
            <w:vAlign w:val="center"/>
            <w:hideMark/>
            <w:tcPrChange w:id="3289" w:author="Namita Sivasankaran" w:date="2016-11-04T11:45:00Z">
              <w:tcPr>
                <w:tcW w:w="2268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3290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3291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From Screening</w:t>
            </w:r>
          </w:p>
        </w:tc>
      </w:tr>
      <w:tr w:rsidR="006C38DA" w:rsidRPr="006C38DA" w:rsidTr="006C38DA">
        <w:trPr>
          <w:trHeight w:val="300"/>
          <w:trPrChange w:id="3292" w:author="Namita Sivasankaran" w:date="2016-11-04T11:45:00Z">
            <w:trPr>
              <w:trHeight w:val="300"/>
            </w:trPr>
          </w:trPrChange>
        </w:trPr>
        <w:tc>
          <w:tcPr>
            <w:tcW w:w="1294" w:type="dxa"/>
            <w:vMerge/>
            <w:vAlign w:val="center"/>
            <w:hideMark/>
            <w:tcPrChange w:id="3293" w:author="Namita Sivasankaran" w:date="2016-11-04T11:45:00Z">
              <w:tcPr>
                <w:tcW w:w="1323" w:type="dxa"/>
                <w:gridSpan w:val="3"/>
                <w:vMerge/>
                <w:tcBorders>
                  <w:top w:val="nil"/>
                  <w:left w:val="single" w:sz="8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3294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867" w:type="dxa"/>
            <w:gridSpan w:val="2"/>
            <w:vMerge/>
            <w:vAlign w:val="center"/>
            <w:hideMark/>
            <w:tcPrChange w:id="3295" w:author="Namita Sivasankaran" w:date="2016-11-04T11:45:00Z">
              <w:tcPr>
                <w:tcW w:w="1628" w:type="dxa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3296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341" w:type="dxa"/>
            <w:vMerge/>
            <w:vAlign w:val="center"/>
            <w:hideMark/>
            <w:tcPrChange w:id="3297" w:author="Namita Sivasankaran" w:date="2016-11-04T11:45:00Z">
              <w:tcPr>
                <w:tcW w:w="1231" w:type="dxa"/>
                <w:gridSpan w:val="3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3298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3294" w:type="dxa"/>
            <w:gridSpan w:val="2"/>
            <w:shd w:val="clear" w:color="auto" w:fill="auto"/>
            <w:vAlign w:val="center"/>
            <w:hideMark/>
            <w:tcPrChange w:id="3299" w:author="Namita Sivasankaran" w:date="2016-11-04T11:45:00Z">
              <w:tcPr>
                <w:tcW w:w="3331" w:type="dxa"/>
                <w:gridSpan w:val="4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3300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3301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Area</w:t>
            </w:r>
          </w:p>
        </w:tc>
        <w:tc>
          <w:tcPr>
            <w:tcW w:w="1882" w:type="dxa"/>
            <w:shd w:val="clear" w:color="auto" w:fill="auto"/>
            <w:vAlign w:val="center"/>
            <w:hideMark/>
            <w:tcPrChange w:id="3302" w:author="Namita Sivasankaran" w:date="2016-11-04T11:45:00Z">
              <w:tcPr>
                <w:tcW w:w="2122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3303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3304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Alpha numeric</w:t>
            </w:r>
          </w:p>
        </w:tc>
        <w:tc>
          <w:tcPr>
            <w:tcW w:w="1280" w:type="dxa"/>
            <w:shd w:val="clear" w:color="auto" w:fill="auto"/>
            <w:vAlign w:val="center"/>
            <w:hideMark/>
            <w:tcPrChange w:id="3305" w:author="Namita Sivasankaran" w:date="2016-11-04T11:45:00Z">
              <w:tcPr>
                <w:tcW w:w="1280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3306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3307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 </w:t>
            </w:r>
          </w:p>
        </w:tc>
        <w:tc>
          <w:tcPr>
            <w:tcW w:w="1389" w:type="dxa"/>
            <w:shd w:val="clear" w:color="auto" w:fill="auto"/>
            <w:vAlign w:val="center"/>
            <w:hideMark/>
            <w:tcPrChange w:id="3308" w:author="Namita Sivasankaran" w:date="2016-11-04T11:45:00Z">
              <w:tcPr>
                <w:tcW w:w="1417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3309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3310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 </w:t>
            </w:r>
          </w:p>
        </w:tc>
        <w:tc>
          <w:tcPr>
            <w:tcW w:w="2253" w:type="dxa"/>
            <w:shd w:val="clear" w:color="auto" w:fill="auto"/>
            <w:vAlign w:val="center"/>
            <w:hideMark/>
            <w:tcPrChange w:id="3311" w:author="Namita Sivasankaran" w:date="2016-11-04T11:45:00Z">
              <w:tcPr>
                <w:tcW w:w="2268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3312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3313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From Screening</w:t>
            </w:r>
          </w:p>
        </w:tc>
      </w:tr>
      <w:tr w:rsidR="006C38DA" w:rsidRPr="006C38DA" w:rsidTr="006C38DA">
        <w:trPr>
          <w:trHeight w:val="300"/>
          <w:trPrChange w:id="3314" w:author="Namita Sivasankaran" w:date="2016-11-04T11:45:00Z">
            <w:trPr>
              <w:trHeight w:val="300"/>
            </w:trPr>
          </w:trPrChange>
        </w:trPr>
        <w:tc>
          <w:tcPr>
            <w:tcW w:w="1294" w:type="dxa"/>
            <w:vMerge/>
            <w:vAlign w:val="center"/>
            <w:hideMark/>
            <w:tcPrChange w:id="3315" w:author="Namita Sivasankaran" w:date="2016-11-04T11:45:00Z">
              <w:tcPr>
                <w:tcW w:w="1323" w:type="dxa"/>
                <w:gridSpan w:val="3"/>
                <w:vMerge/>
                <w:tcBorders>
                  <w:top w:val="nil"/>
                  <w:left w:val="single" w:sz="8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3316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867" w:type="dxa"/>
            <w:gridSpan w:val="2"/>
            <w:vMerge/>
            <w:vAlign w:val="center"/>
            <w:hideMark/>
            <w:tcPrChange w:id="3317" w:author="Namita Sivasankaran" w:date="2016-11-04T11:45:00Z">
              <w:tcPr>
                <w:tcW w:w="1628" w:type="dxa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3318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341" w:type="dxa"/>
            <w:vMerge/>
            <w:vAlign w:val="center"/>
            <w:hideMark/>
            <w:tcPrChange w:id="3319" w:author="Namita Sivasankaran" w:date="2016-11-04T11:45:00Z">
              <w:tcPr>
                <w:tcW w:w="1231" w:type="dxa"/>
                <w:gridSpan w:val="3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3320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3294" w:type="dxa"/>
            <w:gridSpan w:val="2"/>
            <w:shd w:val="clear" w:color="auto" w:fill="auto"/>
            <w:vAlign w:val="center"/>
            <w:hideMark/>
            <w:tcPrChange w:id="3321" w:author="Namita Sivasankaran" w:date="2016-11-04T11:45:00Z">
              <w:tcPr>
                <w:tcW w:w="3331" w:type="dxa"/>
                <w:gridSpan w:val="4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3322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3323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Land Mark</w:t>
            </w:r>
          </w:p>
        </w:tc>
        <w:tc>
          <w:tcPr>
            <w:tcW w:w="1882" w:type="dxa"/>
            <w:shd w:val="clear" w:color="auto" w:fill="auto"/>
            <w:vAlign w:val="center"/>
            <w:hideMark/>
            <w:tcPrChange w:id="3324" w:author="Namita Sivasankaran" w:date="2016-11-04T11:45:00Z">
              <w:tcPr>
                <w:tcW w:w="2122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3325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3326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Alpha numeric</w:t>
            </w:r>
          </w:p>
        </w:tc>
        <w:tc>
          <w:tcPr>
            <w:tcW w:w="1280" w:type="dxa"/>
            <w:shd w:val="clear" w:color="auto" w:fill="auto"/>
            <w:vAlign w:val="center"/>
            <w:hideMark/>
            <w:tcPrChange w:id="3327" w:author="Namita Sivasankaran" w:date="2016-11-04T11:45:00Z">
              <w:tcPr>
                <w:tcW w:w="1280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3328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3329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Yes</w:t>
            </w:r>
          </w:p>
        </w:tc>
        <w:tc>
          <w:tcPr>
            <w:tcW w:w="1389" w:type="dxa"/>
            <w:shd w:val="clear" w:color="auto" w:fill="auto"/>
            <w:vAlign w:val="center"/>
            <w:hideMark/>
            <w:tcPrChange w:id="3330" w:author="Namita Sivasankaran" w:date="2016-11-04T11:45:00Z">
              <w:tcPr>
                <w:tcW w:w="1417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3331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3332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 </w:t>
            </w:r>
          </w:p>
        </w:tc>
        <w:tc>
          <w:tcPr>
            <w:tcW w:w="2253" w:type="dxa"/>
            <w:shd w:val="clear" w:color="auto" w:fill="auto"/>
            <w:vAlign w:val="center"/>
            <w:hideMark/>
            <w:tcPrChange w:id="3333" w:author="Namita Sivasankaran" w:date="2016-11-04T11:45:00Z">
              <w:tcPr>
                <w:tcW w:w="2268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3334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3335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From Screening</w:t>
            </w:r>
          </w:p>
        </w:tc>
      </w:tr>
      <w:tr w:rsidR="006C38DA" w:rsidRPr="006C38DA" w:rsidTr="006C38DA">
        <w:trPr>
          <w:trHeight w:val="300"/>
          <w:trPrChange w:id="3336" w:author="Namita Sivasankaran" w:date="2016-11-04T11:45:00Z">
            <w:trPr>
              <w:trHeight w:val="300"/>
            </w:trPr>
          </w:trPrChange>
        </w:trPr>
        <w:tc>
          <w:tcPr>
            <w:tcW w:w="1294" w:type="dxa"/>
            <w:vMerge/>
            <w:vAlign w:val="center"/>
            <w:hideMark/>
            <w:tcPrChange w:id="3337" w:author="Namita Sivasankaran" w:date="2016-11-04T11:45:00Z">
              <w:tcPr>
                <w:tcW w:w="1323" w:type="dxa"/>
                <w:gridSpan w:val="3"/>
                <w:vMerge/>
                <w:tcBorders>
                  <w:top w:val="nil"/>
                  <w:left w:val="single" w:sz="8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3338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867" w:type="dxa"/>
            <w:gridSpan w:val="2"/>
            <w:vMerge/>
            <w:vAlign w:val="center"/>
            <w:hideMark/>
            <w:tcPrChange w:id="3339" w:author="Namita Sivasankaran" w:date="2016-11-04T11:45:00Z">
              <w:tcPr>
                <w:tcW w:w="1628" w:type="dxa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3340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341" w:type="dxa"/>
            <w:vMerge/>
            <w:vAlign w:val="center"/>
            <w:hideMark/>
            <w:tcPrChange w:id="3341" w:author="Namita Sivasankaran" w:date="2016-11-04T11:45:00Z">
              <w:tcPr>
                <w:tcW w:w="1231" w:type="dxa"/>
                <w:gridSpan w:val="3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3342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3294" w:type="dxa"/>
            <w:gridSpan w:val="2"/>
            <w:shd w:val="clear" w:color="auto" w:fill="auto"/>
            <w:vAlign w:val="center"/>
            <w:hideMark/>
            <w:tcPrChange w:id="3343" w:author="Namita Sivasankaran" w:date="2016-11-04T11:45:00Z">
              <w:tcPr>
                <w:tcW w:w="3331" w:type="dxa"/>
                <w:gridSpan w:val="4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3344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3345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Pincode</w:t>
            </w:r>
          </w:p>
        </w:tc>
        <w:tc>
          <w:tcPr>
            <w:tcW w:w="1882" w:type="dxa"/>
            <w:shd w:val="clear" w:color="auto" w:fill="auto"/>
            <w:vAlign w:val="center"/>
            <w:hideMark/>
            <w:tcPrChange w:id="3346" w:author="Namita Sivasankaran" w:date="2016-11-04T11:45:00Z">
              <w:tcPr>
                <w:tcW w:w="2122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3347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3348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Numeric</w:t>
            </w:r>
          </w:p>
        </w:tc>
        <w:tc>
          <w:tcPr>
            <w:tcW w:w="1280" w:type="dxa"/>
            <w:shd w:val="clear" w:color="auto" w:fill="auto"/>
            <w:vAlign w:val="center"/>
            <w:hideMark/>
            <w:tcPrChange w:id="3349" w:author="Namita Sivasankaran" w:date="2016-11-04T11:45:00Z">
              <w:tcPr>
                <w:tcW w:w="1280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3350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3351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Yes</w:t>
            </w:r>
          </w:p>
        </w:tc>
        <w:tc>
          <w:tcPr>
            <w:tcW w:w="1389" w:type="dxa"/>
            <w:shd w:val="clear" w:color="auto" w:fill="auto"/>
            <w:vAlign w:val="center"/>
            <w:hideMark/>
            <w:tcPrChange w:id="3352" w:author="Namita Sivasankaran" w:date="2016-11-04T11:45:00Z">
              <w:tcPr>
                <w:tcW w:w="1417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3353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3354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 </w:t>
            </w:r>
          </w:p>
        </w:tc>
        <w:tc>
          <w:tcPr>
            <w:tcW w:w="2253" w:type="dxa"/>
            <w:shd w:val="clear" w:color="auto" w:fill="auto"/>
            <w:vAlign w:val="center"/>
            <w:hideMark/>
            <w:tcPrChange w:id="3355" w:author="Namita Sivasankaran" w:date="2016-11-04T11:45:00Z">
              <w:tcPr>
                <w:tcW w:w="2268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3356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3357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From Screening</w:t>
            </w:r>
          </w:p>
        </w:tc>
      </w:tr>
      <w:tr w:rsidR="006C38DA" w:rsidRPr="006C38DA" w:rsidTr="00461502">
        <w:trPr>
          <w:trHeight w:val="298"/>
          <w:trPrChange w:id="3358" w:author="Namita Sivasankaran" w:date="2016-11-04T11:50:00Z">
            <w:trPr>
              <w:trHeight w:val="600"/>
            </w:trPr>
          </w:trPrChange>
        </w:trPr>
        <w:tc>
          <w:tcPr>
            <w:tcW w:w="1294" w:type="dxa"/>
            <w:vMerge/>
            <w:vAlign w:val="center"/>
            <w:hideMark/>
            <w:tcPrChange w:id="3359" w:author="Namita Sivasankaran" w:date="2016-11-04T11:50:00Z">
              <w:tcPr>
                <w:tcW w:w="1323" w:type="dxa"/>
                <w:gridSpan w:val="3"/>
                <w:vMerge/>
                <w:tcBorders>
                  <w:top w:val="nil"/>
                  <w:left w:val="single" w:sz="8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3360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867" w:type="dxa"/>
            <w:gridSpan w:val="2"/>
            <w:vMerge/>
            <w:vAlign w:val="center"/>
            <w:hideMark/>
            <w:tcPrChange w:id="3361" w:author="Namita Sivasankaran" w:date="2016-11-04T11:50:00Z">
              <w:tcPr>
                <w:tcW w:w="1628" w:type="dxa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3362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341" w:type="dxa"/>
            <w:vMerge/>
            <w:vAlign w:val="center"/>
            <w:hideMark/>
            <w:tcPrChange w:id="3363" w:author="Namita Sivasankaran" w:date="2016-11-04T11:50:00Z">
              <w:tcPr>
                <w:tcW w:w="1231" w:type="dxa"/>
                <w:gridSpan w:val="3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3364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3294" w:type="dxa"/>
            <w:gridSpan w:val="2"/>
            <w:shd w:val="clear" w:color="auto" w:fill="auto"/>
            <w:vAlign w:val="center"/>
            <w:hideMark/>
            <w:tcPrChange w:id="3365" w:author="Namita Sivasankaran" w:date="2016-11-04T11:50:00Z">
              <w:tcPr>
                <w:tcW w:w="3331" w:type="dxa"/>
                <w:gridSpan w:val="4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3366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3367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State</w:t>
            </w:r>
          </w:p>
        </w:tc>
        <w:tc>
          <w:tcPr>
            <w:tcW w:w="1882" w:type="dxa"/>
            <w:shd w:val="clear" w:color="auto" w:fill="auto"/>
            <w:vAlign w:val="center"/>
            <w:hideMark/>
            <w:tcPrChange w:id="3368" w:author="Namita Sivasankaran" w:date="2016-11-04T11:50:00Z">
              <w:tcPr>
                <w:tcW w:w="2122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3369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del w:id="3370" w:author="Namita Sivasankaran" w:date="2016-11-04T11:50:00Z">
              <w:r w:rsidRPr="006C38DA" w:rsidDel="00461502">
                <w:rPr>
                  <w:color w:val="000000"/>
                  <w:sz w:val="22"/>
                  <w:szCs w:val="22"/>
                  <w:lang w:val="en-IN" w:eastAsia="en-IN"/>
                  <w:rPrChange w:id="3371" w:author="Namita Sivasankaran" w:date="2016-11-04T11:40:00Z">
                    <w:rPr>
                      <w:rFonts w:ascii="Calibri" w:hAnsi="Calibri"/>
                      <w:color w:val="000000"/>
                      <w:sz w:val="24"/>
                      <w:szCs w:val="24"/>
                      <w:lang w:val="en-IN" w:eastAsia="en-IN"/>
                    </w:rPr>
                  </w:rPrChange>
                </w:rPr>
                <w:delText>Auto populated/text</w:delText>
              </w:r>
            </w:del>
            <w:ins w:id="3372" w:author="Namita Sivasankaran" w:date="2016-11-04T11:50:00Z">
              <w:r w:rsidR="00461502">
                <w:rPr>
                  <w:color w:val="000000"/>
                  <w:sz w:val="22"/>
                  <w:szCs w:val="22"/>
                  <w:lang w:val="en-IN" w:eastAsia="en-IN"/>
                </w:rPr>
                <w:t>Text</w:t>
              </w:r>
            </w:ins>
          </w:p>
        </w:tc>
        <w:tc>
          <w:tcPr>
            <w:tcW w:w="1280" w:type="dxa"/>
            <w:shd w:val="clear" w:color="auto" w:fill="auto"/>
            <w:vAlign w:val="center"/>
            <w:hideMark/>
            <w:tcPrChange w:id="3373" w:author="Namita Sivasankaran" w:date="2016-11-04T11:50:00Z">
              <w:tcPr>
                <w:tcW w:w="1280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3374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3375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Yes</w:t>
            </w:r>
          </w:p>
        </w:tc>
        <w:tc>
          <w:tcPr>
            <w:tcW w:w="1389" w:type="dxa"/>
            <w:shd w:val="clear" w:color="auto" w:fill="auto"/>
            <w:vAlign w:val="center"/>
            <w:hideMark/>
            <w:tcPrChange w:id="3376" w:author="Namita Sivasankaran" w:date="2016-11-04T11:50:00Z">
              <w:tcPr>
                <w:tcW w:w="1417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3377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3378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 </w:t>
            </w:r>
          </w:p>
        </w:tc>
        <w:tc>
          <w:tcPr>
            <w:tcW w:w="2253" w:type="dxa"/>
            <w:shd w:val="clear" w:color="auto" w:fill="auto"/>
            <w:vAlign w:val="center"/>
            <w:hideMark/>
            <w:tcPrChange w:id="3379" w:author="Namita Sivasankaran" w:date="2016-11-04T11:50:00Z">
              <w:tcPr>
                <w:tcW w:w="2268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3380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3381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From Screening</w:t>
            </w:r>
          </w:p>
        </w:tc>
      </w:tr>
      <w:tr w:rsidR="006C38DA" w:rsidRPr="006C38DA" w:rsidTr="00461502">
        <w:trPr>
          <w:trHeight w:val="288"/>
          <w:trPrChange w:id="3382" w:author="Namita Sivasankaran" w:date="2016-11-04T11:50:00Z">
            <w:trPr>
              <w:trHeight w:val="600"/>
            </w:trPr>
          </w:trPrChange>
        </w:trPr>
        <w:tc>
          <w:tcPr>
            <w:tcW w:w="1294" w:type="dxa"/>
            <w:vMerge/>
            <w:vAlign w:val="center"/>
            <w:hideMark/>
            <w:tcPrChange w:id="3383" w:author="Namita Sivasankaran" w:date="2016-11-04T11:50:00Z">
              <w:tcPr>
                <w:tcW w:w="1323" w:type="dxa"/>
                <w:gridSpan w:val="3"/>
                <w:vMerge/>
                <w:tcBorders>
                  <w:top w:val="nil"/>
                  <w:left w:val="single" w:sz="8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3384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867" w:type="dxa"/>
            <w:gridSpan w:val="2"/>
            <w:vMerge/>
            <w:vAlign w:val="center"/>
            <w:hideMark/>
            <w:tcPrChange w:id="3385" w:author="Namita Sivasankaran" w:date="2016-11-04T11:50:00Z">
              <w:tcPr>
                <w:tcW w:w="1628" w:type="dxa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3386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341" w:type="dxa"/>
            <w:vMerge/>
            <w:vAlign w:val="center"/>
            <w:hideMark/>
            <w:tcPrChange w:id="3387" w:author="Namita Sivasankaran" w:date="2016-11-04T11:50:00Z">
              <w:tcPr>
                <w:tcW w:w="1231" w:type="dxa"/>
                <w:gridSpan w:val="3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3388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3294" w:type="dxa"/>
            <w:gridSpan w:val="2"/>
            <w:shd w:val="clear" w:color="auto" w:fill="auto"/>
            <w:vAlign w:val="center"/>
            <w:hideMark/>
            <w:tcPrChange w:id="3389" w:author="Namita Sivasankaran" w:date="2016-11-04T11:50:00Z">
              <w:tcPr>
                <w:tcW w:w="3331" w:type="dxa"/>
                <w:gridSpan w:val="4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3390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3391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District</w:t>
            </w:r>
          </w:p>
        </w:tc>
        <w:tc>
          <w:tcPr>
            <w:tcW w:w="1882" w:type="dxa"/>
            <w:shd w:val="clear" w:color="auto" w:fill="auto"/>
            <w:vAlign w:val="center"/>
            <w:hideMark/>
            <w:tcPrChange w:id="3392" w:author="Namita Sivasankaran" w:date="2016-11-04T11:50:00Z">
              <w:tcPr>
                <w:tcW w:w="2122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3393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del w:id="3394" w:author="Namita Sivasankaran" w:date="2016-11-04T11:50:00Z">
              <w:r w:rsidRPr="006C38DA" w:rsidDel="00461502">
                <w:rPr>
                  <w:color w:val="000000"/>
                  <w:sz w:val="22"/>
                  <w:szCs w:val="22"/>
                  <w:lang w:val="en-IN" w:eastAsia="en-IN"/>
                  <w:rPrChange w:id="3395" w:author="Namita Sivasankaran" w:date="2016-11-04T11:40:00Z">
                    <w:rPr>
                      <w:rFonts w:ascii="Calibri" w:hAnsi="Calibri"/>
                      <w:color w:val="000000"/>
                      <w:sz w:val="24"/>
                      <w:szCs w:val="24"/>
                      <w:lang w:val="en-IN" w:eastAsia="en-IN"/>
                    </w:rPr>
                  </w:rPrChange>
                </w:rPr>
                <w:delText>Auto populated/text</w:delText>
              </w:r>
            </w:del>
            <w:ins w:id="3396" w:author="Namita Sivasankaran" w:date="2016-11-04T11:50:00Z">
              <w:r w:rsidR="00461502">
                <w:rPr>
                  <w:color w:val="000000"/>
                  <w:sz w:val="22"/>
                  <w:szCs w:val="22"/>
                  <w:lang w:val="en-IN" w:eastAsia="en-IN"/>
                </w:rPr>
                <w:t>Text</w:t>
              </w:r>
            </w:ins>
          </w:p>
        </w:tc>
        <w:tc>
          <w:tcPr>
            <w:tcW w:w="1280" w:type="dxa"/>
            <w:shd w:val="clear" w:color="auto" w:fill="auto"/>
            <w:vAlign w:val="center"/>
            <w:hideMark/>
            <w:tcPrChange w:id="3397" w:author="Namita Sivasankaran" w:date="2016-11-04T11:50:00Z">
              <w:tcPr>
                <w:tcW w:w="1280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3398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3399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Yes</w:t>
            </w:r>
          </w:p>
        </w:tc>
        <w:tc>
          <w:tcPr>
            <w:tcW w:w="1389" w:type="dxa"/>
            <w:shd w:val="clear" w:color="auto" w:fill="auto"/>
            <w:vAlign w:val="center"/>
            <w:hideMark/>
            <w:tcPrChange w:id="3400" w:author="Namita Sivasankaran" w:date="2016-11-04T11:50:00Z">
              <w:tcPr>
                <w:tcW w:w="1417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3401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3402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 </w:t>
            </w:r>
          </w:p>
        </w:tc>
        <w:tc>
          <w:tcPr>
            <w:tcW w:w="2253" w:type="dxa"/>
            <w:shd w:val="clear" w:color="auto" w:fill="auto"/>
            <w:vAlign w:val="center"/>
            <w:hideMark/>
            <w:tcPrChange w:id="3403" w:author="Namita Sivasankaran" w:date="2016-11-04T11:50:00Z">
              <w:tcPr>
                <w:tcW w:w="2268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3404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3405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From Screening</w:t>
            </w:r>
          </w:p>
        </w:tc>
      </w:tr>
      <w:tr w:rsidR="006C38DA" w:rsidRPr="006C38DA" w:rsidTr="00461502">
        <w:trPr>
          <w:trHeight w:val="264"/>
          <w:trPrChange w:id="3406" w:author="Namita Sivasankaran" w:date="2016-11-04T11:51:00Z">
            <w:trPr>
              <w:trHeight w:val="600"/>
            </w:trPr>
          </w:trPrChange>
        </w:trPr>
        <w:tc>
          <w:tcPr>
            <w:tcW w:w="1294" w:type="dxa"/>
            <w:vMerge/>
            <w:vAlign w:val="center"/>
            <w:hideMark/>
            <w:tcPrChange w:id="3407" w:author="Namita Sivasankaran" w:date="2016-11-04T11:51:00Z">
              <w:tcPr>
                <w:tcW w:w="1323" w:type="dxa"/>
                <w:gridSpan w:val="3"/>
                <w:vMerge/>
                <w:tcBorders>
                  <w:top w:val="nil"/>
                  <w:left w:val="single" w:sz="8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3408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867" w:type="dxa"/>
            <w:gridSpan w:val="2"/>
            <w:vMerge/>
            <w:vAlign w:val="center"/>
            <w:hideMark/>
            <w:tcPrChange w:id="3409" w:author="Namita Sivasankaran" w:date="2016-11-04T11:51:00Z">
              <w:tcPr>
                <w:tcW w:w="1628" w:type="dxa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3410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341" w:type="dxa"/>
            <w:vMerge/>
            <w:vAlign w:val="center"/>
            <w:hideMark/>
            <w:tcPrChange w:id="3411" w:author="Namita Sivasankaran" w:date="2016-11-04T11:51:00Z">
              <w:tcPr>
                <w:tcW w:w="1231" w:type="dxa"/>
                <w:gridSpan w:val="3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3412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3294" w:type="dxa"/>
            <w:gridSpan w:val="2"/>
            <w:shd w:val="clear" w:color="auto" w:fill="auto"/>
            <w:vAlign w:val="center"/>
            <w:hideMark/>
            <w:tcPrChange w:id="3413" w:author="Namita Sivasankaran" w:date="2016-11-04T11:51:00Z">
              <w:tcPr>
                <w:tcW w:w="3331" w:type="dxa"/>
                <w:gridSpan w:val="4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3414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3415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City/Town/Village</w:t>
            </w:r>
          </w:p>
        </w:tc>
        <w:tc>
          <w:tcPr>
            <w:tcW w:w="1882" w:type="dxa"/>
            <w:shd w:val="clear" w:color="auto" w:fill="auto"/>
            <w:vAlign w:val="center"/>
            <w:hideMark/>
            <w:tcPrChange w:id="3416" w:author="Namita Sivasankaran" w:date="2016-11-04T11:51:00Z">
              <w:tcPr>
                <w:tcW w:w="2122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A46314">
            <w:pPr>
              <w:rPr>
                <w:color w:val="000000"/>
                <w:sz w:val="22"/>
                <w:szCs w:val="22"/>
                <w:lang w:val="en-IN" w:eastAsia="en-IN"/>
                <w:rPrChange w:id="3417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del w:id="3418" w:author="Namita Sivasankaran" w:date="2016-11-04T11:50:00Z">
              <w:r w:rsidRPr="006C38DA" w:rsidDel="00461502">
                <w:rPr>
                  <w:color w:val="000000"/>
                  <w:sz w:val="22"/>
                  <w:szCs w:val="22"/>
                  <w:lang w:val="en-IN" w:eastAsia="en-IN"/>
                  <w:rPrChange w:id="3419" w:author="Namita Sivasankaran" w:date="2016-11-04T11:40:00Z">
                    <w:rPr>
                      <w:rFonts w:ascii="Calibri" w:hAnsi="Calibri"/>
                      <w:color w:val="000000"/>
                      <w:sz w:val="24"/>
                      <w:szCs w:val="24"/>
                      <w:lang w:val="en-IN" w:eastAsia="en-IN"/>
                    </w:rPr>
                  </w:rPrChange>
                </w:rPr>
                <w:delText>Auto populated/t</w:delText>
              </w:r>
            </w:del>
            <w:ins w:id="3420" w:author="Namita Sivasankaran" w:date="2016-11-04T11:50:00Z">
              <w:r w:rsidR="00461502">
                <w:rPr>
                  <w:color w:val="000000"/>
                  <w:sz w:val="22"/>
                  <w:szCs w:val="22"/>
                  <w:lang w:val="en-IN" w:eastAsia="en-IN"/>
                </w:rPr>
                <w:t>T</w:t>
              </w:r>
            </w:ins>
            <w:r w:rsidRPr="006C38DA">
              <w:rPr>
                <w:color w:val="000000"/>
                <w:sz w:val="22"/>
                <w:szCs w:val="22"/>
                <w:lang w:val="en-IN" w:eastAsia="en-IN"/>
                <w:rPrChange w:id="3421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ext</w:t>
            </w:r>
          </w:p>
        </w:tc>
        <w:tc>
          <w:tcPr>
            <w:tcW w:w="1280" w:type="dxa"/>
            <w:shd w:val="clear" w:color="auto" w:fill="auto"/>
            <w:vAlign w:val="center"/>
            <w:hideMark/>
            <w:tcPrChange w:id="3422" w:author="Namita Sivasankaran" w:date="2016-11-04T11:51:00Z">
              <w:tcPr>
                <w:tcW w:w="1280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3423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3424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Yes</w:t>
            </w:r>
          </w:p>
        </w:tc>
        <w:tc>
          <w:tcPr>
            <w:tcW w:w="1389" w:type="dxa"/>
            <w:shd w:val="clear" w:color="auto" w:fill="auto"/>
            <w:vAlign w:val="center"/>
            <w:hideMark/>
            <w:tcPrChange w:id="3425" w:author="Namita Sivasankaran" w:date="2016-11-04T11:51:00Z">
              <w:tcPr>
                <w:tcW w:w="1417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3426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3427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 </w:t>
            </w:r>
          </w:p>
        </w:tc>
        <w:tc>
          <w:tcPr>
            <w:tcW w:w="2253" w:type="dxa"/>
            <w:shd w:val="clear" w:color="auto" w:fill="auto"/>
            <w:vAlign w:val="center"/>
            <w:hideMark/>
            <w:tcPrChange w:id="3428" w:author="Namita Sivasankaran" w:date="2016-11-04T11:51:00Z">
              <w:tcPr>
                <w:tcW w:w="2268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3429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3430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From Screening</w:t>
            </w:r>
          </w:p>
        </w:tc>
      </w:tr>
      <w:tr w:rsidR="006C38DA" w:rsidRPr="006C38DA" w:rsidTr="006C38DA">
        <w:trPr>
          <w:trHeight w:val="300"/>
          <w:trPrChange w:id="3431" w:author="Namita Sivasankaran" w:date="2016-11-04T11:45:00Z">
            <w:trPr>
              <w:trHeight w:val="300"/>
            </w:trPr>
          </w:trPrChange>
        </w:trPr>
        <w:tc>
          <w:tcPr>
            <w:tcW w:w="1294" w:type="dxa"/>
            <w:vMerge/>
            <w:vAlign w:val="center"/>
            <w:hideMark/>
            <w:tcPrChange w:id="3432" w:author="Namita Sivasankaran" w:date="2016-11-04T11:45:00Z">
              <w:tcPr>
                <w:tcW w:w="1323" w:type="dxa"/>
                <w:gridSpan w:val="3"/>
                <w:vMerge/>
                <w:tcBorders>
                  <w:top w:val="nil"/>
                  <w:left w:val="single" w:sz="8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3433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867" w:type="dxa"/>
            <w:gridSpan w:val="2"/>
            <w:vMerge/>
            <w:vAlign w:val="center"/>
            <w:hideMark/>
            <w:tcPrChange w:id="3434" w:author="Namita Sivasankaran" w:date="2016-11-04T11:45:00Z">
              <w:tcPr>
                <w:tcW w:w="1628" w:type="dxa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3435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341" w:type="dxa"/>
            <w:vMerge/>
            <w:vAlign w:val="center"/>
            <w:hideMark/>
            <w:tcPrChange w:id="3436" w:author="Namita Sivasankaran" w:date="2016-11-04T11:45:00Z">
              <w:tcPr>
                <w:tcW w:w="1231" w:type="dxa"/>
                <w:gridSpan w:val="3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3437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3294" w:type="dxa"/>
            <w:gridSpan w:val="2"/>
            <w:shd w:val="clear" w:color="auto" w:fill="auto"/>
            <w:vAlign w:val="center"/>
            <w:hideMark/>
            <w:tcPrChange w:id="3438" w:author="Namita Sivasankaran" w:date="2016-11-04T11:45:00Z">
              <w:tcPr>
                <w:tcW w:w="3331" w:type="dxa"/>
                <w:gridSpan w:val="4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3439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3440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Landline Number</w:t>
            </w:r>
          </w:p>
        </w:tc>
        <w:tc>
          <w:tcPr>
            <w:tcW w:w="1882" w:type="dxa"/>
            <w:shd w:val="clear" w:color="auto" w:fill="auto"/>
            <w:vAlign w:val="center"/>
            <w:hideMark/>
            <w:tcPrChange w:id="3441" w:author="Namita Sivasankaran" w:date="2016-11-04T11:45:00Z">
              <w:tcPr>
                <w:tcW w:w="2122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3442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3443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Numeric</w:t>
            </w:r>
          </w:p>
        </w:tc>
        <w:tc>
          <w:tcPr>
            <w:tcW w:w="1280" w:type="dxa"/>
            <w:shd w:val="clear" w:color="auto" w:fill="auto"/>
            <w:vAlign w:val="center"/>
            <w:hideMark/>
            <w:tcPrChange w:id="3444" w:author="Namita Sivasankaran" w:date="2016-11-04T11:45:00Z">
              <w:tcPr>
                <w:tcW w:w="1280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3445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3446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 </w:t>
            </w:r>
          </w:p>
        </w:tc>
        <w:tc>
          <w:tcPr>
            <w:tcW w:w="1389" w:type="dxa"/>
            <w:shd w:val="clear" w:color="auto" w:fill="auto"/>
            <w:vAlign w:val="center"/>
            <w:hideMark/>
            <w:tcPrChange w:id="3447" w:author="Namita Sivasankaran" w:date="2016-11-04T11:45:00Z">
              <w:tcPr>
                <w:tcW w:w="1417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3448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3449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 </w:t>
            </w:r>
          </w:p>
        </w:tc>
        <w:tc>
          <w:tcPr>
            <w:tcW w:w="2253" w:type="dxa"/>
            <w:shd w:val="clear" w:color="auto" w:fill="auto"/>
            <w:vAlign w:val="center"/>
            <w:hideMark/>
            <w:tcPrChange w:id="3450" w:author="Namita Sivasankaran" w:date="2016-11-04T11:45:00Z">
              <w:tcPr>
                <w:tcW w:w="2268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3451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3452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From Screening</w:t>
            </w:r>
          </w:p>
        </w:tc>
      </w:tr>
      <w:tr w:rsidR="006C38DA" w:rsidRPr="006C38DA" w:rsidTr="006C38DA">
        <w:trPr>
          <w:trHeight w:val="300"/>
          <w:trPrChange w:id="3453" w:author="Namita Sivasankaran" w:date="2016-11-04T11:45:00Z">
            <w:trPr>
              <w:trHeight w:val="300"/>
            </w:trPr>
          </w:trPrChange>
        </w:trPr>
        <w:tc>
          <w:tcPr>
            <w:tcW w:w="1294" w:type="dxa"/>
            <w:vMerge/>
            <w:vAlign w:val="center"/>
            <w:hideMark/>
            <w:tcPrChange w:id="3454" w:author="Namita Sivasankaran" w:date="2016-11-04T11:45:00Z">
              <w:tcPr>
                <w:tcW w:w="1323" w:type="dxa"/>
                <w:gridSpan w:val="3"/>
                <w:vMerge/>
                <w:tcBorders>
                  <w:top w:val="nil"/>
                  <w:left w:val="single" w:sz="8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3455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867" w:type="dxa"/>
            <w:gridSpan w:val="2"/>
            <w:vMerge/>
            <w:vAlign w:val="center"/>
            <w:hideMark/>
            <w:tcPrChange w:id="3456" w:author="Namita Sivasankaran" w:date="2016-11-04T11:45:00Z">
              <w:tcPr>
                <w:tcW w:w="1628" w:type="dxa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3457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341" w:type="dxa"/>
            <w:vMerge/>
            <w:vAlign w:val="center"/>
            <w:hideMark/>
            <w:tcPrChange w:id="3458" w:author="Namita Sivasankaran" w:date="2016-11-04T11:45:00Z">
              <w:tcPr>
                <w:tcW w:w="1231" w:type="dxa"/>
                <w:gridSpan w:val="3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3459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3294" w:type="dxa"/>
            <w:gridSpan w:val="2"/>
            <w:shd w:val="clear" w:color="auto" w:fill="auto"/>
            <w:vAlign w:val="center"/>
            <w:hideMark/>
            <w:tcPrChange w:id="3460" w:author="Namita Sivasankaran" w:date="2016-11-04T11:45:00Z">
              <w:tcPr>
                <w:tcW w:w="3331" w:type="dxa"/>
                <w:gridSpan w:val="4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3461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3462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Ownership</w:t>
            </w:r>
          </w:p>
        </w:tc>
        <w:tc>
          <w:tcPr>
            <w:tcW w:w="1882" w:type="dxa"/>
            <w:shd w:val="clear" w:color="auto" w:fill="auto"/>
            <w:vAlign w:val="center"/>
            <w:hideMark/>
            <w:tcPrChange w:id="3463" w:author="Namita Sivasankaran" w:date="2016-11-04T11:45:00Z">
              <w:tcPr>
                <w:tcW w:w="2122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3464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3465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Dropdown</w:t>
            </w:r>
          </w:p>
        </w:tc>
        <w:tc>
          <w:tcPr>
            <w:tcW w:w="1280" w:type="dxa"/>
            <w:shd w:val="clear" w:color="auto" w:fill="auto"/>
            <w:vAlign w:val="center"/>
            <w:hideMark/>
            <w:tcPrChange w:id="3466" w:author="Namita Sivasankaran" w:date="2016-11-04T11:45:00Z">
              <w:tcPr>
                <w:tcW w:w="1280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3467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3468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Yes</w:t>
            </w:r>
          </w:p>
        </w:tc>
        <w:tc>
          <w:tcPr>
            <w:tcW w:w="1389" w:type="dxa"/>
            <w:shd w:val="clear" w:color="auto" w:fill="auto"/>
            <w:vAlign w:val="center"/>
            <w:hideMark/>
            <w:tcPrChange w:id="3469" w:author="Namita Sivasankaran" w:date="2016-11-04T11:45:00Z">
              <w:tcPr>
                <w:tcW w:w="1417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3470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3471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 </w:t>
            </w:r>
          </w:p>
        </w:tc>
        <w:tc>
          <w:tcPr>
            <w:tcW w:w="2253" w:type="dxa"/>
            <w:shd w:val="clear" w:color="auto" w:fill="auto"/>
            <w:vAlign w:val="center"/>
            <w:hideMark/>
            <w:tcPrChange w:id="3472" w:author="Namita Sivasankaran" w:date="2016-11-04T11:45:00Z">
              <w:tcPr>
                <w:tcW w:w="2268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3473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3474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From Screening</w:t>
            </w:r>
          </w:p>
        </w:tc>
      </w:tr>
      <w:tr w:rsidR="006C38DA" w:rsidRPr="006C38DA" w:rsidTr="006C38DA">
        <w:trPr>
          <w:trHeight w:val="300"/>
          <w:trPrChange w:id="3475" w:author="Namita Sivasankaran" w:date="2016-11-04T11:45:00Z">
            <w:trPr>
              <w:trHeight w:val="300"/>
            </w:trPr>
          </w:trPrChange>
        </w:trPr>
        <w:tc>
          <w:tcPr>
            <w:tcW w:w="1294" w:type="dxa"/>
            <w:vMerge/>
            <w:vAlign w:val="center"/>
            <w:hideMark/>
            <w:tcPrChange w:id="3476" w:author="Namita Sivasankaran" w:date="2016-11-04T11:45:00Z">
              <w:tcPr>
                <w:tcW w:w="1323" w:type="dxa"/>
                <w:gridSpan w:val="3"/>
                <w:vMerge/>
                <w:tcBorders>
                  <w:top w:val="nil"/>
                  <w:left w:val="single" w:sz="8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3477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867" w:type="dxa"/>
            <w:gridSpan w:val="2"/>
            <w:vMerge/>
            <w:vAlign w:val="center"/>
            <w:hideMark/>
            <w:tcPrChange w:id="3478" w:author="Namita Sivasankaran" w:date="2016-11-04T11:45:00Z">
              <w:tcPr>
                <w:tcW w:w="1628" w:type="dxa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3479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341" w:type="dxa"/>
            <w:vMerge/>
            <w:vAlign w:val="center"/>
            <w:hideMark/>
            <w:tcPrChange w:id="3480" w:author="Namita Sivasankaran" w:date="2016-11-04T11:45:00Z">
              <w:tcPr>
                <w:tcW w:w="1231" w:type="dxa"/>
                <w:gridSpan w:val="3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3481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3294" w:type="dxa"/>
            <w:gridSpan w:val="2"/>
            <w:shd w:val="clear" w:color="auto" w:fill="auto"/>
            <w:vAlign w:val="center"/>
            <w:hideMark/>
            <w:tcPrChange w:id="3482" w:author="Namita Sivasankaran" w:date="2016-11-04T11:45:00Z">
              <w:tcPr>
                <w:tcW w:w="3331" w:type="dxa"/>
                <w:gridSpan w:val="4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3483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3484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How many years are you living in present Area?</w:t>
            </w:r>
          </w:p>
        </w:tc>
        <w:tc>
          <w:tcPr>
            <w:tcW w:w="1882" w:type="dxa"/>
            <w:shd w:val="clear" w:color="auto" w:fill="auto"/>
            <w:vAlign w:val="center"/>
            <w:hideMark/>
            <w:tcPrChange w:id="3485" w:author="Namita Sivasankaran" w:date="2016-11-04T11:45:00Z">
              <w:tcPr>
                <w:tcW w:w="2122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3486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3487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Dropdown</w:t>
            </w:r>
          </w:p>
        </w:tc>
        <w:tc>
          <w:tcPr>
            <w:tcW w:w="1280" w:type="dxa"/>
            <w:shd w:val="clear" w:color="auto" w:fill="auto"/>
            <w:vAlign w:val="center"/>
            <w:hideMark/>
            <w:tcPrChange w:id="3488" w:author="Namita Sivasankaran" w:date="2016-11-04T11:45:00Z">
              <w:tcPr>
                <w:tcW w:w="1280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3489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3490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Yes</w:t>
            </w:r>
          </w:p>
        </w:tc>
        <w:tc>
          <w:tcPr>
            <w:tcW w:w="1389" w:type="dxa"/>
            <w:shd w:val="clear" w:color="auto" w:fill="auto"/>
            <w:vAlign w:val="center"/>
            <w:hideMark/>
            <w:tcPrChange w:id="3491" w:author="Namita Sivasankaran" w:date="2016-11-04T11:45:00Z">
              <w:tcPr>
                <w:tcW w:w="1417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3492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3493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 </w:t>
            </w:r>
          </w:p>
        </w:tc>
        <w:tc>
          <w:tcPr>
            <w:tcW w:w="2253" w:type="dxa"/>
            <w:shd w:val="clear" w:color="auto" w:fill="auto"/>
            <w:vAlign w:val="center"/>
            <w:hideMark/>
            <w:tcPrChange w:id="3494" w:author="Namita Sivasankaran" w:date="2016-11-04T11:45:00Z">
              <w:tcPr>
                <w:tcW w:w="2268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3495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3496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From Screening</w:t>
            </w:r>
          </w:p>
        </w:tc>
      </w:tr>
      <w:tr w:rsidR="006C38DA" w:rsidRPr="006C38DA" w:rsidTr="006C38DA">
        <w:trPr>
          <w:trHeight w:val="600"/>
          <w:trPrChange w:id="3497" w:author="Namita Sivasankaran" w:date="2016-11-04T11:45:00Z">
            <w:trPr>
              <w:trHeight w:val="600"/>
            </w:trPr>
          </w:trPrChange>
        </w:trPr>
        <w:tc>
          <w:tcPr>
            <w:tcW w:w="1294" w:type="dxa"/>
            <w:vMerge/>
            <w:vAlign w:val="center"/>
            <w:hideMark/>
            <w:tcPrChange w:id="3498" w:author="Namita Sivasankaran" w:date="2016-11-04T11:45:00Z">
              <w:tcPr>
                <w:tcW w:w="1323" w:type="dxa"/>
                <w:gridSpan w:val="3"/>
                <w:vMerge/>
                <w:tcBorders>
                  <w:top w:val="nil"/>
                  <w:left w:val="single" w:sz="8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3499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867" w:type="dxa"/>
            <w:gridSpan w:val="2"/>
            <w:vMerge/>
            <w:vAlign w:val="center"/>
            <w:hideMark/>
            <w:tcPrChange w:id="3500" w:author="Namita Sivasankaran" w:date="2016-11-04T11:45:00Z">
              <w:tcPr>
                <w:tcW w:w="1628" w:type="dxa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3501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341" w:type="dxa"/>
            <w:vMerge/>
            <w:vAlign w:val="center"/>
            <w:hideMark/>
            <w:tcPrChange w:id="3502" w:author="Namita Sivasankaran" w:date="2016-11-04T11:45:00Z">
              <w:tcPr>
                <w:tcW w:w="1231" w:type="dxa"/>
                <w:gridSpan w:val="3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3503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3294" w:type="dxa"/>
            <w:gridSpan w:val="2"/>
            <w:shd w:val="clear" w:color="auto" w:fill="auto"/>
            <w:vAlign w:val="center"/>
            <w:hideMark/>
            <w:tcPrChange w:id="3504" w:author="Namita Sivasankaran" w:date="2016-11-04T11:45:00Z">
              <w:tcPr>
                <w:tcW w:w="3331" w:type="dxa"/>
                <w:gridSpan w:val="4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3505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3506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How many years are you living in current Address?</w:t>
            </w:r>
          </w:p>
        </w:tc>
        <w:tc>
          <w:tcPr>
            <w:tcW w:w="1882" w:type="dxa"/>
            <w:shd w:val="clear" w:color="auto" w:fill="auto"/>
            <w:vAlign w:val="center"/>
            <w:hideMark/>
            <w:tcPrChange w:id="3507" w:author="Namita Sivasankaran" w:date="2016-11-04T11:45:00Z">
              <w:tcPr>
                <w:tcW w:w="2122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3508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3509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Dropdown</w:t>
            </w:r>
          </w:p>
        </w:tc>
        <w:tc>
          <w:tcPr>
            <w:tcW w:w="1280" w:type="dxa"/>
            <w:shd w:val="clear" w:color="auto" w:fill="auto"/>
            <w:vAlign w:val="center"/>
            <w:hideMark/>
            <w:tcPrChange w:id="3510" w:author="Namita Sivasankaran" w:date="2016-11-04T11:45:00Z">
              <w:tcPr>
                <w:tcW w:w="1280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3511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3512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Yes</w:t>
            </w:r>
          </w:p>
        </w:tc>
        <w:tc>
          <w:tcPr>
            <w:tcW w:w="1389" w:type="dxa"/>
            <w:shd w:val="clear" w:color="auto" w:fill="auto"/>
            <w:vAlign w:val="center"/>
            <w:hideMark/>
            <w:tcPrChange w:id="3513" w:author="Namita Sivasankaran" w:date="2016-11-04T11:45:00Z">
              <w:tcPr>
                <w:tcW w:w="1417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3514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3515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 </w:t>
            </w:r>
          </w:p>
        </w:tc>
        <w:tc>
          <w:tcPr>
            <w:tcW w:w="2253" w:type="dxa"/>
            <w:shd w:val="clear" w:color="auto" w:fill="auto"/>
            <w:vAlign w:val="center"/>
            <w:hideMark/>
            <w:tcPrChange w:id="3516" w:author="Namita Sivasankaran" w:date="2016-11-04T11:45:00Z">
              <w:tcPr>
                <w:tcW w:w="2268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3517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3518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From Screening</w:t>
            </w:r>
          </w:p>
        </w:tc>
      </w:tr>
      <w:tr w:rsidR="006C38DA" w:rsidRPr="006C38DA" w:rsidTr="006C38DA">
        <w:trPr>
          <w:trHeight w:val="600"/>
          <w:trPrChange w:id="3519" w:author="Namita Sivasankaran" w:date="2016-11-04T11:45:00Z">
            <w:trPr>
              <w:trHeight w:val="600"/>
            </w:trPr>
          </w:trPrChange>
        </w:trPr>
        <w:tc>
          <w:tcPr>
            <w:tcW w:w="1294" w:type="dxa"/>
            <w:vMerge/>
            <w:vAlign w:val="center"/>
            <w:hideMark/>
            <w:tcPrChange w:id="3520" w:author="Namita Sivasankaran" w:date="2016-11-04T11:45:00Z">
              <w:tcPr>
                <w:tcW w:w="1323" w:type="dxa"/>
                <w:gridSpan w:val="3"/>
                <w:vMerge/>
                <w:tcBorders>
                  <w:top w:val="nil"/>
                  <w:left w:val="single" w:sz="8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3521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867" w:type="dxa"/>
            <w:gridSpan w:val="2"/>
            <w:vMerge/>
            <w:vAlign w:val="center"/>
            <w:hideMark/>
            <w:tcPrChange w:id="3522" w:author="Namita Sivasankaran" w:date="2016-11-04T11:45:00Z">
              <w:tcPr>
                <w:tcW w:w="1628" w:type="dxa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3523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341" w:type="dxa"/>
            <w:vMerge/>
            <w:vAlign w:val="center"/>
            <w:hideMark/>
            <w:tcPrChange w:id="3524" w:author="Namita Sivasankaran" w:date="2016-11-04T11:45:00Z">
              <w:tcPr>
                <w:tcW w:w="1231" w:type="dxa"/>
                <w:gridSpan w:val="3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3525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3294" w:type="dxa"/>
            <w:gridSpan w:val="2"/>
            <w:shd w:val="clear" w:color="auto" w:fill="auto"/>
            <w:vAlign w:val="center"/>
            <w:hideMark/>
            <w:tcPrChange w:id="3526" w:author="Namita Sivasankaran" w:date="2016-11-04T11:45:00Z">
              <w:tcPr>
                <w:tcW w:w="3331" w:type="dxa"/>
                <w:gridSpan w:val="4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3527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3528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 xml:space="preserve">Is the Communication </w:t>
            </w:r>
            <w:proofErr w:type="gramStart"/>
            <w:r w:rsidRPr="006C38DA">
              <w:rPr>
                <w:color w:val="000000"/>
                <w:sz w:val="22"/>
                <w:szCs w:val="22"/>
                <w:lang w:val="en-IN" w:eastAsia="en-IN"/>
                <w:rPrChange w:id="3529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Address</w:t>
            </w:r>
            <w:proofErr w:type="gramEnd"/>
            <w:r w:rsidRPr="006C38DA">
              <w:rPr>
                <w:color w:val="000000"/>
                <w:sz w:val="22"/>
                <w:szCs w:val="22"/>
                <w:lang w:val="en-IN" w:eastAsia="en-IN"/>
                <w:rPrChange w:id="3530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 xml:space="preserve"> same as Permanent Address?</w:t>
            </w:r>
          </w:p>
        </w:tc>
        <w:tc>
          <w:tcPr>
            <w:tcW w:w="1882" w:type="dxa"/>
            <w:shd w:val="clear" w:color="auto" w:fill="auto"/>
            <w:vAlign w:val="center"/>
            <w:hideMark/>
            <w:tcPrChange w:id="3531" w:author="Namita Sivasankaran" w:date="2016-11-04T11:45:00Z">
              <w:tcPr>
                <w:tcW w:w="2122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3532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3533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Radio Buttons</w:t>
            </w:r>
          </w:p>
        </w:tc>
        <w:tc>
          <w:tcPr>
            <w:tcW w:w="1280" w:type="dxa"/>
            <w:shd w:val="clear" w:color="auto" w:fill="auto"/>
            <w:vAlign w:val="center"/>
            <w:hideMark/>
            <w:tcPrChange w:id="3534" w:author="Namita Sivasankaran" w:date="2016-11-04T11:45:00Z">
              <w:tcPr>
                <w:tcW w:w="1280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3535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3536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Yes</w:t>
            </w:r>
          </w:p>
        </w:tc>
        <w:tc>
          <w:tcPr>
            <w:tcW w:w="1389" w:type="dxa"/>
            <w:shd w:val="clear" w:color="auto" w:fill="auto"/>
            <w:vAlign w:val="center"/>
            <w:hideMark/>
            <w:tcPrChange w:id="3537" w:author="Namita Sivasankaran" w:date="2016-11-04T11:45:00Z">
              <w:tcPr>
                <w:tcW w:w="1417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3538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3539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 </w:t>
            </w:r>
          </w:p>
        </w:tc>
        <w:tc>
          <w:tcPr>
            <w:tcW w:w="2253" w:type="dxa"/>
            <w:shd w:val="clear" w:color="auto" w:fill="auto"/>
            <w:vAlign w:val="center"/>
            <w:hideMark/>
            <w:tcPrChange w:id="3540" w:author="Namita Sivasankaran" w:date="2016-11-04T11:45:00Z">
              <w:tcPr>
                <w:tcW w:w="2268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3541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3542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From Screening</w:t>
            </w:r>
          </w:p>
        </w:tc>
      </w:tr>
      <w:tr w:rsidR="006C38DA" w:rsidRPr="006C38DA" w:rsidTr="006C38DA">
        <w:trPr>
          <w:trHeight w:val="300"/>
          <w:trPrChange w:id="3543" w:author="Namita Sivasankaran" w:date="2016-11-04T11:45:00Z">
            <w:trPr>
              <w:trHeight w:val="300"/>
            </w:trPr>
          </w:trPrChange>
        </w:trPr>
        <w:tc>
          <w:tcPr>
            <w:tcW w:w="1294" w:type="dxa"/>
            <w:vMerge/>
            <w:vAlign w:val="center"/>
            <w:hideMark/>
            <w:tcPrChange w:id="3544" w:author="Namita Sivasankaran" w:date="2016-11-04T11:45:00Z">
              <w:tcPr>
                <w:tcW w:w="1323" w:type="dxa"/>
                <w:gridSpan w:val="3"/>
                <w:vMerge/>
                <w:tcBorders>
                  <w:top w:val="nil"/>
                  <w:left w:val="single" w:sz="8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3545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867" w:type="dxa"/>
            <w:gridSpan w:val="2"/>
            <w:vMerge w:val="restart"/>
            <w:shd w:val="clear" w:color="auto" w:fill="auto"/>
            <w:vAlign w:val="center"/>
            <w:hideMark/>
            <w:tcPrChange w:id="3546" w:author="Namita Sivasankaran" w:date="2016-11-04T11:45:00Z">
              <w:tcPr>
                <w:tcW w:w="1628" w:type="dxa"/>
                <w:vMerge w:val="restart"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b/>
                <w:color w:val="000000"/>
                <w:sz w:val="22"/>
                <w:szCs w:val="22"/>
                <w:lang w:val="en-IN" w:eastAsia="en-IN"/>
                <w:rPrChange w:id="3547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b/>
                <w:color w:val="000000"/>
                <w:sz w:val="22"/>
                <w:szCs w:val="22"/>
                <w:lang w:val="en-IN" w:eastAsia="en-IN"/>
                <w:rPrChange w:id="3548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Liabilities</w:t>
            </w:r>
          </w:p>
        </w:tc>
        <w:tc>
          <w:tcPr>
            <w:tcW w:w="1341" w:type="dxa"/>
            <w:vMerge w:val="restart"/>
            <w:shd w:val="clear" w:color="auto" w:fill="auto"/>
            <w:vAlign w:val="center"/>
            <w:hideMark/>
            <w:tcPrChange w:id="3549" w:author="Namita Sivasankaran" w:date="2016-11-04T11:45:00Z">
              <w:tcPr>
                <w:tcW w:w="1231" w:type="dxa"/>
                <w:gridSpan w:val="3"/>
                <w:vMerge w:val="restart"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b/>
                <w:color w:val="000000"/>
                <w:sz w:val="22"/>
                <w:szCs w:val="22"/>
                <w:lang w:val="en-IN" w:eastAsia="en-IN"/>
                <w:rPrChange w:id="3550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b/>
                <w:color w:val="000000"/>
                <w:sz w:val="22"/>
                <w:szCs w:val="22"/>
                <w:lang w:val="en-IN" w:eastAsia="en-IN"/>
                <w:rPrChange w:id="3551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-</w:t>
            </w:r>
          </w:p>
        </w:tc>
        <w:tc>
          <w:tcPr>
            <w:tcW w:w="3294" w:type="dxa"/>
            <w:gridSpan w:val="2"/>
            <w:shd w:val="clear" w:color="auto" w:fill="auto"/>
            <w:vAlign w:val="center"/>
            <w:hideMark/>
            <w:tcPrChange w:id="3552" w:author="Namita Sivasankaran" w:date="2016-11-04T11:45:00Z">
              <w:tcPr>
                <w:tcW w:w="3331" w:type="dxa"/>
                <w:gridSpan w:val="4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3553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3554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Debt Source</w:t>
            </w:r>
          </w:p>
        </w:tc>
        <w:tc>
          <w:tcPr>
            <w:tcW w:w="1882" w:type="dxa"/>
            <w:shd w:val="clear" w:color="auto" w:fill="auto"/>
            <w:vAlign w:val="center"/>
            <w:hideMark/>
            <w:tcPrChange w:id="3555" w:author="Namita Sivasankaran" w:date="2016-11-04T11:45:00Z">
              <w:tcPr>
                <w:tcW w:w="2122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3556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3557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dropdown</w:t>
            </w:r>
          </w:p>
        </w:tc>
        <w:tc>
          <w:tcPr>
            <w:tcW w:w="1280" w:type="dxa"/>
            <w:shd w:val="clear" w:color="auto" w:fill="auto"/>
            <w:vAlign w:val="center"/>
            <w:hideMark/>
            <w:tcPrChange w:id="3558" w:author="Namita Sivasankaran" w:date="2016-11-04T11:45:00Z">
              <w:tcPr>
                <w:tcW w:w="1280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3559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3560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 </w:t>
            </w:r>
          </w:p>
        </w:tc>
        <w:tc>
          <w:tcPr>
            <w:tcW w:w="1389" w:type="dxa"/>
            <w:shd w:val="clear" w:color="auto" w:fill="auto"/>
            <w:vAlign w:val="center"/>
            <w:hideMark/>
            <w:tcPrChange w:id="3561" w:author="Namita Sivasankaran" w:date="2016-11-04T11:45:00Z">
              <w:tcPr>
                <w:tcW w:w="1417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3562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3563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 </w:t>
            </w:r>
          </w:p>
        </w:tc>
        <w:tc>
          <w:tcPr>
            <w:tcW w:w="2253" w:type="dxa"/>
            <w:shd w:val="clear" w:color="auto" w:fill="auto"/>
            <w:vAlign w:val="center"/>
            <w:hideMark/>
            <w:tcPrChange w:id="3564" w:author="Namita Sivasankaran" w:date="2016-11-04T11:45:00Z">
              <w:tcPr>
                <w:tcW w:w="2268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3565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3566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From Screening</w:t>
            </w:r>
          </w:p>
        </w:tc>
      </w:tr>
      <w:tr w:rsidR="006C38DA" w:rsidRPr="006C38DA" w:rsidTr="006C38DA">
        <w:trPr>
          <w:trHeight w:val="300"/>
          <w:trPrChange w:id="3567" w:author="Namita Sivasankaran" w:date="2016-11-04T11:45:00Z">
            <w:trPr>
              <w:trHeight w:val="300"/>
            </w:trPr>
          </w:trPrChange>
        </w:trPr>
        <w:tc>
          <w:tcPr>
            <w:tcW w:w="1294" w:type="dxa"/>
            <w:vMerge/>
            <w:vAlign w:val="center"/>
            <w:hideMark/>
            <w:tcPrChange w:id="3568" w:author="Namita Sivasankaran" w:date="2016-11-04T11:45:00Z">
              <w:tcPr>
                <w:tcW w:w="1323" w:type="dxa"/>
                <w:gridSpan w:val="3"/>
                <w:vMerge/>
                <w:tcBorders>
                  <w:top w:val="nil"/>
                  <w:left w:val="single" w:sz="8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3569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867" w:type="dxa"/>
            <w:gridSpan w:val="2"/>
            <w:vMerge/>
            <w:vAlign w:val="center"/>
            <w:hideMark/>
            <w:tcPrChange w:id="3570" w:author="Namita Sivasankaran" w:date="2016-11-04T11:45:00Z">
              <w:tcPr>
                <w:tcW w:w="1628" w:type="dxa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3571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341" w:type="dxa"/>
            <w:vMerge/>
            <w:vAlign w:val="center"/>
            <w:hideMark/>
            <w:tcPrChange w:id="3572" w:author="Namita Sivasankaran" w:date="2016-11-04T11:45:00Z">
              <w:tcPr>
                <w:tcW w:w="1231" w:type="dxa"/>
                <w:gridSpan w:val="3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3573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3294" w:type="dxa"/>
            <w:gridSpan w:val="2"/>
            <w:shd w:val="clear" w:color="auto" w:fill="auto"/>
            <w:vAlign w:val="center"/>
            <w:hideMark/>
            <w:tcPrChange w:id="3574" w:author="Namita Sivasankaran" w:date="2016-11-04T11:45:00Z">
              <w:tcPr>
                <w:tcW w:w="3331" w:type="dxa"/>
                <w:gridSpan w:val="4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3575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3576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Creditor's Name</w:t>
            </w:r>
          </w:p>
        </w:tc>
        <w:tc>
          <w:tcPr>
            <w:tcW w:w="1882" w:type="dxa"/>
            <w:shd w:val="clear" w:color="auto" w:fill="auto"/>
            <w:vAlign w:val="center"/>
            <w:hideMark/>
            <w:tcPrChange w:id="3577" w:author="Namita Sivasankaran" w:date="2016-11-04T11:45:00Z">
              <w:tcPr>
                <w:tcW w:w="2122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3578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3579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Alphanumeric</w:t>
            </w:r>
          </w:p>
        </w:tc>
        <w:tc>
          <w:tcPr>
            <w:tcW w:w="1280" w:type="dxa"/>
            <w:shd w:val="clear" w:color="auto" w:fill="auto"/>
            <w:vAlign w:val="center"/>
            <w:hideMark/>
            <w:tcPrChange w:id="3580" w:author="Namita Sivasankaran" w:date="2016-11-04T11:45:00Z">
              <w:tcPr>
                <w:tcW w:w="1280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3581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3582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 </w:t>
            </w:r>
          </w:p>
        </w:tc>
        <w:tc>
          <w:tcPr>
            <w:tcW w:w="1389" w:type="dxa"/>
            <w:shd w:val="clear" w:color="auto" w:fill="auto"/>
            <w:vAlign w:val="center"/>
            <w:hideMark/>
            <w:tcPrChange w:id="3583" w:author="Namita Sivasankaran" w:date="2016-11-04T11:45:00Z">
              <w:tcPr>
                <w:tcW w:w="1417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3584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3585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 </w:t>
            </w:r>
          </w:p>
        </w:tc>
        <w:tc>
          <w:tcPr>
            <w:tcW w:w="2253" w:type="dxa"/>
            <w:shd w:val="clear" w:color="auto" w:fill="auto"/>
            <w:vAlign w:val="center"/>
            <w:hideMark/>
            <w:tcPrChange w:id="3586" w:author="Namita Sivasankaran" w:date="2016-11-04T11:45:00Z">
              <w:tcPr>
                <w:tcW w:w="2268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3587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3588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From Screening</w:t>
            </w:r>
          </w:p>
        </w:tc>
      </w:tr>
      <w:tr w:rsidR="006C38DA" w:rsidRPr="006C38DA" w:rsidTr="006C38DA">
        <w:trPr>
          <w:trHeight w:val="300"/>
          <w:trPrChange w:id="3589" w:author="Namita Sivasankaran" w:date="2016-11-04T11:45:00Z">
            <w:trPr>
              <w:trHeight w:val="300"/>
            </w:trPr>
          </w:trPrChange>
        </w:trPr>
        <w:tc>
          <w:tcPr>
            <w:tcW w:w="1294" w:type="dxa"/>
            <w:vMerge/>
            <w:vAlign w:val="center"/>
            <w:hideMark/>
            <w:tcPrChange w:id="3590" w:author="Namita Sivasankaran" w:date="2016-11-04T11:45:00Z">
              <w:tcPr>
                <w:tcW w:w="1323" w:type="dxa"/>
                <w:gridSpan w:val="3"/>
                <w:vMerge/>
                <w:tcBorders>
                  <w:top w:val="nil"/>
                  <w:left w:val="single" w:sz="8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3591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867" w:type="dxa"/>
            <w:gridSpan w:val="2"/>
            <w:vMerge/>
            <w:vAlign w:val="center"/>
            <w:hideMark/>
            <w:tcPrChange w:id="3592" w:author="Namita Sivasankaran" w:date="2016-11-04T11:45:00Z">
              <w:tcPr>
                <w:tcW w:w="1628" w:type="dxa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3593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341" w:type="dxa"/>
            <w:vMerge/>
            <w:vAlign w:val="center"/>
            <w:hideMark/>
            <w:tcPrChange w:id="3594" w:author="Namita Sivasankaran" w:date="2016-11-04T11:45:00Z">
              <w:tcPr>
                <w:tcW w:w="1231" w:type="dxa"/>
                <w:gridSpan w:val="3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3595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3294" w:type="dxa"/>
            <w:gridSpan w:val="2"/>
            <w:shd w:val="clear" w:color="auto" w:fill="auto"/>
            <w:vAlign w:val="center"/>
            <w:hideMark/>
            <w:tcPrChange w:id="3596" w:author="Namita Sivasankaran" w:date="2016-11-04T11:45:00Z">
              <w:tcPr>
                <w:tcW w:w="3331" w:type="dxa"/>
                <w:gridSpan w:val="4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3597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3598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Loan Amount</w:t>
            </w:r>
          </w:p>
        </w:tc>
        <w:tc>
          <w:tcPr>
            <w:tcW w:w="1882" w:type="dxa"/>
            <w:shd w:val="clear" w:color="auto" w:fill="auto"/>
            <w:vAlign w:val="center"/>
            <w:hideMark/>
            <w:tcPrChange w:id="3599" w:author="Namita Sivasankaran" w:date="2016-11-04T11:45:00Z">
              <w:tcPr>
                <w:tcW w:w="2122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3600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3601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Numeric</w:t>
            </w:r>
          </w:p>
        </w:tc>
        <w:tc>
          <w:tcPr>
            <w:tcW w:w="1280" w:type="dxa"/>
            <w:shd w:val="clear" w:color="auto" w:fill="auto"/>
            <w:vAlign w:val="center"/>
            <w:hideMark/>
            <w:tcPrChange w:id="3602" w:author="Namita Sivasankaran" w:date="2016-11-04T11:45:00Z">
              <w:tcPr>
                <w:tcW w:w="1280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3603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3604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 </w:t>
            </w:r>
          </w:p>
        </w:tc>
        <w:tc>
          <w:tcPr>
            <w:tcW w:w="1389" w:type="dxa"/>
            <w:shd w:val="clear" w:color="auto" w:fill="auto"/>
            <w:vAlign w:val="center"/>
            <w:hideMark/>
            <w:tcPrChange w:id="3605" w:author="Namita Sivasankaran" w:date="2016-11-04T11:45:00Z">
              <w:tcPr>
                <w:tcW w:w="1417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3606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3607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 </w:t>
            </w:r>
          </w:p>
        </w:tc>
        <w:tc>
          <w:tcPr>
            <w:tcW w:w="2253" w:type="dxa"/>
            <w:shd w:val="clear" w:color="auto" w:fill="auto"/>
            <w:vAlign w:val="center"/>
            <w:hideMark/>
            <w:tcPrChange w:id="3608" w:author="Namita Sivasankaran" w:date="2016-11-04T11:45:00Z">
              <w:tcPr>
                <w:tcW w:w="2268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3609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3610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From Screening</w:t>
            </w:r>
          </w:p>
        </w:tc>
      </w:tr>
      <w:tr w:rsidR="006C38DA" w:rsidRPr="006C38DA" w:rsidTr="006C38DA">
        <w:trPr>
          <w:trHeight w:val="300"/>
          <w:trPrChange w:id="3611" w:author="Namita Sivasankaran" w:date="2016-11-04T11:45:00Z">
            <w:trPr>
              <w:trHeight w:val="300"/>
            </w:trPr>
          </w:trPrChange>
        </w:trPr>
        <w:tc>
          <w:tcPr>
            <w:tcW w:w="1294" w:type="dxa"/>
            <w:vMerge/>
            <w:vAlign w:val="center"/>
            <w:hideMark/>
            <w:tcPrChange w:id="3612" w:author="Namita Sivasankaran" w:date="2016-11-04T11:45:00Z">
              <w:tcPr>
                <w:tcW w:w="1323" w:type="dxa"/>
                <w:gridSpan w:val="3"/>
                <w:vMerge/>
                <w:tcBorders>
                  <w:top w:val="nil"/>
                  <w:left w:val="single" w:sz="8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3613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867" w:type="dxa"/>
            <w:gridSpan w:val="2"/>
            <w:vMerge/>
            <w:vAlign w:val="center"/>
            <w:hideMark/>
            <w:tcPrChange w:id="3614" w:author="Namita Sivasankaran" w:date="2016-11-04T11:45:00Z">
              <w:tcPr>
                <w:tcW w:w="1628" w:type="dxa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3615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341" w:type="dxa"/>
            <w:vMerge/>
            <w:vAlign w:val="center"/>
            <w:hideMark/>
            <w:tcPrChange w:id="3616" w:author="Namita Sivasankaran" w:date="2016-11-04T11:45:00Z">
              <w:tcPr>
                <w:tcW w:w="1231" w:type="dxa"/>
                <w:gridSpan w:val="3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3617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3294" w:type="dxa"/>
            <w:gridSpan w:val="2"/>
            <w:shd w:val="clear" w:color="auto" w:fill="auto"/>
            <w:vAlign w:val="center"/>
            <w:hideMark/>
            <w:tcPrChange w:id="3618" w:author="Namita Sivasankaran" w:date="2016-11-04T11:45:00Z">
              <w:tcPr>
                <w:tcW w:w="3331" w:type="dxa"/>
                <w:gridSpan w:val="4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3619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3620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Loan Outstanding</w:t>
            </w:r>
          </w:p>
        </w:tc>
        <w:tc>
          <w:tcPr>
            <w:tcW w:w="1882" w:type="dxa"/>
            <w:shd w:val="clear" w:color="auto" w:fill="auto"/>
            <w:vAlign w:val="center"/>
            <w:hideMark/>
            <w:tcPrChange w:id="3621" w:author="Namita Sivasankaran" w:date="2016-11-04T11:45:00Z">
              <w:tcPr>
                <w:tcW w:w="2122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3622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3623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Numeric</w:t>
            </w:r>
          </w:p>
        </w:tc>
        <w:tc>
          <w:tcPr>
            <w:tcW w:w="1280" w:type="dxa"/>
            <w:shd w:val="clear" w:color="auto" w:fill="auto"/>
            <w:vAlign w:val="center"/>
            <w:hideMark/>
            <w:tcPrChange w:id="3624" w:author="Namita Sivasankaran" w:date="2016-11-04T11:45:00Z">
              <w:tcPr>
                <w:tcW w:w="1280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3625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3626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 </w:t>
            </w:r>
          </w:p>
        </w:tc>
        <w:tc>
          <w:tcPr>
            <w:tcW w:w="1389" w:type="dxa"/>
            <w:shd w:val="clear" w:color="auto" w:fill="auto"/>
            <w:vAlign w:val="center"/>
            <w:hideMark/>
            <w:tcPrChange w:id="3627" w:author="Namita Sivasankaran" w:date="2016-11-04T11:45:00Z">
              <w:tcPr>
                <w:tcW w:w="1417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3628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3629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 </w:t>
            </w:r>
          </w:p>
        </w:tc>
        <w:tc>
          <w:tcPr>
            <w:tcW w:w="2253" w:type="dxa"/>
            <w:shd w:val="clear" w:color="auto" w:fill="auto"/>
            <w:vAlign w:val="center"/>
            <w:hideMark/>
            <w:tcPrChange w:id="3630" w:author="Namita Sivasankaran" w:date="2016-11-04T11:45:00Z">
              <w:tcPr>
                <w:tcW w:w="2268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3631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3632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From Screening</w:t>
            </w:r>
          </w:p>
        </w:tc>
      </w:tr>
      <w:tr w:rsidR="006C38DA" w:rsidRPr="006C38DA" w:rsidTr="006C38DA">
        <w:trPr>
          <w:trHeight w:val="300"/>
          <w:trPrChange w:id="3633" w:author="Namita Sivasankaran" w:date="2016-11-04T11:45:00Z">
            <w:trPr>
              <w:trHeight w:val="300"/>
            </w:trPr>
          </w:trPrChange>
        </w:trPr>
        <w:tc>
          <w:tcPr>
            <w:tcW w:w="1294" w:type="dxa"/>
            <w:vMerge/>
            <w:vAlign w:val="center"/>
            <w:hideMark/>
            <w:tcPrChange w:id="3634" w:author="Namita Sivasankaran" w:date="2016-11-04T11:45:00Z">
              <w:tcPr>
                <w:tcW w:w="1323" w:type="dxa"/>
                <w:gridSpan w:val="3"/>
                <w:vMerge/>
                <w:tcBorders>
                  <w:top w:val="nil"/>
                  <w:left w:val="single" w:sz="8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3635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867" w:type="dxa"/>
            <w:gridSpan w:val="2"/>
            <w:vMerge/>
            <w:vAlign w:val="center"/>
            <w:hideMark/>
            <w:tcPrChange w:id="3636" w:author="Namita Sivasankaran" w:date="2016-11-04T11:45:00Z">
              <w:tcPr>
                <w:tcW w:w="1628" w:type="dxa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3637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341" w:type="dxa"/>
            <w:vMerge/>
            <w:vAlign w:val="center"/>
            <w:hideMark/>
            <w:tcPrChange w:id="3638" w:author="Namita Sivasankaran" w:date="2016-11-04T11:45:00Z">
              <w:tcPr>
                <w:tcW w:w="1231" w:type="dxa"/>
                <w:gridSpan w:val="3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3639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3294" w:type="dxa"/>
            <w:gridSpan w:val="2"/>
            <w:shd w:val="clear" w:color="auto" w:fill="auto"/>
            <w:vAlign w:val="center"/>
            <w:hideMark/>
            <w:tcPrChange w:id="3640" w:author="Namita Sivasankaran" w:date="2016-11-04T11:45:00Z">
              <w:tcPr>
                <w:tcW w:w="3331" w:type="dxa"/>
                <w:gridSpan w:val="4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3641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3642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Loan term</w:t>
            </w:r>
          </w:p>
        </w:tc>
        <w:tc>
          <w:tcPr>
            <w:tcW w:w="1882" w:type="dxa"/>
            <w:shd w:val="clear" w:color="auto" w:fill="auto"/>
            <w:vAlign w:val="center"/>
            <w:hideMark/>
            <w:tcPrChange w:id="3643" w:author="Namita Sivasankaran" w:date="2016-11-04T11:45:00Z">
              <w:tcPr>
                <w:tcW w:w="2122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3644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3645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Alphanumeric</w:t>
            </w:r>
          </w:p>
        </w:tc>
        <w:tc>
          <w:tcPr>
            <w:tcW w:w="1280" w:type="dxa"/>
            <w:shd w:val="clear" w:color="auto" w:fill="auto"/>
            <w:vAlign w:val="center"/>
            <w:hideMark/>
            <w:tcPrChange w:id="3646" w:author="Namita Sivasankaran" w:date="2016-11-04T11:45:00Z">
              <w:tcPr>
                <w:tcW w:w="1280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3647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3648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 </w:t>
            </w:r>
          </w:p>
        </w:tc>
        <w:tc>
          <w:tcPr>
            <w:tcW w:w="1389" w:type="dxa"/>
            <w:shd w:val="clear" w:color="auto" w:fill="auto"/>
            <w:vAlign w:val="center"/>
            <w:hideMark/>
            <w:tcPrChange w:id="3649" w:author="Namita Sivasankaran" w:date="2016-11-04T11:45:00Z">
              <w:tcPr>
                <w:tcW w:w="1417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3650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3651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 </w:t>
            </w:r>
          </w:p>
        </w:tc>
        <w:tc>
          <w:tcPr>
            <w:tcW w:w="2253" w:type="dxa"/>
            <w:shd w:val="clear" w:color="auto" w:fill="auto"/>
            <w:vAlign w:val="center"/>
            <w:hideMark/>
            <w:tcPrChange w:id="3652" w:author="Namita Sivasankaran" w:date="2016-11-04T11:45:00Z">
              <w:tcPr>
                <w:tcW w:w="2268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3653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3654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From Screening</w:t>
            </w:r>
          </w:p>
        </w:tc>
      </w:tr>
      <w:tr w:rsidR="006C38DA" w:rsidRPr="006C38DA" w:rsidTr="006C38DA">
        <w:trPr>
          <w:trHeight w:val="300"/>
          <w:trPrChange w:id="3655" w:author="Namita Sivasankaran" w:date="2016-11-04T11:45:00Z">
            <w:trPr>
              <w:trHeight w:val="300"/>
            </w:trPr>
          </w:trPrChange>
        </w:trPr>
        <w:tc>
          <w:tcPr>
            <w:tcW w:w="1294" w:type="dxa"/>
            <w:vMerge/>
            <w:vAlign w:val="center"/>
            <w:hideMark/>
            <w:tcPrChange w:id="3656" w:author="Namita Sivasankaran" w:date="2016-11-04T11:45:00Z">
              <w:tcPr>
                <w:tcW w:w="1323" w:type="dxa"/>
                <w:gridSpan w:val="3"/>
                <w:vMerge/>
                <w:tcBorders>
                  <w:top w:val="nil"/>
                  <w:left w:val="single" w:sz="8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3657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867" w:type="dxa"/>
            <w:gridSpan w:val="2"/>
            <w:vMerge/>
            <w:vAlign w:val="center"/>
            <w:hideMark/>
            <w:tcPrChange w:id="3658" w:author="Namita Sivasankaran" w:date="2016-11-04T11:45:00Z">
              <w:tcPr>
                <w:tcW w:w="1628" w:type="dxa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3659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341" w:type="dxa"/>
            <w:vMerge/>
            <w:vAlign w:val="center"/>
            <w:hideMark/>
            <w:tcPrChange w:id="3660" w:author="Namita Sivasankaran" w:date="2016-11-04T11:45:00Z">
              <w:tcPr>
                <w:tcW w:w="1231" w:type="dxa"/>
                <w:gridSpan w:val="3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3661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3294" w:type="dxa"/>
            <w:gridSpan w:val="2"/>
            <w:shd w:val="clear" w:color="auto" w:fill="auto"/>
            <w:vAlign w:val="center"/>
            <w:hideMark/>
            <w:tcPrChange w:id="3662" w:author="Namita Sivasankaran" w:date="2016-11-04T11:45:00Z">
              <w:tcPr>
                <w:tcW w:w="3331" w:type="dxa"/>
                <w:gridSpan w:val="4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3663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3664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Monthly Insta</w:t>
            </w:r>
            <w:del w:id="3665" w:author="Namita Sivasankaran" w:date="2016-11-04T11:51:00Z">
              <w:r w:rsidRPr="006C38DA" w:rsidDel="00461502">
                <w:rPr>
                  <w:color w:val="000000"/>
                  <w:sz w:val="22"/>
                  <w:szCs w:val="22"/>
                  <w:lang w:val="en-IN" w:eastAsia="en-IN"/>
                  <w:rPrChange w:id="3666" w:author="Namita Sivasankaran" w:date="2016-11-04T11:40:00Z">
                    <w:rPr>
                      <w:rFonts w:ascii="Calibri" w:hAnsi="Calibri"/>
                      <w:color w:val="000000"/>
                      <w:sz w:val="24"/>
                      <w:szCs w:val="24"/>
                      <w:lang w:val="en-IN" w:eastAsia="en-IN"/>
                    </w:rPr>
                  </w:rPrChange>
                </w:rPr>
                <w:delText>l</w:delText>
              </w:r>
            </w:del>
            <w:r w:rsidRPr="006C38DA">
              <w:rPr>
                <w:color w:val="000000"/>
                <w:sz w:val="22"/>
                <w:szCs w:val="22"/>
                <w:lang w:val="en-IN" w:eastAsia="en-IN"/>
                <w:rPrChange w:id="3667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lment</w:t>
            </w:r>
          </w:p>
        </w:tc>
        <w:tc>
          <w:tcPr>
            <w:tcW w:w="1882" w:type="dxa"/>
            <w:shd w:val="clear" w:color="auto" w:fill="auto"/>
            <w:vAlign w:val="center"/>
            <w:hideMark/>
            <w:tcPrChange w:id="3668" w:author="Namita Sivasankaran" w:date="2016-11-04T11:45:00Z">
              <w:tcPr>
                <w:tcW w:w="2122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3669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3670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Numeric</w:t>
            </w:r>
          </w:p>
        </w:tc>
        <w:tc>
          <w:tcPr>
            <w:tcW w:w="1280" w:type="dxa"/>
            <w:shd w:val="clear" w:color="auto" w:fill="auto"/>
            <w:vAlign w:val="center"/>
            <w:hideMark/>
            <w:tcPrChange w:id="3671" w:author="Namita Sivasankaran" w:date="2016-11-04T11:45:00Z">
              <w:tcPr>
                <w:tcW w:w="1280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3672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3673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 </w:t>
            </w:r>
          </w:p>
        </w:tc>
        <w:tc>
          <w:tcPr>
            <w:tcW w:w="1389" w:type="dxa"/>
            <w:shd w:val="clear" w:color="auto" w:fill="auto"/>
            <w:vAlign w:val="center"/>
            <w:hideMark/>
            <w:tcPrChange w:id="3674" w:author="Namita Sivasankaran" w:date="2016-11-04T11:45:00Z">
              <w:tcPr>
                <w:tcW w:w="1417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3675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3676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 </w:t>
            </w:r>
          </w:p>
        </w:tc>
        <w:tc>
          <w:tcPr>
            <w:tcW w:w="2253" w:type="dxa"/>
            <w:shd w:val="clear" w:color="auto" w:fill="auto"/>
            <w:vAlign w:val="center"/>
            <w:hideMark/>
            <w:tcPrChange w:id="3677" w:author="Namita Sivasankaran" w:date="2016-11-04T11:45:00Z">
              <w:tcPr>
                <w:tcW w:w="2268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3678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3679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From Screening</w:t>
            </w:r>
          </w:p>
        </w:tc>
      </w:tr>
      <w:tr w:rsidR="006C38DA" w:rsidRPr="006C38DA" w:rsidTr="006C38DA">
        <w:trPr>
          <w:trHeight w:val="300"/>
          <w:trPrChange w:id="3680" w:author="Namita Sivasankaran" w:date="2016-11-04T11:45:00Z">
            <w:trPr>
              <w:trHeight w:val="300"/>
            </w:trPr>
          </w:trPrChange>
        </w:trPr>
        <w:tc>
          <w:tcPr>
            <w:tcW w:w="1294" w:type="dxa"/>
            <w:vMerge/>
            <w:vAlign w:val="center"/>
            <w:hideMark/>
            <w:tcPrChange w:id="3681" w:author="Namita Sivasankaran" w:date="2016-11-04T11:45:00Z">
              <w:tcPr>
                <w:tcW w:w="1323" w:type="dxa"/>
                <w:gridSpan w:val="3"/>
                <w:vMerge/>
                <w:tcBorders>
                  <w:top w:val="nil"/>
                  <w:left w:val="single" w:sz="8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3682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867" w:type="dxa"/>
            <w:gridSpan w:val="2"/>
            <w:vMerge/>
            <w:vAlign w:val="center"/>
            <w:hideMark/>
            <w:tcPrChange w:id="3683" w:author="Namita Sivasankaran" w:date="2016-11-04T11:45:00Z">
              <w:tcPr>
                <w:tcW w:w="1628" w:type="dxa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3684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341" w:type="dxa"/>
            <w:vMerge/>
            <w:vAlign w:val="center"/>
            <w:hideMark/>
            <w:tcPrChange w:id="3685" w:author="Namita Sivasankaran" w:date="2016-11-04T11:45:00Z">
              <w:tcPr>
                <w:tcW w:w="1231" w:type="dxa"/>
                <w:gridSpan w:val="3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3686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3294" w:type="dxa"/>
            <w:gridSpan w:val="2"/>
            <w:shd w:val="clear" w:color="auto" w:fill="auto"/>
            <w:vAlign w:val="center"/>
            <w:hideMark/>
            <w:tcPrChange w:id="3687" w:author="Namita Sivasankaran" w:date="2016-11-04T11:45:00Z">
              <w:tcPr>
                <w:tcW w:w="3331" w:type="dxa"/>
                <w:gridSpan w:val="4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3688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3689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No. Of instalment Paid</w:t>
            </w:r>
          </w:p>
        </w:tc>
        <w:tc>
          <w:tcPr>
            <w:tcW w:w="1882" w:type="dxa"/>
            <w:shd w:val="clear" w:color="auto" w:fill="auto"/>
            <w:vAlign w:val="center"/>
            <w:hideMark/>
            <w:tcPrChange w:id="3690" w:author="Namita Sivasankaran" w:date="2016-11-04T11:45:00Z">
              <w:tcPr>
                <w:tcW w:w="2122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3691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3692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Numeric</w:t>
            </w:r>
          </w:p>
        </w:tc>
        <w:tc>
          <w:tcPr>
            <w:tcW w:w="1280" w:type="dxa"/>
            <w:shd w:val="clear" w:color="auto" w:fill="auto"/>
            <w:vAlign w:val="center"/>
            <w:hideMark/>
            <w:tcPrChange w:id="3693" w:author="Namita Sivasankaran" w:date="2016-11-04T11:45:00Z">
              <w:tcPr>
                <w:tcW w:w="1280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3694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3695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 </w:t>
            </w:r>
          </w:p>
        </w:tc>
        <w:tc>
          <w:tcPr>
            <w:tcW w:w="1389" w:type="dxa"/>
            <w:shd w:val="clear" w:color="auto" w:fill="auto"/>
            <w:vAlign w:val="center"/>
            <w:hideMark/>
            <w:tcPrChange w:id="3696" w:author="Namita Sivasankaran" w:date="2016-11-04T11:45:00Z">
              <w:tcPr>
                <w:tcW w:w="1417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3697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3698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 </w:t>
            </w:r>
          </w:p>
        </w:tc>
        <w:tc>
          <w:tcPr>
            <w:tcW w:w="2253" w:type="dxa"/>
            <w:shd w:val="clear" w:color="auto" w:fill="auto"/>
            <w:vAlign w:val="center"/>
            <w:hideMark/>
            <w:tcPrChange w:id="3699" w:author="Namita Sivasankaran" w:date="2016-11-04T11:45:00Z">
              <w:tcPr>
                <w:tcW w:w="2268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3700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3701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From Screening</w:t>
            </w:r>
          </w:p>
        </w:tc>
      </w:tr>
      <w:tr w:rsidR="006C38DA" w:rsidRPr="006C38DA" w:rsidTr="006C38DA">
        <w:trPr>
          <w:trHeight w:val="300"/>
          <w:trPrChange w:id="3702" w:author="Namita Sivasankaran" w:date="2016-11-04T11:45:00Z">
            <w:trPr>
              <w:trHeight w:val="300"/>
            </w:trPr>
          </w:trPrChange>
        </w:trPr>
        <w:tc>
          <w:tcPr>
            <w:tcW w:w="1294" w:type="dxa"/>
            <w:vMerge/>
            <w:vAlign w:val="center"/>
            <w:hideMark/>
            <w:tcPrChange w:id="3703" w:author="Namita Sivasankaran" w:date="2016-11-04T11:45:00Z">
              <w:tcPr>
                <w:tcW w:w="1323" w:type="dxa"/>
                <w:gridSpan w:val="3"/>
                <w:vMerge/>
                <w:tcBorders>
                  <w:top w:val="nil"/>
                  <w:left w:val="single" w:sz="8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3704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867" w:type="dxa"/>
            <w:gridSpan w:val="2"/>
            <w:vMerge/>
            <w:vAlign w:val="center"/>
            <w:hideMark/>
            <w:tcPrChange w:id="3705" w:author="Namita Sivasankaran" w:date="2016-11-04T11:45:00Z">
              <w:tcPr>
                <w:tcW w:w="1628" w:type="dxa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3706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341" w:type="dxa"/>
            <w:vMerge/>
            <w:vAlign w:val="center"/>
            <w:hideMark/>
            <w:tcPrChange w:id="3707" w:author="Namita Sivasankaran" w:date="2016-11-04T11:45:00Z">
              <w:tcPr>
                <w:tcW w:w="1231" w:type="dxa"/>
                <w:gridSpan w:val="3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3708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3294" w:type="dxa"/>
            <w:gridSpan w:val="2"/>
            <w:shd w:val="clear" w:color="auto" w:fill="auto"/>
            <w:vAlign w:val="center"/>
            <w:hideMark/>
            <w:tcPrChange w:id="3709" w:author="Namita Sivasankaran" w:date="2016-11-04T11:45:00Z">
              <w:tcPr>
                <w:tcW w:w="3331" w:type="dxa"/>
                <w:gridSpan w:val="4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3710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3711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Purpose</w:t>
            </w:r>
          </w:p>
        </w:tc>
        <w:tc>
          <w:tcPr>
            <w:tcW w:w="1882" w:type="dxa"/>
            <w:shd w:val="clear" w:color="auto" w:fill="auto"/>
            <w:vAlign w:val="center"/>
            <w:hideMark/>
            <w:tcPrChange w:id="3712" w:author="Namita Sivasankaran" w:date="2016-11-04T11:45:00Z">
              <w:tcPr>
                <w:tcW w:w="2122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3713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3714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dropdown</w:t>
            </w:r>
          </w:p>
        </w:tc>
        <w:tc>
          <w:tcPr>
            <w:tcW w:w="1280" w:type="dxa"/>
            <w:shd w:val="clear" w:color="auto" w:fill="auto"/>
            <w:vAlign w:val="center"/>
            <w:hideMark/>
            <w:tcPrChange w:id="3715" w:author="Namita Sivasankaran" w:date="2016-11-04T11:45:00Z">
              <w:tcPr>
                <w:tcW w:w="1280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3716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3717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 </w:t>
            </w:r>
          </w:p>
        </w:tc>
        <w:tc>
          <w:tcPr>
            <w:tcW w:w="1389" w:type="dxa"/>
            <w:shd w:val="clear" w:color="auto" w:fill="auto"/>
            <w:vAlign w:val="center"/>
            <w:hideMark/>
            <w:tcPrChange w:id="3718" w:author="Namita Sivasankaran" w:date="2016-11-04T11:45:00Z">
              <w:tcPr>
                <w:tcW w:w="1417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3719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3720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 </w:t>
            </w:r>
          </w:p>
        </w:tc>
        <w:tc>
          <w:tcPr>
            <w:tcW w:w="2253" w:type="dxa"/>
            <w:shd w:val="clear" w:color="auto" w:fill="auto"/>
            <w:vAlign w:val="center"/>
            <w:hideMark/>
            <w:tcPrChange w:id="3721" w:author="Namita Sivasankaran" w:date="2016-11-04T11:45:00Z">
              <w:tcPr>
                <w:tcW w:w="2268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3722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3723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From Screening</w:t>
            </w:r>
          </w:p>
        </w:tc>
      </w:tr>
      <w:tr w:rsidR="006C38DA" w:rsidRPr="006C38DA" w:rsidTr="006C38DA">
        <w:trPr>
          <w:trHeight w:val="300"/>
          <w:trPrChange w:id="3724" w:author="Namita Sivasankaran" w:date="2016-11-04T11:45:00Z">
            <w:trPr>
              <w:trHeight w:val="300"/>
            </w:trPr>
          </w:trPrChange>
        </w:trPr>
        <w:tc>
          <w:tcPr>
            <w:tcW w:w="1294" w:type="dxa"/>
            <w:vMerge/>
            <w:vAlign w:val="center"/>
            <w:hideMark/>
            <w:tcPrChange w:id="3725" w:author="Namita Sivasankaran" w:date="2016-11-04T11:45:00Z">
              <w:tcPr>
                <w:tcW w:w="1323" w:type="dxa"/>
                <w:gridSpan w:val="3"/>
                <w:vMerge/>
                <w:tcBorders>
                  <w:top w:val="nil"/>
                  <w:left w:val="single" w:sz="8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3726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867" w:type="dxa"/>
            <w:gridSpan w:val="2"/>
            <w:vMerge w:val="restart"/>
            <w:shd w:val="clear" w:color="auto" w:fill="auto"/>
            <w:vAlign w:val="center"/>
            <w:hideMark/>
            <w:tcPrChange w:id="3727" w:author="Namita Sivasankaran" w:date="2016-11-04T11:45:00Z">
              <w:tcPr>
                <w:tcW w:w="1628" w:type="dxa"/>
                <w:vMerge w:val="restart"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b/>
                <w:color w:val="000000"/>
                <w:sz w:val="22"/>
                <w:szCs w:val="22"/>
                <w:lang w:val="en-IN" w:eastAsia="en-IN"/>
                <w:rPrChange w:id="3728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b/>
                <w:color w:val="000000"/>
                <w:sz w:val="22"/>
                <w:szCs w:val="22"/>
                <w:lang w:val="en-IN" w:eastAsia="en-IN"/>
                <w:rPrChange w:id="3729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Bank Statement Details</w:t>
            </w:r>
          </w:p>
        </w:tc>
        <w:tc>
          <w:tcPr>
            <w:tcW w:w="1341" w:type="dxa"/>
            <w:vMerge w:val="restart"/>
            <w:shd w:val="clear" w:color="auto" w:fill="auto"/>
            <w:vAlign w:val="center"/>
            <w:hideMark/>
            <w:tcPrChange w:id="3730" w:author="Namita Sivasankaran" w:date="2016-11-04T11:45:00Z">
              <w:tcPr>
                <w:tcW w:w="1231" w:type="dxa"/>
                <w:gridSpan w:val="3"/>
                <w:vMerge w:val="restart"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b/>
                <w:color w:val="000000"/>
                <w:sz w:val="22"/>
                <w:szCs w:val="22"/>
                <w:lang w:val="en-IN" w:eastAsia="en-IN"/>
                <w:rPrChange w:id="3731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b/>
                <w:color w:val="000000"/>
                <w:sz w:val="22"/>
                <w:szCs w:val="22"/>
                <w:lang w:val="en-IN" w:eastAsia="en-IN"/>
                <w:rPrChange w:id="3732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-</w:t>
            </w:r>
          </w:p>
        </w:tc>
        <w:tc>
          <w:tcPr>
            <w:tcW w:w="3294" w:type="dxa"/>
            <w:gridSpan w:val="2"/>
            <w:shd w:val="clear" w:color="auto" w:fill="auto"/>
            <w:vAlign w:val="center"/>
            <w:hideMark/>
            <w:tcPrChange w:id="3733" w:author="Namita Sivasankaran" w:date="2016-11-04T11:45:00Z">
              <w:tcPr>
                <w:tcW w:w="3331" w:type="dxa"/>
                <w:gridSpan w:val="4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3734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3735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IFSC Code</w:t>
            </w:r>
          </w:p>
        </w:tc>
        <w:tc>
          <w:tcPr>
            <w:tcW w:w="1882" w:type="dxa"/>
            <w:shd w:val="clear" w:color="auto" w:fill="auto"/>
            <w:vAlign w:val="center"/>
            <w:hideMark/>
            <w:tcPrChange w:id="3736" w:author="Namita Sivasankaran" w:date="2016-11-04T11:45:00Z">
              <w:tcPr>
                <w:tcW w:w="2122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3737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3738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Alphanumeric</w:t>
            </w:r>
          </w:p>
        </w:tc>
        <w:tc>
          <w:tcPr>
            <w:tcW w:w="1280" w:type="dxa"/>
            <w:shd w:val="clear" w:color="auto" w:fill="auto"/>
            <w:vAlign w:val="center"/>
            <w:hideMark/>
            <w:tcPrChange w:id="3739" w:author="Namita Sivasankaran" w:date="2016-11-04T11:45:00Z">
              <w:tcPr>
                <w:tcW w:w="1280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3740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3741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 </w:t>
            </w:r>
          </w:p>
        </w:tc>
        <w:tc>
          <w:tcPr>
            <w:tcW w:w="1389" w:type="dxa"/>
            <w:shd w:val="clear" w:color="auto" w:fill="auto"/>
            <w:vAlign w:val="center"/>
            <w:hideMark/>
            <w:tcPrChange w:id="3742" w:author="Namita Sivasankaran" w:date="2016-11-04T11:45:00Z">
              <w:tcPr>
                <w:tcW w:w="1417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3743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3744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 </w:t>
            </w:r>
          </w:p>
        </w:tc>
        <w:tc>
          <w:tcPr>
            <w:tcW w:w="2253" w:type="dxa"/>
            <w:shd w:val="clear" w:color="auto" w:fill="auto"/>
            <w:vAlign w:val="center"/>
            <w:hideMark/>
            <w:tcPrChange w:id="3745" w:author="Namita Sivasankaran" w:date="2016-11-04T11:45:00Z">
              <w:tcPr>
                <w:tcW w:w="2268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3746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3747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From Screening</w:t>
            </w:r>
          </w:p>
        </w:tc>
      </w:tr>
      <w:tr w:rsidR="006C38DA" w:rsidRPr="006C38DA" w:rsidTr="006C38DA">
        <w:trPr>
          <w:trHeight w:val="300"/>
          <w:trPrChange w:id="3748" w:author="Namita Sivasankaran" w:date="2016-11-04T11:45:00Z">
            <w:trPr>
              <w:trHeight w:val="300"/>
            </w:trPr>
          </w:trPrChange>
        </w:trPr>
        <w:tc>
          <w:tcPr>
            <w:tcW w:w="1294" w:type="dxa"/>
            <w:vMerge/>
            <w:vAlign w:val="center"/>
            <w:hideMark/>
            <w:tcPrChange w:id="3749" w:author="Namita Sivasankaran" w:date="2016-11-04T11:45:00Z">
              <w:tcPr>
                <w:tcW w:w="1323" w:type="dxa"/>
                <w:gridSpan w:val="3"/>
                <w:vMerge/>
                <w:tcBorders>
                  <w:top w:val="nil"/>
                  <w:left w:val="single" w:sz="8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3750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867" w:type="dxa"/>
            <w:gridSpan w:val="2"/>
            <w:vMerge/>
            <w:vAlign w:val="center"/>
            <w:hideMark/>
            <w:tcPrChange w:id="3751" w:author="Namita Sivasankaran" w:date="2016-11-04T11:45:00Z">
              <w:tcPr>
                <w:tcW w:w="1628" w:type="dxa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3752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341" w:type="dxa"/>
            <w:vMerge/>
            <w:vAlign w:val="center"/>
            <w:hideMark/>
            <w:tcPrChange w:id="3753" w:author="Namita Sivasankaran" w:date="2016-11-04T11:45:00Z">
              <w:tcPr>
                <w:tcW w:w="1231" w:type="dxa"/>
                <w:gridSpan w:val="3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3754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3294" w:type="dxa"/>
            <w:gridSpan w:val="2"/>
            <w:shd w:val="clear" w:color="auto" w:fill="auto"/>
            <w:vAlign w:val="center"/>
            <w:hideMark/>
            <w:tcPrChange w:id="3755" w:author="Namita Sivasankaran" w:date="2016-11-04T11:45:00Z">
              <w:tcPr>
                <w:tcW w:w="3331" w:type="dxa"/>
                <w:gridSpan w:val="4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3756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3757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Bank Name</w:t>
            </w:r>
          </w:p>
        </w:tc>
        <w:tc>
          <w:tcPr>
            <w:tcW w:w="1882" w:type="dxa"/>
            <w:shd w:val="clear" w:color="auto" w:fill="auto"/>
            <w:vAlign w:val="center"/>
            <w:hideMark/>
            <w:tcPrChange w:id="3758" w:author="Namita Sivasankaran" w:date="2016-11-04T11:45:00Z">
              <w:tcPr>
                <w:tcW w:w="2122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3759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3760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Alphanumeric</w:t>
            </w:r>
          </w:p>
        </w:tc>
        <w:tc>
          <w:tcPr>
            <w:tcW w:w="1280" w:type="dxa"/>
            <w:shd w:val="clear" w:color="auto" w:fill="auto"/>
            <w:vAlign w:val="center"/>
            <w:hideMark/>
            <w:tcPrChange w:id="3761" w:author="Namita Sivasankaran" w:date="2016-11-04T11:45:00Z">
              <w:tcPr>
                <w:tcW w:w="1280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3762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3763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Yes</w:t>
            </w:r>
          </w:p>
        </w:tc>
        <w:tc>
          <w:tcPr>
            <w:tcW w:w="1389" w:type="dxa"/>
            <w:shd w:val="clear" w:color="auto" w:fill="auto"/>
            <w:vAlign w:val="center"/>
            <w:hideMark/>
            <w:tcPrChange w:id="3764" w:author="Namita Sivasankaran" w:date="2016-11-04T11:45:00Z">
              <w:tcPr>
                <w:tcW w:w="1417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3765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3766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 </w:t>
            </w:r>
          </w:p>
        </w:tc>
        <w:tc>
          <w:tcPr>
            <w:tcW w:w="2253" w:type="dxa"/>
            <w:shd w:val="clear" w:color="auto" w:fill="auto"/>
            <w:vAlign w:val="center"/>
            <w:hideMark/>
            <w:tcPrChange w:id="3767" w:author="Namita Sivasankaran" w:date="2016-11-04T11:45:00Z">
              <w:tcPr>
                <w:tcW w:w="2268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3768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3769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From Screening</w:t>
            </w:r>
          </w:p>
        </w:tc>
      </w:tr>
      <w:tr w:rsidR="006C38DA" w:rsidRPr="006C38DA" w:rsidTr="006C38DA">
        <w:trPr>
          <w:trHeight w:val="300"/>
          <w:trPrChange w:id="3770" w:author="Namita Sivasankaran" w:date="2016-11-04T11:45:00Z">
            <w:trPr>
              <w:trHeight w:val="300"/>
            </w:trPr>
          </w:trPrChange>
        </w:trPr>
        <w:tc>
          <w:tcPr>
            <w:tcW w:w="1294" w:type="dxa"/>
            <w:vMerge/>
            <w:vAlign w:val="center"/>
            <w:hideMark/>
            <w:tcPrChange w:id="3771" w:author="Namita Sivasankaran" w:date="2016-11-04T11:45:00Z">
              <w:tcPr>
                <w:tcW w:w="1323" w:type="dxa"/>
                <w:gridSpan w:val="3"/>
                <w:vMerge/>
                <w:tcBorders>
                  <w:top w:val="nil"/>
                  <w:left w:val="single" w:sz="8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3772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867" w:type="dxa"/>
            <w:gridSpan w:val="2"/>
            <w:vMerge/>
            <w:vAlign w:val="center"/>
            <w:hideMark/>
            <w:tcPrChange w:id="3773" w:author="Namita Sivasankaran" w:date="2016-11-04T11:45:00Z">
              <w:tcPr>
                <w:tcW w:w="1628" w:type="dxa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3774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341" w:type="dxa"/>
            <w:vMerge/>
            <w:vAlign w:val="center"/>
            <w:hideMark/>
            <w:tcPrChange w:id="3775" w:author="Namita Sivasankaran" w:date="2016-11-04T11:45:00Z">
              <w:tcPr>
                <w:tcW w:w="1231" w:type="dxa"/>
                <w:gridSpan w:val="3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3776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3294" w:type="dxa"/>
            <w:gridSpan w:val="2"/>
            <w:shd w:val="clear" w:color="auto" w:fill="auto"/>
            <w:vAlign w:val="center"/>
            <w:hideMark/>
            <w:tcPrChange w:id="3777" w:author="Namita Sivasankaran" w:date="2016-11-04T11:45:00Z">
              <w:tcPr>
                <w:tcW w:w="3331" w:type="dxa"/>
                <w:gridSpan w:val="4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3778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3779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Branch Name</w:t>
            </w:r>
          </w:p>
        </w:tc>
        <w:tc>
          <w:tcPr>
            <w:tcW w:w="1882" w:type="dxa"/>
            <w:shd w:val="clear" w:color="auto" w:fill="auto"/>
            <w:vAlign w:val="center"/>
            <w:hideMark/>
            <w:tcPrChange w:id="3780" w:author="Namita Sivasankaran" w:date="2016-11-04T11:45:00Z">
              <w:tcPr>
                <w:tcW w:w="2122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3781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3782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Alphanumeric</w:t>
            </w:r>
          </w:p>
        </w:tc>
        <w:tc>
          <w:tcPr>
            <w:tcW w:w="1280" w:type="dxa"/>
            <w:shd w:val="clear" w:color="auto" w:fill="auto"/>
            <w:vAlign w:val="center"/>
            <w:hideMark/>
            <w:tcPrChange w:id="3783" w:author="Namita Sivasankaran" w:date="2016-11-04T11:45:00Z">
              <w:tcPr>
                <w:tcW w:w="1280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3784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3785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 </w:t>
            </w:r>
          </w:p>
        </w:tc>
        <w:tc>
          <w:tcPr>
            <w:tcW w:w="1389" w:type="dxa"/>
            <w:shd w:val="clear" w:color="auto" w:fill="auto"/>
            <w:vAlign w:val="center"/>
            <w:hideMark/>
            <w:tcPrChange w:id="3786" w:author="Namita Sivasankaran" w:date="2016-11-04T11:45:00Z">
              <w:tcPr>
                <w:tcW w:w="1417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3787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3788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 </w:t>
            </w:r>
          </w:p>
        </w:tc>
        <w:tc>
          <w:tcPr>
            <w:tcW w:w="2253" w:type="dxa"/>
            <w:shd w:val="clear" w:color="auto" w:fill="auto"/>
            <w:vAlign w:val="center"/>
            <w:hideMark/>
            <w:tcPrChange w:id="3789" w:author="Namita Sivasankaran" w:date="2016-11-04T11:45:00Z">
              <w:tcPr>
                <w:tcW w:w="2268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3790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3791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From Screening</w:t>
            </w:r>
          </w:p>
        </w:tc>
      </w:tr>
      <w:tr w:rsidR="006C38DA" w:rsidRPr="006C38DA" w:rsidTr="006C38DA">
        <w:trPr>
          <w:trHeight w:val="300"/>
          <w:trPrChange w:id="3792" w:author="Namita Sivasankaran" w:date="2016-11-04T11:45:00Z">
            <w:trPr>
              <w:trHeight w:val="300"/>
            </w:trPr>
          </w:trPrChange>
        </w:trPr>
        <w:tc>
          <w:tcPr>
            <w:tcW w:w="1294" w:type="dxa"/>
            <w:vMerge/>
            <w:vAlign w:val="center"/>
            <w:hideMark/>
            <w:tcPrChange w:id="3793" w:author="Namita Sivasankaran" w:date="2016-11-04T11:45:00Z">
              <w:tcPr>
                <w:tcW w:w="1323" w:type="dxa"/>
                <w:gridSpan w:val="3"/>
                <w:vMerge/>
                <w:tcBorders>
                  <w:top w:val="nil"/>
                  <w:left w:val="single" w:sz="8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3794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867" w:type="dxa"/>
            <w:gridSpan w:val="2"/>
            <w:vMerge/>
            <w:vAlign w:val="center"/>
            <w:hideMark/>
            <w:tcPrChange w:id="3795" w:author="Namita Sivasankaran" w:date="2016-11-04T11:45:00Z">
              <w:tcPr>
                <w:tcW w:w="1628" w:type="dxa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3796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341" w:type="dxa"/>
            <w:vMerge/>
            <w:vAlign w:val="center"/>
            <w:hideMark/>
            <w:tcPrChange w:id="3797" w:author="Namita Sivasankaran" w:date="2016-11-04T11:45:00Z">
              <w:tcPr>
                <w:tcW w:w="1231" w:type="dxa"/>
                <w:gridSpan w:val="3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3798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3294" w:type="dxa"/>
            <w:gridSpan w:val="2"/>
            <w:shd w:val="clear" w:color="auto" w:fill="auto"/>
            <w:vAlign w:val="center"/>
            <w:hideMark/>
            <w:tcPrChange w:id="3799" w:author="Namita Sivasankaran" w:date="2016-11-04T11:45:00Z">
              <w:tcPr>
                <w:tcW w:w="3331" w:type="dxa"/>
                <w:gridSpan w:val="4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3800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3801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A/C name</w:t>
            </w:r>
          </w:p>
        </w:tc>
        <w:tc>
          <w:tcPr>
            <w:tcW w:w="1882" w:type="dxa"/>
            <w:shd w:val="clear" w:color="auto" w:fill="auto"/>
            <w:vAlign w:val="center"/>
            <w:hideMark/>
            <w:tcPrChange w:id="3802" w:author="Namita Sivasankaran" w:date="2016-11-04T11:45:00Z">
              <w:tcPr>
                <w:tcW w:w="2122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3803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3804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Alphanumeric</w:t>
            </w:r>
          </w:p>
        </w:tc>
        <w:tc>
          <w:tcPr>
            <w:tcW w:w="1280" w:type="dxa"/>
            <w:shd w:val="clear" w:color="auto" w:fill="auto"/>
            <w:vAlign w:val="center"/>
            <w:hideMark/>
            <w:tcPrChange w:id="3805" w:author="Namita Sivasankaran" w:date="2016-11-04T11:45:00Z">
              <w:tcPr>
                <w:tcW w:w="1280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3806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3807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Yes</w:t>
            </w:r>
          </w:p>
        </w:tc>
        <w:tc>
          <w:tcPr>
            <w:tcW w:w="1389" w:type="dxa"/>
            <w:shd w:val="clear" w:color="auto" w:fill="auto"/>
            <w:vAlign w:val="center"/>
            <w:hideMark/>
            <w:tcPrChange w:id="3808" w:author="Namita Sivasankaran" w:date="2016-11-04T11:45:00Z">
              <w:tcPr>
                <w:tcW w:w="1417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3809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3810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 </w:t>
            </w:r>
          </w:p>
        </w:tc>
        <w:tc>
          <w:tcPr>
            <w:tcW w:w="2253" w:type="dxa"/>
            <w:shd w:val="clear" w:color="auto" w:fill="auto"/>
            <w:vAlign w:val="center"/>
            <w:hideMark/>
            <w:tcPrChange w:id="3811" w:author="Namita Sivasankaran" w:date="2016-11-04T11:45:00Z">
              <w:tcPr>
                <w:tcW w:w="2268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3812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3813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From Screening</w:t>
            </w:r>
          </w:p>
        </w:tc>
      </w:tr>
      <w:tr w:rsidR="006C38DA" w:rsidRPr="006C38DA" w:rsidTr="006C38DA">
        <w:trPr>
          <w:trHeight w:val="300"/>
          <w:trPrChange w:id="3814" w:author="Namita Sivasankaran" w:date="2016-11-04T11:45:00Z">
            <w:trPr>
              <w:trHeight w:val="300"/>
            </w:trPr>
          </w:trPrChange>
        </w:trPr>
        <w:tc>
          <w:tcPr>
            <w:tcW w:w="1294" w:type="dxa"/>
            <w:vMerge/>
            <w:vAlign w:val="center"/>
            <w:hideMark/>
            <w:tcPrChange w:id="3815" w:author="Namita Sivasankaran" w:date="2016-11-04T11:45:00Z">
              <w:tcPr>
                <w:tcW w:w="1323" w:type="dxa"/>
                <w:gridSpan w:val="3"/>
                <w:vMerge/>
                <w:tcBorders>
                  <w:top w:val="nil"/>
                  <w:left w:val="single" w:sz="8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3816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867" w:type="dxa"/>
            <w:gridSpan w:val="2"/>
            <w:vMerge/>
            <w:vAlign w:val="center"/>
            <w:hideMark/>
            <w:tcPrChange w:id="3817" w:author="Namita Sivasankaran" w:date="2016-11-04T11:45:00Z">
              <w:tcPr>
                <w:tcW w:w="1628" w:type="dxa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3818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341" w:type="dxa"/>
            <w:vMerge/>
            <w:vAlign w:val="center"/>
            <w:hideMark/>
            <w:tcPrChange w:id="3819" w:author="Namita Sivasankaran" w:date="2016-11-04T11:45:00Z">
              <w:tcPr>
                <w:tcW w:w="1231" w:type="dxa"/>
                <w:gridSpan w:val="3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3820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3294" w:type="dxa"/>
            <w:gridSpan w:val="2"/>
            <w:shd w:val="clear" w:color="auto" w:fill="auto"/>
            <w:vAlign w:val="center"/>
            <w:hideMark/>
            <w:tcPrChange w:id="3821" w:author="Namita Sivasankaran" w:date="2016-11-04T11:45:00Z">
              <w:tcPr>
                <w:tcW w:w="3331" w:type="dxa"/>
                <w:gridSpan w:val="4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3822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3823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A/C type</w:t>
            </w:r>
          </w:p>
        </w:tc>
        <w:tc>
          <w:tcPr>
            <w:tcW w:w="1882" w:type="dxa"/>
            <w:shd w:val="clear" w:color="auto" w:fill="auto"/>
            <w:vAlign w:val="center"/>
            <w:hideMark/>
            <w:tcPrChange w:id="3824" w:author="Namita Sivasankaran" w:date="2016-11-04T11:45:00Z">
              <w:tcPr>
                <w:tcW w:w="2122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3825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3826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dropdown</w:t>
            </w:r>
          </w:p>
        </w:tc>
        <w:tc>
          <w:tcPr>
            <w:tcW w:w="1280" w:type="dxa"/>
            <w:shd w:val="clear" w:color="auto" w:fill="auto"/>
            <w:vAlign w:val="center"/>
            <w:hideMark/>
            <w:tcPrChange w:id="3827" w:author="Namita Sivasankaran" w:date="2016-11-04T11:45:00Z">
              <w:tcPr>
                <w:tcW w:w="1280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3828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3829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Yes</w:t>
            </w:r>
          </w:p>
        </w:tc>
        <w:tc>
          <w:tcPr>
            <w:tcW w:w="1389" w:type="dxa"/>
            <w:shd w:val="clear" w:color="auto" w:fill="auto"/>
            <w:vAlign w:val="center"/>
            <w:hideMark/>
            <w:tcPrChange w:id="3830" w:author="Namita Sivasankaran" w:date="2016-11-04T11:45:00Z">
              <w:tcPr>
                <w:tcW w:w="1417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3831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3832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 </w:t>
            </w:r>
          </w:p>
        </w:tc>
        <w:tc>
          <w:tcPr>
            <w:tcW w:w="2253" w:type="dxa"/>
            <w:shd w:val="clear" w:color="auto" w:fill="auto"/>
            <w:vAlign w:val="center"/>
            <w:hideMark/>
            <w:tcPrChange w:id="3833" w:author="Namita Sivasankaran" w:date="2016-11-04T11:45:00Z">
              <w:tcPr>
                <w:tcW w:w="2268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3834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3835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From Screening</w:t>
            </w:r>
          </w:p>
        </w:tc>
      </w:tr>
      <w:tr w:rsidR="006C38DA" w:rsidRPr="006C38DA" w:rsidTr="006C38DA">
        <w:trPr>
          <w:trHeight w:val="300"/>
          <w:trPrChange w:id="3836" w:author="Namita Sivasankaran" w:date="2016-11-04T11:45:00Z">
            <w:trPr>
              <w:trHeight w:val="300"/>
            </w:trPr>
          </w:trPrChange>
        </w:trPr>
        <w:tc>
          <w:tcPr>
            <w:tcW w:w="1294" w:type="dxa"/>
            <w:vMerge/>
            <w:vAlign w:val="center"/>
            <w:hideMark/>
            <w:tcPrChange w:id="3837" w:author="Namita Sivasankaran" w:date="2016-11-04T11:45:00Z">
              <w:tcPr>
                <w:tcW w:w="1323" w:type="dxa"/>
                <w:gridSpan w:val="3"/>
                <w:vMerge/>
                <w:tcBorders>
                  <w:top w:val="nil"/>
                  <w:left w:val="single" w:sz="8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3838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867" w:type="dxa"/>
            <w:gridSpan w:val="2"/>
            <w:vMerge/>
            <w:vAlign w:val="center"/>
            <w:hideMark/>
            <w:tcPrChange w:id="3839" w:author="Namita Sivasankaran" w:date="2016-11-04T11:45:00Z">
              <w:tcPr>
                <w:tcW w:w="1628" w:type="dxa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3840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341" w:type="dxa"/>
            <w:vMerge/>
            <w:vAlign w:val="center"/>
            <w:hideMark/>
            <w:tcPrChange w:id="3841" w:author="Namita Sivasankaran" w:date="2016-11-04T11:45:00Z">
              <w:tcPr>
                <w:tcW w:w="1231" w:type="dxa"/>
                <w:gridSpan w:val="3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3842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3294" w:type="dxa"/>
            <w:gridSpan w:val="2"/>
            <w:shd w:val="clear" w:color="auto" w:fill="auto"/>
            <w:vAlign w:val="center"/>
            <w:hideMark/>
            <w:tcPrChange w:id="3843" w:author="Namita Sivasankaran" w:date="2016-11-04T11:45:00Z">
              <w:tcPr>
                <w:tcW w:w="3331" w:type="dxa"/>
                <w:gridSpan w:val="4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3844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3845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A/C no</w:t>
            </w:r>
          </w:p>
        </w:tc>
        <w:tc>
          <w:tcPr>
            <w:tcW w:w="1882" w:type="dxa"/>
            <w:shd w:val="clear" w:color="auto" w:fill="auto"/>
            <w:vAlign w:val="center"/>
            <w:hideMark/>
            <w:tcPrChange w:id="3846" w:author="Namita Sivasankaran" w:date="2016-11-04T11:45:00Z">
              <w:tcPr>
                <w:tcW w:w="2122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3847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3848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Numeric</w:t>
            </w:r>
          </w:p>
        </w:tc>
        <w:tc>
          <w:tcPr>
            <w:tcW w:w="1280" w:type="dxa"/>
            <w:shd w:val="clear" w:color="auto" w:fill="auto"/>
            <w:vAlign w:val="center"/>
            <w:hideMark/>
            <w:tcPrChange w:id="3849" w:author="Namita Sivasankaran" w:date="2016-11-04T11:45:00Z">
              <w:tcPr>
                <w:tcW w:w="1280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3850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3851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Yes</w:t>
            </w:r>
          </w:p>
        </w:tc>
        <w:tc>
          <w:tcPr>
            <w:tcW w:w="1389" w:type="dxa"/>
            <w:shd w:val="clear" w:color="auto" w:fill="auto"/>
            <w:vAlign w:val="center"/>
            <w:hideMark/>
            <w:tcPrChange w:id="3852" w:author="Namita Sivasankaran" w:date="2016-11-04T11:45:00Z">
              <w:tcPr>
                <w:tcW w:w="1417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3853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3854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 </w:t>
            </w:r>
          </w:p>
        </w:tc>
        <w:tc>
          <w:tcPr>
            <w:tcW w:w="2253" w:type="dxa"/>
            <w:shd w:val="clear" w:color="auto" w:fill="auto"/>
            <w:vAlign w:val="center"/>
            <w:hideMark/>
            <w:tcPrChange w:id="3855" w:author="Namita Sivasankaran" w:date="2016-11-04T11:45:00Z">
              <w:tcPr>
                <w:tcW w:w="2268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3856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3857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From Screening</w:t>
            </w:r>
          </w:p>
        </w:tc>
      </w:tr>
      <w:tr w:rsidR="006C38DA" w:rsidRPr="006C38DA" w:rsidTr="006C38DA">
        <w:trPr>
          <w:trHeight w:val="300"/>
          <w:trPrChange w:id="3858" w:author="Namita Sivasankaran" w:date="2016-11-04T11:45:00Z">
            <w:trPr>
              <w:trHeight w:val="300"/>
            </w:trPr>
          </w:trPrChange>
        </w:trPr>
        <w:tc>
          <w:tcPr>
            <w:tcW w:w="1294" w:type="dxa"/>
            <w:vMerge/>
            <w:vAlign w:val="center"/>
            <w:hideMark/>
            <w:tcPrChange w:id="3859" w:author="Namita Sivasankaran" w:date="2016-11-04T11:45:00Z">
              <w:tcPr>
                <w:tcW w:w="1323" w:type="dxa"/>
                <w:gridSpan w:val="3"/>
                <w:vMerge/>
                <w:tcBorders>
                  <w:top w:val="nil"/>
                  <w:left w:val="single" w:sz="8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3860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867" w:type="dxa"/>
            <w:gridSpan w:val="2"/>
            <w:vMerge/>
            <w:vAlign w:val="center"/>
            <w:hideMark/>
            <w:tcPrChange w:id="3861" w:author="Namita Sivasankaran" w:date="2016-11-04T11:45:00Z">
              <w:tcPr>
                <w:tcW w:w="1628" w:type="dxa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3862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341" w:type="dxa"/>
            <w:vMerge/>
            <w:vAlign w:val="center"/>
            <w:hideMark/>
            <w:tcPrChange w:id="3863" w:author="Namita Sivasankaran" w:date="2016-11-04T11:45:00Z">
              <w:tcPr>
                <w:tcW w:w="1231" w:type="dxa"/>
                <w:gridSpan w:val="3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3864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3294" w:type="dxa"/>
            <w:gridSpan w:val="2"/>
            <w:shd w:val="clear" w:color="auto" w:fill="auto"/>
            <w:vAlign w:val="center"/>
            <w:hideMark/>
            <w:tcPrChange w:id="3865" w:author="Namita Sivasankaran" w:date="2016-11-04T11:45:00Z">
              <w:tcPr>
                <w:tcW w:w="3331" w:type="dxa"/>
                <w:gridSpan w:val="4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3866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3867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Banking since</w:t>
            </w:r>
          </w:p>
        </w:tc>
        <w:tc>
          <w:tcPr>
            <w:tcW w:w="1882" w:type="dxa"/>
            <w:shd w:val="clear" w:color="auto" w:fill="auto"/>
            <w:vAlign w:val="center"/>
            <w:hideMark/>
            <w:tcPrChange w:id="3868" w:author="Namita Sivasankaran" w:date="2016-11-04T11:45:00Z">
              <w:tcPr>
                <w:tcW w:w="2122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3869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3870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Date</w:t>
            </w:r>
          </w:p>
        </w:tc>
        <w:tc>
          <w:tcPr>
            <w:tcW w:w="1280" w:type="dxa"/>
            <w:shd w:val="clear" w:color="auto" w:fill="auto"/>
            <w:vAlign w:val="center"/>
            <w:hideMark/>
            <w:tcPrChange w:id="3871" w:author="Namita Sivasankaran" w:date="2016-11-04T11:45:00Z">
              <w:tcPr>
                <w:tcW w:w="1280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3872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3873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 </w:t>
            </w:r>
          </w:p>
        </w:tc>
        <w:tc>
          <w:tcPr>
            <w:tcW w:w="1389" w:type="dxa"/>
            <w:shd w:val="clear" w:color="auto" w:fill="auto"/>
            <w:vAlign w:val="center"/>
            <w:hideMark/>
            <w:tcPrChange w:id="3874" w:author="Namita Sivasankaran" w:date="2016-11-04T11:45:00Z">
              <w:tcPr>
                <w:tcW w:w="1417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3875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3876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 </w:t>
            </w:r>
          </w:p>
        </w:tc>
        <w:tc>
          <w:tcPr>
            <w:tcW w:w="2253" w:type="dxa"/>
            <w:shd w:val="clear" w:color="auto" w:fill="auto"/>
            <w:vAlign w:val="center"/>
            <w:hideMark/>
            <w:tcPrChange w:id="3877" w:author="Namita Sivasankaran" w:date="2016-11-04T11:45:00Z">
              <w:tcPr>
                <w:tcW w:w="2268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3878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3879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From Screening</w:t>
            </w:r>
          </w:p>
        </w:tc>
      </w:tr>
      <w:tr w:rsidR="006C38DA" w:rsidRPr="006C38DA" w:rsidTr="006C38DA">
        <w:trPr>
          <w:trHeight w:val="300"/>
          <w:trPrChange w:id="3880" w:author="Namita Sivasankaran" w:date="2016-11-04T11:45:00Z">
            <w:trPr>
              <w:trHeight w:val="300"/>
            </w:trPr>
          </w:trPrChange>
        </w:trPr>
        <w:tc>
          <w:tcPr>
            <w:tcW w:w="1294" w:type="dxa"/>
            <w:vMerge/>
            <w:vAlign w:val="center"/>
            <w:hideMark/>
            <w:tcPrChange w:id="3881" w:author="Namita Sivasankaran" w:date="2016-11-04T11:45:00Z">
              <w:tcPr>
                <w:tcW w:w="1323" w:type="dxa"/>
                <w:gridSpan w:val="3"/>
                <w:vMerge/>
                <w:tcBorders>
                  <w:top w:val="nil"/>
                  <w:left w:val="single" w:sz="8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3882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867" w:type="dxa"/>
            <w:gridSpan w:val="2"/>
            <w:vMerge/>
            <w:vAlign w:val="center"/>
            <w:hideMark/>
            <w:tcPrChange w:id="3883" w:author="Namita Sivasankaran" w:date="2016-11-04T11:45:00Z">
              <w:tcPr>
                <w:tcW w:w="1628" w:type="dxa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3884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341" w:type="dxa"/>
            <w:vMerge/>
            <w:vAlign w:val="center"/>
            <w:hideMark/>
            <w:tcPrChange w:id="3885" w:author="Namita Sivasankaran" w:date="2016-11-04T11:45:00Z">
              <w:tcPr>
                <w:tcW w:w="1231" w:type="dxa"/>
                <w:gridSpan w:val="3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3886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3294" w:type="dxa"/>
            <w:gridSpan w:val="2"/>
            <w:shd w:val="clear" w:color="auto" w:fill="auto"/>
            <w:vAlign w:val="center"/>
            <w:hideMark/>
            <w:tcPrChange w:id="3887" w:author="Namita Sivasankaran" w:date="2016-11-04T11:45:00Z">
              <w:tcPr>
                <w:tcW w:w="3331" w:type="dxa"/>
                <w:gridSpan w:val="4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3888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3889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Net banking available</w:t>
            </w:r>
          </w:p>
        </w:tc>
        <w:tc>
          <w:tcPr>
            <w:tcW w:w="1882" w:type="dxa"/>
            <w:shd w:val="clear" w:color="auto" w:fill="auto"/>
            <w:vAlign w:val="center"/>
            <w:hideMark/>
            <w:tcPrChange w:id="3890" w:author="Namita Sivasankaran" w:date="2016-11-04T11:45:00Z">
              <w:tcPr>
                <w:tcW w:w="2122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3891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3892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Radio Buttons</w:t>
            </w:r>
          </w:p>
        </w:tc>
        <w:tc>
          <w:tcPr>
            <w:tcW w:w="1280" w:type="dxa"/>
            <w:shd w:val="clear" w:color="auto" w:fill="auto"/>
            <w:vAlign w:val="center"/>
            <w:hideMark/>
            <w:tcPrChange w:id="3893" w:author="Namita Sivasankaran" w:date="2016-11-04T11:45:00Z">
              <w:tcPr>
                <w:tcW w:w="1280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3894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3895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Yes</w:t>
            </w:r>
          </w:p>
        </w:tc>
        <w:tc>
          <w:tcPr>
            <w:tcW w:w="1389" w:type="dxa"/>
            <w:shd w:val="clear" w:color="auto" w:fill="auto"/>
            <w:vAlign w:val="center"/>
            <w:hideMark/>
            <w:tcPrChange w:id="3896" w:author="Namita Sivasankaran" w:date="2016-11-04T11:45:00Z">
              <w:tcPr>
                <w:tcW w:w="1417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3897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3898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 </w:t>
            </w:r>
          </w:p>
        </w:tc>
        <w:tc>
          <w:tcPr>
            <w:tcW w:w="2253" w:type="dxa"/>
            <w:shd w:val="clear" w:color="auto" w:fill="auto"/>
            <w:vAlign w:val="center"/>
            <w:hideMark/>
            <w:tcPrChange w:id="3899" w:author="Namita Sivasankaran" w:date="2016-11-04T11:45:00Z">
              <w:tcPr>
                <w:tcW w:w="2268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3900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3901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From Screening</w:t>
            </w:r>
          </w:p>
        </w:tc>
      </w:tr>
      <w:tr w:rsidR="006C38DA" w:rsidRPr="006C38DA" w:rsidTr="006C38DA">
        <w:trPr>
          <w:trHeight w:val="300"/>
          <w:trPrChange w:id="3902" w:author="Namita Sivasankaran" w:date="2016-11-04T11:45:00Z">
            <w:trPr>
              <w:trHeight w:val="300"/>
            </w:trPr>
          </w:trPrChange>
        </w:trPr>
        <w:tc>
          <w:tcPr>
            <w:tcW w:w="1294" w:type="dxa"/>
            <w:vMerge/>
            <w:vAlign w:val="center"/>
            <w:hideMark/>
            <w:tcPrChange w:id="3903" w:author="Namita Sivasankaran" w:date="2016-11-04T11:45:00Z">
              <w:tcPr>
                <w:tcW w:w="1323" w:type="dxa"/>
                <w:gridSpan w:val="3"/>
                <w:vMerge/>
                <w:tcBorders>
                  <w:top w:val="nil"/>
                  <w:left w:val="single" w:sz="8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3904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867" w:type="dxa"/>
            <w:gridSpan w:val="2"/>
            <w:vMerge/>
            <w:vAlign w:val="center"/>
            <w:hideMark/>
            <w:tcPrChange w:id="3905" w:author="Namita Sivasankaran" w:date="2016-11-04T11:45:00Z">
              <w:tcPr>
                <w:tcW w:w="1628" w:type="dxa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3906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341" w:type="dxa"/>
            <w:vMerge/>
            <w:vAlign w:val="center"/>
            <w:hideMark/>
            <w:tcPrChange w:id="3907" w:author="Namita Sivasankaran" w:date="2016-11-04T11:45:00Z">
              <w:tcPr>
                <w:tcW w:w="1231" w:type="dxa"/>
                <w:gridSpan w:val="3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3908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3294" w:type="dxa"/>
            <w:gridSpan w:val="2"/>
            <w:shd w:val="clear" w:color="auto" w:fill="auto"/>
            <w:vAlign w:val="center"/>
            <w:hideMark/>
            <w:tcPrChange w:id="3909" w:author="Namita Sivasankaran" w:date="2016-11-04T11:45:00Z">
              <w:tcPr>
                <w:tcW w:w="3331" w:type="dxa"/>
                <w:gridSpan w:val="4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3910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3911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Sanctioned Amount</w:t>
            </w:r>
          </w:p>
        </w:tc>
        <w:tc>
          <w:tcPr>
            <w:tcW w:w="1882" w:type="dxa"/>
            <w:shd w:val="clear" w:color="auto" w:fill="auto"/>
            <w:vAlign w:val="center"/>
            <w:hideMark/>
            <w:tcPrChange w:id="3912" w:author="Namita Sivasankaran" w:date="2016-11-04T11:45:00Z">
              <w:tcPr>
                <w:tcW w:w="2122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3913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3914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Numeric</w:t>
            </w:r>
          </w:p>
        </w:tc>
        <w:tc>
          <w:tcPr>
            <w:tcW w:w="1280" w:type="dxa"/>
            <w:shd w:val="clear" w:color="auto" w:fill="auto"/>
            <w:vAlign w:val="center"/>
            <w:hideMark/>
            <w:tcPrChange w:id="3915" w:author="Namita Sivasankaran" w:date="2016-11-04T11:45:00Z">
              <w:tcPr>
                <w:tcW w:w="1280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3916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3917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 </w:t>
            </w:r>
          </w:p>
        </w:tc>
        <w:tc>
          <w:tcPr>
            <w:tcW w:w="1389" w:type="dxa"/>
            <w:shd w:val="clear" w:color="auto" w:fill="auto"/>
            <w:vAlign w:val="center"/>
            <w:hideMark/>
            <w:tcPrChange w:id="3918" w:author="Namita Sivasankaran" w:date="2016-11-04T11:45:00Z">
              <w:tcPr>
                <w:tcW w:w="1417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3919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3920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yes</w:t>
            </w:r>
          </w:p>
        </w:tc>
        <w:tc>
          <w:tcPr>
            <w:tcW w:w="2253" w:type="dxa"/>
            <w:shd w:val="clear" w:color="auto" w:fill="auto"/>
            <w:vAlign w:val="center"/>
            <w:hideMark/>
            <w:tcPrChange w:id="3921" w:author="Namita Sivasankaran" w:date="2016-11-04T11:45:00Z">
              <w:tcPr>
                <w:tcW w:w="2268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3922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3923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From Screening</w:t>
            </w:r>
          </w:p>
        </w:tc>
      </w:tr>
      <w:tr w:rsidR="006C38DA" w:rsidRPr="006C38DA" w:rsidTr="006C38DA">
        <w:trPr>
          <w:trHeight w:val="300"/>
          <w:trPrChange w:id="3924" w:author="Namita Sivasankaran" w:date="2016-11-04T11:45:00Z">
            <w:trPr>
              <w:trHeight w:val="300"/>
            </w:trPr>
          </w:trPrChange>
        </w:trPr>
        <w:tc>
          <w:tcPr>
            <w:tcW w:w="1294" w:type="dxa"/>
            <w:vMerge/>
            <w:vAlign w:val="center"/>
            <w:hideMark/>
            <w:tcPrChange w:id="3925" w:author="Namita Sivasankaran" w:date="2016-11-04T11:45:00Z">
              <w:tcPr>
                <w:tcW w:w="1323" w:type="dxa"/>
                <w:gridSpan w:val="3"/>
                <w:vMerge/>
                <w:tcBorders>
                  <w:top w:val="nil"/>
                  <w:left w:val="single" w:sz="8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3926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867" w:type="dxa"/>
            <w:gridSpan w:val="2"/>
            <w:vMerge/>
            <w:vAlign w:val="center"/>
            <w:hideMark/>
            <w:tcPrChange w:id="3927" w:author="Namita Sivasankaran" w:date="2016-11-04T11:45:00Z">
              <w:tcPr>
                <w:tcW w:w="1628" w:type="dxa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3928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341" w:type="dxa"/>
            <w:vMerge/>
            <w:vAlign w:val="center"/>
            <w:hideMark/>
            <w:tcPrChange w:id="3929" w:author="Namita Sivasankaran" w:date="2016-11-04T11:45:00Z">
              <w:tcPr>
                <w:tcW w:w="1231" w:type="dxa"/>
                <w:gridSpan w:val="3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3930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3294" w:type="dxa"/>
            <w:gridSpan w:val="2"/>
            <w:shd w:val="clear" w:color="auto" w:fill="auto"/>
            <w:vAlign w:val="center"/>
            <w:hideMark/>
            <w:tcPrChange w:id="3931" w:author="Namita Sivasankaran" w:date="2016-11-04T11:45:00Z">
              <w:tcPr>
                <w:tcW w:w="3331" w:type="dxa"/>
                <w:gridSpan w:val="4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3932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3933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Start Month</w:t>
            </w:r>
          </w:p>
        </w:tc>
        <w:tc>
          <w:tcPr>
            <w:tcW w:w="1882" w:type="dxa"/>
            <w:shd w:val="clear" w:color="auto" w:fill="auto"/>
            <w:vAlign w:val="center"/>
            <w:hideMark/>
            <w:tcPrChange w:id="3934" w:author="Namita Sivasankaran" w:date="2016-11-04T11:45:00Z">
              <w:tcPr>
                <w:tcW w:w="2122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3935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3936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Date</w:t>
            </w:r>
          </w:p>
        </w:tc>
        <w:tc>
          <w:tcPr>
            <w:tcW w:w="1280" w:type="dxa"/>
            <w:shd w:val="clear" w:color="auto" w:fill="auto"/>
            <w:vAlign w:val="center"/>
            <w:hideMark/>
            <w:tcPrChange w:id="3937" w:author="Namita Sivasankaran" w:date="2016-11-04T11:45:00Z">
              <w:tcPr>
                <w:tcW w:w="1280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3938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3939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Yes</w:t>
            </w:r>
          </w:p>
        </w:tc>
        <w:tc>
          <w:tcPr>
            <w:tcW w:w="1389" w:type="dxa"/>
            <w:shd w:val="clear" w:color="auto" w:fill="auto"/>
            <w:vAlign w:val="center"/>
            <w:hideMark/>
            <w:tcPrChange w:id="3940" w:author="Namita Sivasankaran" w:date="2016-11-04T11:45:00Z">
              <w:tcPr>
                <w:tcW w:w="1417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3941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3942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 </w:t>
            </w:r>
          </w:p>
        </w:tc>
        <w:tc>
          <w:tcPr>
            <w:tcW w:w="2253" w:type="dxa"/>
            <w:shd w:val="clear" w:color="auto" w:fill="auto"/>
            <w:vAlign w:val="center"/>
            <w:hideMark/>
            <w:tcPrChange w:id="3943" w:author="Namita Sivasankaran" w:date="2016-11-04T11:45:00Z">
              <w:tcPr>
                <w:tcW w:w="2268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3944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3945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From Screening</w:t>
            </w:r>
          </w:p>
        </w:tc>
      </w:tr>
      <w:tr w:rsidR="006C38DA" w:rsidRPr="006C38DA" w:rsidTr="006C38DA">
        <w:trPr>
          <w:trHeight w:val="300"/>
          <w:trPrChange w:id="3946" w:author="Namita Sivasankaran" w:date="2016-11-04T11:45:00Z">
            <w:trPr>
              <w:trHeight w:val="300"/>
            </w:trPr>
          </w:trPrChange>
        </w:trPr>
        <w:tc>
          <w:tcPr>
            <w:tcW w:w="1294" w:type="dxa"/>
            <w:vMerge/>
            <w:vAlign w:val="center"/>
            <w:hideMark/>
            <w:tcPrChange w:id="3947" w:author="Namita Sivasankaran" w:date="2016-11-04T11:45:00Z">
              <w:tcPr>
                <w:tcW w:w="1323" w:type="dxa"/>
                <w:gridSpan w:val="3"/>
                <w:vMerge/>
                <w:tcBorders>
                  <w:top w:val="nil"/>
                  <w:left w:val="single" w:sz="8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3948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867" w:type="dxa"/>
            <w:gridSpan w:val="2"/>
            <w:vMerge/>
            <w:vAlign w:val="center"/>
            <w:hideMark/>
            <w:tcPrChange w:id="3949" w:author="Namita Sivasankaran" w:date="2016-11-04T11:45:00Z">
              <w:tcPr>
                <w:tcW w:w="1628" w:type="dxa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3950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341" w:type="dxa"/>
            <w:vMerge/>
            <w:vAlign w:val="center"/>
            <w:hideMark/>
            <w:tcPrChange w:id="3951" w:author="Namita Sivasankaran" w:date="2016-11-04T11:45:00Z">
              <w:tcPr>
                <w:tcW w:w="1231" w:type="dxa"/>
                <w:gridSpan w:val="3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3952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3294" w:type="dxa"/>
            <w:gridSpan w:val="2"/>
            <w:shd w:val="clear" w:color="auto" w:fill="auto"/>
            <w:vAlign w:val="center"/>
            <w:hideMark/>
            <w:tcPrChange w:id="3953" w:author="Namita Sivasankaran" w:date="2016-11-04T11:45:00Z">
              <w:tcPr>
                <w:tcW w:w="3331" w:type="dxa"/>
                <w:gridSpan w:val="4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3954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3955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Total Deposits*</w:t>
            </w:r>
          </w:p>
        </w:tc>
        <w:tc>
          <w:tcPr>
            <w:tcW w:w="1882" w:type="dxa"/>
            <w:shd w:val="clear" w:color="auto" w:fill="auto"/>
            <w:vAlign w:val="center"/>
            <w:hideMark/>
            <w:tcPrChange w:id="3956" w:author="Namita Sivasankaran" w:date="2016-11-04T11:45:00Z">
              <w:tcPr>
                <w:tcW w:w="2122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3957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3958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Numeric</w:t>
            </w:r>
          </w:p>
        </w:tc>
        <w:tc>
          <w:tcPr>
            <w:tcW w:w="1280" w:type="dxa"/>
            <w:shd w:val="clear" w:color="auto" w:fill="auto"/>
            <w:vAlign w:val="center"/>
            <w:hideMark/>
            <w:tcPrChange w:id="3959" w:author="Namita Sivasankaran" w:date="2016-11-04T11:45:00Z">
              <w:tcPr>
                <w:tcW w:w="1280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3960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3961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 </w:t>
            </w:r>
          </w:p>
        </w:tc>
        <w:tc>
          <w:tcPr>
            <w:tcW w:w="1389" w:type="dxa"/>
            <w:shd w:val="clear" w:color="auto" w:fill="auto"/>
            <w:vAlign w:val="center"/>
            <w:hideMark/>
            <w:tcPrChange w:id="3962" w:author="Namita Sivasankaran" w:date="2016-11-04T11:45:00Z">
              <w:tcPr>
                <w:tcW w:w="1417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3963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3964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 </w:t>
            </w:r>
          </w:p>
        </w:tc>
        <w:tc>
          <w:tcPr>
            <w:tcW w:w="2253" w:type="dxa"/>
            <w:shd w:val="clear" w:color="auto" w:fill="auto"/>
            <w:vAlign w:val="center"/>
            <w:hideMark/>
            <w:tcPrChange w:id="3965" w:author="Namita Sivasankaran" w:date="2016-11-04T11:45:00Z">
              <w:tcPr>
                <w:tcW w:w="2268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3966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3967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From Screening</w:t>
            </w:r>
          </w:p>
        </w:tc>
      </w:tr>
      <w:tr w:rsidR="006C38DA" w:rsidRPr="006C38DA" w:rsidTr="006C38DA">
        <w:trPr>
          <w:trHeight w:val="300"/>
          <w:trPrChange w:id="3968" w:author="Namita Sivasankaran" w:date="2016-11-04T11:45:00Z">
            <w:trPr>
              <w:trHeight w:val="300"/>
            </w:trPr>
          </w:trPrChange>
        </w:trPr>
        <w:tc>
          <w:tcPr>
            <w:tcW w:w="1294" w:type="dxa"/>
            <w:vMerge/>
            <w:vAlign w:val="center"/>
            <w:hideMark/>
            <w:tcPrChange w:id="3969" w:author="Namita Sivasankaran" w:date="2016-11-04T11:45:00Z">
              <w:tcPr>
                <w:tcW w:w="1323" w:type="dxa"/>
                <w:gridSpan w:val="3"/>
                <w:vMerge/>
                <w:tcBorders>
                  <w:top w:val="nil"/>
                  <w:left w:val="single" w:sz="8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3970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867" w:type="dxa"/>
            <w:gridSpan w:val="2"/>
            <w:vMerge/>
            <w:vAlign w:val="center"/>
            <w:hideMark/>
            <w:tcPrChange w:id="3971" w:author="Namita Sivasankaran" w:date="2016-11-04T11:45:00Z">
              <w:tcPr>
                <w:tcW w:w="1628" w:type="dxa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3972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341" w:type="dxa"/>
            <w:vMerge/>
            <w:vAlign w:val="center"/>
            <w:hideMark/>
            <w:tcPrChange w:id="3973" w:author="Namita Sivasankaran" w:date="2016-11-04T11:45:00Z">
              <w:tcPr>
                <w:tcW w:w="1231" w:type="dxa"/>
                <w:gridSpan w:val="3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3974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3294" w:type="dxa"/>
            <w:gridSpan w:val="2"/>
            <w:shd w:val="clear" w:color="auto" w:fill="auto"/>
            <w:vAlign w:val="center"/>
            <w:hideMark/>
            <w:tcPrChange w:id="3975" w:author="Namita Sivasankaran" w:date="2016-11-04T11:45:00Z">
              <w:tcPr>
                <w:tcW w:w="3331" w:type="dxa"/>
                <w:gridSpan w:val="4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3976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3977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Total Withdrawals*</w:t>
            </w:r>
          </w:p>
        </w:tc>
        <w:tc>
          <w:tcPr>
            <w:tcW w:w="1882" w:type="dxa"/>
            <w:shd w:val="clear" w:color="auto" w:fill="auto"/>
            <w:vAlign w:val="center"/>
            <w:hideMark/>
            <w:tcPrChange w:id="3978" w:author="Namita Sivasankaran" w:date="2016-11-04T11:45:00Z">
              <w:tcPr>
                <w:tcW w:w="2122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3979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3980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Numeric</w:t>
            </w:r>
          </w:p>
        </w:tc>
        <w:tc>
          <w:tcPr>
            <w:tcW w:w="1280" w:type="dxa"/>
            <w:shd w:val="clear" w:color="auto" w:fill="auto"/>
            <w:vAlign w:val="center"/>
            <w:hideMark/>
            <w:tcPrChange w:id="3981" w:author="Namita Sivasankaran" w:date="2016-11-04T11:45:00Z">
              <w:tcPr>
                <w:tcW w:w="1280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3982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3983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 </w:t>
            </w:r>
          </w:p>
        </w:tc>
        <w:tc>
          <w:tcPr>
            <w:tcW w:w="1389" w:type="dxa"/>
            <w:shd w:val="clear" w:color="auto" w:fill="auto"/>
            <w:vAlign w:val="center"/>
            <w:hideMark/>
            <w:tcPrChange w:id="3984" w:author="Namita Sivasankaran" w:date="2016-11-04T11:45:00Z">
              <w:tcPr>
                <w:tcW w:w="1417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3985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3986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 </w:t>
            </w:r>
          </w:p>
        </w:tc>
        <w:tc>
          <w:tcPr>
            <w:tcW w:w="2253" w:type="dxa"/>
            <w:shd w:val="clear" w:color="auto" w:fill="auto"/>
            <w:vAlign w:val="center"/>
            <w:hideMark/>
            <w:tcPrChange w:id="3987" w:author="Namita Sivasankaran" w:date="2016-11-04T11:45:00Z">
              <w:tcPr>
                <w:tcW w:w="2268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3988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3989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From Screening</w:t>
            </w:r>
          </w:p>
        </w:tc>
      </w:tr>
      <w:tr w:rsidR="006C38DA" w:rsidRPr="006C38DA" w:rsidTr="006C38DA">
        <w:trPr>
          <w:trHeight w:val="300"/>
          <w:trPrChange w:id="3990" w:author="Namita Sivasankaran" w:date="2016-11-04T11:45:00Z">
            <w:trPr>
              <w:trHeight w:val="300"/>
            </w:trPr>
          </w:trPrChange>
        </w:trPr>
        <w:tc>
          <w:tcPr>
            <w:tcW w:w="1294" w:type="dxa"/>
            <w:vMerge/>
            <w:vAlign w:val="center"/>
            <w:hideMark/>
            <w:tcPrChange w:id="3991" w:author="Namita Sivasankaran" w:date="2016-11-04T11:45:00Z">
              <w:tcPr>
                <w:tcW w:w="1323" w:type="dxa"/>
                <w:gridSpan w:val="3"/>
                <w:vMerge/>
                <w:tcBorders>
                  <w:top w:val="nil"/>
                  <w:left w:val="single" w:sz="8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3992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867" w:type="dxa"/>
            <w:gridSpan w:val="2"/>
            <w:vMerge/>
            <w:vAlign w:val="center"/>
            <w:hideMark/>
            <w:tcPrChange w:id="3993" w:author="Namita Sivasankaran" w:date="2016-11-04T11:45:00Z">
              <w:tcPr>
                <w:tcW w:w="1628" w:type="dxa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3994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341" w:type="dxa"/>
            <w:vMerge/>
            <w:vAlign w:val="center"/>
            <w:hideMark/>
            <w:tcPrChange w:id="3995" w:author="Namita Sivasankaran" w:date="2016-11-04T11:45:00Z">
              <w:tcPr>
                <w:tcW w:w="1231" w:type="dxa"/>
                <w:gridSpan w:val="3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3996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3294" w:type="dxa"/>
            <w:gridSpan w:val="2"/>
            <w:shd w:val="clear" w:color="auto" w:fill="auto"/>
            <w:vAlign w:val="center"/>
            <w:hideMark/>
            <w:tcPrChange w:id="3997" w:author="Namita Sivasankaran" w:date="2016-11-04T11:45:00Z">
              <w:tcPr>
                <w:tcW w:w="3331" w:type="dxa"/>
                <w:gridSpan w:val="4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3998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3999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Balance as on 15th*</w:t>
            </w:r>
          </w:p>
        </w:tc>
        <w:tc>
          <w:tcPr>
            <w:tcW w:w="1882" w:type="dxa"/>
            <w:shd w:val="clear" w:color="auto" w:fill="auto"/>
            <w:vAlign w:val="center"/>
            <w:hideMark/>
            <w:tcPrChange w:id="4000" w:author="Namita Sivasankaran" w:date="2016-11-04T11:45:00Z">
              <w:tcPr>
                <w:tcW w:w="2122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4001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4002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Numeric</w:t>
            </w:r>
          </w:p>
        </w:tc>
        <w:tc>
          <w:tcPr>
            <w:tcW w:w="1280" w:type="dxa"/>
            <w:shd w:val="clear" w:color="auto" w:fill="auto"/>
            <w:vAlign w:val="center"/>
            <w:hideMark/>
            <w:tcPrChange w:id="4003" w:author="Namita Sivasankaran" w:date="2016-11-04T11:45:00Z">
              <w:tcPr>
                <w:tcW w:w="1280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4004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4005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 </w:t>
            </w:r>
          </w:p>
        </w:tc>
        <w:tc>
          <w:tcPr>
            <w:tcW w:w="1389" w:type="dxa"/>
            <w:shd w:val="clear" w:color="auto" w:fill="auto"/>
            <w:vAlign w:val="center"/>
            <w:hideMark/>
            <w:tcPrChange w:id="4006" w:author="Namita Sivasankaran" w:date="2016-11-04T11:45:00Z">
              <w:tcPr>
                <w:tcW w:w="1417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4007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4008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 </w:t>
            </w:r>
          </w:p>
        </w:tc>
        <w:tc>
          <w:tcPr>
            <w:tcW w:w="2253" w:type="dxa"/>
            <w:shd w:val="clear" w:color="auto" w:fill="auto"/>
            <w:vAlign w:val="center"/>
            <w:hideMark/>
            <w:tcPrChange w:id="4009" w:author="Namita Sivasankaran" w:date="2016-11-04T11:45:00Z">
              <w:tcPr>
                <w:tcW w:w="2268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4010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4011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From Screening</w:t>
            </w:r>
          </w:p>
        </w:tc>
      </w:tr>
      <w:tr w:rsidR="006C38DA" w:rsidRPr="006C38DA" w:rsidTr="006C38DA">
        <w:trPr>
          <w:trHeight w:val="300"/>
          <w:trPrChange w:id="4012" w:author="Namita Sivasankaran" w:date="2016-11-04T11:45:00Z">
            <w:trPr>
              <w:trHeight w:val="300"/>
            </w:trPr>
          </w:trPrChange>
        </w:trPr>
        <w:tc>
          <w:tcPr>
            <w:tcW w:w="1294" w:type="dxa"/>
            <w:vMerge/>
            <w:vAlign w:val="center"/>
            <w:hideMark/>
            <w:tcPrChange w:id="4013" w:author="Namita Sivasankaran" w:date="2016-11-04T11:45:00Z">
              <w:tcPr>
                <w:tcW w:w="1323" w:type="dxa"/>
                <w:gridSpan w:val="3"/>
                <w:vMerge/>
                <w:tcBorders>
                  <w:top w:val="nil"/>
                  <w:left w:val="single" w:sz="8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4014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867" w:type="dxa"/>
            <w:gridSpan w:val="2"/>
            <w:vMerge/>
            <w:vAlign w:val="center"/>
            <w:hideMark/>
            <w:tcPrChange w:id="4015" w:author="Namita Sivasankaran" w:date="2016-11-04T11:45:00Z">
              <w:tcPr>
                <w:tcW w:w="1628" w:type="dxa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4016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341" w:type="dxa"/>
            <w:vMerge/>
            <w:vAlign w:val="center"/>
            <w:hideMark/>
            <w:tcPrChange w:id="4017" w:author="Namita Sivasankaran" w:date="2016-11-04T11:45:00Z">
              <w:tcPr>
                <w:tcW w:w="1231" w:type="dxa"/>
                <w:gridSpan w:val="3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4018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3294" w:type="dxa"/>
            <w:gridSpan w:val="2"/>
            <w:shd w:val="clear" w:color="auto" w:fill="auto"/>
            <w:vAlign w:val="center"/>
            <w:hideMark/>
            <w:tcPrChange w:id="4019" w:author="Namita Sivasankaran" w:date="2016-11-04T11:45:00Z">
              <w:tcPr>
                <w:tcW w:w="3331" w:type="dxa"/>
                <w:gridSpan w:val="4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4020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4021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No of cheques bounced*</w:t>
            </w:r>
          </w:p>
        </w:tc>
        <w:tc>
          <w:tcPr>
            <w:tcW w:w="1882" w:type="dxa"/>
            <w:shd w:val="clear" w:color="auto" w:fill="auto"/>
            <w:vAlign w:val="center"/>
            <w:hideMark/>
            <w:tcPrChange w:id="4022" w:author="Namita Sivasankaran" w:date="2016-11-04T11:45:00Z">
              <w:tcPr>
                <w:tcW w:w="2122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4023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4024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Numeric</w:t>
            </w:r>
          </w:p>
        </w:tc>
        <w:tc>
          <w:tcPr>
            <w:tcW w:w="1280" w:type="dxa"/>
            <w:shd w:val="clear" w:color="auto" w:fill="auto"/>
            <w:vAlign w:val="center"/>
            <w:hideMark/>
            <w:tcPrChange w:id="4025" w:author="Namita Sivasankaran" w:date="2016-11-04T11:45:00Z">
              <w:tcPr>
                <w:tcW w:w="1280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4026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4027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 </w:t>
            </w:r>
          </w:p>
        </w:tc>
        <w:tc>
          <w:tcPr>
            <w:tcW w:w="1389" w:type="dxa"/>
            <w:shd w:val="clear" w:color="auto" w:fill="auto"/>
            <w:vAlign w:val="center"/>
            <w:hideMark/>
            <w:tcPrChange w:id="4028" w:author="Namita Sivasankaran" w:date="2016-11-04T11:45:00Z">
              <w:tcPr>
                <w:tcW w:w="1417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4029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4030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 </w:t>
            </w:r>
          </w:p>
        </w:tc>
        <w:tc>
          <w:tcPr>
            <w:tcW w:w="2253" w:type="dxa"/>
            <w:shd w:val="clear" w:color="auto" w:fill="auto"/>
            <w:vAlign w:val="center"/>
            <w:hideMark/>
            <w:tcPrChange w:id="4031" w:author="Namita Sivasankaran" w:date="2016-11-04T11:45:00Z">
              <w:tcPr>
                <w:tcW w:w="2268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4032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4033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From Screening</w:t>
            </w:r>
          </w:p>
        </w:tc>
      </w:tr>
      <w:tr w:rsidR="006668B1" w:rsidRPr="006C38DA" w:rsidDel="00461502" w:rsidTr="006C38DA">
        <w:tblPrEx>
          <w:tblPrExChange w:id="4034" w:author="Namita Sivasankaran" w:date="2016-11-04T11:44:00Z">
            <w:tblPrEx>
              <w:tblW w:w="13931" w:type="dxa"/>
              <w:tblInd w:w="817" w:type="dxa"/>
            </w:tblPrEx>
          </w:tblPrExChange>
        </w:tblPrEx>
        <w:trPr>
          <w:trHeight w:val="300"/>
          <w:del w:id="4035" w:author="Namita Sivasankaran" w:date="2016-11-04T11:51:00Z"/>
          <w:trPrChange w:id="4036" w:author="Namita Sivasankaran" w:date="2016-11-04T11:44:00Z">
            <w:trPr>
              <w:gridBefore w:val="1"/>
              <w:gridAfter w:val="0"/>
              <w:trHeight w:val="300"/>
            </w:trPr>
          </w:trPrChange>
        </w:trPr>
        <w:tc>
          <w:tcPr>
            <w:tcW w:w="14600" w:type="dxa"/>
            <w:gridSpan w:val="10"/>
            <w:shd w:val="clear" w:color="auto" w:fill="auto"/>
            <w:vAlign w:val="center"/>
            <w:hideMark/>
            <w:tcPrChange w:id="4037" w:author="Namita Sivasankaran" w:date="2016-11-04T11:44:00Z">
              <w:tcPr>
                <w:tcW w:w="13931" w:type="dxa"/>
                <w:gridSpan w:val="18"/>
                <w:tcBorders>
                  <w:top w:val="single" w:sz="4" w:space="0" w:color="auto"/>
                  <w:left w:val="single" w:sz="8" w:space="0" w:color="auto"/>
                  <w:bottom w:val="single" w:sz="4" w:space="0" w:color="auto"/>
                  <w:right w:val="single" w:sz="8" w:space="0" w:color="000000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Del="00461502" w:rsidRDefault="006668B1" w:rsidP="006668B1">
            <w:pPr>
              <w:jc w:val="center"/>
              <w:rPr>
                <w:del w:id="4038" w:author="Namita Sivasankaran" w:date="2016-11-04T11:51:00Z"/>
                <w:b/>
                <w:color w:val="000000"/>
                <w:sz w:val="22"/>
                <w:szCs w:val="22"/>
                <w:lang w:val="en-IN" w:eastAsia="en-IN"/>
                <w:rPrChange w:id="4039" w:author="Namita Sivasankaran" w:date="2016-11-04T11:40:00Z">
                  <w:rPr>
                    <w:del w:id="4040" w:author="Namita Sivasankaran" w:date="2016-11-04T11:51:00Z"/>
                    <w:rFonts w:ascii="Calibri" w:hAnsi="Calibri"/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del w:id="4041" w:author="Namita Sivasankaran" w:date="2016-11-04T11:51:00Z">
              <w:r w:rsidRPr="006C38DA" w:rsidDel="00461502">
                <w:rPr>
                  <w:b/>
                  <w:color w:val="000000"/>
                  <w:sz w:val="22"/>
                  <w:szCs w:val="22"/>
                  <w:lang w:val="en-IN" w:eastAsia="en-IN"/>
                  <w:rPrChange w:id="4042" w:author="Namita Sivasankaran" w:date="2016-11-04T11:40:00Z">
                    <w:rPr>
                      <w:rFonts w:ascii="Calibri" w:hAnsi="Calibri"/>
                      <w:b/>
                      <w:color w:val="000000"/>
                      <w:sz w:val="24"/>
                      <w:szCs w:val="24"/>
                      <w:lang w:val="en-IN" w:eastAsia="en-IN"/>
                    </w:rPr>
                  </w:rPrChange>
                </w:rPr>
                <w:delText> </w:delText>
              </w:r>
            </w:del>
          </w:p>
        </w:tc>
      </w:tr>
      <w:tr w:rsidR="006C38DA" w:rsidRPr="006C38DA" w:rsidTr="00461502">
        <w:trPr>
          <w:trHeight w:val="300"/>
          <w:trPrChange w:id="4043" w:author="Namita Sivasankaran" w:date="2016-11-04T11:51:00Z">
            <w:trPr>
              <w:trHeight w:val="300"/>
            </w:trPr>
          </w:trPrChange>
        </w:trPr>
        <w:tc>
          <w:tcPr>
            <w:tcW w:w="1294" w:type="dxa"/>
            <w:vMerge w:val="restart"/>
            <w:shd w:val="clear" w:color="auto" w:fill="auto"/>
            <w:vAlign w:val="center"/>
            <w:hideMark/>
            <w:tcPrChange w:id="4044" w:author="Namita Sivasankaran" w:date="2016-11-04T11:51:00Z">
              <w:tcPr>
                <w:tcW w:w="1323" w:type="dxa"/>
                <w:gridSpan w:val="3"/>
                <w:vMerge w:val="restart"/>
                <w:tcBorders>
                  <w:top w:val="nil"/>
                  <w:left w:val="single" w:sz="8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b/>
                <w:color w:val="000000"/>
                <w:sz w:val="22"/>
                <w:szCs w:val="22"/>
                <w:lang w:val="en-IN" w:eastAsia="en-IN"/>
                <w:rPrChange w:id="4045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b/>
                <w:color w:val="000000"/>
                <w:sz w:val="22"/>
                <w:szCs w:val="22"/>
                <w:lang w:val="en-IN" w:eastAsia="en-IN"/>
                <w:rPrChange w:id="4046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Guarantor</w:t>
            </w:r>
          </w:p>
        </w:tc>
        <w:tc>
          <w:tcPr>
            <w:tcW w:w="1824" w:type="dxa"/>
            <w:vMerge w:val="restart"/>
            <w:shd w:val="clear" w:color="auto" w:fill="auto"/>
            <w:vAlign w:val="center"/>
            <w:hideMark/>
            <w:tcPrChange w:id="4047" w:author="Namita Sivasankaran" w:date="2016-11-04T11:51:00Z">
              <w:tcPr>
                <w:tcW w:w="1628" w:type="dxa"/>
                <w:vMerge w:val="restart"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b/>
                <w:color w:val="000000"/>
                <w:sz w:val="22"/>
                <w:szCs w:val="22"/>
                <w:lang w:val="en-IN" w:eastAsia="en-IN"/>
                <w:rPrChange w:id="4048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b/>
                <w:color w:val="000000"/>
                <w:sz w:val="22"/>
                <w:szCs w:val="22"/>
                <w:lang w:val="en-IN" w:eastAsia="en-IN"/>
                <w:rPrChange w:id="4049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Guarantor Profile</w:t>
            </w:r>
          </w:p>
        </w:tc>
        <w:tc>
          <w:tcPr>
            <w:tcW w:w="1418" w:type="dxa"/>
            <w:gridSpan w:val="3"/>
            <w:vMerge w:val="restart"/>
            <w:shd w:val="clear" w:color="auto" w:fill="auto"/>
            <w:vAlign w:val="center"/>
            <w:hideMark/>
            <w:tcPrChange w:id="4050" w:author="Namita Sivasankaran" w:date="2016-11-04T11:51:00Z">
              <w:tcPr>
                <w:tcW w:w="1231" w:type="dxa"/>
                <w:gridSpan w:val="3"/>
                <w:vMerge w:val="restart"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b/>
                <w:color w:val="000000"/>
                <w:sz w:val="22"/>
                <w:szCs w:val="22"/>
                <w:lang w:val="en-IN" w:eastAsia="en-IN"/>
                <w:rPrChange w:id="4051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b/>
                <w:color w:val="000000"/>
                <w:sz w:val="22"/>
                <w:szCs w:val="22"/>
                <w:lang w:val="en-IN" w:eastAsia="en-IN"/>
                <w:rPrChange w:id="4052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KYC Details</w:t>
            </w:r>
          </w:p>
        </w:tc>
        <w:tc>
          <w:tcPr>
            <w:tcW w:w="3260" w:type="dxa"/>
            <w:shd w:val="clear" w:color="auto" w:fill="auto"/>
            <w:vAlign w:val="center"/>
            <w:hideMark/>
            <w:tcPrChange w:id="4053" w:author="Namita Sivasankaran" w:date="2016-11-04T11:51:00Z">
              <w:tcPr>
                <w:tcW w:w="3189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4054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4055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Aadhar No</w:t>
            </w:r>
          </w:p>
        </w:tc>
        <w:tc>
          <w:tcPr>
            <w:tcW w:w="1882" w:type="dxa"/>
            <w:shd w:val="clear" w:color="auto" w:fill="auto"/>
            <w:vAlign w:val="center"/>
            <w:hideMark/>
            <w:tcPrChange w:id="4056" w:author="Namita Sivasankaran" w:date="2016-11-04T11:51:00Z">
              <w:tcPr>
                <w:tcW w:w="2264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4057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4058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Numeric</w:t>
            </w:r>
          </w:p>
        </w:tc>
        <w:tc>
          <w:tcPr>
            <w:tcW w:w="1280" w:type="dxa"/>
            <w:shd w:val="clear" w:color="auto" w:fill="auto"/>
            <w:vAlign w:val="center"/>
            <w:hideMark/>
            <w:tcPrChange w:id="4059" w:author="Namita Sivasankaran" w:date="2016-11-04T11:51:00Z">
              <w:tcPr>
                <w:tcW w:w="1280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4060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4061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Yes</w:t>
            </w:r>
          </w:p>
        </w:tc>
        <w:tc>
          <w:tcPr>
            <w:tcW w:w="1389" w:type="dxa"/>
            <w:shd w:val="clear" w:color="auto" w:fill="auto"/>
            <w:vAlign w:val="center"/>
            <w:hideMark/>
            <w:tcPrChange w:id="4062" w:author="Namita Sivasankaran" w:date="2016-11-04T11:51:00Z">
              <w:tcPr>
                <w:tcW w:w="1417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4063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4064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 </w:t>
            </w:r>
          </w:p>
        </w:tc>
        <w:tc>
          <w:tcPr>
            <w:tcW w:w="2253" w:type="dxa"/>
            <w:shd w:val="clear" w:color="auto" w:fill="auto"/>
            <w:vAlign w:val="center"/>
            <w:hideMark/>
            <w:tcPrChange w:id="4065" w:author="Namita Sivasankaran" w:date="2016-11-04T11:51:00Z">
              <w:tcPr>
                <w:tcW w:w="2268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4066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4067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From Screening</w:t>
            </w:r>
          </w:p>
        </w:tc>
      </w:tr>
      <w:tr w:rsidR="006C38DA" w:rsidRPr="006C38DA" w:rsidTr="00461502">
        <w:trPr>
          <w:trHeight w:val="300"/>
          <w:trPrChange w:id="4068" w:author="Namita Sivasankaran" w:date="2016-11-04T11:51:00Z">
            <w:trPr>
              <w:trHeight w:val="300"/>
            </w:trPr>
          </w:trPrChange>
        </w:trPr>
        <w:tc>
          <w:tcPr>
            <w:tcW w:w="1294" w:type="dxa"/>
            <w:vMerge/>
            <w:vAlign w:val="center"/>
            <w:hideMark/>
            <w:tcPrChange w:id="4069" w:author="Namita Sivasankaran" w:date="2016-11-04T11:51:00Z">
              <w:tcPr>
                <w:tcW w:w="1323" w:type="dxa"/>
                <w:gridSpan w:val="3"/>
                <w:vMerge/>
                <w:tcBorders>
                  <w:top w:val="nil"/>
                  <w:left w:val="single" w:sz="8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4070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824" w:type="dxa"/>
            <w:vMerge/>
            <w:vAlign w:val="center"/>
            <w:hideMark/>
            <w:tcPrChange w:id="4071" w:author="Namita Sivasankaran" w:date="2016-11-04T11:51:00Z">
              <w:tcPr>
                <w:tcW w:w="1628" w:type="dxa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4072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418" w:type="dxa"/>
            <w:gridSpan w:val="3"/>
            <w:vMerge/>
            <w:vAlign w:val="center"/>
            <w:hideMark/>
            <w:tcPrChange w:id="4073" w:author="Namita Sivasankaran" w:date="2016-11-04T11:51:00Z">
              <w:tcPr>
                <w:tcW w:w="1231" w:type="dxa"/>
                <w:gridSpan w:val="3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4074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3260" w:type="dxa"/>
            <w:shd w:val="clear" w:color="auto" w:fill="auto"/>
            <w:vAlign w:val="center"/>
            <w:hideMark/>
            <w:tcPrChange w:id="4075" w:author="Namita Sivasankaran" w:date="2016-11-04T11:51:00Z">
              <w:tcPr>
                <w:tcW w:w="3189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4076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4077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Document Capture</w:t>
            </w:r>
          </w:p>
        </w:tc>
        <w:tc>
          <w:tcPr>
            <w:tcW w:w="1882" w:type="dxa"/>
            <w:shd w:val="clear" w:color="auto" w:fill="auto"/>
            <w:vAlign w:val="center"/>
            <w:hideMark/>
            <w:tcPrChange w:id="4078" w:author="Namita Sivasankaran" w:date="2016-11-04T11:51:00Z">
              <w:tcPr>
                <w:tcW w:w="2264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4079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4080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Upload</w:t>
            </w:r>
          </w:p>
        </w:tc>
        <w:tc>
          <w:tcPr>
            <w:tcW w:w="1280" w:type="dxa"/>
            <w:shd w:val="clear" w:color="auto" w:fill="auto"/>
            <w:vAlign w:val="center"/>
            <w:hideMark/>
            <w:tcPrChange w:id="4081" w:author="Namita Sivasankaran" w:date="2016-11-04T11:51:00Z">
              <w:tcPr>
                <w:tcW w:w="1280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4082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4083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Yes</w:t>
            </w:r>
          </w:p>
        </w:tc>
        <w:tc>
          <w:tcPr>
            <w:tcW w:w="1389" w:type="dxa"/>
            <w:shd w:val="clear" w:color="auto" w:fill="auto"/>
            <w:vAlign w:val="center"/>
            <w:hideMark/>
            <w:tcPrChange w:id="4084" w:author="Namita Sivasankaran" w:date="2016-11-04T11:51:00Z">
              <w:tcPr>
                <w:tcW w:w="1417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4085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4086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 </w:t>
            </w:r>
          </w:p>
        </w:tc>
        <w:tc>
          <w:tcPr>
            <w:tcW w:w="2253" w:type="dxa"/>
            <w:shd w:val="clear" w:color="auto" w:fill="auto"/>
            <w:vAlign w:val="center"/>
            <w:hideMark/>
            <w:tcPrChange w:id="4087" w:author="Namita Sivasankaran" w:date="2016-11-04T11:51:00Z">
              <w:tcPr>
                <w:tcW w:w="2268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4088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4089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From Screening</w:t>
            </w:r>
          </w:p>
        </w:tc>
      </w:tr>
      <w:tr w:rsidR="006C38DA" w:rsidRPr="006C38DA" w:rsidTr="00461502">
        <w:trPr>
          <w:trHeight w:val="300"/>
          <w:trPrChange w:id="4090" w:author="Namita Sivasankaran" w:date="2016-11-04T11:51:00Z">
            <w:trPr>
              <w:trHeight w:val="300"/>
            </w:trPr>
          </w:trPrChange>
        </w:trPr>
        <w:tc>
          <w:tcPr>
            <w:tcW w:w="1294" w:type="dxa"/>
            <w:vMerge/>
            <w:vAlign w:val="center"/>
            <w:hideMark/>
            <w:tcPrChange w:id="4091" w:author="Namita Sivasankaran" w:date="2016-11-04T11:51:00Z">
              <w:tcPr>
                <w:tcW w:w="1323" w:type="dxa"/>
                <w:gridSpan w:val="3"/>
                <w:vMerge/>
                <w:tcBorders>
                  <w:top w:val="nil"/>
                  <w:left w:val="single" w:sz="8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4092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824" w:type="dxa"/>
            <w:vMerge/>
            <w:vAlign w:val="center"/>
            <w:hideMark/>
            <w:tcPrChange w:id="4093" w:author="Namita Sivasankaran" w:date="2016-11-04T11:51:00Z">
              <w:tcPr>
                <w:tcW w:w="1628" w:type="dxa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4094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418" w:type="dxa"/>
            <w:gridSpan w:val="3"/>
            <w:vMerge/>
            <w:vAlign w:val="center"/>
            <w:hideMark/>
            <w:tcPrChange w:id="4095" w:author="Namita Sivasankaran" w:date="2016-11-04T11:51:00Z">
              <w:tcPr>
                <w:tcW w:w="1231" w:type="dxa"/>
                <w:gridSpan w:val="3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4096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3260" w:type="dxa"/>
            <w:shd w:val="clear" w:color="auto" w:fill="auto"/>
            <w:vAlign w:val="center"/>
            <w:hideMark/>
            <w:tcPrChange w:id="4097" w:author="Namita Sivasankaran" w:date="2016-11-04T11:51:00Z">
              <w:tcPr>
                <w:tcW w:w="3189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4098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4099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Pan Number</w:t>
            </w:r>
          </w:p>
        </w:tc>
        <w:tc>
          <w:tcPr>
            <w:tcW w:w="1882" w:type="dxa"/>
            <w:shd w:val="clear" w:color="auto" w:fill="auto"/>
            <w:vAlign w:val="center"/>
            <w:hideMark/>
            <w:tcPrChange w:id="4100" w:author="Namita Sivasankaran" w:date="2016-11-04T11:51:00Z">
              <w:tcPr>
                <w:tcW w:w="2264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4101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4102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Alpha numeric</w:t>
            </w:r>
          </w:p>
        </w:tc>
        <w:tc>
          <w:tcPr>
            <w:tcW w:w="1280" w:type="dxa"/>
            <w:shd w:val="clear" w:color="auto" w:fill="auto"/>
            <w:vAlign w:val="center"/>
            <w:hideMark/>
            <w:tcPrChange w:id="4103" w:author="Namita Sivasankaran" w:date="2016-11-04T11:51:00Z">
              <w:tcPr>
                <w:tcW w:w="1280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4104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4105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Yes</w:t>
            </w:r>
          </w:p>
        </w:tc>
        <w:tc>
          <w:tcPr>
            <w:tcW w:w="1389" w:type="dxa"/>
            <w:shd w:val="clear" w:color="auto" w:fill="auto"/>
            <w:vAlign w:val="center"/>
            <w:hideMark/>
            <w:tcPrChange w:id="4106" w:author="Namita Sivasankaran" w:date="2016-11-04T11:51:00Z">
              <w:tcPr>
                <w:tcW w:w="1417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4107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4108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 </w:t>
            </w:r>
          </w:p>
        </w:tc>
        <w:tc>
          <w:tcPr>
            <w:tcW w:w="2253" w:type="dxa"/>
            <w:shd w:val="clear" w:color="auto" w:fill="auto"/>
            <w:vAlign w:val="center"/>
            <w:hideMark/>
            <w:tcPrChange w:id="4109" w:author="Namita Sivasankaran" w:date="2016-11-04T11:51:00Z">
              <w:tcPr>
                <w:tcW w:w="2268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4110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4111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From Screening</w:t>
            </w:r>
          </w:p>
        </w:tc>
      </w:tr>
      <w:tr w:rsidR="006C38DA" w:rsidRPr="006C38DA" w:rsidTr="00461502">
        <w:trPr>
          <w:trHeight w:val="300"/>
          <w:trPrChange w:id="4112" w:author="Namita Sivasankaran" w:date="2016-11-04T11:51:00Z">
            <w:trPr>
              <w:trHeight w:val="300"/>
            </w:trPr>
          </w:trPrChange>
        </w:trPr>
        <w:tc>
          <w:tcPr>
            <w:tcW w:w="1294" w:type="dxa"/>
            <w:vMerge/>
            <w:vAlign w:val="center"/>
            <w:hideMark/>
            <w:tcPrChange w:id="4113" w:author="Namita Sivasankaran" w:date="2016-11-04T11:51:00Z">
              <w:tcPr>
                <w:tcW w:w="1323" w:type="dxa"/>
                <w:gridSpan w:val="3"/>
                <w:vMerge/>
                <w:tcBorders>
                  <w:top w:val="nil"/>
                  <w:left w:val="single" w:sz="8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4114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824" w:type="dxa"/>
            <w:vMerge/>
            <w:vAlign w:val="center"/>
            <w:hideMark/>
            <w:tcPrChange w:id="4115" w:author="Namita Sivasankaran" w:date="2016-11-04T11:51:00Z">
              <w:tcPr>
                <w:tcW w:w="1628" w:type="dxa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4116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418" w:type="dxa"/>
            <w:gridSpan w:val="3"/>
            <w:vMerge/>
            <w:vAlign w:val="center"/>
            <w:hideMark/>
            <w:tcPrChange w:id="4117" w:author="Namita Sivasankaran" w:date="2016-11-04T11:51:00Z">
              <w:tcPr>
                <w:tcW w:w="1231" w:type="dxa"/>
                <w:gridSpan w:val="3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4118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3260" w:type="dxa"/>
            <w:shd w:val="clear" w:color="auto" w:fill="auto"/>
            <w:vAlign w:val="center"/>
            <w:hideMark/>
            <w:tcPrChange w:id="4119" w:author="Namita Sivasankaran" w:date="2016-11-04T11:51:00Z">
              <w:tcPr>
                <w:tcW w:w="3189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4120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4121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Document Capture</w:t>
            </w:r>
          </w:p>
        </w:tc>
        <w:tc>
          <w:tcPr>
            <w:tcW w:w="1882" w:type="dxa"/>
            <w:shd w:val="clear" w:color="auto" w:fill="auto"/>
            <w:vAlign w:val="center"/>
            <w:hideMark/>
            <w:tcPrChange w:id="4122" w:author="Namita Sivasankaran" w:date="2016-11-04T11:51:00Z">
              <w:tcPr>
                <w:tcW w:w="2264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4123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4124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Upload</w:t>
            </w:r>
          </w:p>
        </w:tc>
        <w:tc>
          <w:tcPr>
            <w:tcW w:w="1280" w:type="dxa"/>
            <w:shd w:val="clear" w:color="auto" w:fill="auto"/>
            <w:vAlign w:val="center"/>
            <w:hideMark/>
            <w:tcPrChange w:id="4125" w:author="Namita Sivasankaran" w:date="2016-11-04T11:51:00Z">
              <w:tcPr>
                <w:tcW w:w="1280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4126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4127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Yes</w:t>
            </w:r>
          </w:p>
        </w:tc>
        <w:tc>
          <w:tcPr>
            <w:tcW w:w="1389" w:type="dxa"/>
            <w:shd w:val="clear" w:color="auto" w:fill="auto"/>
            <w:vAlign w:val="center"/>
            <w:hideMark/>
            <w:tcPrChange w:id="4128" w:author="Namita Sivasankaran" w:date="2016-11-04T11:51:00Z">
              <w:tcPr>
                <w:tcW w:w="1417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4129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4130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 </w:t>
            </w:r>
          </w:p>
        </w:tc>
        <w:tc>
          <w:tcPr>
            <w:tcW w:w="2253" w:type="dxa"/>
            <w:shd w:val="clear" w:color="auto" w:fill="auto"/>
            <w:vAlign w:val="center"/>
            <w:hideMark/>
            <w:tcPrChange w:id="4131" w:author="Namita Sivasankaran" w:date="2016-11-04T11:51:00Z">
              <w:tcPr>
                <w:tcW w:w="2268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4132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4133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From Screening</w:t>
            </w:r>
          </w:p>
        </w:tc>
      </w:tr>
      <w:tr w:rsidR="006C38DA" w:rsidRPr="006C38DA" w:rsidTr="00461502">
        <w:trPr>
          <w:trHeight w:val="300"/>
          <w:trPrChange w:id="4134" w:author="Namita Sivasankaran" w:date="2016-11-04T11:51:00Z">
            <w:trPr>
              <w:trHeight w:val="300"/>
            </w:trPr>
          </w:trPrChange>
        </w:trPr>
        <w:tc>
          <w:tcPr>
            <w:tcW w:w="1294" w:type="dxa"/>
            <w:vMerge/>
            <w:vAlign w:val="center"/>
            <w:hideMark/>
            <w:tcPrChange w:id="4135" w:author="Namita Sivasankaran" w:date="2016-11-04T11:51:00Z">
              <w:tcPr>
                <w:tcW w:w="1323" w:type="dxa"/>
                <w:gridSpan w:val="3"/>
                <w:vMerge/>
                <w:tcBorders>
                  <w:top w:val="nil"/>
                  <w:left w:val="single" w:sz="8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4136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824" w:type="dxa"/>
            <w:vMerge/>
            <w:vAlign w:val="center"/>
            <w:hideMark/>
            <w:tcPrChange w:id="4137" w:author="Namita Sivasankaran" w:date="2016-11-04T11:51:00Z">
              <w:tcPr>
                <w:tcW w:w="1628" w:type="dxa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4138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418" w:type="dxa"/>
            <w:gridSpan w:val="3"/>
            <w:vMerge/>
            <w:vAlign w:val="center"/>
            <w:hideMark/>
            <w:tcPrChange w:id="4139" w:author="Namita Sivasankaran" w:date="2016-11-04T11:51:00Z">
              <w:tcPr>
                <w:tcW w:w="1231" w:type="dxa"/>
                <w:gridSpan w:val="3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4140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3260" w:type="dxa"/>
            <w:shd w:val="clear" w:color="auto" w:fill="auto"/>
            <w:vAlign w:val="center"/>
            <w:hideMark/>
            <w:tcPrChange w:id="4141" w:author="Namita Sivasankaran" w:date="2016-11-04T11:51:00Z">
              <w:tcPr>
                <w:tcW w:w="3189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4142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4143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ID Type</w:t>
            </w:r>
          </w:p>
        </w:tc>
        <w:tc>
          <w:tcPr>
            <w:tcW w:w="1882" w:type="dxa"/>
            <w:shd w:val="clear" w:color="auto" w:fill="auto"/>
            <w:vAlign w:val="center"/>
            <w:hideMark/>
            <w:tcPrChange w:id="4144" w:author="Namita Sivasankaran" w:date="2016-11-04T11:51:00Z">
              <w:tcPr>
                <w:tcW w:w="2264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4145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4146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Dropdown</w:t>
            </w:r>
          </w:p>
        </w:tc>
        <w:tc>
          <w:tcPr>
            <w:tcW w:w="1280" w:type="dxa"/>
            <w:shd w:val="clear" w:color="auto" w:fill="auto"/>
            <w:vAlign w:val="center"/>
            <w:hideMark/>
            <w:tcPrChange w:id="4147" w:author="Namita Sivasankaran" w:date="2016-11-04T11:51:00Z">
              <w:tcPr>
                <w:tcW w:w="1280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4148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4149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 </w:t>
            </w:r>
          </w:p>
        </w:tc>
        <w:tc>
          <w:tcPr>
            <w:tcW w:w="1389" w:type="dxa"/>
            <w:shd w:val="clear" w:color="auto" w:fill="auto"/>
            <w:vAlign w:val="center"/>
            <w:hideMark/>
            <w:tcPrChange w:id="4150" w:author="Namita Sivasankaran" w:date="2016-11-04T11:51:00Z">
              <w:tcPr>
                <w:tcW w:w="1417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4151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4152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 </w:t>
            </w:r>
          </w:p>
        </w:tc>
        <w:tc>
          <w:tcPr>
            <w:tcW w:w="2253" w:type="dxa"/>
            <w:shd w:val="clear" w:color="auto" w:fill="auto"/>
            <w:vAlign w:val="center"/>
            <w:hideMark/>
            <w:tcPrChange w:id="4153" w:author="Namita Sivasankaran" w:date="2016-11-04T11:51:00Z">
              <w:tcPr>
                <w:tcW w:w="2268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4154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4155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From Screening</w:t>
            </w:r>
          </w:p>
        </w:tc>
      </w:tr>
      <w:tr w:rsidR="006C38DA" w:rsidRPr="006C38DA" w:rsidTr="00461502">
        <w:trPr>
          <w:trHeight w:val="300"/>
          <w:trPrChange w:id="4156" w:author="Namita Sivasankaran" w:date="2016-11-04T11:51:00Z">
            <w:trPr>
              <w:trHeight w:val="300"/>
            </w:trPr>
          </w:trPrChange>
        </w:trPr>
        <w:tc>
          <w:tcPr>
            <w:tcW w:w="1294" w:type="dxa"/>
            <w:vMerge/>
            <w:vAlign w:val="center"/>
            <w:hideMark/>
            <w:tcPrChange w:id="4157" w:author="Namita Sivasankaran" w:date="2016-11-04T11:51:00Z">
              <w:tcPr>
                <w:tcW w:w="1323" w:type="dxa"/>
                <w:gridSpan w:val="3"/>
                <w:vMerge/>
                <w:tcBorders>
                  <w:top w:val="nil"/>
                  <w:left w:val="single" w:sz="8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4158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824" w:type="dxa"/>
            <w:vMerge/>
            <w:vAlign w:val="center"/>
            <w:hideMark/>
            <w:tcPrChange w:id="4159" w:author="Namita Sivasankaran" w:date="2016-11-04T11:51:00Z">
              <w:tcPr>
                <w:tcW w:w="1628" w:type="dxa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4160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418" w:type="dxa"/>
            <w:gridSpan w:val="3"/>
            <w:vMerge/>
            <w:vAlign w:val="center"/>
            <w:hideMark/>
            <w:tcPrChange w:id="4161" w:author="Namita Sivasankaran" w:date="2016-11-04T11:51:00Z">
              <w:tcPr>
                <w:tcW w:w="1231" w:type="dxa"/>
                <w:gridSpan w:val="3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4162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3260" w:type="dxa"/>
            <w:shd w:val="clear" w:color="auto" w:fill="auto"/>
            <w:vAlign w:val="center"/>
            <w:hideMark/>
            <w:tcPrChange w:id="4163" w:author="Namita Sivasankaran" w:date="2016-11-04T11:51:00Z">
              <w:tcPr>
                <w:tcW w:w="3189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4164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4165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ID No</w:t>
            </w:r>
          </w:p>
        </w:tc>
        <w:tc>
          <w:tcPr>
            <w:tcW w:w="1882" w:type="dxa"/>
            <w:shd w:val="clear" w:color="auto" w:fill="auto"/>
            <w:vAlign w:val="center"/>
            <w:hideMark/>
            <w:tcPrChange w:id="4166" w:author="Namita Sivasankaran" w:date="2016-11-04T11:51:00Z">
              <w:tcPr>
                <w:tcW w:w="2264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4167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4168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Alpha numeric</w:t>
            </w:r>
          </w:p>
        </w:tc>
        <w:tc>
          <w:tcPr>
            <w:tcW w:w="1280" w:type="dxa"/>
            <w:shd w:val="clear" w:color="auto" w:fill="auto"/>
            <w:vAlign w:val="center"/>
            <w:hideMark/>
            <w:tcPrChange w:id="4169" w:author="Namita Sivasankaran" w:date="2016-11-04T11:51:00Z">
              <w:tcPr>
                <w:tcW w:w="1280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4170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4171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 </w:t>
            </w:r>
          </w:p>
        </w:tc>
        <w:tc>
          <w:tcPr>
            <w:tcW w:w="1389" w:type="dxa"/>
            <w:shd w:val="clear" w:color="auto" w:fill="auto"/>
            <w:vAlign w:val="center"/>
            <w:hideMark/>
            <w:tcPrChange w:id="4172" w:author="Namita Sivasankaran" w:date="2016-11-04T11:51:00Z">
              <w:tcPr>
                <w:tcW w:w="1417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4173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4174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Yes</w:t>
            </w:r>
          </w:p>
        </w:tc>
        <w:tc>
          <w:tcPr>
            <w:tcW w:w="2253" w:type="dxa"/>
            <w:shd w:val="clear" w:color="auto" w:fill="auto"/>
            <w:vAlign w:val="center"/>
            <w:hideMark/>
            <w:tcPrChange w:id="4175" w:author="Namita Sivasankaran" w:date="2016-11-04T11:51:00Z">
              <w:tcPr>
                <w:tcW w:w="2268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4176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4177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From Screening</w:t>
            </w:r>
          </w:p>
        </w:tc>
      </w:tr>
      <w:tr w:rsidR="006C38DA" w:rsidRPr="006C38DA" w:rsidTr="00461502">
        <w:trPr>
          <w:trHeight w:val="300"/>
          <w:trPrChange w:id="4178" w:author="Namita Sivasankaran" w:date="2016-11-04T11:51:00Z">
            <w:trPr>
              <w:trHeight w:val="300"/>
            </w:trPr>
          </w:trPrChange>
        </w:trPr>
        <w:tc>
          <w:tcPr>
            <w:tcW w:w="1294" w:type="dxa"/>
            <w:vMerge/>
            <w:vAlign w:val="center"/>
            <w:hideMark/>
            <w:tcPrChange w:id="4179" w:author="Namita Sivasankaran" w:date="2016-11-04T11:51:00Z">
              <w:tcPr>
                <w:tcW w:w="1323" w:type="dxa"/>
                <w:gridSpan w:val="3"/>
                <w:vMerge/>
                <w:tcBorders>
                  <w:top w:val="nil"/>
                  <w:left w:val="single" w:sz="8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4180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824" w:type="dxa"/>
            <w:vMerge/>
            <w:vAlign w:val="center"/>
            <w:hideMark/>
            <w:tcPrChange w:id="4181" w:author="Namita Sivasankaran" w:date="2016-11-04T11:51:00Z">
              <w:tcPr>
                <w:tcW w:w="1628" w:type="dxa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4182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418" w:type="dxa"/>
            <w:gridSpan w:val="3"/>
            <w:vMerge/>
            <w:vAlign w:val="center"/>
            <w:hideMark/>
            <w:tcPrChange w:id="4183" w:author="Namita Sivasankaran" w:date="2016-11-04T11:51:00Z">
              <w:tcPr>
                <w:tcW w:w="1231" w:type="dxa"/>
                <w:gridSpan w:val="3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4184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3260" w:type="dxa"/>
            <w:shd w:val="clear" w:color="auto" w:fill="auto"/>
            <w:vAlign w:val="center"/>
            <w:hideMark/>
            <w:tcPrChange w:id="4185" w:author="Namita Sivasankaran" w:date="2016-11-04T11:51:00Z">
              <w:tcPr>
                <w:tcW w:w="3189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A46314">
            <w:pPr>
              <w:rPr>
                <w:color w:val="000000"/>
                <w:sz w:val="22"/>
                <w:szCs w:val="22"/>
                <w:lang w:val="en-IN" w:eastAsia="en-IN"/>
                <w:rPrChange w:id="4186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4187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 xml:space="preserve">Valid </w:t>
            </w:r>
            <w:del w:id="4188" w:author="Namita Sivasankaran" w:date="2016-11-04T11:51:00Z">
              <w:r w:rsidRPr="006C38DA" w:rsidDel="00461502">
                <w:rPr>
                  <w:color w:val="000000"/>
                  <w:sz w:val="22"/>
                  <w:szCs w:val="22"/>
                  <w:lang w:val="en-IN" w:eastAsia="en-IN"/>
                  <w:rPrChange w:id="4189" w:author="Namita Sivasankaran" w:date="2016-11-04T11:40:00Z">
                    <w:rPr>
                      <w:rFonts w:ascii="Calibri" w:hAnsi="Calibri"/>
                      <w:color w:val="000000"/>
                      <w:sz w:val="24"/>
                      <w:szCs w:val="24"/>
                      <w:lang w:val="en-IN" w:eastAsia="en-IN"/>
                    </w:rPr>
                  </w:rPrChange>
                </w:rPr>
                <w:delText>Upto</w:delText>
              </w:r>
            </w:del>
            <w:ins w:id="4190" w:author="Namita Sivasankaran" w:date="2016-11-04T11:51:00Z">
              <w:r w:rsidR="00461502">
                <w:rPr>
                  <w:color w:val="000000"/>
                  <w:sz w:val="22"/>
                  <w:szCs w:val="22"/>
                  <w:lang w:val="en-IN" w:eastAsia="en-IN"/>
                </w:rPr>
                <w:t>up to</w:t>
              </w:r>
            </w:ins>
          </w:p>
        </w:tc>
        <w:tc>
          <w:tcPr>
            <w:tcW w:w="1882" w:type="dxa"/>
            <w:shd w:val="clear" w:color="auto" w:fill="auto"/>
            <w:vAlign w:val="center"/>
            <w:hideMark/>
            <w:tcPrChange w:id="4191" w:author="Namita Sivasankaran" w:date="2016-11-04T11:51:00Z">
              <w:tcPr>
                <w:tcW w:w="2264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4192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4193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Date</w:t>
            </w:r>
          </w:p>
        </w:tc>
        <w:tc>
          <w:tcPr>
            <w:tcW w:w="1280" w:type="dxa"/>
            <w:shd w:val="clear" w:color="auto" w:fill="auto"/>
            <w:vAlign w:val="center"/>
            <w:hideMark/>
            <w:tcPrChange w:id="4194" w:author="Namita Sivasankaran" w:date="2016-11-04T11:51:00Z">
              <w:tcPr>
                <w:tcW w:w="1280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4195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4196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 </w:t>
            </w:r>
          </w:p>
        </w:tc>
        <w:tc>
          <w:tcPr>
            <w:tcW w:w="1389" w:type="dxa"/>
            <w:shd w:val="clear" w:color="auto" w:fill="auto"/>
            <w:vAlign w:val="center"/>
            <w:hideMark/>
            <w:tcPrChange w:id="4197" w:author="Namita Sivasankaran" w:date="2016-11-04T11:51:00Z">
              <w:tcPr>
                <w:tcW w:w="1417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4198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4199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Yes</w:t>
            </w:r>
          </w:p>
        </w:tc>
        <w:tc>
          <w:tcPr>
            <w:tcW w:w="2253" w:type="dxa"/>
            <w:shd w:val="clear" w:color="auto" w:fill="auto"/>
            <w:vAlign w:val="center"/>
            <w:hideMark/>
            <w:tcPrChange w:id="4200" w:author="Namita Sivasankaran" w:date="2016-11-04T11:51:00Z">
              <w:tcPr>
                <w:tcW w:w="2268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4201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4202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From Screening</w:t>
            </w:r>
          </w:p>
        </w:tc>
      </w:tr>
      <w:tr w:rsidR="006C38DA" w:rsidRPr="006C38DA" w:rsidTr="00461502">
        <w:trPr>
          <w:trHeight w:val="300"/>
          <w:trPrChange w:id="4203" w:author="Namita Sivasankaran" w:date="2016-11-04T11:51:00Z">
            <w:trPr>
              <w:trHeight w:val="300"/>
            </w:trPr>
          </w:trPrChange>
        </w:trPr>
        <w:tc>
          <w:tcPr>
            <w:tcW w:w="1294" w:type="dxa"/>
            <w:vMerge/>
            <w:vAlign w:val="center"/>
            <w:hideMark/>
            <w:tcPrChange w:id="4204" w:author="Namita Sivasankaran" w:date="2016-11-04T11:51:00Z">
              <w:tcPr>
                <w:tcW w:w="1323" w:type="dxa"/>
                <w:gridSpan w:val="3"/>
                <w:vMerge/>
                <w:tcBorders>
                  <w:top w:val="nil"/>
                  <w:left w:val="single" w:sz="8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4205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824" w:type="dxa"/>
            <w:vMerge/>
            <w:vAlign w:val="center"/>
            <w:hideMark/>
            <w:tcPrChange w:id="4206" w:author="Namita Sivasankaran" w:date="2016-11-04T11:51:00Z">
              <w:tcPr>
                <w:tcW w:w="1628" w:type="dxa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4207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418" w:type="dxa"/>
            <w:gridSpan w:val="3"/>
            <w:vMerge/>
            <w:vAlign w:val="center"/>
            <w:hideMark/>
            <w:tcPrChange w:id="4208" w:author="Namita Sivasankaran" w:date="2016-11-04T11:51:00Z">
              <w:tcPr>
                <w:tcW w:w="1231" w:type="dxa"/>
                <w:gridSpan w:val="3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4209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3260" w:type="dxa"/>
            <w:shd w:val="clear" w:color="auto" w:fill="auto"/>
            <w:vAlign w:val="center"/>
            <w:hideMark/>
            <w:tcPrChange w:id="4210" w:author="Namita Sivasankaran" w:date="2016-11-04T11:51:00Z">
              <w:tcPr>
                <w:tcW w:w="3189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4211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4212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Document Capture</w:t>
            </w:r>
          </w:p>
        </w:tc>
        <w:tc>
          <w:tcPr>
            <w:tcW w:w="1882" w:type="dxa"/>
            <w:shd w:val="clear" w:color="auto" w:fill="auto"/>
            <w:vAlign w:val="center"/>
            <w:hideMark/>
            <w:tcPrChange w:id="4213" w:author="Namita Sivasankaran" w:date="2016-11-04T11:51:00Z">
              <w:tcPr>
                <w:tcW w:w="2264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4214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4215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Upload</w:t>
            </w:r>
          </w:p>
        </w:tc>
        <w:tc>
          <w:tcPr>
            <w:tcW w:w="1280" w:type="dxa"/>
            <w:shd w:val="clear" w:color="auto" w:fill="auto"/>
            <w:vAlign w:val="center"/>
            <w:hideMark/>
            <w:tcPrChange w:id="4216" w:author="Namita Sivasankaran" w:date="2016-11-04T11:51:00Z">
              <w:tcPr>
                <w:tcW w:w="1280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4217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4218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 </w:t>
            </w:r>
          </w:p>
        </w:tc>
        <w:tc>
          <w:tcPr>
            <w:tcW w:w="1389" w:type="dxa"/>
            <w:shd w:val="clear" w:color="auto" w:fill="auto"/>
            <w:vAlign w:val="center"/>
            <w:hideMark/>
            <w:tcPrChange w:id="4219" w:author="Namita Sivasankaran" w:date="2016-11-04T11:51:00Z">
              <w:tcPr>
                <w:tcW w:w="1417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4220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4221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Yes</w:t>
            </w:r>
          </w:p>
        </w:tc>
        <w:tc>
          <w:tcPr>
            <w:tcW w:w="2253" w:type="dxa"/>
            <w:shd w:val="clear" w:color="auto" w:fill="auto"/>
            <w:vAlign w:val="center"/>
            <w:hideMark/>
            <w:tcPrChange w:id="4222" w:author="Namita Sivasankaran" w:date="2016-11-04T11:51:00Z">
              <w:tcPr>
                <w:tcW w:w="2268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4223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4224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From Screening</w:t>
            </w:r>
          </w:p>
        </w:tc>
      </w:tr>
      <w:tr w:rsidR="006C38DA" w:rsidRPr="006C38DA" w:rsidTr="00461502">
        <w:trPr>
          <w:trHeight w:val="253"/>
          <w:trPrChange w:id="4225" w:author="Namita Sivasankaran" w:date="2016-11-04T11:52:00Z">
            <w:trPr>
              <w:trHeight w:val="600"/>
            </w:trPr>
          </w:trPrChange>
        </w:trPr>
        <w:tc>
          <w:tcPr>
            <w:tcW w:w="1294" w:type="dxa"/>
            <w:vMerge/>
            <w:vAlign w:val="center"/>
            <w:hideMark/>
            <w:tcPrChange w:id="4226" w:author="Namita Sivasankaran" w:date="2016-11-04T11:52:00Z">
              <w:tcPr>
                <w:tcW w:w="1323" w:type="dxa"/>
                <w:gridSpan w:val="3"/>
                <w:vMerge/>
                <w:tcBorders>
                  <w:top w:val="nil"/>
                  <w:left w:val="single" w:sz="8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4227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824" w:type="dxa"/>
            <w:vMerge/>
            <w:vAlign w:val="center"/>
            <w:hideMark/>
            <w:tcPrChange w:id="4228" w:author="Namita Sivasankaran" w:date="2016-11-04T11:52:00Z">
              <w:tcPr>
                <w:tcW w:w="1628" w:type="dxa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4229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418" w:type="dxa"/>
            <w:gridSpan w:val="3"/>
            <w:vMerge w:val="restart"/>
            <w:shd w:val="clear" w:color="auto" w:fill="auto"/>
            <w:vAlign w:val="center"/>
            <w:hideMark/>
            <w:tcPrChange w:id="4230" w:author="Namita Sivasankaran" w:date="2016-11-04T11:52:00Z">
              <w:tcPr>
                <w:tcW w:w="1231" w:type="dxa"/>
                <w:gridSpan w:val="3"/>
                <w:vMerge w:val="restart"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b/>
                <w:color w:val="000000"/>
                <w:sz w:val="22"/>
                <w:szCs w:val="22"/>
                <w:lang w:val="en-IN" w:eastAsia="en-IN"/>
                <w:rPrChange w:id="4231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b/>
                <w:color w:val="000000"/>
                <w:sz w:val="22"/>
                <w:szCs w:val="22"/>
                <w:lang w:val="en-IN" w:eastAsia="en-IN"/>
                <w:rPrChange w:id="4232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Guarantor Details</w:t>
            </w:r>
          </w:p>
        </w:tc>
        <w:tc>
          <w:tcPr>
            <w:tcW w:w="3260" w:type="dxa"/>
            <w:shd w:val="clear" w:color="auto" w:fill="auto"/>
            <w:vAlign w:val="center"/>
            <w:hideMark/>
            <w:tcPrChange w:id="4233" w:author="Namita Sivasankaran" w:date="2016-11-04T11:52:00Z">
              <w:tcPr>
                <w:tcW w:w="3189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4234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4235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Title*</w:t>
            </w:r>
          </w:p>
        </w:tc>
        <w:tc>
          <w:tcPr>
            <w:tcW w:w="1882" w:type="dxa"/>
            <w:shd w:val="clear" w:color="auto" w:fill="auto"/>
            <w:vAlign w:val="center"/>
            <w:hideMark/>
            <w:tcPrChange w:id="4236" w:author="Namita Sivasankaran" w:date="2016-11-04T11:52:00Z">
              <w:tcPr>
                <w:tcW w:w="2264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4237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del w:id="4238" w:author="Namita Sivasankaran" w:date="2016-11-04T11:52:00Z">
              <w:r w:rsidRPr="006C38DA" w:rsidDel="00461502">
                <w:rPr>
                  <w:color w:val="000000"/>
                  <w:sz w:val="22"/>
                  <w:szCs w:val="22"/>
                  <w:lang w:val="en-IN" w:eastAsia="en-IN"/>
                  <w:rPrChange w:id="4239" w:author="Namita Sivasankaran" w:date="2016-11-04T11:40:00Z">
                    <w:rPr>
                      <w:rFonts w:ascii="Calibri" w:hAnsi="Calibri"/>
                      <w:color w:val="000000"/>
                      <w:sz w:val="24"/>
                      <w:szCs w:val="24"/>
                      <w:lang w:val="en-IN" w:eastAsia="en-IN"/>
                    </w:rPr>
                  </w:rPrChange>
                </w:rPr>
                <w:delText>Auto populated/</w:delText>
              </w:r>
            </w:del>
            <w:r w:rsidRPr="006C38DA">
              <w:rPr>
                <w:color w:val="000000"/>
                <w:sz w:val="22"/>
                <w:szCs w:val="22"/>
                <w:lang w:val="en-IN" w:eastAsia="en-IN"/>
                <w:rPrChange w:id="4240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Text</w:t>
            </w:r>
          </w:p>
        </w:tc>
        <w:tc>
          <w:tcPr>
            <w:tcW w:w="1280" w:type="dxa"/>
            <w:shd w:val="clear" w:color="auto" w:fill="auto"/>
            <w:vAlign w:val="center"/>
            <w:hideMark/>
            <w:tcPrChange w:id="4241" w:author="Namita Sivasankaran" w:date="2016-11-04T11:52:00Z">
              <w:tcPr>
                <w:tcW w:w="1280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4242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4243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Yes</w:t>
            </w:r>
          </w:p>
        </w:tc>
        <w:tc>
          <w:tcPr>
            <w:tcW w:w="1389" w:type="dxa"/>
            <w:shd w:val="clear" w:color="auto" w:fill="auto"/>
            <w:vAlign w:val="center"/>
            <w:hideMark/>
            <w:tcPrChange w:id="4244" w:author="Namita Sivasankaran" w:date="2016-11-04T11:52:00Z">
              <w:tcPr>
                <w:tcW w:w="1417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4245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4246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 </w:t>
            </w:r>
          </w:p>
        </w:tc>
        <w:tc>
          <w:tcPr>
            <w:tcW w:w="2253" w:type="dxa"/>
            <w:shd w:val="clear" w:color="auto" w:fill="auto"/>
            <w:vAlign w:val="center"/>
            <w:hideMark/>
            <w:tcPrChange w:id="4247" w:author="Namita Sivasankaran" w:date="2016-11-04T11:52:00Z">
              <w:tcPr>
                <w:tcW w:w="2268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4248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4249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From Screening</w:t>
            </w:r>
          </w:p>
        </w:tc>
      </w:tr>
      <w:tr w:rsidR="006C38DA" w:rsidRPr="006C38DA" w:rsidTr="00461502">
        <w:trPr>
          <w:trHeight w:val="272"/>
          <w:trPrChange w:id="4250" w:author="Namita Sivasankaran" w:date="2016-11-04T11:52:00Z">
            <w:trPr>
              <w:trHeight w:val="600"/>
            </w:trPr>
          </w:trPrChange>
        </w:trPr>
        <w:tc>
          <w:tcPr>
            <w:tcW w:w="1294" w:type="dxa"/>
            <w:vMerge/>
            <w:vAlign w:val="center"/>
            <w:hideMark/>
            <w:tcPrChange w:id="4251" w:author="Namita Sivasankaran" w:date="2016-11-04T11:52:00Z">
              <w:tcPr>
                <w:tcW w:w="1323" w:type="dxa"/>
                <w:gridSpan w:val="3"/>
                <w:vMerge/>
                <w:tcBorders>
                  <w:top w:val="nil"/>
                  <w:left w:val="single" w:sz="8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4252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824" w:type="dxa"/>
            <w:vMerge/>
            <w:vAlign w:val="center"/>
            <w:hideMark/>
            <w:tcPrChange w:id="4253" w:author="Namita Sivasankaran" w:date="2016-11-04T11:52:00Z">
              <w:tcPr>
                <w:tcW w:w="1628" w:type="dxa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4254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418" w:type="dxa"/>
            <w:gridSpan w:val="3"/>
            <w:vMerge/>
            <w:vAlign w:val="center"/>
            <w:hideMark/>
            <w:tcPrChange w:id="4255" w:author="Namita Sivasankaran" w:date="2016-11-04T11:52:00Z">
              <w:tcPr>
                <w:tcW w:w="1231" w:type="dxa"/>
                <w:gridSpan w:val="3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4256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3260" w:type="dxa"/>
            <w:shd w:val="clear" w:color="auto" w:fill="auto"/>
            <w:vAlign w:val="center"/>
            <w:hideMark/>
            <w:tcPrChange w:id="4257" w:author="Namita Sivasankaran" w:date="2016-11-04T11:52:00Z">
              <w:tcPr>
                <w:tcW w:w="3189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4258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4259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Name*</w:t>
            </w:r>
          </w:p>
        </w:tc>
        <w:tc>
          <w:tcPr>
            <w:tcW w:w="1882" w:type="dxa"/>
            <w:shd w:val="clear" w:color="auto" w:fill="auto"/>
            <w:vAlign w:val="center"/>
            <w:hideMark/>
            <w:tcPrChange w:id="4260" w:author="Namita Sivasankaran" w:date="2016-11-04T11:52:00Z">
              <w:tcPr>
                <w:tcW w:w="2264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4261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del w:id="4262" w:author="Namita Sivasankaran" w:date="2016-11-04T11:52:00Z">
              <w:r w:rsidRPr="006C38DA" w:rsidDel="00461502">
                <w:rPr>
                  <w:color w:val="000000"/>
                  <w:sz w:val="22"/>
                  <w:szCs w:val="22"/>
                  <w:lang w:val="en-IN" w:eastAsia="en-IN"/>
                  <w:rPrChange w:id="4263" w:author="Namita Sivasankaran" w:date="2016-11-04T11:40:00Z">
                    <w:rPr>
                      <w:rFonts w:ascii="Calibri" w:hAnsi="Calibri"/>
                      <w:color w:val="000000"/>
                      <w:sz w:val="24"/>
                      <w:szCs w:val="24"/>
                      <w:lang w:val="en-IN" w:eastAsia="en-IN"/>
                    </w:rPr>
                  </w:rPrChange>
                </w:rPr>
                <w:delText>Auto populated/</w:delText>
              </w:r>
            </w:del>
            <w:r w:rsidRPr="006C38DA">
              <w:rPr>
                <w:color w:val="000000"/>
                <w:sz w:val="22"/>
                <w:szCs w:val="22"/>
                <w:lang w:val="en-IN" w:eastAsia="en-IN"/>
                <w:rPrChange w:id="4264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Text</w:t>
            </w:r>
          </w:p>
        </w:tc>
        <w:tc>
          <w:tcPr>
            <w:tcW w:w="1280" w:type="dxa"/>
            <w:shd w:val="clear" w:color="auto" w:fill="auto"/>
            <w:vAlign w:val="center"/>
            <w:hideMark/>
            <w:tcPrChange w:id="4265" w:author="Namita Sivasankaran" w:date="2016-11-04T11:52:00Z">
              <w:tcPr>
                <w:tcW w:w="1280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4266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4267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Yes</w:t>
            </w:r>
          </w:p>
        </w:tc>
        <w:tc>
          <w:tcPr>
            <w:tcW w:w="1389" w:type="dxa"/>
            <w:shd w:val="clear" w:color="auto" w:fill="auto"/>
            <w:vAlign w:val="center"/>
            <w:hideMark/>
            <w:tcPrChange w:id="4268" w:author="Namita Sivasankaran" w:date="2016-11-04T11:52:00Z">
              <w:tcPr>
                <w:tcW w:w="1417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4269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4270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 </w:t>
            </w:r>
          </w:p>
        </w:tc>
        <w:tc>
          <w:tcPr>
            <w:tcW w:w="2253" w:type="dxa"/>
            <w:shd w:val="clear" w:color="auto" w:fill="auto"/>
            <w:vAlign w:val="center"/>
            <w:hideMark/>
            <w:tcPrChange w:id="4271" w:author="Namita Sivasankaran" w:date="2016-11-04T11:52:00Z">
              <w:tcPr>
                <w:tcW w:w="2268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4272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4273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From Screening</w:t>
            </w:r>
          </w:p>
        </w:tc>
      </w:tr>
      <w:tr w:rsidR="006C38DA" w:rsidRPr="006C38DA" w:rsidTr="00461502">
        <w:trPr>
          <w:trHeight w:val="277"/>
          <w:trPrChange w:id="4274" w:author="Namita Sivasankaran" w:date="2016-11-04T11:52:00Z">
            <w:trPr>
              <w:trHeight w:val="600"/>
            </w:trPr>
          </w:trPrChange>
        </w:trPr>
        <w:tc>
          <w:tcPr>
            <w:tcW w:w="1294" w:type="dxa"/>
            <w:vMerge/>
            <w:vAlign w:val="center"/>
            <w:hideMark/>
            <w:tcPrChange w:id="4275" w:author="Namita Sivasankaran" w:date="2016-11-04T11:52:00Z">
              <w:tcPr>
                <w:tcW w:w="1323" w:type="dxa"/>
                <w:gridSpan w:val="3"/>
                <w:vMerge/>
                <w:tcBorders>
                  <w:top w:val="nil"/>
                  <w:left w:val="single" w:sz="8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4276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824" w:type="dxa"/>
            <w:vMerge/>
            <w:vAlign w:val="center"/>
            <w:hideMark/>
            <w:tcPrChange w:id="4277" w:author="Namita Sivasankaran" w:date="2016-11-04T11:52:00Z">
              <w:tcPr>
                <w:tcW w:w="1628" w:type="dxa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4278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418" w:type="dxa"/>
            <w:gridSpan w:val="3"/>
            <w:vMerge/>
            <w:vAlign w:val="center"/>
            <w:hideMark/>
            <w:tcPrChange w:id="4279" w:author="Namita Sivasankaran" w:date="2016-11-04T11:52:00Z">
              <w:tcPr>
                <w:tcW w:w="1231" w:type="dxa"/>
                <w:gridSpan w:val="3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4280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3260" w:type="dxa"/>
            <w:shd w:val="clear" w:color="auto" w:fill="auto"/>
            <w:vAlign w:val="center"/>
            <w:hideMark/>
            <w:tcPrChange w:id="4281" w:author="Namita Sivasankaran" w:date="2016-11-04T11:52:00Z">
              <w:tcPr>
                <w:tcW w:w="3189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4282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4283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Gender*</w:t>
            </w:r>
          </w:p>
        </w:tc>
        <w:tc>
          <w:tcPr>
            <w:tcW w:w="1882" w:type="dxa"/>
            <w:shd w:val="clear" w:color="auto" w:fill="auto"/>
            <w:vAlign w:val="center"/>
            <w:hideMark/>
            <w:tcPrChange w:id="4284" w:author="Namita Sivasankaran" w:date="2016-11-04T11:52:00Z">
              <w:tcPr>
                <w:tcW w:w="2264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4285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del w:id="4286" w:author="Namita Sivasankaran" w:date="2016-11-04T11:52:00Z">
              <w:r w:rsidRPr="006C38DA" w:rsidDel="00461502">
                <w:rPr>
                  <w:color w:val="000000"/>
                  <w:sz w:val="22"/>
                  <w:szCs w:val="22"/>
                  <w:lang w:val="en-IN" w:eastAsia="en-IN"/>
                  <w:rPrChange w:id="4287" w:author="Namita Sivasankaran" w:date="2016-11-04T11:40:00Z">
                    <w:rPr>
                      <w:rFonts w:ascii="Calibri" w:hAnsi="Calibri"/>
                      <w:color w:val="000000"/>
                      <w:sz w:val="24"/>
                      <w:szCs w:val="24"/>
                      <w:lang w:val="en-IN" w:eastAsia="en-IN"/>
                    </w:rPr>
                  </w:rPrChange>
                </w:rPr>
                <w:delText>Auto populated/</w:delText>
              </w:r>
            </w:del>
            <w:r w:rsidRPr="006C38DA">
              <w:rPr>
                <w:color w:val="000000"/>
                <w:sz w:val="22"/>
                <w:szCs w:val="22"/>
                <w:lang w:val="en-IN" w:eastAsia="en-IN"/>
                <w:rPrChange w:id="4288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Text</w:t>
            </w:r>
          </w:p>
        </w:tc>
        <w:tc>
          <w:tcPr>
            <w:tcW w:w="1280" w:type="dxa"/>
            <w:shd w:val="clear" w:color="auto" w:fill="auto"/>
            <w:vAlign w:val="center"/>
            <w:hideMark/>
            <w:tcPrChange w:id="4289" w:author="Namita Sivasankaran" w:date="2016-11-04T11:52:00Z">
              <w:tcPr>
                <w:tcW w:w="1280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4290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4291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Yes</w:t>
            </w:r>
          </w:p>
        </w:tc>
        <w:tc>
          <w:tcPr>
            <w:tcW w:w="1389" w:type="dxa"/>
            <w:shd w:val="clear" w:color="auto" w:fill="auto"/>
            <w:vAlign w:val="center"/>
            <w:hideMark/>
            <w:tcPrChange w:id="4292" w:author="Namita Sivasankaran" w:date="2016-11-04T11:52:00Z">
              <w:tcPr>
                <w:tcW w:w="1417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4293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4294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 </w:t>
            </w:r>
          </w:p>
        </w:tc>
        <w:tc>
          <w:tcPr>
            <w:tcW w:w="2253" w:type="dxa"/>
            <w:shd w:val="clear" w:color="auto" w:fill="auto"/>
            <w:vAlign w:val="center"/>
            <w:hideMark/>
            <w:tcPrChange w:id="4295" w:author="Namita Sivasankaran" w:date="2016-11-04T11:52:00Z">
              <w:tcPr>
                <w:tcW w:w="2268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4296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4297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From Screening</w:t>
            </w:r>
          </w:p>
        </w:tc>
      </w:tr>
      <w:tr w:rsidR="006C38DA" w:rsidRPr="006C38DA" w:rsidTr="00461502">
        <w:trPr>
          <w:trHeight w:val="282"/>
          <w:trPrChange w:id="4298" w:author="Namita Sivasankaran" w:date="2016-11-04T11:52:00Z">
            <w:trPr>
              <w:trHeight w:val="900"/>
            </w:trPr>
          </w:trPrChange>
        </w:trPr>
        <w:tc>
          <w:tcPr>
            <w:tcW w:w="1294" w:type="dxa"/>
            <w:vMerge/>
            <w:vAlign w:val="center"/>
            <w:hideMark/>
            <w:tcPrChange w:id="4299" w:author="Namita Sivasankaran" w:date="2016-11-04T11:52:00Z">
              <w:tcPr>
                <w:tcW w:w="1323" w:type="dxa"/>
                <w:gridSpan w:val="3"/>
                <w:vMerge/>
                <w:tcBorders>
                  <w:top w:val="nil"/>
                  <w:left w:val="single" w:sz="8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4300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824" w:type="dxa"/>
            <w:vMerge/>
            <w:vAlign w:val="center"/>
            <w:hideMark/>
            <w:tcPrChange w:id="4301" w:author="Namita Sivasankaran" w:date="2016-11-04T11:52:00Z">
              <w:tcPr>
                <w:tcW w:w="1628" w:type="dxa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4302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418" w:type="dxa"/>
            <w:gridSpan w:val="3"/>
            <w:vMerge/>
            <w:vAlign w:val="center"/>
            <w:hideMark/>
            <w:tcPrChange w:id="4303" w:author="Namita Sivasankaran" w:date="2016-11-04T11:52:00Z">
              <w:tcPr>
                <w:tcW w:w="1231" w:type="dxa"/>
                <w:gridSpan w:val="3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4304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3260" w:type="dxa"/>
            <w:shd w:val="clear" w:color="auto" w:fill="auto"/>
            <w:vAlign w:val="center"/>
            <w:hideMark/>
            <w:tcPrChange w:id="4305" w:author="Namita Sivasankaran" w:date="2016-11-04T11:52:00Z">
              <w:tcPr>
                <w:tcW w:w="3189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4306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4307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Date Of birth*</w:t>
            </w:r>
          </w:p>
        </w:tc>
        <w:tc>
          <w:tcPr>
            <w:tcW w:w="1882" w:type="dxa"/>
            <w:shd w:val="clear" w:color="auto" w:fill="auto"/>
            <w:vAlign w:val="center"/>
            <w:hideMark/>
            <w:tcPrChange w:id="4308" w:author="Namita Sivasankaran" w:date="2016-11-04T11:52:00Z">
              <w:tcPr>
                <w:tcW w:w="2264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4309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del w:id="4310" w:author="Namita Sivasankaran" w:date="2016-11-04T11:52:00Z">
              <w:r w:rsidRPr="006C38DA" w:rsidDel="00461502">
                <w:rPr>
                  <w:color w:val="000000"/>
                  <w:sz w:val="22"/>
                  <w:szCs w:val="22"/>
                  <w:lang w:val="en-IN" w:eastAsia="en-IN"/>
                  <w:rPrChange w:id="4311" w:author="Namita Sivasankaran" w:date="2016-11-04T11:40:00Z">
                    <w:rPr>
                      <w:rFonts w:ascii="Calibri" w:hAnsi="Calibri"/>
                      <w:color w:val="000000"/>
                      <w:sz w:val="24"/>
                      <w:szCs w:val="24"/>
                      <w:lang w:val="en-IN" w:eastAsia="en-IN"/>
                    </w:rPr>
                  </w:rPrChange>
                </w:rPr>
                <w:delText>Auto populated/</w:delText>
              </w:r>
            </w:del>
            <w:r w:rsidRPr="006C38DA">
              <w:rPr>
                <w:color w:val="000000"/>
                <w:sz w:val="22"/>
                <w:szCs w:val="22"/>
                <w:lang w:val="en-IN" w:eastAsia="en-IN"/>
                <w:rPrChange w:id="4312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Date</w:t>
            </w:r>
          </w:p>
        </w:tc>
        <w:tc>
          <w:tcPr>
            <w:tcW w:w="1280" w:type="dxa"/>
            <w:shd w:val="clear" w:color="auto" w:fill="auto"/>
            <w:vAlign w:val="center"/>
            <w:hideMark/>
            <w:tcPrChange w:id="4313" w:author="Namita Sivasankaran" w:date="2016-11-04T11:52:00Z">
              <w:tcPr>
                <w:tcW w:w="1280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4314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4315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Yes</w:t>
            </w:r>
          </w:p>
        </w:tc>
        <w:tc>
          <w:tcPr>
            <w:tcW w:w="1389" w:type="dxa"/>
            <w:shd w:val="clear" w:color="auto" w:fill="auto"/>
            <w:vAlign w:val="center"/>
            <w:hideMark/>
            <w:tcPrChange w:id="4316" w:author="Namita Sivasankaran" w:date="2016-11-04T11:52:00Z">
              <w:tcPr>
                <w:tcW w:w="1417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4317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4318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 </w:t>
            </w:r>
          </w:p>
        </w:tc>
        <w:tc>
          <w:tcPr>
            <w:tcW w:w="2253" w:type="dxa"/>
            <w:shd w:val="clear" w:color="auto" w:fill="auto"/>
            <w:vAlign w:val="center"/>
            <w:hideMark/>
            <w:tcPrChange w:id="4319" w:author="Namita Sivasankaran" w:date="2016-11-04T11:52:00Z">
              <w:tcPr>
                <w:tcW w:w="2268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4320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4321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From Screening</w:t>
            </w:r>
          </w:p>
        </w:tc>
      </w:tr>
      <w:tr w:rsidR="006C38DA" w:rsidRPr="006C38DA" w:rsidTr="00461502">
        <w:trPr>
          <w:trHeight w:val="300"/>
          <w:trPrChange w:id="4322" w:author="Namita Sivasankaran" w:date="2016-11-04T11:51:00Z">
            <w:trPr>
              <w:trHeight w:val="300"/>
            </w:trPr>
          </w:trPrChange>
        </w:trPr>
        <w:tc>
          <w:tcPr>
            <w:tcW w:w="1294" w:type="dxa"/>
            <w:vMerge/>
            <w:vAlign w:val="center"/>
            <w:hideMark/>
            <w:tcPrChange w:id="4323" w:author="Namita Sivasankaran" w:date="2016-11-04T11:51:00Z">
              <w:tcPr>
                <w:tcW w:w="1323" w:type="dxa"/>
                <w:gridSpan w:val="3"/>
                <w:vMerge/>
                <w:tcBorders>
                  <w:top w:val="nil"/>
                  <w:left w:val="single" w:sz="8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4324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824" w:type="dxa"/>
            <w:vMerge/>
            <w:vAlign w:val="center"/>
            <w:hideMark/>
            <w:tcPrChange w:id="4325" w:author="Namita Sivasankaran" w:date="2016-11-04T11:51:00Z">
              <w:tcPr>
                <w:tcW w:w="1628" w:type="dxa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4326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418" w:type="dxa"/>
            <w:gridSpan w:val="3"/>
            <w:vMerge/>
            <w:vAlign w:val="center"/>
            <w:hideMark/>
            <w:tcPrChange w:id="4327" w:author="Namita Sivasankaran" w:date="2016-11-04T11:51:00Z">
              <w:tcPr>
                <w:tcW w:w="1231" w:type="dxa"/>
                <w:gridSpan w:val="3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4328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3260" w:type="dxa"/>
            <w:shd w:val="clear" w:color="auto" w:fill="auto"/>
            <w:vAlign w:val="center"/>
            <w:hideMark/>
            <w:tcPrChange w:id="4329" w:author="Namita Sivasankaran" w:date="2016-11-04T11:51:00Z">
              <w:tcPr>
                <w:tcW w:w="3189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4330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4331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Age</w:t>
            </w:r>
          </w:p>
        </w:tc>
        <w:tc>
          <w:tcPr>
            <w:tcW w:w="1882" w:type="dxa"/>
            <w:shd w:val="clear" w:color="auto" w:fill="auto"/>
            <w:vAlign w:val="center"/>
            <w:hideMark/>
            <w:tcPrChange w:id="4332" w:author="Namita Sivasankaran" w:date="2016-11-04T11:51:00Z">
              <w:tcPr>
                <w:tcW w:w="2264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4333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4334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Auto populated</w:t>
            </w:r>
          </w:p>
        </w:tc>
        <w:tc>
          <w:tcPr>
            <w:tcW w:w="1280" w:type="dxa"/>
            <w:shd w:val="clear" w:color="auto" w:fill="auto"/>
            <w:vAlign w:val="center"/>
            <w:hideMark/>
            <w:tcPrChange w:id="4335" w:author="Namita Sivasankaran" w:date="2016-11-04T11:51:00Z">
              <w:tcPr>
                <w:tcW w:w="1280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4336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4337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 </w:t>
            </w:r>
          </w:p>
        </w:tc>
        <w:tc>
          <w:tcPr>
            <w:tcW w:w="1389" w:type="dxa"/>
            <w:shd w:val="clear" w:color="auto" w:fill="auto"/>
            <w:vAlign w:val="center"/>
            <w:hideMark/>
            <w:tcPrChange w:id="4338" w:author="Namita Sivasankaran" w:date="2016-11-04T11:51:00Z">
              <w:tcPr>
                <w:tcW w:w="1417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4339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4340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 </w:t>
            </w:r>
          </w:p>
        </w:tc>
        <w:tc>
          <w:tcPr>
            <w:tcW w:w="2253" w:type="dxa"/>
            <w:shd w:val="clear" w:color="auto" w:fill="auto"/>
            <w:vAlign w:val="center"/>
            <w:hideMark/>
            <w:tcPrChange w:id="4341" w:author="Namita Sivasankaran" w:date="2016-11-04T11:51:00Z">
              <w:tcPr>
                <w:tcW w:w="2268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4342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4343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From Screening</w:t>
            </w:r>
          </w:p>
        </w:tc>
      </w:tr>
      <w:tr w:rsidR="006C38DA" w:rsidRPr="006C38DA" w:rsidTr="00461502">
        <w:trPr>
          <w:trHeight w:val="244"/>
          <w:trPrChange w:id="4344" w:author="Namita Sivasankaran" w:date="2016-11-04T11:52:00Z">
            <w:trPr>
              <w:trHeight w:val="600"/>
            </w:trPr>
          </w:trPrChange>
        </w:trPr>
        <w:tc>
          <w:tcPr>
            <w:tcW w:w="1294" w:type="dxa"/>
            <w:vMerge/>
            <w:vAlign w:val="center"/>
            <w:hideMark/>
            <w:tcPrChange w:id="4345" w:author="Namita Sivasankaran" w:date="2016-11-04T11:52:00Z">
              <w:tcPr>
                <w:tcW w:w="1323" w:type="dxa"/>
                <w:gridSpan w:val="3"/>
                <w:vMerge/>
                <w:tcBorders>
                  <w:top w:val="nil"/>
                  <w:left w:val="single" w:sz="8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4346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824" w:type="dxa"/>
            <w:vMerge/>
            <w:vAlign w:val="center"/>
            <w:hideMark/>
            <w:tcPrChange w:id="4347" w:author="Namita Sivasankaran" w:date="2016-11-04T11:52:00Z">
              <w:tcPr>
                <w:tcW w:w="1628" w:type="dxa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4348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418" w:type="dxa"/>
            <w:gridSpan w:val="3"/>
            <w:vMerge/>
            <w:vAlign w:val="center"/>
            <w:hideMark/>
            <w:tcPrChange w:id="4349" w:author="Namita Sivasankaran" w:date="2016-11-04T11:52:00Z">
              <w:tcPr>
                <w:tcW w:w="1231" w:type="dxa"/>
                <w:gridSpan w:val="3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4350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3260" w:type="dxa"/>
            <w:shd w:val="clear" w:color="auto" w:fill="auto"/>
            <w:vAlign w:val="center"/>
            <w:hideMark/>
            <w:tcPrChange w:id="4351" w:author="Namita Sivasankaran" w:date="2016-11-04T11:52:00Z">
              <w:tcPr>
                <w:tcW w:w="3189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4352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4353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Father's Name*</w:t>
            </w:r>
          </w:p>
        </w:tc>
        <w:tc>
          <w:tcPr>
            <w:tcW w:w="1882" w:type="dxa"/>
            <w:shd w:val="clear" w:color="auto" w:fill="auto"/>
            <w:vAlign w:val="center"/>
            <w:hideMark/>
            <w:tcPrChange w:id="4354" w:author="Namita Sivasankaran" w:date="2016-11-04T11:52:00Z">
              <w:tcPr>
                <w:tcW w:w="2264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4355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del w:id="4356" w:author="Namita Sivasankaran" w:date="2016-11-04T11:52:00Z">
              <w:r w:rsidRPr="006C38DA" w:rsidDel="00461502">
                <w:rPr>
                  <w:color w:val="000000"/>
                  <w:sz w:val="22"/>
                  <w:szCs w:val="22"/>
                  <w:lang w:val="en-IN" w:eastAsia="en-IN"/>
                  <w:rPrChange w:id="4357" w:author="Namita Sivasankaran" w:date="2016-11-04T11:40:00Z">
                    <w:rPr>
                      <w:rFonts w:ascii="Calibri" w:hAnsi="Calibri"/>
                      <w:color w:val="000000"/>
                      <w:sz w:val="24"/>
                      <w:szCs w:val="24"/>
                      <w:lang w:val="en-IN" w:eastAsia="en-IN"/>
                    </w:rPr>
                  </w:rPrChange>
                </w:rPr>
                <w:delText>Auto populated/</w:delText>
              </w:r>
            </w:del>
            <w:r w:rsidRPr="006C38DA">
              <w:rPr>
                <w:color w:val="000000"/>
                <w:sz w:val="22"/>
                <w:szCs w:val="22"/>
                <w:lang w:val="en-IN" w:eastAsia="en-IN"/>
                <w:rPrChange w:id="4358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Text</w:t>
            </w:r>
          </w:p>
        </w:tc>
        <w:tc>
          <w:tcPr>
            <w:tcW w:w="1280" w:type="dxa"/>
            <w:shd w:val="clear" w:color="auto" w:fill="auto"/>
            <w:vAlign w:val="center"/>
            <w:hideMark/>
            <w:tcPrChange w:id="4359" w:author="Namita Sivasankaran" w:date="2016-11-04T11:52:00Z">
              <w:tcPr>
                <w:tcW w:w="1280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4360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4361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yes</w:t>
            </w:r>
          </w:p>
        </w:tc>
        <w:tc>
          <w:tcPr>
            <w:tcW w:w="1389" w:type="dxa"/>
            <w:shd w:val="clear" w:color="auto" w:fill="auto"/>
            <w:vAlign w:val="center"/>
            <w:hideMark/>
            <w:tcPrChange w:id="4362" w:author="Namita Sivasankaran" w:date="2016-11-04T11:52:00Z">
              <w:tcPr>
                <w:tcW w:w="1417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4363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4364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 </w:t>
            </w:r>
          </w:p>
        </w:tc>
        <w:tc>
          <w:tcPr>
            <w:tcW w:w="2253" w:type="dxa"/>
            <w:shd w:val="clear" w:color="auto" w:fill="auto"/>
            <w:vAlign w:val="center"/>
            <w:hideMark/>
            <w:tcPrChange w:id="4365" w:author="Namita Sivasankaran" w:date="2016-11-04T11:52:00Z">
              <w:tcPr>
                <w:tcW w:w="2268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4366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4367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From Screening</w:t>
            </w:r>
          </w:p>
        </w:tc>
      </w:tr>
      <w:tr w:rsidR="006C38DA" w:rsidRPr="006C38DA" w:rsidTr="00461502">
        <w:trPr>
          <w:trHeight w:val="300"/>
          <w:trPrChange w:id="4368" w:author="Namita Sivasankaran" w:date="2016-11-04T11:51:00Z">
            <w:trPr>
              <w:trHeight w:val="300"/>
            </w:trPr>
          </w:trPrChange>
        </w:trPr>
        <w:tc>
          <w:tcPr>
            <w:tcW w:w="1294" w:type="dxa"/>
            <w:vMerge/>
            <w:vAlign w:val="center"/>
            <w:hideMark/>
            <w:tcPrChange w:id="4369" w:author="Namita Sivasankaran" w:date="2016-11-04T11:51:00Z">
              <w:tcPr>
                <w:tcW w:w="1323" w:type="dxa"/>
                <w:gridSpan w:val="3"/>
                <w:vMerge/>
                <w:tcBorders>
                  <w:top w:val="nil"/>
                  <w:left w:val="single" w:sz="8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4370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824" w:type="dxa"/>
            <w:vMerge/>
            <w:vAlign w:val="center"/>
            <w:hideMark/>
            <w:tcPrChange w:id="4371" w:author="Namita Sivasankaran" w:date="2016-11-04T11:51:00Z">
              <w:tcPr>
                <w:tcW w:w="1628" w:type="dxa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4372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418" w:type="dxa"/>
            <w:gridSpan w:val="3"/>
            <w:vMerge/>
            <w:vAlign w:val="center"/>
            <w:hideMark/>
            <w:tcPrChange w:id="4373" w:author="Namita Sivasankaran" w:date="2016-11-04T11:51:00Z">
              <w:tcPr>
                <w:tcW w:w="1231" w:type="dxa"/>
                <w:gridSpan w:val="3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4374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3260" w:type="dxa"/>
            <w:shd w:val="clear" w:color="auto" w:fill="auto"/>
            <w:vAlign w:val="center"/>
            <w:hideMark/>
            <w:tcPrChange w:id="4375" w:author="Namita Sivasankaran" w:date="2016-11-04T11:51:00Z">
              <w:tcPr>
                <w:tcW w:w="3189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4376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4377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Educational Level*</w:t>
            </w:r>
          </w:p>
        </w:tc>
        <w:tc>
          <w:tcPr>
            <w:tcW w:w="1882" w:type="dxa"/>
            <w:shd w:val="clear" w:color="auto" w:fill="auto"/>
            <w:vAlign w:val="center"/>
            <w:hideMark/>
            <w:tcPrChange w:id="4378" w:author="Namita Sivasankaran" w:date="2016-11-04T11:51:00Z">
              <w:tcPr>
                <w:tcW w:w="2264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4379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4380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Dropdown</w:t>
            </w:r>
          </w:p>
        </w:tc>
        <w:tc>
          <w:tcPr>
            <w:tcW w:w="1280" w:type="dxa"/>
            <w:shd w:val="clear" w:color="auto" w:fill="auto"/>
            <w:vAlign w:val="center"/>
            <w:hideMark/>
            <w:tcPrChange w:id="4381" w:author="Namita Sivasankaran" w:date="2016-11-04T11:51:00Z">
              <w:tcPr>
                <w:tcW w:w="1280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4382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4383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Yes</w:t>
            </w:r>
          </w:p>
        </w:tc>
        <w:tc>
          <w:tcPr>
            <w:tcW w:w="1389" w:type="dxa"/>
            <w:shd w:val="clear" w:color="auto" w:fill="auto"/>
            <w:vAlign w:val="center"/>
            <w:hideMark/>
            <w:tcPrChange w:id="4384" w:author="Namita Sivasankaran" w:date="2016-11-04T11:51:00Z">
              <w:tcPr>
                <w:tcW w:w="1417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4385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4386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 </w:t>
            </w:r>
          </w:p>
        </w:tc>
        <w:tc>
          <w:tcPr>
            <w:tcW w:w="2253" w:type="dxa"/>
            <w:shd w:val="clear" w:color="auto" w:fill="auto"/>
            <w:vAlign w:val="center"/>
            <w:hideMark/>
            <w:tcPrChange w:id="4387" w:author="Namita Sivasankaran" w:date="2016-11-04T11:51:00Z">
              <w:tcPr>
                <w:tcW w:w="2268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4388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4389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From Screening</w:t>
            </w:r>
          </w:p>
        </w:tc>
      </w:tr>
      <w:tr w:rsidR="006C38DA" w:rsidRPr="006C38DA" w:rsidTr="00461502">
        <w:trPr>
          <w:trHeight w:val="300"/>
          <w:trPrChange w:id="4390" w:author="Namita Sivasankaran" w:date="2016-11-04T11:51:00Z">
            <w:trPr>
              <w:trHeight w:val="300"/>
            </w:trPr>
          </w:trPrChange>
        </w:trPr>
        <w:tc>
          <w:tcPr>
            <w:tcW w:w="1294" w:type="dxa"/>
            <w:vMerge/>
            <w:vAlign w:val="center"/>
            <w:hideMark/>
            <w:tcPrChange w:id="4391" w:author="Namita Sivasankaran" w:date="2016-11-04T11:51:00Z">
              <w:tcPr>
                <w:tcW w:w="1323" w:type="dxa"/>
                <w:gridSpan w:val="3"/>
                <w:vMerge/>
                <w:tcBorders>
                  <w:top w:val="nil"/>
                  <w:left w:val="single" w:sz="8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4392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824" w:type="dxa"/>
            <w:vMerge/>
            <w:vAlign w:val="center"/>
            <w:hideMark/>
            <w:tcPrChange w:id="4393" w:author="Namita Sivasankaran" w:date="2016-11-04T11:51:00Z">
              <w:tcPr>
                <w:tcW w:w="1628" w:type="dxa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4394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418" w:type="dxa"/>
            <w:gridSpan w:val="3"/>
            <w:vMerge/>
            <w:vAlign w:val="center"/>
            <w:hideMark/>
            <w:tcPrChange w:id="4395" w:author="Namita Sivasankaran" w:date="2016-11-04T11:51:00Z">
              <w:tcPr>
                <w:tcW w:w="1231" w:type="dxa"/>
                <w:gridSpan w:val="3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4396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3260" w:type="dxa"/>
            <w:shd w:val="clear" w:color="auto" w:fill="auto"/>
            <w:vAlign w:val="center"/>
            <w:hideMark/>
            <w:tcPrChange w:id="4397" w:author="Namita Sivasankaran" w:date="2016-11-04T11:51:00Z">
              <w:tcPr>
                <w:tcW w:w="3189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4398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4399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Religion*</w:t>
            </w:r>
          </w:p>
        </w:tc>
        <w:tc>
          <w:tcPr>
            <w:tcW w:w="1882" w:type="dxa"/>
            <w:shd w:val="clear" w:color="auto" w:fill="auto"/>
            <w:vAlign w:val="center"/>
            <w:hideMark/>
            <w:tcPrChange w:id="4400" w:author="Namita Sivasankaran" w:date="2016-11-04T11:51:00Z">
              <w:tcPr>
                <w:tcW w:w="2264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4401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4402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Dropdown</w:t>
            </w:r>
          </w:p>
        </w:tc>
        <w:tc>
          <w:tcPr>
            <w:tcW w:w="1280" w:type="dxa"/>
            <w:shd w:val="clear" w:color="auto" w:fill="auto"/>
            <w:vAlign w:val="center"/>
            <w:hideMark/>
            <w:tcPrChange w:id="4403" w:author="Namita Sivasankaran" w:date="2016-11-04T11:51:00Z">
              <w:tcPr>
                <w:tcW w:w="1280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4404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4405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Yes</w:t>
            </w:r>
          </w:p>
        </w:tc>
        <w:tc>
          <w:tcPr>
            <w:tcW w:w="1389" w:type="dxa"/>
            <w:shd w:val="clear" w:color="auto" w:fill="auto"/>
            <w:vAlign w:val="center"/>
            <w:hideMark/>
            <w:tcPrChange w:id="4406" w:author="Namita Sivasankaran" w:date="2016-11-04T11:51:00Z">
              <w:tcPr>
                <w:tcW w:w="1417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4407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4408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 </w:t>
            </w:r>
          </w:p>
        </w:tc>
        <w:tc>
          <w:tcPr>
            <w:tcW w:w="2253" w:type="dxa"/>
            <w:shd w:val="clear" w:color="auto" w:fill="auto"/>
            <w:vAlign w:val="center"/>
            <w:hideMark/>
            <w:tcPrChange w:id="4409" w:author="Namita Sivasankaran" w:date="2016-11-04T11:51:00Z">
              <w:tcPr>
                <w:tcW w:w="2268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4410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4411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From Screening</w:t>
            </w:r>
          </w:p>
        </w:tc>
      </w:tr>
      <w:tr w:rsidR="006C38DA" w:rsidRPr="006C38DA" w:rsidTr="00461502">
        <w:trPr>
          <w:trHeight w:val="300"/>
          <w:trPrChange w:id="4412" w:author="Namita Sivasankaran" w:date="2016-11-04T11:51:00Z">
            <w:trPr>
              <w:trHeight w:val="300"/>
            </w:trPr>
          </w:trPrChange>
        </w:trPr>
        <w:tc>
          <w:tcPr>
            <w:tcW w:w="1294" w:type="dxa"/>
            <w:vMerge/>
            <w:vAlign w:val="center"/>
            <w:hideMark/>
            <w:tcPrChange w:id="4413" w:author="Namita Sivasankaran" w:date="2016-11-04T11:51:00Z">
              <w:tcPr>
                <w:tcW w:w="1323" w:type="dxa"/>
                <w:gridSpan w:val="3"/>
                <w:vMerge/>
                <w:tcBorders>
                  <w:top w:val="nil"/>
                  <w:left w:val="single" w:sz="8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4414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824" w:type="dxa"/>
            <w:vMerge/>
            <w:vAlign w:val="center"/>
            <w:hideMark/>
            <w:tcPrChange w:id="4415" w:author="Namita Sivasankaran" w:date="2016-11-04T11:51:00Z">
              <w:tcPr>
                <w:tcW w:w="1628" w:type="dxa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4416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418" w:type="dxa"/>
            <w:gridSpan w:val="3"/>
            <w:vMerge/>
            <w:vAlign w:val="center"/>
            <w:hideMark/>
            <w:tcPrChange w:id="4417" w:author="Namita Sivasankaran" w:date="2016-11-04T11:51:00Z">
              <w:tcPr>
                <w:tcW w:w="1231" w:type="dxa"/>
                <w:gridSpan w:val="3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4418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3260" w:type="dxa"/>
            <w:shd w:val="clear" w:color="auto" w:fill="auto"/>
            <w:vAlign w:val="center"/>
            <w:hideMark/>
            <w:tcPrChange w:id="4419" w:author="Namita Sivasankaran" w:date="2016-11-04T11:51:00Z">
              <w:tcPr>
                <w:tcW w:w="3189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4420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4421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Mobile No*</w:t>
            </w:r>
          </w:p>
        </w:tc>
        <w:tc>
          <w:tcPr>
            <w:tcW w:w="1882" w:type="dxa"/>
            <w:shd w:val="clear" w:color="auto" w:fill="auto"/>
            <w:vAlign w:val="center"/>
            <w:hideMark/>
            <w:tcPrChange w:id="4422" w:author="Namita Sivasankaran" w:date="2016-11-04T11:51:00Z">
              <w:tcPr>
                <w:tcW w:w="2264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4423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4424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Numeric</w:t>
            </w:r>
          </w:p>
        </w:tc>
        <w:tc>
          <w:tcPr>
            <w:tcW w:w="1280" w:type="dxa"/>
            <w:shd w:val="clear" w:color="auto" w:fill="auto"/>
            <w:vAlign w:val="center"/>
            <w:hideMark/>
            <w:tcPrChange w:id="4425" w:author="Namita Sivasankaran" w:date="2016-11-04T11:51:00Z">
              <w:tcPr>
                <w:tcW w:w="1280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4426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4427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Yes</w:t>
            </w:r>
          </w:p>
        </w:tc>
        <w:tc>
          <w:tcPr>
            <w:tcW w:w="1389" w:type="dxa"/>
            <w:shd w:val="clear" w:color="auto" w:fill="auto"/>
            <w:vAlign w:val="center"/>
            <w:hideMark/>
            <w:tcPrChange w:id="4428" w:author="Namita Sivasankaran" w:date="2016-11-04T11:51:00Z">
              <w:tcPr>
                <w:tcW w:w="1417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4429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4430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 </w:t>
            </w:r>
          </w:p>
        </w:tc>
        <w:tc>
          <w:tcPr>
            <w:tcW w:w="2253" w:type="dxa"/>
            <w:shd w:val="clear" w:color="auto" w:fill="auto"/>
            <w:vAlign w:val="center"/>
            <w:hideMark/>
            <w:tcPrChange w:id="4431" w:author="Namita Sivasankaran" w:date="2016-11-04T11:51:00Z">
              <w:tcPr>
                <w:tcW w:w="2268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4432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4433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From Screening</w:t>
            </w:r>
          </w:p>
        </w:tc>
      </w:tr>
      <w:tr w:rsidR="006C38DA" w:rsidRPr="006C38DA" w:rsidTr="00461502">
        <w:trPr>
          <w:trHeight w:val="300"/>
          <w:trPrChange w:id="4434" w:author="Namita Sivasankaran" w:date="2016-11-04T11:51:00Z">
            <w:trPr>
              <w:trHeight w:val="300"/>
            </w:trPr>
          </w:trPrChange>
        </w:trPr>
        <w:tc>
          <w:tcPr>
            <w:tcW w:w="1294" w:type="dxa"/>
            <w:vMerge/>
            <w:vAlign w:val="center"/>
            <w:hideMark/>
            <w:tcPrChange w:id="4435" w:author="Namita Sivasankaran" w:date="2016-11-04T11:51:00Z">
              <w:tcPr>
                <w:tcW w:w="1323" w:type="dxa"/>
                <w:gridSpan w:val="3"/>
                <w:vMerge/>
                <w:tcBorders>
                  <w:top w:val="nil"/>
                  <w:left w:val="single" w:sz="8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4436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824" w:type="dxa"/>
            <w:vMerge/>
            <w:vAlign w:val="center"/>
            <w:hideMark/>
            <w:tcPrChange w:id="4437" w:author="Namita Sivasankaran" w:date="2016-11-04T11:51:00Z">
              <w:tcPr>
                <w:tcW w:w="1628" w:type="dxa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4438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418" w:type="dxa"/>
            <w:gridSpan w:val="3"/>
            <w:vMerge/>
            <w:vAlign w:val="center"/>
            <w:hideMark/>
            <w:tcPrChange w:id="4439" w:author="Namita Sivasankaran" w:date="2016-11-04T11:51:00Z">
              <w:tcPr>
                <w:tcW w:w="1231" w:type="dxa"/>
                <w:gridSpan w:val="3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4440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3260" w:type="dxa"/>
            <w:shd w:val="clear" w:color="auto" w:fill="auto"/>
            <w:vAlign w:val="center"/>
            <w:hideMark/>
            <w:tcPrChange w:id="4441" w:author="Namita Sivasankaran" w:date="2016-11-04T11:51:00Z">
              <w:tcPr>
                <w:tcW w:w="3189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4442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4443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Alternative Mobile No.</w:t>
            </w:r>
          </w:p>
        </w:tc>
        <w:tc>
          <w:tcPr>
            <w:tcW w:w="1882" w:type="dxa"/>
            <w:shd w:val="clear" w:color="auto" w:fill="auto"/>
            <w:vAlign w:val="center"/>
            <w:hideMark/>
            <w:tcPrChange w:id="4444" w:author="Namita Sivasankaran" w:date="2016-11-04T11:51:00Z">
              <w:tcPr>
                <w:tcW w:w="2264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4445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4446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Numeric</w:t>
            </w:r>
          </w:p>
        </w:tc>
        <w:tc>
          <w:tcPr>
            <w:tcW w:w="1280" w:type="dxa"/>
            <w:shd w:val="clear" w:color="auto" w:fill="auto"/>
            <w:vAlign w:val="center"/>
            <w:hideMark/>
            <w:tcPrChange w:id="4447" w:author="Namita Sivasankaran" w:date="2016-11-04T11:51:00Z">
              <w:tcPr>
                <w:tcW w:w="1280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4448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4449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 </w:t>
            </w:r>
          </w:p>
        </w:tc>
        <w:tc>
          <w:tcPr>
            <w:tcW w:w="1389" w:type="dxa"/>
            <w:shd w:val="clear" w:color="auto" w:fill="auto"/>
            <w:vAlign w:val="center"/>
            <w:hideMark/>
            <w:tcPrChange w:id="4450" w:author="Namita Sivasankaran" w:date="2016-11-04T11:51:00Z">
              <w:tcPr>
                <w:tcW w:w="1417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4451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4452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 </w:t>
            </w:r>
          </w:p>
        </w:tc>
        <w:tc>
          <w:tcPr>
            <w:tcW w:w="2253" w:type="dxa"/>
            <w:shd w:val="clear" w:color="auto" w:fill="auto"/>
            <w:vAlign w:val="center"/>
            <w:hideMark/>
            <w:tcPrChange w:id="4453" w:author="Namita Sivasankaran" w:date="2016-11-04T11:51:00Z">
              <w:tcPr>
                <w:tcW w:w="2268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4454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4455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From Screening</w:t>
            </w:r>
          </w:p>
        </w:tc>
      </w:tr>
      <w:tr w:rsidR="006C38DA" w:rsidRPr="006C38DA" w:rsidTr="00461502">
        <w:trPr>
          <w:trHeight w:val="300"/>
          <w:trPrChange w:id="4456" w:author="Namita Sivasankaran" w:date="2016-11-04T11:51:00Z">
            <w:trPr>
              <w:trHeight w:val="300"/>
            </w:trPr>
          </w:trPrChange>
        </w:trPr>
        <w:tc>
          <w:tcPr>
            <w:tcW w:w="1294" w:type="dxa"/>
            <w:vMerge/>
            <w:vAlign w:val="center"/>
            <w:hideMark/>
            <w:tcPrChange w:id="4457" w:author="Namita Sivasankaran" w:date="2016-11-04T11:51:00Z">
              <w:tcPr>
                <w:tcW w:w="1323" w:type="dxa"/>
                <w:gridSpan w:val="3"/>
                <w:vMerge/>
                <w:tcBorders>
                  <w:top w:val="nil"/>
                  <w:left w:val="single" w:sz="8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4458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824" w:type="dxa"/>
            <w:vMerge/>
            <w:vAlign w:val="center"/>
            <w:hideMark/>
            <w:tcPrChange w:id="4459" w:author="Namita Sivasankaran" w:date="2016-11-04T11:51:00Z">
              <w:tcPr>
                <w:tcW w:w="1628" w:type="dxa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4460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418" w:type="dxa"/>
            <w:gridSpan w:val="3"/>
            <w:vMerge/>
            <w:vAlign w:val="center"/>
            <w:hideMark/>
            <w:tcPrChange w:id="4461" w:author="Namita Sivasankaran" w:date="2016-11-04T11:51:00Z">
              <w:tcPr>
                <w:tcW w:w="1231" w:type="dxa"/>
                <w:gridSpan w:val="3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4462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3260" w:type="dxa"/>
            <w:shd w:val="clear" w:color="auto" w:fill="auto"/>
            <w:vAlign w:val="center"/>
            <w:hideMark/>
            <w:tcPrChange w:id="4463" w:author="Namita Sivasankaran" w:date="2016-11-04T11:51:00Z">
              <w:tcPr>
                <w:tcW w:w="3189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4464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4465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WhatsApp Mobile No.</w:t>
            </w:r>
          </w:p>
        </w:tc>
        <w:tc>
          <w:tcPr>
            <w:tcW w:w="1882" w:type="dxa"/>
            <w:shd w:val="clear" w:color="auto" w:fill="auto"/>
            <w:vAlign w:val="center"/>
            <w:hideMark/>
            <w:tcPrChange w:id="4466" w:author="Namita Sivasankaran" w:date="2016-11-04T11:51:00Z">
              <w:tcPr>
                <w:tcW w:w="2264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4467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4468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Numeric</w:t>
            </w:r>
          </w:p>
        </w:tc>
        <w:tc>
          <w:tcPr>
            <w:tcW w:w="1280" w:type="dxa"/>
            <w:shd w:val="clear" w:color="auto" w:fill="auto"/>
            <w:vAlign w:val="center"/>
            <w:hideMark/>
            <w:tcPrChange w:id="4469" w:author="Namita Sivasankaran" w:date="2016-11-04T11:51:00Z">
              <w:tcPr>
                <w:tcW w:w="1280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4470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4471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 </w:t>
            </w:r>
          </w:p>
        </w:tc>
        <w:tc>
          <w:tcPr>
            <w:tcW w:w="1389" w:type="dxa"/>
            <w:shd w:val="clear" w:color="auto" w:fill="auto"/>
            <w:vAlign w:val="center"/>
            <w:hideMark/>
            <w:tcPrChange w:id="4472" w:author="Namita Sivasankaran" w:date="2016-11-04T11:51:00Z">
              <w:tcPr>
                <w:tcW w:w="1417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4473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4474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 </w:t>
            </w:r>
          </w:p>
        </w:tc>
        <w:tc>
          <w:tcPr>
            <w:tcW w:w="2253" w:type="dxa"/>
            <w:shd w:val="clear" w:color="auto" w:fill="auto"/>
            <w:vAlign w:val="center"/>
            <w:hideMark/>
            <w:tcPrChange w:id="4475" w:author="Namita Sivasankaran" w:date="2016-11-04T11:51:00Z">
              <w:tcPr>
                <w:tcW w:w="2268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4476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4477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From Screening</w:t>
            </w:r>
          </w:p>
        </w:tc>
      </w:tr>
      <w:tr w:rsidR="006C38DA" w:rsidRPr="006C38DA" w:rsidTr="00461502">
        <w:trPr>
          <w:trHeight w:val="456"/>
          <w:trPrChange w:id="4478" w:author="Namita Sivasankaran" w:date="2016-11-04T11:53:00Z">
            <w:trPr>
              <w:trHeight w:val="600"/>
            </w:trPr>
          </w:trPrChange>
        </w:trPr>
        <w:tc>
          <w:tcPr>
            <w:tcW w:w="1294" w:type="dxa"/>
            <w:vMerge/>
            <w:vAlign w:val="center"/>
            <w:hideMark/>
            <w:tcPrChange w:id="4479" w:author="Namita Sivasankaran" w:date="2016-11-04T11:53:00Z">
              <w:tcPr>
                <w:tcW w:w="1323" w:type="dxa"/>
                <w:gridSpan w:val="3"/>
                <w:vMerge/>
                <w:tcBorders>
                  <w:top w:val="nil"/>
                  <w:left w:val="single" w:sz="8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4480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824" w:type="dxa"/>
            <w:vMerge/>
            <w:vAlign w:val="center"/>
            <w:hideMark/>
            <w:tcPrChange w:id="4481" w:author="Namita Sivasankaran" w:date="2016-11-04T11:53:00Z">
              <w:tcPr>
                <w:tcW w:w="1628" w:type="dxa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4482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418" w:type="dxa"/>
            <w:gridSpan w:val="3"/>
            <w:vMerge/>
            <w:vAlign w:val="center"/>
            <w:hideMark/>
            <w:tcPrChange w:id="4483" w:author="Namita Sivasankaran" w:date="2016-11-04T11:53:00Z">
              <w:tcPr>
                <w:tcW w:w="1231" w:type="dxa"/>
                <w:gridSpan w:val="3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4484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3260" w:type="dxa"/>
            <w:shd w:val="clear" w:color="auto" w:fill="auto"/>
            <w:vAlign w:val="center"/>
            <w:hideMark/>
            <w:tcPrChange w:id="4485" w:author="Namita Sivasankaran" w:date="2016-11-04T11:53:00Z">
              <w:tcPr>
                <w:tcW w:w="3189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4486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4487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Email ID</w:t>
            </w:r>
          </w:p>
        </w:tc>
        <w:tc>
          <w:tcPr>
            <w:tcW w:w="1882" w:type="dxa"/>
            <w:shd w:val="clear" w:color="auto" w:fill="auto"/>
            <w:vAlign w:val="center"/>
            <w:hideMark/>
            <w:tcPrChange w:id="4488" w:author="Namita Sivasankaran" w:date="2016-11-04T11:53:00Z">
              <w:tcPr>
                <w:tcW w:w="2264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461502" w:rsidRDefault="006668B1" w:rsidP="006668B1">
            <w:pPr>
              <w:rPr>
                <w:ins w:id="4489" w:author="Namita Sivasankaran" w:date="2016-11-04T11:53:00Z"/>
                <w:color w:val="000000"/>
                <w:sz w:val="22"/>
                <w:szCs w:val="22"/>
                <w:lang w:val="en-IN" w:eastAsia="en-IN"/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4490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 xml:space="preserve">Alphanumeric, </w:t>
            </w:r>
          </w:p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4491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del w:id="4492" w:author="Namita Sivasankaran" w:date="2016-11-04T11:53:00Z">
              <w:r w:rsidRPr="006C38DA" w:rsidDel="00461502">
                <w:rPr>
                  <w:color w:val="000000"/>
                  <w:sz w:val="22"/>
                  <w:szCs w:val="22"/>
                  <w:lang w:val="en-IN" w:eastAsia="en-IN"/>
                  <w:rPrChange w:id="4493" w:author="Namita Sivasankaran" w:date="2016-11-04T11:40:00Z">
                    <w:rPr>
                      <w:rFonts w:ascii="Calibri" w:hAnsi="Calibri"/>
                      <w:color w:val="000000"/>
                      <w:sz w:val="24"/>
                      <w:szCs w:val="24"/>
                      <w:lang w:val="en-IN" w:eastAsia="en-IN"/>
                    </w:rPr>
                  </w:rPrChange>
                </w:rPr>
                <w:delText>spl charac</w:delText>
              </w:r>
            </w:del>
            <w:ins w:id="4494" w:author="Namita Sivasankaran" w:date="2016-11-04T11:53:00Z">
              <w:r w:rsidR="00461502">
                <w:rPr>
                  <w:color w:val="000000"/>
                  <w:sz w:val="22"/>
                  <w:szCs w:val="22"/>
                  <w:lang w:val="en-IN" w:eastAsia="en-IN"/>
                </w:rPr>
                <w:t>special characters</w:t>
              </w:r>
            </w:ins>
          </w:p>
        </w:tc>
        <w:tc>
          <w:tcPr>
            <w:tcW w:w="1280" w:type="dxa"/>
            <w:shd w:val="clear" w:color="auto" w:fill="auto"/>
            <w:vAlign w:val="center"/>
            <w:hideMark/>
            <w:tcPrChange w:id="4495" w:author="Namita Sivasankaran" w:date="2016-11-04T11:53:00Z">
              <w:tcPr>
                <w:tcW w:w="1280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4496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4497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 </w:t>
            </w:r>
          </w:p>
        </w:tc>
        <w:tc>
          <w:tcPr>
            <w:tcW w:w="1389" w:type="dxa"/>
            <w:shd w:val="clear" w:color="auto" w:fill="auto"/>
            <w:vAlign w:val="center"/>
            <w:hideMark/>
            <w:tcPrChange w:id="4498" w:author="Namita Sivasankaran" w:date="2016-11-04T11:53:00Z">
              <w:tcPr>
                <w:tcW w:w="1417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4499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4500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 </w:t>
            </w:r>
          </w:p>
        </w:tc>
        <w:tc>
          <w:tcPr>
            <w:tcW w:w="2253" w:type="dxa"/>
            <w:shd w:val="clear" w:color="auto" w:fill="auto"/>
            <w:vAlign w:val="center"/>
            <w:hideMark/>
            <w:tcPrChange w:id="4501" w:author="Namita Sivasankaran" w:date="2016-11-04T11:53:00Z">
              <w:tcPr>
                <w:tcW w:w="2268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4502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4503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From Screening</w:t>
            </w:r>
          </w:p>
        </w:tc>
      </w:tr>
      <w:tr w:rsidR="006C38DA" w:rsidRPr="006C38DA" w:rsidTr="00461502">
        <w:trPr>
          <w:trHeight w:val="300"/>
          <w:trPrChange w:id="4504" w:author="Namita Sivasankaran" w:date="2016-11-04T11:51:00Z">
            <w:trPr>
              <w:trHeight w:val="300"/>
            </w:trPr>
          </w:trPrChange>
        </w:trPr>
        <w:tc>
          <w:tcPr>
            <w:tcW w:w="1294" w:type="dxa"/>
            <w:vMerge/>
            <w:vAlign w:val="center"/>
            <w:hideMark/>
            <w:tcPrChange w:id="4505" w:author="Namita Sivasankaran" w:date="2016-11-04T11:51:00Z">
              <w:tcPr>
                <w:tcW w:w="1323" w:type="dxa"/>
                <w:gridSpan w:val="3"/>
                <w:vMerge/>
                <w:tcBorders>
                  <w:top w:val="nil"/>
                  <w:left w:val="single" w:sz="8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4506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824" w:type="dxa"/>
            <w:vMerge/>
            <w:vAlign w:val="center"/>
            <w:hideMark/>
            <w:tcPrChange w:id="4507" w:author="Namita Sivasankaran" w:date="2016-11-04T11:51:00Z">
              <w:tcPr>
                <w:tcW w:w="1628" w:type="dxa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4508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418" w:type="dxa"/>
            <w:gridSpan w:val="3"/>
            <w:vMerge/>
            <w:vAlign w:val="center"/>
            <w:hideMark/>
            <w:tcPrChange w:id="4509" w:author="Namita Sivasankaran" w:date="2016-11-04T11:51:00Z">
              <w:tcPr>
                <w:tcW w:w="1231" w:type="dxa"/>
                <w:gridSpan w:val="3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4510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3260" w:type="dxa"/>
            <w:shd w:val="clear" w:color="auto" w:fill="auto"/>
            <w:vAlign w:val="center"/>
            <w:hideMark/>
            <w:tcPrChange w:id="4511" w:author="Namita Sivasankaran" w:date="2016-11-04T11:51:00Z">
              <w:tcPr>
                <w:tcW w:w="3189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4512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4513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Preferred language of communication*</w:t>
            </w:r>
          </w:p>
        </w:tc>
        <w:tc>
          <w:tcPr>
            <w:tcW w:w="1882" w:type="dxa"/>
            <w:shd w:val="clear" w:color="auto" w:fill="auto"/>
            <w:vAlign w:val="center"/>
            <w:hideMark/>
            <w:tcPrChange w:id="4514" w:author="Namita Sivasankaran" w:date="2016-11-04T11:51:00Z">
              <w:tcPr>
                <w:tcW w:w="2264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4515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4516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Dropdown</w:t>
            </w:r>
          </w:p>
        </w:tc>
        <w:tc>
          <w:tcPr>
            <w:tcW w:w="1280" w:type="dxa"/>
            <w:shd w:val="clear" w:color="auto" w:fill="auto"/>
            <w:vAlign w:val="center"/>
            <w:hideMark/>
            <w:tcPrChange w:id="4517" w:author="Namita Sivasankaran" w:date="2016-11-04T11:51:00Z">
              <w:tcPr>
                <w:tcW w:w="1280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4518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4519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Yes</w:t>
            </w:r>
          </w:p>
        </w:tc>
        <w:tc>
          <w:tcPr>
            <w:tcW w:w="1389" w:type="dxa"/>
            <w:shd w:val="clear" w:color="auto" w:fill="auto"/>
            <w:vAlign w:val="center"/>
            <w:hideMark/>
            <w:tcPrChange w:id="4520" w:author="Namita Sivasankaran" w:date="2016-11-04T11:51:00Z">
              <w:tcPr>
                <w:tcW w:w="1417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4521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4522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 </w:t>
            </w:r>
          </w:p>
        </w:tc>
        <w:tc>
          <w:tcPr>
            <w:tcW w:w="2253" w:type="dxa"/>
            <w:shd w:val="clear" w:color="auto" w:fill="auto"/>
            <w:vAlign w:val="center"/>
            <w:hideMark/>
            <w:tcPrChange w:id="4523" w:author="Namita Sivasankaran" w:date="2016-11-04T11:51:00Z">
              <w:tcPr>
                <w:tcW w:w="2268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4524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4525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From Screening</w:t>
            </w:r>
          </w:p>
        </w:tc>
      </w:tr>
      <w:tr w:rsidR="006C38DA" w:rsidRPr="006C38DA" w:rsidTr="00461502">
        <w:trPr>
          <w:trHeight w:val="300"/>
          <w:trPrChange w:id="4526" w:author="Namita Sivasankaran" w:date="2016-11-04T11:51:00Z">
            <w:trPr>
              <w:trHeight w:val="300"/>
            </w:trPr>
          </w:trPrChange>
        </w:trPr>
        <w:tc>
          <w:tcPr>
            <w:tcW w:w="1294" w:type="dxa"/>
            <w:vMerge/>
            <w:vAlign w:val="center"/>
            <w:hideMark/>
            <w:tcPrChange w:id="4527" w:author="Namita Sivasankaran" w:date="2016-11-04T11:51:00Z">
              <w:tcPr>
                <w:tcW w:w="1323" w:type="dxa"/>
                <w:gridSpan w:val="3"/>
                <w:vMerge/>
                <w:tcBorders>
                  <w:top w:val="nil"/>
                  <w:left w:val="single" w:sz="8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4528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824" w:type="dxa"/>
            <w:vMerge/>
            <w:vAlign w:val="center"/>
            <w:hideMark/>
            <w:tcPrChange w:id="4529" w:author="Namita Sivasankaran" w:date="2016-11-04T11:51:00Z">
              <w:tcPr>
                <w:tcW w:w="1628" w:type="dxa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4530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418" w:type="dxa"/>
            <w:gridSpan w:val="3"/>
            <w:vMerge/>
            <w:vAlign w:val="center"/>
            <w:hideMark/>
            <w:tcPrChange w:id="4531" w:author="Namita Sivasankaran" w:date="2016-11-04T11:51:00Z">
              <w:tcPr>
                <w:tcW w:w="1231" w:type="dxa"/>
                <w:gridSpan w:val="3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4532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3260" w:type="dxa"/>
            <w:shd w:val="clear" w:color="auto" w:fill="auto"/>
            <w:vAlign w:val="center"/>
            <w:hideMark/>
            <w:tcPrChange w:id="4533" w:author="Namita Sivasankaran" w:date="2016-11-04T11:51:00Z">
              <w:tcPr>
                <w:tcW w:w="3189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4534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4535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Mother’s Name</w:t>
            </w:r>
          </w:p>
        </w:tc>
        <w:tc>
          <w:tcPr>
            <w:tcW w:w="1882" w:type="dxa"/>
            <w:shd w:val="clear" w:color="auto" w:fill="auto"/>
            <w:vAlign w:val="center"/>
            <w:hideMark/>
            <w:tcPrChange w:id="4536" w:author="Namita Sivasankaran" w:date="2016-11-04T11:51:00Z">
              <w:tcPr>
                <w:tcW w:w="2264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4537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4538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Text</w:t>
            </w:r>
          </w:p>
        </w:tc>
        <w:tc>
          <w:tcPr>
            <w:tcW w:w="1280" w:type="dxa"/>
            <w:shd w:val="clear" w:color="auto" w:fill="auto"/>
            <w:vAlign w:val="center"/>
            <w:hideMark/>
            <w:tcPrChange w:id="4539" w:author="Namita Sivasankaran" w:date="2016-11-04T11:51:00Z">
              <w:tcPr>
                <w:tcW w:w="1280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4540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4541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 </w:t>
            </w:r>
          </w:p>
        </w:tc>
        <w:tc>
          <w:tcPr>
            <w:tcW w:w="1389" w:type="dxa"/>
            <w:shd w:val="clear" w:color="auto" w:fill="auto"/>
            <w:vAlign w:val="center"/>
            <w:hideMark/>
            <w:tcPrChange w:id="4542" w:author="Namita Sivasankaran" w:date="2016-11-04T11:51:00Z">
              <w:tcPr>
                <w:tcW w:w="1417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4543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4544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 </w:t>
            </w:r>
          </w:p>
        </w:tc>
        <w:tc>
          <w:tcPr>
            <w:tcW w:w="2253" w:type="dxa"/>
            <w:shd w:val="clear" w:color="auto" w:fill="auto"/>
            <w:vAlign w:val="center"/>
            <w:hideMark/>
            <w:tcPrChange w:id="4545" w:author="Namita Sivasankaran" w:date="2016-11-04T11:51:00Z">
              <w:tcPr>
                <w:tcW w:w="2268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4546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4547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From Screening</w:t>
            </w:r>
          </w:p>
        </w:tc>
      </w:tr>
      <w:tr w:rsidR="006C38DA" w:rsidRPr="006C38DA" w:rsidTr="00461502">
        <w:trPr>
          <w:trHeight w:val="300"/>
          <w:trPrChange w:id="4548" w:author="Namita Sivasankaran" w:date="2016-11-04T11:51:00Z">
            <w:trPr>
              <w:trHeight w:val="300"/>
            </w:trPr>
          </w:trPrChange>
        </w:trPr>
        <w:tc>
          <w:tcPr>
            <w:tcW w:w="1294" w:type="dxa"/>
            <w:vMerge/>
            <w:vAlign w:val="center"/>
            <w:hideMark/>
            <w:tcPrChange w:id="4549" w:author="Namita Sivasankaran" w:date="2016-11-04T11:51:00Z">
              <w:tcPr>
                <w:tcW w:w="1323" w:type="dxa"/>
                <w:gridSpan w:val="3"/>
                <w:vMerge/>
                <w:tcBorders>
                  <w:top w:val="nil"/>
                  <w:left w:val="single" w:sz="8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4550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824" w:type="dxa"/>
            <w:vMerge/>
            <w:vAlign w:val="center"/>
            <w:hideMark/>
            <w:tcPrChange w:id="4551" w:author="Namita Sivasankaran" w:date="2016-11-04T11:51:00Z">
              <w:tcPr>
                <w:tcW w:w="1628" w:type="dxa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4552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418" w:type="dxa"/>
            <w:gridSpan w:val="3"/>
            <w:vMerge/>
            <w:vAlign w:val="center"/>
            <w:hideMark/>
            <w:tcPrChange w:id="4553" w:author="Namita Sivasankaran" w:date="2016-11-04T11:51:00Z">
              <w:tcPr>
                <w:tcW w:w="1231" w:type="dxa"/>
                <w:gridSpan w:val="3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4554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3260" w:type="dxa"/>
            <w:shd w:val="clear" w:color="auto" w:fill="auto"/>
            <w:vAlign w:val="center"/>
            <w:hideMark/>
            <w:tcPrChange w:id="4555" w:author="Namita Sivasankaran" w:date="2016-11-04T11:51:00Z">
              <w:tcPr>
                <w:tcW w:w="3189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4556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4557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Marital Status</w:t>
            </w:r>
          </w:p>
        </w:tc>
        <w:tc>
          <w:tcPr>
            <w:tcW w:w="1882" w:type="dxa"/>
            <w:shd w:val="clear" w:color="auto" w:fill="auto"/>
            <w:vAlign w:val="center"/>
            <w:hideMark/>
            <w:tcPrChange w:id="4558" w:author="Namita Sivasankaran" w:date="2016-11-04T11:51:00Z">
              <w:tcPr>
                <w:tcW w:w="2264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4559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4560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Text</w:t>
            </w:r>
          </w:p>
        </w:tc>
        <w:tc>
          <w:tcPr>
            <w:tcW w:w="1280" w:type="dxa"/>
            <w:shd w:val="clear" w:color="auto" w:fill="auto"/>
            <w:vAlign w:val="center"/>
            <w:hideMark/>
            <w:tcPrChange w:id="4561" w:author="Namita Sivasankaran" w:date="2016-11-04T11:51:00Z">
              <w:tcPr>
                <w:tcW w:w="1280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4562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4563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Yes</w:t>
            </w:r>
          </w:p>
        </w:tc>
        <w:tc>
          <w:tcPr>
            <w:tcW w:w="1389" w:type="dxa"/>
            <w:shd w:val="clear" w:color="auto" w:fill="auto"/>
            <w:vAlign w:val="center"/>
            <w:hideMark/>
            <w:tcPrChange w:id="4564" w:author="Namita Sivasankaran" w:date="2016-11-04T11:51:00Z">
              <w:tcPr>
                <w:tcW w:w="1417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4565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4566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 </w:t>
            </w:r>
          </w:p>
        </w:tc>
        <w:tc>
          <w:tcPr>
            <w:tcW w:w="2253" w:type="dxa"/>
            <w:shd w:val="clear" w:color="auto" w:fill="auto"/>
            <w:vAlign w:val="center"/>
            <w:hideMark/>
            <w:tcPrChange w:id="4567" w:author="Namita Sivasankaran" w:date="2016-11-04T11:51:00Z">
              <w:tcPr>
                <w:tcW w:w="2268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4568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4569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From Screening</w:t>
            </w:r>
          </w:p>
        </w:tc>
      </w:tr>
      <w:tr w:rsidR="006C38DA" w:rsidRPr="006C38DA" w:rsidTr="00461502">
        <w:trPr>
          <w:trHeight w:val="300"/>
          <w:trPrChange w:id="4570" w:author="Namita Sivasankaran" w:date="2016-11-04T11:51:00Z">
            <w:trPr>
              <w:trHeight w:val="300"/>
            </w:trPr>
          </w:trPrChange>
        </w:trPr>
        <w:tc>
          <w:tcPr>
            <w:tcW w:w="1294" w:type="dxa"/>
            <w:vMerge/>
            <w:vAlign w:val="center"/>
            <w:hideMark/>
            <w:tcPrChange w:id="4571" w:author="Namita Sivasankaran" w:date="2016-11-04T11:51:00Z">
              <w:tcPr>
                <w:tcW w:w="1323" w:type="dxa"/>
                <w:gridSpan w:val="3"/>
                <w:vMerge/>
                <w:tcBorders>
                  <w:top w:val="nil"/>
                  <w:left w:val="single" w:sz="8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4572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824" w:type="dxa"/>
            <w:vMerge/>
            <w:vAlign w:val="center"/>
            <w:hideMark/>
            <w:tcPrChange w:id="4573" w:author="Namita Sivasankaran" w:date="2016-11-04T11:51:00Z">
              <w:tcPr>
                <w:tcW w:w="1628" w:type="dxa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4574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418" w:type="dxa"/>
            <w:gridSpan w:val="3"/>
            <w:vMerge/>
            <w:vAlign w:val="center"/>
            <w:hideMark/>
            <w:tcPrChange w:id="4575" w:author="Namita Sivasankaran" w:date="2016-11-04T11:51:00Z">
              <w:tcPr>
                <w:tcW w:w="1231" w:type="dxa"/>
                <w:gridSpan w:val="3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4576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3260" w:type="dxa"/>
            <w:shd w:val="clear" w:color="auto" w:fill="auto"/>
            <w:vAlign w:val="center"/>
            <w:hideMark/>
            <w:tcPrChange w:id="4577" w:author="Namita Sivasankaran" w:date="2016-11-04T11:51:00Z">
              <w:tcPr>
                <w:tcW w:w="3189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4578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4579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Spouse Name</w:t>
            </w:r>
          </w:p>
        </w:tc>
        <w:tc>
          <w:tcPr>
            <w:tcW w:w="1882" w:type="dxa"/>
            <w:shd w:val="clear" w:color="auto" w:fill="auto"/>
            <w:vAlign w:val="center"/>
            <w:hideMark/>
            <w:tcPrChange w:id="4580" w:author="Namita Sivasankaran" w:date="2016-11-04T11:51:00Z">
              <w:tcPr>
                <w:tcW w:w="2264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4581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4582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Text</w:t>
            </w:r>
          </w:p>
        </w:tc>
        <w:tc>
          <w:tcPr>
            <w:tcW w:w="1280" w:type="dxa"/>
            <w:shd w:val="clear" w:color="auto" w:fill="auto"/>
            <w:vAlign w:val="center"/>
            <w:hideMark/>
            <w:tcPrChange w:id="4583" w:author="Namita Sivasankaran" w:date="2016-11-04T11:51:00Z">
              <w:tcPr>
                <w:tcW w:w="1280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4584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4585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 </w:t>
            </w:r>
          </w:p>
        </w:tc>
        <w:tc>
          <w:tcPr>
            <w:tcW w:w="1389" w:type="dxa"/>
            <w:shd w:val="clear" w:color="auto" w:fill="auto"/>
            <w:vAlign w:val="center"/>
            <w:hideMark/>
            <w:tcPrChange w:id="4586" w:author="Namita Sivasankaran" w:date="2016-11-04T11:51:00Z">
              <w:tcPr>
                <w:tcW w:w="1417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4587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4588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 </w:t>
            </w:r>
          </w:p>
        </w:tc>
        <w:tc>
          <w:tcPr>
            <w:tcW w:w="2253" w:type="dxa"/>
            <w:shd w:val="clear" w:color="auto" w:fill="auto"/>
            <w:vAlign w:val="center"/>
            <w:hideMark/>
            <w:tcPrChange w:id="4589" w:author="Namita Sivasankaran" w:date="2016-11-04T11:51:00Z">
              <w:tcPr>
                <w:tcW w:w="2268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4590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4591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From Screening</w:t>
            </w:r>
          </w:p>
        </w:tc>
      </w:tr>
      <w:tr w:rsidR="006C38DA" w:rsidRPr="006C38DA" w:rsidTr="00461502">
        <w:trPr>
          <w:trHeight w:val="300"/>
          <w:trPrChange w:id="4592" w:author="Namita Sivasankaran" w:date="2016-11-04T11:51:00Z">
            <w:trPr>
              <w:trHeight w:val="300"/>
            </w:trPr>
          </w:trPrChange>
        </w:trPr>
        <w:tc>
          <w:tcPr>
            <w:tcW w:w="1294" w:type="dxa"/>
            <w:vMerge/>
            <w:vAlign w:val="center"/>
            <w:hideMark/>
            <w:tcPrChange w:id="4593" w:author="Namita Sivasankaran" w:date="2016-11-04T11:51:00Z">
              <w:tcPr>
                <w:tcW w:w="1323" w:type="dxa"/>
                <w:gridSpan w:val="3"/>
                <w:vMerge/>
                <w:tcBorders>
                  <w:top w:val="nil"/>
                  <w:left w:val="single" w:sz="8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4594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824" w:type="dxa"/>
            <w:vMerge/>
            <w:vAlign w:val="center"/>
            <w:hideMark/>
            <w:tcPrChange w:id="4595" w:author="Namita Sivasankaran" w:date="2016-11-04T11:51:00Z">
              <w:tcPr>
                <w:tcW w:w="1628" w:type="dxa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4596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418" w:type="dxa"/>
            <w:gridSpan w:val="3"/>
            <w:vMerge/>
            <w:vAlign w:val="center"/>
            <w:hideMark/>
            <w:tcPrChange w:id="4597" w:author="Namita Sivasankaran" w:date="2016-11-04T11:51:00Z">
              <w:tcPr>
                <w:tcW w:w="1231" w:type="dxa"/>
                <w:gridSpan w:val="3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4598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3260" w:type="dxa"/>
            <w:shd w:val="clear" w:color="auto" w:fill="auto"/>
            <w:vAlign w:val="center"/>
            <w:hideMark/>
            <w:tcPrChange w:id="4599" w:author="Namita Sivasankaran" w:date="2016-11-04T11:51:00Z">
              <w:tcPr>
                <w:tcW w:w="3189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4600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4601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Relationship with Applicant</w:t>
            </w:r>
          </w:p>
        </w:tc>
        <w:tc>
          <w:tcPr>
            <w:tcW w:w="1882" w:type="dxa"/>
            <w:shd w:val="clear" w:color="auto" w:fill="auto"/>
            <w:vAlign w:val="center"/>
            <w:hideMark/>
            <w:tcPrChange w:id="4602" w:author="Namita Sivasankaran" w:date="2016-11-04T11:51:00Z">
              <w:tcPr>
                <w:tcW w:w="2264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4603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4604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Text</w:t>
            </w:r>
          </w:p>
        </w:tc>
        <w:tc>
          <w:tcPr>
            <w:tcW w:w="1280" w:type="dxa"/>
            <w:shd w:val="clear" w:color="auto" w:fill="auto"/>
            <w:vAlign w:val="center"/>
            <w:hideMark/>
            <w:tcPrChange w:id="4605" w:author="Namita Sivasankaran" w:date="2016-11-04T11:51:00Z">
              <w:tcPr>
                <w:tcW w:w="1280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4606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4607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Yes</w:t>
            </w:r>
          </w:p>
        </w:tc>
        <w:tc>
          <w:tcPr>
            <w:tcW w:w="1389" w:type="dxa"/>
            <w:shd w:val="clear" w:color="auto" w:fill="auto"/>
            <w:vAlign w:val="center"/>
            <w:hideMark/>
            <w:tcPrChange w:id="4608" w:author="Namita Sivasankaran" w:date="2016-11-04T11:51:00Z">
              <w:tcPr>
                <w:tcW w:w="1417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4609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4610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 </w:t>
            </w:r>
          </w:p>
        </w:tc>
        <w:tc>
          <w:tcPr>
            <w:tcW w:w="2253" w:type="dxa"/>
            <w:shd w:val="clear" w:color="auto" w:fill="auto"/>
            <w:vAlign w:val="center"/>
            <w:hideMark/>
            <w:tcPrChange w:id="4611" w:author="Namita Sivasankaran" w:date="2016-11-04T11:51:00Z">
              <w:tcPr>
                <w:tcW w:w="2268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4612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4613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From Screening</w:t>
            </w:r>
          </w:p>
        </w:tc>
      </w:tr>
      <w:tr w:rsidR="006C38DA" w:rsidRPr="006C38DA" w:rsidTr="00461502">
        <w:trPr>
          <w:trHeight w:val="300"/>
          <w:trPrChange w:id="4614" w:author="Namita Sivasankaran" w:date="2016-11-04T11:51:00Z">
            <w:trPr>
              <w:trHeight w:val="300"/>
            </w:trPr>
          </w:trPrChange>
        </w:trPr>
        <w:tc>
          <w:tcPr>
            <w:tcW w:w="1294" w:type="dxa"/>
            <w:vMerge/>
            <w:vAlign w:val="center"/>
            <w:hideMark/>
            <w:tcPrChange w:id="4615" w:author="Namita Sivasankaran" w:date="2016-11-04T11:51:00Z">
              <w:tcPr>
                <w:tcW w:w="1323" w:type="dxa"/>
                <w:gridSpan w:val="3"/>
                <w:vMerge/>
                <w:tcBorders>
                  <w:top w:val="nil"/>
                  <w:left w:val="single" w:sz="8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4616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824" w:type="dxa"/>
            <w:vMerge/>
            <w:vAlign w:val="center"/>
            <w:hideMark/>
            <w:tcPrChange w:id="4617" w:author="Namita Sivasankaran" w:date="2016-11-04T11:51:00Z">
              <w:tcPr>
                <w:tcW w:w="1628" w:type="dxa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4618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418" w:type="dxa"/>
            <w:gridSpan w:val="3"/>
            <w:vMerge/>
            <w:vAlign w:val="center"/>
            <w:hideMark/>
            <w:tcPrChange w:id="4619" w:author="Namita Sivasankaran" w:date="2016-11-04T11:51:00Z">
              <w:tcPr>
                <w:tcW w:w="1231" w:type="dxa"/>
                <w:gridSpan w:val="3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4620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3260" w:type="dxa"/>
            <w:shd w:val="clear" w:color="auto" w:fill="auto"/>
            <w:vAlign w:val="center"/>
            <w:hideMark/>
            <w:tcPrChange w:id="4621" w:author="Namita Sivasankaran" w:date="2016-11-04T11:51:00Z">
              <w:tcPr>
                <w:tcW w:w="3189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4622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4623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Business Involvement*</w:t>
            </w:r>
          </w:p>
        </w:tc>
        <w:tc>
          <w:tcPr>
            <w:tcW w:w="1882" w:type="dxa"/>
            <w:shd w:val="clear" w:color="auto" w:fill="auto"/>
            <w:vAlign w:val="center"/>
            <w:hideMark/>
            <w:tcPrChange w:id="4624" w:author="Namita Sivasankaran" w:date="2016-11-04T11:51:00Z">
              <w:tcPr>
                <w:tcW w:w="2264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4625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4626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Dropdown</w:t>
            </w:r>
          </w:p>
        </w:tc>
        <w:tc>
          <w:tcPr>
            <w:tcW w:w="1280" w:type="dxa"/>
            <w:shd w:val="clear" w:color="auto" w:fill="auto"/>
            <w:vAlign w:val="center"/>
            <w:hideMark/>
            <w:tcPrChange w:id="4627" w:author="Namita Sivasankaran" w:date="2016-11-04T11:51:00Z">
              <w:tcPr>
                <w:tcW w:w="1280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4628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4629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Yes</w:t>
            </w:r>
          </w:p>
        </w:tc>
        <w:tc>
          <w:tcPr>
            <w:tcW w:w="1389" w:type="dxa"/>
            <w:shd w:val="clear" w:color="auto" w:fill="auto"/>
            <w:vAlign w:val="center"/>
            <w:hideMark/>
            <w:tcPrChange w:id="4630" w:author="Namita Sivasankaran" w:date="2016-11-04T11:51:00Z">
              <w:tcPr>
                <w:tcW w:w="1417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4631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4632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 </w:t>
            </w:r>
          </w:p>
        </w:tc>
        <w:tc>
          <w:tcPr>
            <w:tcW w:w="2253" w:type="dxa"/>
            <w:shd w:val="clear" w:color="auto" w:fill="auto"/>
            <w:vAlign w:val="center"/>
            <w:hideMark/>
            <w:tcPrChange w:id="4633" w:author="Namita Sivasankaran" w:date="2016-11-04T11:51:00Z">
              <w:tcPr>
                <w:tcW w:w="2268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4634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4635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From Screening</w:t>
            </w:r>
          </w:p>
        </w:tc>
      </w:tr>
      <w:tr w:rsidR="006C38DA" w:rsidRPr="006C38DA" w:rsidTr="00461502">
        <w:trPr>
          <w:trHeight w:val="600"/>
          <w:trPrChange w:id="4636" w:author="Namita Sivasankaran" w:date="2016-11-04T11:51:00Z">
            <w:trPr>
              <w:trHeight w:val="600"/>
            </w:trPr>
          </w:trPrChange>
        </w:trPr>
        <w:tc>
          <w:tcPr>
            <w:tcW w:w="1294" w:type="dxa"/>
            <w:vMerge/>
            <w:vAlign w:val="center"/>
            <w:hideMark/>
            <w:tcPrChange w:id="4637" w:author="Namita Sivasankaran" w:date="2016-11-04T11:51:00Z">
              <w:tcPr>
                <w:tcW w:w="1323" w:type="dxa"/>
                <w:gridSpan w:val="3"/>
                <w:vMerge/>
                <w:tcBorders>
                  <w:top w:val="nil"/>
                  <w:left w:val="single" w:sz="8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4638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824" w:type="dxa"/>
            <w:vMerge/>
            <w:vAlign w:val="center"/>
            <w:hideMark/>
            <w:tcPrChange w:id="4639" w:author="Namita Sivasankaran" w:date="2016-11-04T11:51:00Z">
              <w:tcPr>
                <w:tcW w:w="1628" w:type="dxa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4640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418" w:type="dxa"/>
            <w:gridSpan w:val="3"/>
            <w:vMerge/>
            <w:vAlign w:val="center"/>
            <w:hideMark/>
            <w:tcPrChange w:id="4641" w:author="Namita Sivasankaran" w:date="2016-11-04T11:51:00Z">
              <w:tcPr>
                <w:tcW w:w="1231" w:type="dxa"/>
                <w:gridSpan w:val="3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4642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3260" w:type="dxa"/>
            <w:shd w:val="clear" w:color="auto" w:fill="auto"/>
            <w:vAlign w:val="center"/>
            <w:hideMark/>
            <w:tcPrChange w:id="4643" w:author="Namita Sivasankaran" w:date="2016-11-04T11:51:00Z">
              <w:tcPr>
                <w:tcW w:w="3189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4644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4645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Have you ever been a proprietor or partner of any other company</w:t>
            </w:r>
          </w:p>
        </w:tc>
        <w:tc>
          <w:tcPr>
            <w:tcW w:w="1882" w:type="dxa"/>
            <w:shd w:val="clear" w:color="auto" w:fill="auto"/>
            <w:vAlign w:val="center"/>
            <w:hideMark/>
            <w:tcPrChange w:id="4646" w:author="Namita Sivasankaran" w:date="2016-11-04T11:51:00Z">
              <w:tcPr>
                <w:tcW w:w="2264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4647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4648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Radio Buttons</w:t>
            </w:r>
          </w:p>
        </w:tc>
        <w:tc>
          <w:tcPr>
            <w:tcW w:w="1280" w:type="dxa"/>
            <w:shd w:val="clear" w:color="auto" w:fill="auto"/>
            <w:vAlign w:val="center"/>
            <w:hideMark/>
            <w:tcPrChange w:id="4649" w:author="Namita Sivasankaran" w:date="2016-11-04T11:51:00Z">
              <w:tcPr>
                <w:tcW w:w="1280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4650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4651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 </w:t>
            </w:r>
          </w:p>
        </w:tc>
        <w:tc>
          <w:tcPr>
            <w:tcW w:w="1389" w:type="dxa"/>
            <w:shd w:val="clear" w:color="auto" w:fill="auto"/>
            <w:vAlign w:val="center"/>
            <w:hideMark/>
            <w:tcPrChange w:id="4652" w:author="Namita Sivasankaran" w:date="2016-11-04T11:51:00Z">
              <w:tcPr>
                <w:tcW w:w="1417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4653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4654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 </w:t>
            </w:r>
          </w:p>
        </w:tc>
        <w:tc>
          <w:tcPr>
            <w:tcW w:w="2253" w:type="dxa"/>
            <w:shd w:val="clear" w:color="auto" w:fill="auto"/>
            <w:vAlign w:val="center"/>
            <w:hideMark/>
            <w:tcPrChange w:id="4655" w:author="Namita Sivasankaran" w:date="2016-11-04T11:51:00Z">
              <w:tcPr>
                <w:tcW w:w="2268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4656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4657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From Screening</w:t>
            </w:r>
          </w:p>
        </w:tc>
      </w:tr>
      <w:tr w:rsidR="006C38DA" w:rsidRPr="006C38DA" w:rsidTr="00461502">
        <w:trPr>
          <w:trHeight w:val="300"/>
          <w:trPrChange w:id="4658" w:author="Namita Sivasankaran" w:date="2016-11-04T11:51:00Z">
            <w:trPr>
              <w:trHeight w:val="300"/>
            </w:trPr>
          </w:trPrChange>
        </w:trPr>
        <w:tc>
          <w:tcPr>
            <w:tcW w:w="1294" w:type="dxa"/>
            <w:vMerge/>
            <w:vAlign w:val="center"/>
            <w:hideMark/>
            <w:tcPrChange w:id="4659" w:author="Namita Sivasankaran" w:date="2016-11-04T11:51:00Z">
              <w:tcPr>
                <w:tcW w:w="1323" w:type="dxa"/>
                <w:gridSpan w:val="3"/>
                <w:vMerge/>
                <w:tcBorders>
                  <w:top w:val="nil"/>
                  <w:left w:val="single" w:sz="8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4660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824" w:type="dxa"/>
            <w:vMerge/>
            <w:vAlign w:val="center"/>
            <w:hideMark/>
            <w:tcPrChange w:id="4661" w:author="Namita Sivasankaran" w:date="2016-11-04T11:51:00Z">
              <w:tcPr>
                <w:tcW w:w="1628" w:type="dxa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4662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418" w:type="dxa"/>
            <w:gridSpan w:val="3"/>
            <w:vMerge/>
            <w:vAlign w:val="center"/>
            <w:hideMark/>
            <w:tcPrChange w:id="4663" w:author="Namita Sivasankaran" w:date="2016-11-04T11:51:00Z">
              <w:tcPr>
                <w:tcW w:w="1231" w:type="dxa"/>
                <w:gridSpan w:val="3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4664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3260" w:type="dxa"/>
            <w:shd w:val="clear" w:color="auto" w:fill="auto"/>
            <w:vAlign w:val="center"/>
            <w:hideMark/>
            <w:tcPrChange w:id="4665" w:author="Namita Sivasankaran" w:date="2016-11-04T11:51:00Z">
              <w:tcPr>
                <w:tcW w:w="3189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4666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4667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If yes, did the business close?</w:t>
            </w:r>
          </w:p>
        </w:tc>
        <w:tc>
          <w:tcPr>
            <w:tcW w:w="1882" w:type="dxa"/>
            <w:shd w:val="clear" w:color="auto" w:fill="auto"/>
            <w:vAlign w:val="center"/>
            <w:hideMark/>
            <w:tcPrChange w:id="4668" w:author="Namita Sivasankaran" w:date="2016-11-04T11:51:00Z">
              <w:tcPr>
                <w:tcW w:w="2264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4669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4670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Radio Buttons</w:t>
            </w:r>
          </w:p>
        </w:tc>
        <w:tc>
          <w:tcPr>
            <w:tcW w:w="1280" w:type="dxa"/>
            <w:shd w:val="clear" w:color="auto" w:fill="auto"/>
            <w:vAlign w:val="center"/>
            <w:hideMark/>
            <w:tcPrChange w:id="4671" w:author="Namita Sivasankaran" w:date="2016-11-04T11:51:00Z">
              <w:tcPr>
                <w:tcW w:w="1280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4672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4673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 </w:t>
            </w:r>
          </w:p>
        </w:tc>
        <w:tc>
          <w:tcPr>
            <w:tcW w:w="1389" w:type="dxa"/>
            <w:shd w:val="clear" w:color="auto" w:fill="auto"/>
            <w:vAlign w:val="center"/>
            <w:hideMark/>
            <w:tcPrChange w:id="4674" w:author="Namita Sivasankaran" w:date="2016-11-04T11:51:00Z">
              <w:tcPr>
                <w:tcW w:w="1417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4675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4676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 </w:t>
            </w:r>
          </w:p>
        </w:tc>
        <w:tc>
          <w:tcPr>
            <w:tcW w:w="2253" w:type="dxa"/>
            <w:shd w:val="clear" w:color="auto" w:fill="auto"/>
            <w:vAlign w:val="center"/>
            <w:hideMark/>
            <w:tcPrChange w:id="4677" w:author="Namita Sivasankaran" w:date="2016-11-04T11:51:00Z">
              <w:tcPr>
                <w:tcW w:w="2268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4678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4679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From Screening</w:t>
            </w:r>
          </w:p>
        </w:tc>
      </w:tr>
      <w:tr w:rsidR="006C38DA" w:rsidRPr="006C38DA" w:rsidTr="00461502">
        <w:trPr>
          <w:trHeight w:val="300"/>
          <w:trPrChange w:id="4680" w:author="Namita Sivasankaran" w:date="2016-11-04T11:51:00Z">
            <w:trPr>
              <w:trHeight w:val="300"/>
            </w:trPr>
          </w:trPrChange>
        </w:trPr>
        <w:tc>
          <w:tcPr>
            <w:tcW w:w="1294" w:type="dxa"/>
            <w:vMerge/>
            <w:vAlign w:val="center"/>
            <w:hideMark/>
            <w:tcPrChange w:id="4681" w:author="Namita Sivasankaran" w:date="2016-11-04T11:51:00Z">
              <w:tcPr>
                <w:tcW w:w="1323" w:type="dxa"/>
                <w:gridSpan w:val="3"/>
                <w:vMerge/>
                <w:tcBorders>
                  <w:top w:val="nil"/>
                  <w:left w:val="single" w:sz="8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4682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824" w:type="dxa"/>
            <w:vMerge/>
            <w:vAlign w:val="center"/>
            <w:hideMark/>
            <w:tcPrChange w:id="4683" w:author="Namita Sivasankaran" w:date="2016-11-04T11:51:00Z">
              <w:tcPr>
                <w:tcW w:w="1628" w:type="dxa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4684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418" w:type="dxa"/>
            <w:gridSpan w:val="3"/>
            <w:vMerge/>
            <w:vAlign w:val="center"/>
            <w:hideMark/>
            <w:tcPrChange w:id="4685" w:author="Namita Sivasankaran" w:date="2016-11-04T11:51:00Z">
              <w:tcPr>
                <w:tcW w:w="1231" w:type="dxa"/>
                <w:gridSpan w:val="3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4686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3260" w:type="dxa"/>
            <w:shd w:val="clear" w:color="auto" w:fill="auto"/>
            <w:vAlign w:val="center"/>
            <w:hideMark/>
            <w:tcPrChange w:id="4687" w:author="Namita Sivasankaran" w:date="2016-11-04T11:51:00Z">
              <w:tcPr>
                <w:tcW w:w="3189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4688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4689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Month/Year (of business closure)</w:t>
            </w:r>
          </w:p>
        </w:tc>
        <w:tc>
          <w:tcPr>
            <w:tcW w:w="1882" w:type="dxa"/>
            <w:shd w:val="clear" w:color="auto" w:fill="auto"/>
            <w:vAlign w:val="center"/>
            <w:hideMark/>
            <w:tcPrChange w:id="4690" w:author="Namita Sivasankaran" w:date="2016-11-04T11:51:00Z">
              <w:tcPr>
                <w:tcW w:w="2264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4691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4692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Date</w:t>
            </w:r>
          </w:p>
        </w:tc>
        <w:tc>
          <w:tcPr>
            <w:tcW w:w="1280" w:type="dxa"/>
            <w:shd w:val="clear" w:color="auto" w:fill="auto"/>
            <w:vAlign w:val="center"/>
            <w:hideMark/>
            <w:tcPrChange w:id="4693" w:author="Namita Sivasankaran" w:date="2016-11-04T11:51:00Z">
              <w:tcPr>
                <w:tcW w:w="1280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4694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4695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 </w:t>
            </w:r>
          </w:p>
        </w:tc>
        <w:tc>
          <w:tcPr>
            <w:tcW w:w="1389" w:type="dxa"/>
            <w:shd w:val="clear" w:color="auto" w:fill="auto"/>
            <w:vAlign w:val="center"/>
            <w:hideMark/>
            <w:tcPrChange w:id="4696" w:author="Namita Sivasankaran" w:date="2016-11-04T11:51:00Z">
              <w:tcPr>
                <w:tcW w:w="1417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4697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4698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 </w:t>
            </w:r>
          </w:p>
        </w:tc>
        <w:tc>
          <w:tcPr>
            <w:tcW w:w="2253" w:type="dxa"/>
            <w:shd w:val="clear" w:color="auto" w:fill="auto"/>
            <w:vAlign w:val="center"/>
            <w:hideMark/>
            <w:tcPrChange w:id="4699" w:author="Namita Sivasankaran" w:date="2016-11-04T11:51:00Z">
              <w:tcPr>
                <w:tcW w:w="2268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4700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4701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From Screening</w:t>
            </w:r>
          </w:p>
        </w:tc>
      </w:tr>
      <w:tr w:rsidR="006C38DA" w:rsidRPr="006C38DA" w:rsidTr="00461502">
        <w:trPr>
          <w:trHeight w:val="300"/>
          <w:trPrChange w:id="4702" w:author="Namita Sivasankaran" w:date="2016-11-04T11:51:00Z">
            <w:trPr>
              <w:trHeight w:val="300"/>
            </w:trPr>
          </w:trPrChange>
        </w:trPr>
        <w:tc>
          <w:tcPr>
            <w:tcW w:w="1294" w:type="dxa"/>
            <w:vMerge/>
            <w:vAlign w:val="center"/>
            <w:hideMark/>
            <w:tcPrChange w:id="4703" w:author="Namita Sivasankaran" w:date="2016-11-04T11:51:00Z">
              <w:tcPr>
                <w:tcW w:w="1323" w:type="dxa"/>
                <w:gridSpan w:val="3"/>
                <w:vMerge/>
                <w:tcBorders>
                  <w:top w:val="nil"/>
                  <w:left w:val="single" w:sz="8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4704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824" w:type="dxa"/>
            <w:vMerge/>
            <w:vAlign w:val="center"/>
            <w:hideMark/>
            <w:tcPrChange w:id="4705" w:author="Namita Sivasankaran" w:date="2016-11-04T11:51:00Z">
              <w:tcPr>
                <w:tcW w:w="1628" w:type="dxa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4706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418" w:type="dxa"/>
            <w:gridSpan w:val="3"/>
            <w:vMerge w:val="restart"/>
            <w:shd w:val="clear" w:color="auto" w:fill="auto"/>
            <w:vAlign w:val="center"/>
            <w:hideMark/>
            <w:tcPrChange w:id="4707" w:author="Namita Sivasankaran" w:date="2016-11-04T11:51:00Z">
              <w:tcPr>
                <w:tcW w:w="1231" w:type="dxa"/>
                <w:gridSpan w:val="3"/>
                <w:vMerge w:val="restart"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b/>
                <w:color w:val="000000"/>
                <w:sz w:val="22"/>
                <w:szCs w:val="22"/>
                <w:lang w:val="en-IN" w:eastAsia="en-IN"/>
                <w:rPrChange w:id="4708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b/>
                <w:color w:val="000000"/>
                <w:sz w:val="22"/>
                <w:szCs w:val="22"/>
                <w:lang w:val="en-IN" w:eastAsia="en-IN"/>
                <w:rPrChange w:id="4709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Address Details</w:t>
            </w:r>
          </w:p>
        </w:tc>
        <w:tc>
          <w:tcPr>
            <w:tcW w:w="3260" w:type="dxa"/>
            <w:shd w:val="clear" w:color="auto" w:fill="auto"/>
            <w:vAlign w:val="center"/>
            <w:hideMark/>
            <w:tcPrChange w:id="4710" w:author="Namita Sivasankaran" w:date="2016-11-04T11:51:00Z">
              <w:tcPr>
                <w:tcW w:w="3189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4711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4712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Type Of Address</w:t>
            </w:r>
          </w:p>
        </w:tc>
        <w:tc>
          <w:tcPr>
            <w:tcW w:w="1882" w:type="dxa"/>
            <w:shd w:val="clear" w:color="auto" w:fill="auto"/>
            <w:vAlign w:val="center"/>
            <w:hideMark/>
            <w:tcPrChange w:id="4713" w:author="Namita Sivasankaran" w:date="2016-11-04T11:51:00Z">
              <w:tcPr>
                <w:tcW w:w="2264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4714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4715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Dropdown</w:t>
            </w:r>
          </w:p>
        </w:tc>
        <w:tc>
          <w:tcPr>
            <w:tcW w:w="1280" w:type="dxa"/>
            <w:shd w:val="clear" w:color="auto" w:fill="auto"/>
            <w:vAlign w:val="center"/>
            <w:hideMark/>
            <w:tcPrChange w:id="4716" w:author="Namita Sivasankaran" w:date="2016-11-04T11:51:00Z">
              <w:tcPr>
                <w:tcW w:w="1280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4717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4718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Yes</w:t>
            </w:r>
          </w:p>
        </w:tc>
        <w:tc>
          <w:tcPr>
            <w:tcW w:w="1389" w:type="dxa"/>
            <w:shd w:val="clear" w:color="auto" w:fill="auto"/>
            <w:vAlign w:val="center"/>
            <w:hideMark/>
            <w:tcPrChange w:id="4719" w:author="Namita Sivasankaran" w:date="2016-11-04T11:51:00Z">
              <w:tcPr>
                <w:tcW w:w="1417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4720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4721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 </w:t>
            </w:r>
          </w:p>
        </w:tc>
        <w:tc>
          <w:tcPr>
            <w:tcW w:w="2253" w:type="dxa"/>
            <w:shd w:val="clear" w:color="auto" w:fill="auto"/>
            <w:vAlign w:val="center"/>
            <w:hideMark/>
            <w:tcPrChange w:id="4722" w:author="Namita Sivasankaran" w:date="2016-11-04T11:51:00Z">
              <w:tcPr>
                <w:tcW w:w="2268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4723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4724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From Screening</w:t>
            </w:r>
          </w:p>
        </w:tc>
      </w:tr>
      <w:tr w:rsidR="006C38DA" w:rsidRPr="006C38DA" w:rsidTr="00461502">
        <w:trPr>
          <w:trHeight w:val="300"/>
          <w:trPrChange w:id="4725" w:author="Namita Sivasankaran" w:date="2016-11-04T11:51:00Z">
            <w:trPr>
              <w:trHeight w:val="300"/>
            </w:trPr>
          </w:trPrChange>
        </w:trPr>
        <w:tc>
          <w:tcPr>
            <w:tcW w:w="1294" w:type="dxa"/>
            <w:vMerge/>
            <w:vAlign w:val="center"/>
            <w:hideMark/>
            <w:tcPrChange w:id="4726" w:author="Namita Sivasankaran" w:date="2016-11-04T11:51:00Z">
              <w:tcPr>
                <w:tcW w:w="1323" w:type="dxa"/>
                <w:gridSpan w:val="3"/>
                <w:vMerge/>
                <w:tcBorders>
                  <w:top w:val="nil"/>
                  <w:left w:val="single" w:sz="8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4727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824" w:type="dxa"/>
            <w:vMerge/>
            <w:vAlign w:val="center"/>
            <w:hideMark/>
            <w:tcPrChange w:id="4728" w:author="Namita Sivasankaran" w:date="2016-11-04T11:51:00Z">
              <w:tcPr>
                <w:tcW w:w="1628" w:type="dxa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4729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418" w:type="dxa"/>
            <w:gridSpan w:val="3"/>
            <w:vMerge/>
            <w:vAlign w:val="center"/>
            <w:hideMark/>
            <w:tcPrChange w:id="4730" w:author="Namita Sivasankaran" w:date="2016-11-04T11:51:00Z">
              <w:tcPr>
                <w:tcW w:w="1231" w:type="dxa"/>
                <w:gridSpan w:val="3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4731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3260" w:type="dxa"/>
            <w:shd w:val="clear" w:color="auto" w:fill="auto"/>
            <w:vAlign w:val="center"/>
            <w:hideMark/>
            <w:tcPrChange w:id="4732" w:author="Namita Sivasankaran" w:date="2016-11-04T11:51:00Z">
              <w:tcPr>
                <w:tcW w:w="3189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4733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4734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Care of</w:t>
            </w:r>
          </w:p>
        </w:tc>
        <w:tc>
          <w:tcPr>
            <w:tcW w:w="1882" w:type="dxa"/>
            <w:shd w:val="clear" w:color="auto" w:fill="auto"/>
            <w:vAlign w:val="center"/>
            <w:hideMark/>
            <w:tcPrChange w:id="4735" w:author="Namita Sivasankaran" w:date="2016-11-04T11:51:00Z">
              <w:tcPr>
                <w:tcW w:w="2264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4736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4737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Text</w:t>
            </w:r>
          </w:p>
        </w:tc>
        <w:tc>
          <w:tcPr>
            <w:tcW w:w="1280" w:type="dxa"/>
            <w:shd w:val="clear" w:color="auto" w:fill="auto"/>
            <w:vAlign w:val="center"/>
            <w:hideMark/>
            <w:tcPrChange w:id="4738" w:author="Namita Sivasankaran" w:date="2016-11-04T11:51:00Z">
              <w:tcPr>
                <w:tcW w:w="1280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4739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4740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 </w:t>
            </w:r>
          </w:p>
        </w:tc>
        <w:tc>
          <w:tcPr>
            <w:tcW w:w="1389" w:type="dxa"/>
            <w:shd w:val="clear" w:color="auto" w:fill="auto"/>
            <w:vAlign w:val="center"/>
            <w:hideMark/>
            <w:tcPrChange w:id="4741" w:author="Namita Sivasankaran" w:date="2016-11-04T11:51:00Z">
              <w:tcPr>
                <w:tcW w:w="1417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4742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4743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 </w:t>
            </w:r>
          </w:p>
        </w:tc>
        <w:tc>
          <w:tcPr>
            <w:tcW w:w="2253" w:type="dxa"/>
            <w:shd w:val="clear" w:color="auto" w:fill="auto"/>
            <w:vAlign w:val="center"/>
            <w:hideMark/>
            <w:tcPrChange w:id="4744" w:author="Namita Sivasankaran" w:date="2016-11-04T11:51:00Z">
              <w:tcPr>
                <w:tcW w:w="2268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4745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4746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From Screening</w:t>
            </w:r>
          </w:p>
        </w:tc>
      </w:tr>
      <w:tr w:rsidR="006C38DA" w:rsidRPr="006C38DA" w:rsidTr="00461502">
        <w:trPr>
          <w:trHeight w:val="600"/>
          <w:trPrChange w:id="4747" w:author="Namita Sivasankaran" w:date="2016-11-04T11:51:00Z">
            <w:trPr>
              <w:trHeight w:val="600"/>
            </w:trPr>
          </w:trPrChange>
        </w:trPr>
        <w:tc>
          <w:tcPr>
            <w:tcW w:w="1294" w:type="dxa"/>
            <w:vMerge/>
            <w:vAlign w:val="center"/>
            <w:hideMark/>
            <w:tcPrChange w:id="4748" w:author="Namita Sivasankaran" w:date="2016-11-04T11:51:00Z">
              <w:tcPr>
                <w:tcW w:w="1323" w:type="dxa"/>
                <w:gridSpan w:val="3"/>
                <w:vMerge/>
                <w:tcBorders>
                  <w:top w:val="nil"/>
                  <w:left w:val="single" w:sz="8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4749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824" w:type="dxa"/>
            <w:vMerge/>
            <w:vAlign w:val="center"/>
            <w:hideMark/>
            <w:tcPrChange w:id="4750" w:author="Namita Sivasankaran" w:date="2016-11-04T11:51:00Z">
              <w:tcPr>
                <w:tcW w:w="1628" w:type="dxa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4751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418" w:type="dxa"/>
            <w:gridSpan w:val="3"/>
            <w:vMerge/>
            <w:vAlign w:val="center"/>
            <w:hideMark/>
            <w:tcPrChange w:id="4752" w:author="Namita Sivasankaran" w:date="2016-11-04T11:51:00Z">
              <w:tcPr>
                <w:tcW w:w="1231" w:type="dxa"/>
                <w:gridSpan w:val="3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4753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3260" w:type="dxa"/>
            <w:shd w:val="clear" w:color="auto" w:fill="auto"/>
            <w:vAlign w:val="center"/>
            <w:hideMark/>
            <w:tcPrChange w:id="4754" w:author="Namita Sivasankaran" w:date="2016-11-04T11:51:00Z">
              <w:tcPr>
                <w:tcW w:w="3189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4755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4756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Building*</w:t>
            </w:r>
          </w:p>
        </w:tc>
        <w:tc>
          <w:tcPr>
            <w:tcW w:w="1882" w:type="dxa"/>
            <w:shd w:val="clear" w:color="auto" w:fill="auto"/>
            <w:vAlign w:val="center"/>
            <w:hideMark/>
            <w:tcPrChange w:id="4757" w:author="Namita Sivasankaran" w:date="2016-11-04T11:51:00Z">
              <w:tcPr>
                <w:tcW w:w="2264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461502" w:rsidRDefault="006668B1" w:rsidP="006668B1">
            <w:pPr>
              <w:rPr>
                <w:ins w:id="4758" w:author="Namita Sivasankaran" w:date="2016-11-04T11:53:00Z"/>
                <w:color w:val="000000"/>
                <w:sz w:val="22"/>
                <w:szCs w:val="22"/>
                <w:lang w:val="en-IN" w:eastAsia="en-IN"/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4759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 xml:space="preserve">Alphanumeric, </w:t>
            </w:r>
          </w:p>
          <w:p w:rsidR="006668B1" w:rsidRPr="006C38DA" w:rsidRDefault="006668B1" w:rsidP="00A46314">
            <w:pPr>
              <w:rPr>
                <w:color w:val="000000"/>
                <w:sz w:val="22"/>
                <w:szCs w:val="22"/>
                <w:lang w:val="en-IN" w:eastAsia="en-IN"/>
                <w:rPrChange w:id="4760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del w:id="4761" w:author="Namita Sivasankaran" w:date="2016-11-04T11:53:00Z">
              <w:r w:rsidRPr="006C38DA" w:rsidDel="00461502">
                <w:rPr>
                  <w:color w:val="000000"/>
                  <w:sz w:val="22"/>
                  <w:szCs w:val="22"/>
                  <w:lang w:val="en-IN" w:eastAsia="en-IN"/>
                  <w:rPrChange w:id="4762" w:author="Namita Sivasankaran" w:date="2016-11-04T11:40:00Z">
                    <w:rPr>
                      <w:rFonts w:ascii="Calibri" w:hAnsi="Calibri"/>
                      <w:color w:val="000000"/>
                      <w:sz w:val="24"/>
                      <w:szCs w:val="24"/>
                      <w:lang w:val="en-IN" w:eastAsia="en-IN"/>
                    </w:rPr>
                  </w:rPrChange>
                </w:rPr>
                <w:delText>sp</w:delText>
              </w:r>
            </w:del>
            <w:ins w:id="4763" w:author="Namita Sivasankaran" w:date="2016-11-04T11:53:00Z">
              <w:r w:rsidR="00461502">
                <w:rPr>
                  <w:color w:val="000000"/>
                  <w:sz w:val="22"/>
                  <w:szCs w:val="22"/>
                  <w:lang w:val="en-IN" w:eastAsia="en-IN"/>
                </w:rPr>
                <w:t>special</w:t>
              </w:r>
            </w:ins>
            <w:del w:id="4764" w:author="Namita Sivasankaran" w:date="2016-11-04T11:53:00Z">
              <w:r w:rsidRPr="006C38DA" w:rsidDel="00461502">
                <w:rPr>
                  <w:color w:val="000000"/>
                  <w:sz w:val="22"/>
                  <w:szCs w:val="22"/>
                  <w:lang w:val="en-IN" w:eastAsia="en-IN"/>
                  <w:rPrChange w:id="4765" w:author="Namita Sivasankaran" w:date="2016-11-04T11:40:00Z">
                    <w:rPr>
                      <w:rFonts w:ascii="Calibri" w:hAnsi="Calibri"/>
                      <w:color w:val="000000"/>
                      <w:sz w:val="24"/>
                      <w:szCs w:val="24"/>
                      <w:lang w:val="en-IN" w:eastAsia="en-IN"/>
                    </w:rPr>
                  </w:rPrChange>
                </w:rPr>
                <w:delText>l</w:delText>
              </w:r>
            </w:del>
            <w:r w:rsidRPr="006C38DA">
              <w:rPr>
                <w:color w:val="000000"/>
                <w:sz w:val="22"/>
                <w:szCs w:val="22"/>
                <w:lang w:val="en-IN" w:eastAsia="en-IN"/>
                <w:rPrChange w:id="4766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 xml:space="preserve"> charac</w:t>
            </w:r>
            <w:ins w:id="4767" w:author="Namita Sivasankaran" w:date="2016-11-04T11:53:00Z">
              <w:r w:rsidR="00461502">
                <w:rPr>
                  <w:color w:val="000000"/>
                  <w:sz w:val="22"/>
                  <w:szCs w:val="22"/>
                  <w:lang w:val="en-IN" w:eastAsia="en-IN"/>
                </w:rPr>
                <w:t>ters</w:t>
              </w:r>
            </w:ins>
          </w:p>
        </w:tc>
        <w:tc>
          <w:tcPr>
            <w:tcW w:w="1280" w:type="dxa"/>
            <w:shd w:val="clear" w:color="auto" w:fill="auto"/>
            <w:vAlign w:val="center"/>
            <w:hideMark/>
            <w:tcPrChange w:id="4768" w:author="Namita Sivasankaran" w:date="2016-11-04T11:51:00Z">
              <w:tcPr>
                <w:tcW w:w="1280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4769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4770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yes</w:t>
            </w:r>
          </w:p>
        </w:tc>
        <w:tc>
          <w:tcPr>
            <w:tcW w:w="1389" w:type="dxa"/>
            <w:shd w:val="clear" w:color="auto" w:fill="auto"/>
            <w:vAlign w:val="center"/>
            <w:hideMark/>
            <w:tcPrChange w:id="4771" w:author="Namita Sivasankaran" w:date="2016-11-04T11:51:00Z">
              <w:tcPr>
                <w:tcW w:w="1417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4772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4773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 </w:t>
            </w:r>
          </w:p>
        </w:tc>
        <w:tc>
          <w:tcPr>
            <w:tcW w:w="2253" w:type="dxa"/>
            <w:shd w:val="clear" w:color="auto" w:fill="auto"/>
            <w:vAlign w:val="center"/>
            <w:hideMark/>
            <w:tcPrChange w:id="4774" w:author="Namita Sivasankaran" w:date="2016-11-04T11:51:00Z">
              <w:tcPr>
                <w:tcW w:w="2268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4775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4776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From Screening</w:t>
            </w:r>
          </w:p>
        </w:tc>
      </w:tr>
      <w:tr w:rsidR="006C38DA" w:rsidRPr="006C38DA" w:rsidTr="00461502">
        <w:trPr>
          <w:trHeight w:val="600"/>
          <w:trPrChange w:id="4777" w:author="Namita Sivasankaran" w:date="2016-11-04T11:51:00Z">
            <w:trPr>
              <w:trHeight w:val="600"/>
            </w:trPr>
          </w:trPrChange>
        </w:trPr>
        <w:tc>
          <w:tcPr>
            <w:tcW w:w="1294" w:type="dxa"/>
            <w:vMerge/>
            <w:vAlign w:val="center"/>
            <w:hideMark/>
            <w:tcPrChange w:id="4778" w:author="Namita Sivasankaran" w:date="2016-11-04T11:51:00Z">
              <w:tcPr>
                <w:tcW w:w="1323" w:type="dxa"/>
                <w:gridSpan w:val="3"/>
                <w:vMerge/>
                <w:tcBorders>
                  <w:top w:val="nil"/>
                  <w:left w:val="single" w:sz="8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4779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824" w:type="dxa"/>
            <w:vMerge/>
            <w:vAlign w:val="center"/>
            <w:hideMark/>
            <w:tcPrChange w:id="4780" w:author="Namita Sivasankaran" w:date="2016-11-04T11:51:00Z">
              <w:tcPr>
                <w:tcW w:w="1628" w:type="dxa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4781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418" w:type="dxa"/>
            <w:gridSpan w:val="3"/>
            <w:vMerge/>
            <w:vAlign w:val="center"/>
            <w:hideMark/>
            <w:tcPrChange w:id="4782" w:author="Namita Sivasankaran" w:date="2016-11-04T11:51:00Z">
              <w:tcPr>
                <w:tcW w:w="1231" w:type="dxa"/>
                <w:gridSpan w:val="3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4783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3260" w:type="dxa"/>
            <w:shd w:val="clear" w:color="auto" w:fill="auto"/>
            <w:vAlign w:val="center"/>
            <w:hideMark/>
            <w:tcPrChange w:id="4784" w:author="Namita Sivasankaran" w:date="2016-11-04T11:51:00Z">
              <w:tcPr>
                <w:tcW w:w="3189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4785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4786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Street</w:t>
            </w:r>
          </w:p>
        </w:tc>
        <w:tc>
          <w:tcPr>
            <w:tcW w:w="1882" w:type="dxa"/>
            <w:shd w:val="clear" w:color="auto" w:fill="auto"/>
            <w:vAlign w:val="center"/>
            <w:hideMark/>
            <w:tcPrChange w:id="4787" w:author="Namita Sivasankaran" w:date="2016-11-04T11:51:00Z">
              <w:tcPr>
                <w:tcW w:w="2264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461502" w:rsidRDefault="00461502" w:rsidP="00461502">
            <w:pPr>
              <w:rPr>
                <w:ins w:id="4788" w:author="Namita Sivasankaran" w:date="2016-11-04T11:53:00Z"/>
                <w:color w:val="000000"/>
                <w:sz w:val="22"/>
                <w:szCs w:val="22"/>
                <w:lang w:val="en-IN" w:eastAsia="en-IN"/>
              </w:rPr>
            </w:pPr>
            <w:ins w:id="4789" w:author="Namita Sivasankaran" w:date="2016-11-04T11:53:00Z">
              <w:r w:rsidRPr="00982F87">
                <w:rPr>
                  <w:color w:val="000000"/>
                  <w:sz w:val="22"/>
                  <w:szCs w:val="22"/>
                  <w:lang w:val="en-IN" w:eastAsia="en-IN"/>
                </w:rPr>
                <w:t xml:space="preserve">Alphanumeric, </w:t>
              </w:r>
            </w:ins>
          </w:p>
          <w:p w:rsidR="006668B1" w:rsidRPr="006C38DA" w:rsidRDefault="00461502" w:rsidP="00461502">
            <w:pPr>
              <w:rPr>
                <w:color w:val="000000"/>
                <w:sz w:val="22"/>
                <w:szCs w:val="22"/>
                <w:lang w:val="en-IN" w:eastAsia="en-IN"/>
                <w:rPrChange w:id="4790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ins w:id="4791" w:author="Namita Sivasankaran" w:date="2016-11-04T11:53:00Z">
              <w:r>
                <w:rPr>
                  <w:color w:val="000000"/>
                  <w:sz w:val="22"/>
                  <w:szCs w:val="22"/>
                  <w:lang w:val="en-IN" w:eastAsia="en-IN"/>
                </w:rPr>
                <w:t>special</w:t>
              </w:r>
              <w:r w:rsidRPr="00982F87">
                <w:rPr>
                  <w:color w:val="000000"/>
                  <w:sz w:val="22"/>
                  <w:szCs w:val="22"/>
                  <w:lang w:val="en-IN" w:eastAsia="en-IN"/>
                </w:rPr>
                <w:t xml:space="preserve"> charac</w:t>
              </w:r>
              <w:r>
                <w:rPr>
                  <w:color w:val="000000"/>
                  <w:sz w:val="22"/>
                  <w:szCs w:val="22"/>
                  <w:lang w:val="en-IN" w:eastAsia="en-IN"/>
                </w:rPr>
                <w:t>ters</w:t>
              </w:r>
            </w:ins>
            <w:del w:id="4792" w:author="Namita Sivasankaran" w:date="2016-11-04T11:53:00Z">
              <w:r w:rsidR="006668B1" w:rsidRPr="006C38DA" w:rsidDel="00461502">
                <w:rPr>
                  <w:color w:val="000000"/>
                  <w:sz w:val="22"/>
                  <w:szCs w:val="22"/>
                  <w:lang w:val="en-IN" w:eastAsia="en-IN"/>
                  <w:rPrChange w:id="4793" w:author="Namita Sivasankaran" w:date="2016-11-04T11:40:00Z">
                    <w:rPr>
                      <w:rFonts w:ascii="Calibri" w:hAnsi="Calibri"/>
                      <w:color w:val="000000"/>
                      <w:sz w:val="24"/>
                      <w:szCs w:val="24"/>
                      <w:lang w:val="en-IN" w:eastAsia="en-IN"/>
                    </w:rPr>
                  </w:rPrChange>
                </w:rPr>
                <w:delText>Alphanumeric, spl charac</w:delText>
              </w:r>
            </w:del>
          </w:p>
        </w:tc>
        <w:tc>
          <w:tcPr>
            <w:tcW w:w="1280" w:type="dxa"/>
            <w:shd w:val="clear" w:color="auto" w:fill="auto"/>
            <w:vAlign w:val="center"/>
            <w:hideMark/>
            <w:tcPrChange w:id="4794" w:author="Namita Sivasankaran" w:date="2016-11-04T11:51:00Z">
              <w:tcPr>
                <w:tcW w:w="1280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4795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4796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 </w:t>
            </w:r>
          </w:p>
        </w:tc>
        <w:tc>
          <w:tcPr>
            <w:tcW w:w="1389" w:type="dxa"/>
            <w:shd w:val="clear" w:color="auto" w:fill="auto"/>
            <w:vAlign w:val="center"/>
            <w:hideMark/>
            <w:tcPrChange w:id="4797" w:author="Namita Sivasankaran" w:date="2016-11-04T11:51:00Z">
              <w:tcPr>
                <w:tcW w:w="1417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4798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4799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 </w:t>
            </w:r>
          </w:p>
        </w:tc>
        <w:tc>
          <w:tcPr>
            <w:tcW w:w="2253" w:type="dxa"/>
            <w:shd w:val="clear" w:color="auto" w:fill="auto"/>
            <w:vAlign w:val="center"/>
            <w:hideMark/>
            <w:tcPrChange w:id="4800" w:author="Namita Sivasankaran" w:date="2016-11-04T11:51:00Z">
              <w:tcPr>
                <w:tcW w:w="2268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4801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4802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From Screening</w:t>
            </w:r>
          </w:p>
        </w:tc>
      </w:tr>
      <w:tr w:rsidR="006C38DA" w:rsidRPr="006C38DA" w:rsidTr="00461502">
        <w:trPr>
          <w:trHeight w:val="600"/>
          <w:trPrChange w:id="4803" w:author="Namita Sivasankaran" w:date="2016-11-04T11:51:00Z">
            <w:trPr>
              <w:trHeight w:val="600"/>
            </w:trPr>
          </w:trPrChange>
        </w:trPr>
        <w:tc>
          <w:tcPr>
            <w:tcW w:w="1294" w:type="dxa"/>
            <w:vMerge/>
            <w:vAlign w:val="center"/>
            <w:hideMark/>
            <w:tcPrChange w:id="4804" w:author="Namita Sivasankaran" w:date="2016-11-04T11:51:00Z">
              <w:tcPr>
                <w:tcW w:w="1323" w:type="dxa"/>
                <w:gridSpan w:val="3"/>
                <w:vMerge/>
                <w:tcBorders>
                  <w:top w:val="nil"/>
                  <w:left w:val="single" w:sz="8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4805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824" w:type="dxa"/>
            <w:vMerge/>
            <w:vAlign w:val="center"/>
            <w:hideMark/>
            <w:tcPrChange w:id="4806" w:author="Namita Sivasankaran" w:date="2016-11-04T11:51:00Z">
              <w:tcPr>
                <w:tcW w:w="1628" w:type="dxa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4807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418" w:type="dxa"/>
            <w:gridSpan w:val="3"/>
            <w:vMerge/>
            <w:vAlign w:val="center"/>
            <w:hideMark/>
            <w:tcPrChange w:id="4808" w:author="Namita Sivasankaran" w:date="2016-11-04T11:51:00Z">
              <w:tcPr>
                <w:tcW w:w="1231" w:type="dxa"/>
                <w:gridSpan w:val="3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4809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3260" w:type="dxa"/>
            <w:shd w:val="clear" w:color="auto" w:fill="auto"/>
            <w:vAlign w:val="center"/>
            <w:hideMark/>
            <w:tcPrChange w:id="4810" w:author="Namita Sivasankaran" w:date="2016-11-04T11:51:00Z">
              <w:tcPr>
                <w:tcW w:w="3189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4811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4812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Landmark</w:t>
            </w:r>
          </w:p>
        </w:tc>
        <w:tc>
          <w:tcPr>
            <w:tcW w:w="1882" w:type="dxa"/>
            <w:shd w:val="clear" w:color="auto" w:fill="auto"/>
            <w:vAlign w:val="center"/>
            <w:hideMark/>
            <w:tcPrChange w:id="4813" w:author="Namita Sivasankaran" w:date="2016-11-04T11:51:00Z">
              <w:tcPr>
                <w:tcW w:w="2264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461502" w:rsidRDefault="00461502" w:rsidP="00461502">
            <w:pPr>
              <w:rPr>
                <w:ins w:id="4814" w:author="Namita Sivasankaran" w:date="2016-11-04T11:53:00Z"/>
                <w:color w:val="000000"/>
                <w:sz w:val="22"/>
                <w:szCs w:val="22"/>
                <w:lang w:val="en-IN" w:eastAsia="en-IN"/>
              </w:rPr>
            </w:pPr>
            <w:ins w:id="4815" w:author="Namita Sivasankaran" w:date="2016-11-04T11:53:00Z">
              <w:r w:rsidRPr="00982F87">
                <w:rPr>
                  <w:color w:val="000000"/>
                  <w:sz w:val="22"/>
                  <w:szCs w:val="22"/>
                  <w:lang w:val="en-IN" w:eastAsia="en-IN"/>
                </w:rPr>
                <w:t xml:space="preserve">Alphanumeric, </w:t>
              </w:r>
            </w:ins>
          </w:p>
          <w:p w:rsidR="006668B1" w:rsidRPr="006C38DA" w:rsidRDefault="00461502" w:rsidP="00461502">
            <w:pPr>
              <w:rPr>
                <w:color w:val="000000"/>
                <w:sz w:val="22"/>
                <w:szCs w:val="22"/>
                <w:lang w:val="en-IN" w:eastAsia="en-IN"/>
                <w:rPrChange w:id="4816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ins w:id="4817" w:author="Namita Sivasankaran" w:date="2016-11-04T11:53:00Z">
              <w:r>
                <w:rPr>
                  <w:color w:val="000000"/>
                  <w:sz w:val="22"/>
                  <w:szCs w:val="22"/>
                  <w:lang w:val="en-IN" w:eastAsia="en-IN"/>
                </w:rPr>
                <w:t>special</w:t>
              </w:r>
              <w:r w:rsidRPr="00982F87">
                <w:rPr>
                  <w:color w:val="000000"/>
                  <w:sz w:val="22"/>
                  <w:szCs w:val="22"/>
                  <w:lang w:val="en-IN" w:eastAsia="en-IN"/>
                </w:rPr>
                <w:t xml:space="preserve"> charac</w:t>
              </w:r>
              <w:r>
                <w:rPr>
                  <w:color w:val="000000"/>
                  <w:sz w:val="22"/>
                  <w:szCs w:val="22"/>
                  <w:lang w:val="en-IN" w:eastAsia="en-IN"/>
                </w:rPr>
                <w:t>ters</w:t>
              </w:r>
            </w:ins>
            <w:del w:id="4818" w:author="Namita Sivasankaran" w:date="2016-11-04T11:53:00Z">
              <w:r w:rsidR="006668B1" w:rsidRPr="006C38DA" w:rsidDel="00461502">
                <w:rPr>
                  <w:color w:val="000000"/>
                  <w:sz w:val="22"/>
                  <w:szCs w:val="22"/>
                  <w:lang w:val="en-IN" w:eastAsia="en-IN"/>
                  <w:rPrChange w:id="4819" w:author="Namita Sivasankaran" w:date="2016-11-04T11:40:00Z">
                    <w:rPr>
                      <w:rFonts w:ascii="Calibri" w:hAnsi="Calibri"/>
                      <w:color w:val="000000"/>
                      <w:sz w:val="24"/>
                      <w:szCs w:val="24"/>
                      <w:lang w:val="en-IN" w:eastAsia="en-IN"/>
                    </w:rPr>
                  </w:rPrChange>
                </w:rPr>
                <w:delText>Alphanumeric, spl charac</w:delText>
              </w:r>
            </w:del>
          </w:p>
        </w:tc>
        <w:tc>
          <w:tcPr>
            <w:tcW w:w="1280" w:type="dxa"/>
            <w:shd w:val="clear" w:color="auto" w:fill="auto"/>
            <w:vAlign w:val="center"/>
            <w:hideMark/>
            <w:tcPrChange w:id="4820" w:author="Namita Sivasankaran" w:date="2016-11-04T11:51:00Z">
              <w:tcPr>
                <w:tcW w:w="1280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4821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4822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 </w:t>
            </w:r>
          </w:p>
        </w:tc>
        <w:tc>
          <w:tcPr>
            <w:tcW w:w="1389" w:type="dxa"/>
            <w:shd w:val="clear" w:color="auto" w:fill="auto"/>
            <w:vAlign w:val="center"/>
            <w:hideMark/>
            <w:tcPrChange w:id="4823" w:author="Namita Sivasankaran" w:date="2016-11-04T11:51:00Z">
              <w:tcPr>
                <w:tcW w:w="1417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4824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4825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 </w:t>
            </w:r>
          </w:p>
        </w:tc>
        <w:tc>
          <w:tcPr>
            <w:tcW w:w="2253" w:type="dxa"/>
            <w:shd w:val="clear" w:color="auto" w:fill="auto"/>
            <w:vAlign w:val="center"/>
            <w:hideMark/>
            <w:tcPrChange w:id="4826" w:author="Namita Sivasankaran" w:date="2016-11-04T11:51:00Z">
              <w:tcPr>
                <w:tcW w:w="2268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4827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4828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From Screening</w:t>
            </w:r>
          </w:p>
        </w:tc>
      </w:tr>
      <w:tr w:rsidR="006C38DA" w:rsidRPr="006C38DA" w:rsidTr="00461502">
        <w:trPr>
          <w:trHeight w:val="600"/>
          <w:trPrChange w:id="4829" w:author="Namita Sivasankaran" w:date="2016-11-04T11:51:00Z">
            <w:trPr>
              <w:trHeight w:val="600"/>
            </w:trPr>
          </w:trPrChange>
        </w:trPr>
        <w:tc>
          <w:tcPr>
            <w:tcW w:w="1294" w:type="dxa"/>
            <w:vMerge/>
            <w:vAlign w:val="center"/>
            <w:hideMark/>
            <w:tcPrChange w:id="4830" w:author="Namita Sivasankaran" w:date="2016-11-04T11:51:00Z">
              <w:tcPr>
                <w:tcW w:w="1323" w:type="dxa"/>
                <w:gridSpan w:val="3"/>
                <w:vMerge/>
                <w:tcBorders>
                  <w:top w:val="nil"/>
                  <w:left w:val="single" w:sz="8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4831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824" w:type="dxa"/>
            <w:vMerge/>
            <w:vAlign w:val="center"/>
            <w:hideMark/>
            <w:tcPrChange w:id="4832" w:author="Namita Sivasankaran" w:date="2016-11-04T11:51:00Z">
              <w:tcPr>
                <w:tcW w:w="1628" w:type="dxa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4833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418" w:type="dxa"/>
            <w:gridSpan w:val="3"/>
            <w:vMerge/>
            <w:vAlign w:val="center"/>
            <w:hideMark/>
            <w:tcPrChange w:id="4834" w:author="Namita Sivasankaran" w:date="2016-11-04T11:51:00Z">
              <w:tcPr>
                <w:tcW w:w="1231" w:type="dxa"/>
                <w:gridSpan w:val="3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4835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3260" w:type="dxa"/>
            <w:shd w:val="clear" w:color="auto" w:fill="auto"/>
            <w:vAlign w:val="center"/>
            <w:hideMark/>
            <w:tcPrChange w:id="4836" w:author="Namita Sivasankaran" w:date="2016-11-04T11:51:00Z">
              <w:tcPr>
                <w:tcW w:w="3189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4837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4838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Locality</w:t>
            </w:r>
          </w:p>
        </w:tc>
        <w:tc>
          <w:tcPr>
            <w:tcW w:w="1882" w:type="dxa"/>
            <w:shd w:val="clear" w:color="auto" w:fill="auto"/>
            <w:vAlign w:val="center"/>
            <w:hideMark/>
            <w:tcPrChange w:id="4839" w:author="Namita Sivasankaran" w:date="2016-11-04T11:51:00Z">
              <w:tcPr>
                <w:tcW w:w="2264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461502" w:rsidRDefault="00461502" w:rsidP="00461502">
            <w:pPr>
              <w:rPr>
                <w:ins w:id="4840" w:author="Namita Sivasankaran" w:date="2016-11-04T11:53:00Z"/>
                <w:color w:val="000000"/>
                <w:sz w:val="22"/>
                <w:szCs w:val="22"/>
                <w:lang w:val="en-IN" w:eastAsia="en-IN"/>
              </w:rPr>
            </w:pPr>
            <w:ins w:id="4841" w:author="Namita Sivasankaran" w:date="2016-11-04T11:53:00Z">
              <w:r w:rsidRPr="00982F87">
                <w:rPr>
                  <w:color w:val="000000"/>
                  <w:sz w:val="22"/>
                  <w:szCs w:val="22"/>
                  <w:lang w:val="en-IN" w:eastAsia="en-IN"/>
                </w:rPr>
                <w:t xml:space="preserve">Alphanumeric, </w:t>
              </w:r>
            </w:ins>
          </w:p>
          <w:p w:rsidR="006668B1" w:rsidRPr="006C38DA" w:rsidRDefault="00461502" w:rsidP="00461502">
            <w:pPr>
              <w:rPr>
                <w:color w:val="000000"/>
                <w:sz w:val="22"/>
                <w:szCs w:val="22"/>
                <w:lang w:val="en-IN" w:eastAsia="en-IN"/>
                <w:rPrChange w:id="4842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ins w:id="4843" w:author="Namita Sivasankaran" w:date="2016-11-04T11:53:00Z">
              <w:r>
                <w:rPr>
                  <w:color w:val="000000"/>
                  <w:sz w:val="22"/>
                  <w:szCs w:val="22"/>
                  <w:lang w:val="en-IN" w:eastAsia="en-IN"/>
                </w:rPr>
                <w:t>special</w:t>
              </w:r>
              <w:r w:rsidRPr="00982F87">
                <w:rPr>
                  <w:color w:val="000000"/>
                  <w:sz w:val="22"/>
                  <w:szCs w:val="22"/>
                  <w:lang w:val="en-IN" w:eastAsia="en-IN"/>
                </w:rPr>
                <w:t xml:space="preserve"> charac</w:t>
              </w:r>
              <w:r>
                <w:rPr>
                  <w:color w:val="000000"/>
                  <w:sz w:val="22"/>
                  <w:szCs w:val="22"/>
                  <w:lang w:val="en-IN" w:eastAsia="en-IN"/>
                </w:rPr>
                <w:t>ters</w:t>
              </w:r>
            </w:ins>
            <w:del w:id="4844" w:author="Namita Sivasankaran" w:date="2016-11-04T11:53:00Z">
              <w:r w:rsidR="006668B1" w:rsidRPr="006C38DA" w:rsidDel="00461502">
                <w:rPr>
                  <w:color w:val="000000"/>
                  <w:sz w:val="22"/>
                  <w:szCs w:val="22"/>
                  <w:lang w:val="en-IN" w:eastAsia="en-IN"/>
                  <w:rPrChange w:id="4845" w:author="Namita Sivasankaran" w:date="2016-11-04T11:40:00Z">
                    <w:rPr>
                      <w:rFonts w:ascii="Calibri" w:hAnsi="Calibri"/>
                      <w:color w:val="000000"/>
                      <w:sz w:val="24"/>
                      <w:szCs w:val="24"/>
                      <w:lang w:val="en-IN" w:eastAsia="en-IN"/>
                    </w:rPr>
                  </w:rPrChange>
                </w:rPr>
                <w:delText>Alphanumeric, spl charac</w:delText>
              </w:r>
            </w:del>
          </w:p>
        </w:tc>
        <w:tc>
          <w:tcPr>
            <w:tcW w:w="1280" w:type="dxa"/>
            <w:shd w:val="clear" w:color="auto" w:fill="auto"/>
            <w:vAlign w:val="center"/>
            <w:hideMark/>
            <w:tcPrChange w:id="4846" w:author="Namita Sivasankaran" w:date="2016-11-04T11:51:00Z">
              <w:tcPr>
                <w:tcW w:w="1280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4847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4848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 </w:t>
            </w:r>
          </w:p>
        </w:tc>
        <w:tc>
          <w:tcPr>
            <w:tcW w:w="1389" w:type="dxa"/>
            <w:shd w:val="clear" w:color="auto" w:fill="auto"/>
            <w:vAlign w:val="center"/>
            <w:hideMark/>
            <w:tcPrChange w:id="4849" w:author="Namita Sivasankaran" w:date="2016-11-04T11:51:00Z">
              <w:tcPr>
                <w:tcW w:w="1417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4850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4851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 </w:t>
            </w:r>
          </w:p>
        </w:tc>
        <w:tc>
          <w:tcPr>
            <w:tcW w:w="2253" w:type="dxa"/>
            <w:shd w:val="clear" w:color="auto" w:fill="auto"/>
            <w:vAlign w:val="center"/>
            <w:hideMark/>
            <w:tcPrChange w:id="4852" w:author="Namita Sivasankaran" w:date="2016-11-04T11:51:00Z">
              <w:tcPr>
                <w:tcW w:w="2268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4853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4854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From Screening</w:t>
            </w:r>
          </w:p>
        </w:tc>
      </w:tr>
      <w:tr w:rsidR="006C38DA" w:rsidRPr="006C38DA" w:rsidTr="00461502">
        <w:trPr>
          <w:trHeight w:val="300"/>
          <w:trPrChange w:id="4855" w:author="Namita Sivasankaran" w:date="2016-11-04T11:51:00Z">
            <w:trPr>
              <w:trHeight w:val="300"/>
            </w:trPr>
          </w:trPrChange>
        </w:trPr>
        <w:tc>
          <w:tcPr>
            <w:tcW w:w="1294" w:type="dxa"/>
            <w:vMerge/>
            <w:vAlign w:val="center"/>
            <w:hideMark/>
            <w:tcPrChange w:id="4856" w:author="Namita Sivasankaran" w:date="2016-11-04T11:51:00Z">
              <w:tcPr>
                <w:tcW w:w="1323" w:type="dxa"/>
                <w:gridSpan w:val="3"/>
                <w:vMerge/>
                <w:tcBorders>
                  <w:top w:val="nil"/>
                  <w:left w:val="single" w:sz="8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4857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824" w:type="dxa"/>
            <w:vMerge/>
            <w:vAlign w:val="center"/>
            <w:hideMark/>
            <w:tcPrChange w:id="4858" w:author="Namita Sivasankaran" w:date="2016-11-04T11:51:00Z">
              <w:tcPr>
                <w:tcW w:w="1628" w:type="dxa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4859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418" w:type="dxa"/>
            <w:gridSpan w:val="3"/>
            <w:vMerge/>
            <w:vAlign w:val="center"/>
            <w:hideMark/>
            <w:tcPrChange w:id="4860" w:author="Namita Sivasankaran" w:date="2016-11-04T11:51:00Z">
              <w:tcPr>
                <w:tcW w:w="1231" w:type="dxa"/>
                <w:gridSpan w:val="3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4861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3260" w:type="dxa"/>
            <w:shd w:val="clear" w:color="auto" w:fill="auto"/>
            <w:vAlign w:val="center"/>
            <w:hideMark/>
            <w:tcPrChange w:id="4862" w:author="Namita Sivasankaran" w:date="2016-11-04T11:51:00Z">
              <w:tcPr>
                <w:tcW w:w="3189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4863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4864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Pincode*</w:t>
            </w:r>
          </w:p>
        </w:tc>
        <w:tc>
          <w:tcPr>
            <w:tcW w:w="1882" w:type="dxa"/>
            <w:shd w:val="clear" w:color="auto" w:fill="auto"/>
            <w:vAlign w:val="center"/>
            <w:hideMark/>
            <w:tcPrChange w:id="4865" w:author="Namita Sivasankaran" w:date="2016-11-04T11:51:00Z">
              <w:tcPr>
                <w:tcW w:w="2264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4866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4867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Numeric</w:t>
            </w:r>
          </w:p>
        </w:tc>
        <w:tc>
          <w:tcPr>
            <w:tcW w:w="1280" w:type="dxa"/>
            <w:shd w:val="clear" w:color="auto" w:fill="auto"/>
            <w:vAlign w:val="center"/>
            <w:hideMark/>
            <w:tcPrChange w:id="4868" w:author="Namita Sivasankaran" w:date="2016-11-04T11:51:00Z">
              <w:tcPr>
                <w:tcW w:w="1280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4869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4870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yes</w:t>
            </w:r>
          </w:p>
        </w:tc>
        <w:tc>
          <w:tcPr>
            <w:tcW w:w="1389" w:type="dxa"/>
            <w:shd w:val="clear" w:color="auto" w:fill="auto"/>
            <w:vAlign w:val="center"/>
            <w:hideMark/>
            <w:tcPrChange w:id="4871" w:author="Namita Sivasankaran" w:date="2016-11-04T11:51:00Z">
              <w:tcPr>
                <w:tcW w:w="1417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4872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4873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 </w:t>
            </w:r>
          </w:p>
        </w:tc>
        <w:tc>
          <w:tcPr>
            <w:tcW w:w="2253" w:type="dxa"/>
            <w:shd w:val="clear" w:color="auto" w:fill="auto"/>
            <w:vAlign w:val="center"/>
            <w:hideMark/>
            <w:tcPrChange w:id="4874" w:author="Namita Sivasankaran" w:date="2016-11-04T11:51:00Z">
              <w:tcPr>
                <w:tcW w:w="2268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4875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4876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From Screening</w:t>
            </w:r>
          </w:p>
        </w:tc>
      </w:tr>
      <w:tr w:rsidR="006C38DA" w:rsidRPr="006C38DA" w:rsidTr="00461502">
        <w:trPr>
          <w:trHeight w:val="300"/>
          <w:trPrChange w:id="4877" w:author="Namita Sivasankaran" w:date="2016-11-04T11:51:00Z">
            <w:trPr>
              <w:trHeight w:val="300"/>
            </w:trPr>
          </w:trPrChange>
        </w:trPr>
        <w:tc>
          <w:tcPr>
            <w:tcW w:w="1294" w:type="dxa"/>
            <w:vMerge/>
            <w:vAlign w:val="center"/>
            <w:hideMark/>
            <w:tcPrChange w:id="4878" w:author="Namita Sivasankaran" w:date="2016-11-04T11:51:00Z">
              <w:tcPr>
                <w:tcW w:w="1323" w:type="dxa"/>
                <w:gridSpan w:val="3"/>
                <w:vMerge/>
                <w:tcBorders>
                  <w:top w:val="nil"/>
                  <w:left w:val="single" w:sz="8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4879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824" w:type="dxa"/>
            <w:vMerge/>
            <w:vAlign w:val="center"/>
            <w:hideMark/>
            <w:tcPrChange w:id="4880" w:author="Namita Sivasankaran" w:date="2016-11-04T11:51:00Z">
              <w:tcPr>
                <w:tcW w:w="1628" w:type="dxa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4881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418" w:type="dxa"/>
            <w:gridSpan w:val="3"/>
            <w:vMerge/>
            <w:vAlign w:val="center"/>
            <w:hideMark/>
            <w:tcPrChange w:id="4882" w:author="Namita Sivasankaran" w:date="2016-11-04T11:51:00Z">
              <w:tcPr>
                <w:tcW w:w="1231" w:type="dxa"/>
                <w:gridSpan w:val="3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4883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3260" w:type="dxa"/>
            <w:shd w:val="clear" w:color="auto" w:fill="auto"/>
            <w:vAlign w:val="center"/>
            <w:hideMark/>
            <w:tcPrChange w:id="4884" w:author="Namita Sivasankaran" w:date="2016-11-04T11:51:00Z">
              <w:tcPr>
                <w:tcW w:w="3189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4885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4886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Village/Town/City*</w:t>
            </w:r>
          </w:p>
        </w:tc>
        <w:tc>
          <w:tcPr>
            <w:tcW w:w="1882" w:type="dxa"/>
            <w:shd w:val="clear" w:color="auto" w:fill="auto"/>
            <w:vAlign w:val="center"/>
            <w:hideMark/>
            <w:tcPrChange w:id="4887" w:author="Namita Sivasankaran" w:date="2016-11-04T11:51:00Z">
              <w:tcPr>
                <w:tcW w:w="2264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4888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4889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Text</w:t>
            </w:r>
          </w:p>
        </w:tc>
        <w:tc>
          <w:tcPr>
            <w:tcW w:w="1280" w:type="dxa"/>
            <w:shd w:val="clear" w:color="auto" w:fill="auto"/>
            <w:vAlign w:val="center"/>
            <w:hideMark/>
            <w:tcPrChange w:id="4890" w:author="Namita Sivasankaran" w:date="2016-11-04T11:51:00Z">
              <w:tcPr>
                <w:tcW w:w="1280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4891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4892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yes</w:t>
            </w:r>
          </w:p>
        </w:tc>
        <w:tc>
          <w:tcPr>
            <w:tcW w:w="1389" w:type="dxa"/>
            <w:shd w:val="clear" w:color="auto" w:fill="auto"/>
            <w:vAlign w:val="center"/>
            <w:hideMark/>
            <w:tcPrChange w:id="4893" w:author="Namita Sivasankaran" w:date="2016-11-04T11:51:00Z">
              <w:tcPr>
                <w:tcW w:w="1417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4894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4895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 </w:t>
            </w:r>
          </w:p>
        </w:tc>
        <w:tc>
          <w:tcPr>
            <w:tcW w:w="2253" w:type="dxa"/>
            <w:shd w:val="clear" w:color="auto" w:fill="auto"/>
            <w:vAlign w:val="center"/>
            <w:hideMark/>
            <w:tcPrChange w:id="4896" w:author="Namita Sivasankaran" w:date="2016-11-04T11:51:00Z">
              <w:tcPr>
                <w:tcW w:w="2268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4897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4898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From Screening</w:t>
            </w:r>
          </w:p>
        </w:tc>
      </w:tr>
      <w:tr w:rsidR="006C38DA" w:rsidRPr="006C38DA" w:rsidTr="00461502">
        <w:trPr>
          <w:trHeight w:val="300"/>
          <w:trPrChange w:id="4899" w:author="Namita Sivasankaran" w:date="2016-11-04T11:51:00Z">
            <w:trPr>
              <w:trHeight w:val="300"/>
            </w:trPr>
          </w:trPrChange>
        </w:trPr>
        <w:tc>
          <w:tcPr>
            <w:tcW w:w="1294" w:type="dxa"/>
            <w:vMerge/>
            <w:vAlign w:val="center"/>
            <w:hideMark/>
            <w:tcPrChange w:id="4900" w:author="Namita Sivasankaran" w:date="2016-11-04T11:51:00Z">
              <w:tcPr>
                <w:tcW w:w="1323" w:type="dxa"/>
                <w:gridSpan w:val="3"/>
                <w:vMerge/>
                <w:tcBorders>
                  <w:top w:val="nil"/>
                  <w:left w:val="single" w:sz="8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4901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824" w:type="dxa"/>
            <w:vMerge/>
            <w:vAlign w:val="center"/>
            <w:hideMark/>
            <w:tcPrChange w:id="4902" w:author="Namita Sivasankaran" w:date="2016-11-04T11:51:00Z">
              <w:tcPr>
                <w:tcW w:w="1628" w:type="dxa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4903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418" w:type="dxa"/>
            <w:gridSpan w:val="3"/>
            <w:vMerge/>
            <w:vAlign w:val="center"/>
            <w:hideMark/>
            <w:tcPrChange w:id="4904" w:author="Namita Sivasankaran" w:date="2016-11-04T11:51:00Z">
              <w:tcPr>
                <w:tcW w:w="1231" w:type="dxa"/>
                <w:gridSpan w:val="3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4905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3260" w:type="dxa"/>
            <w:shd w:val="clear" w:color="auto" w:fill="auto"/>
            <w:vAlign w:val="center"/>
            <w:hideMark/>
            <w:tcPrChange w:id="4906" w:author="Namita Sivasankaran" w:date="2016-11-04T11:51:00Z">
              <w:tcPr>
                <w:tcW w:w="3189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4907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4908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District*</w:t>
            </w:r>
          </w:p>
        </w:tc>
        <w:tc>
          <w:tcPr>
            <w:tcW w:w="1882" w:type="dxa"/>
            <w:shd w:val="clear" w:color="auto" w:fill="auto"/>
            <w:vAlign w:val="center"/>
            <w:hideMark/>
            <w:tcPrChange w:id="4909" w:author="Namita Sivasankaran" w:date="2016-11-04T11:51:00Z">
              <w:tcPr>
                <w:tcW w:w="2264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4910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4911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Text</w:t>
            </w:r>
          </w:p>
        </w:tc>
        <w:tc>
          <w:tcPr>
            <w:tcW w:w="1280" w:type="dxa"/>
            <w:shd w:val="clear" w:color="auto" w:fill="auto"/>
            <w:vAlign w:val="center"/>
            <w:hideMark/>
            <w:tcPrChange w:id="4912" w:author="Namita Sivasankaran" w:date="2016-11-04T11:51:00Z">
              <w:tcPr>
                <w:tcW w:w="1280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4913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4914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yes</w:t>
            </w:r>
          </w:p>
        </w:tc>
        <w:tc>
          <w:tcPr>
            <w:tcW w:w="1389" w:type="dxa"/>
            <w:shd w:val="clear" w:color="auto" w:fill="auto"/>
            <w:vAlign w:val="center"/>
            <w:hideMark/>
            <w:tcPrChange w:id="4915" w:author="Namita Sivasankaran" w:date="2016-11-04T11:51:00Z">
              <w:tcPr>
                <w:tcW w:w="1417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4916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4917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 </w:t>
            </w:r>
          </w:p>
        </w:tc>
        <w:tc>
          <w:tcPr>
            <w:tcW w:w="2253" w:type="dxa"/>
            <w:shd w:val="clear" w:color="auto" w:fill="auto"/>
            <w:vAlign w:val="center"/>
            <w:hideMark/>
            <w:tcPrChange w:id="4918" w:author="Namita Sivasankaran" w:date="2016-11-04T11:51:00Z">
              <w:tcPr>
                <w:tcW w:w="2268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4919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4920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From Screening</w:t>
            </w:r>
          </w:p>
        </w:tc>
      </w:tr>
      <w:tr w:rsidR="006C38DA" w:rsidRPr="006C38DA" w:rsidTr="00461502">
        <w:trPr>
          <w:trHeight w:val="300"/>
          <w:trPrChange w:id="4921" w:author="Namita Sivasankaran" w:date="2016-11-04T11:51:00Z">
            <w:trPr>
              <w:trHeight w:val="300"/>
            </w:trPr>
          </w:trPrChange>
        </w:trPr>
        <w:tc>
          <w:tcPr>
            <w:tcW w:w="1294" w:type="dxa"/>
            <w:vMerge/>
            <w:vAlign w:val="center"/>
            <w:hideMark/>
            <w:tcPrChange w:id="4922" w:author="Namita Sivasankaran" w:date="2016-11-04T11:51:00Z">
              <w:tcPr>
                <w:tcW w:w="1323" w:type="dxa"/>
                <w:gridSpan w:val="3"/>
                <w:vMerge/>
                <w:tcBorders>
                  <w:top w:val="nil"/>
                  <w:left w:val="single" w:sz="8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4923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824" w:type="dxa"/>
            <w:vMerge/>
            <w:vAlign w:val="center"/>
            <w:hideMark/>
            <w:tcPrChange w:id="4924" w:author="Namita Sivasankaran" w:date="2016-11-04T11:51:00Z">
              <w:tcPr>
                <w:tcW w:w="1628" w:type="dxa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4925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418" w:type="dxa"/>
            <w:gridSpan w:val="3"/>
            <w:vMerge/>
            <w:vAlign w:val="center"/>
            <w:hideMark/>
            <w:tcPrChange w:id="4926" w:author="Namita Sivasankaran" w:date="2016-11-04T11:51:00Z">
              <w:tcPr>
                <w:tcW w:w="1231" w:type="dxa"/>
                <w:gridSpan w:val="3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4927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3260" w:type="dxa"/>
            <w:shd w:val="clear" w:color="auto" w:fill="auto"/>
            <w:vAlign w:val="center"/>
            <w:hideMark/>
            <w:tcPrChange w:id="4928" w:author="Namita Sivasankaran" w:date="2016-11-04T11:51:00Z">
              <w:tcPr>
                <w:tcW w:w="3189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4929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4930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State*</w:t>
            </w:r>
          </w:p>
        </w:tc>
        <w:tc>
          <w:tcPr>
            <w:tcW w:w="1882" w:type="dxa"/>
            <w:shd w:val="clear" w:color="auto" w:fill="auto"/>
            <w:vAlign w:val="center"/>
            <w:hideMark/>
            <w:tcPrChange w:id="4931" w:author="Namita Sivasankaran" w:date="2016-11-04T11:51:00Z">
              <w:tcPr>
                <w:tcW w:w="2264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4932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4933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Text</w:t>
            </w:r>
          </w:p>
        </w:tc>
        <w:tc>
          <w:tcPr>
            <w:tcW w:w="1280" w:type="dxa"/>
            <w:shd w:val="clear" w:color="auto" w:fill="auto"/>
            <w:vAlign w:val="center"/>
            <w:hideMark/>
            <w:tcPrChange w:id="4934" w:author="Namita Sivasankaran" w:date="2016-11-04T11:51:00Z">
              <w:tcPr>
                <w:tcW w:w="1280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4935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4936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yes</w:t>
            </w:r>
          </w:p>
        </w:tc>
        <w:tc>
          <w:tcPr>
            <w:tcW w:w="1389" w:type="dxa"/>
            <w:shd w:val="clear" w:color="auto" w:fill="auto"/>
            <w:vAlign w:val="center"/>
            <w:hideMark/>
            <w:tcPrChange w:id="4937" w:author="Namita Sivasankaran" w:date="2016-11-04T11:51:00Z">
              <w:tcPr>
                <w:tcW w:w="1417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4938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4939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 </w:t>
            </w:r>
          </w:p>
        </w:tc>
        <w:tc>
          <w:tcPr>
            <w:tcW w:w="2253" w:type="dxa"/>
            <w:shd w:val="clear" w:color="auto" w:fill="auto"/>
            <w:vAlign w:val="center"/>
            <w:hideMark/>
            <w:tcPrChange w:id="4940" w:author="Namita Sivasankaran" w:date="2016-11-04T11:51:00Z">
              <w:tcPr>
                <w:tcW w:w="2268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4941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4942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From Screening</w:t>
            </w:r>
          </w:p>
        </w:tc>
      </w:tr>
      <w:tr w:rsidR="006C38DA" w:rsidRPr="006C38DA" w:rsidTr="00461502">
        <w:trPr>
          <w:trHeight w:val="300"/>
          <w:trPrChange w:id="4943" w:author="Namita Sivasankaran" w:date="2016-11-04T11:51:00Z">
            <w:trPr>
              <w:trHeight w:val="300"/>
            </w:trPr>
          </w:trPrChange>
        </w:trPr>
        <w:tc>
          <w:tcPr>
            <w:tcW w:w="1294" w:type="dxa"/>
            <w:vMerge/>
            <w:vAlign w:val="center"/>
            <w:hideMark/>
            <w:tcPrChange w:id="4944" w:author="Namita Sivasankaran" w:date="2016-11-04T11:51:00Z">
              <w:tcPr>
                <w:tcW w:w="1323" w:type="dxa"/>
                <w:gridSpan w:val="3"/>
                <w:vMerge/>
                <w:tcBorders>
                  <w:top w:val="nil"/>
                  <w:left w:val="single" w:sz="8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4945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824" w:type="dxa"/>
            <w:vMerge/>
            <w:vAlign w:val="center"/>
            <w:hideMark/>
            <w:tcPrChange w:id="4946" w:author="Namita Sivasankaran" w:date="2016-11-04T11:51:00Z">
              <w:tcPr>
                <w:tcW w:w="1628" w:type="dxa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4947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418" w:type="dxa"/>
            <w:gridSpan w:val="3"/>
            <w:vMerge/>
            <w:vAlign w:val="center"/>
            <w:hideMark/>
            <w:tcPrChange w:id="4948" w:author="Namita Sivasankaran" w:date="2016-11-04T11:51:00Z">
              <w:tcPr>
                <w:tcW w:w="1231" w:type="dxa"/>
                <w:gridSpan w:val="3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4949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3260" w:type="dxa"/>
            <w:shd w:val="clear" w:color="auto" w:fill="auto"/>
            <w:vAlign w:val="center"/>
            <w:hideMark/>
            <w:tcPrChange w:id="4950" w:author="Namita Sivasankaran" w:date="2016-11-04T11:51:00Z">
              <w:tcPr>
                <w:tcW w:w="3189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4951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4952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Country*</w:t>
            </w:r>
          </w:p>
        </w:tc>
        <w:tc>
          <w:tcPr>
            <w:tcW w:w="1882" w:type="dxa"/>
            <w:shd w:val="clear" w:color="auto" w:fill="auto"/>
            <w:vAlign w:val="center"/>
            <w:hideMark/>
            <w:tcPrChange w:id="4953" w:author="Namita Sivasankaran" w:date="2016-11-04T11:51:00Z">
              <w:tcPr>
                <w:tcW w:w="2264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4954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4955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Text</w:t>
            </w:r>
          </w:p>
        </w:tc>
        <w:tc>
          <w:tcPr>
            <w:tcW w:w="1280" w:type="dxa"/>
            <w:shd w:val="clear" w:color="auto" w:fill="auto"/>
            <w:vAlign w:val="center"/>
            <w:hideMark/>
            <w:tcPrChange w:id="4956" w:author="Namita Sivasankaran" w:date="2016-11-04T11:51:00Z">
              <w:tcPr>
                <w:tcW w:w="1280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4957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4958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yes</w:t>
            </w:r>
          </w:p>
        </w:tc>
        <w:tc>
          <w:tcPr>
            <w:tcW w:w="1389" w:type="dxa"/>
            <w:shd w:val="clear" w:color="auto" w:fill="auto"/>
            <w:vAlign w:val="center"/>
            <w:hideMark/>
            <w:tcPrChange w:id="4959" w:author="Namita Sivasankaran" w:date="2016-11-04T11:51:00Z">
              <w:tcPr>
                <w:tcW w:w="1417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4960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4961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 </w:t>
            </w:r>
          </w:p>
        </w:tc>
        <w:tc>
          <w:tcPr>
            <w:tcW w:w="2253" w:type="dxa"/>
            <w:shd w:val="clear" w:color="auto" w:fill="auto"/>
            <w:vAlign w:val="center"/>
            <w:hideMark/>
            <w:tcPrChange w:id="4962" w:author="Namita Sivasankaran" w:date="2016-11-04T11:51:00Z">
              <w:tcPr>
                <w:tcW w:w="2268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4963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4964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From Screening</w:t>
            </w:r>
          </w:p>
        </w:tc>
      </w:tr>
      <w:tr w:rsidR="006C38DA" w:rsidRPr="006C38DA" w:rsidTr="004C203B">
        <w:trPr>
          <w:trHeight w:val="338"/>
          <w:trPrChange w:id="4965" w:author="Namita Sivasankaran" w:date="2016-11-04T11:56:00Z">
            <w:trPr>
              <w:trHeight w:val="600"/>
            </w:trPr>
          </w:trPrChange>
        </w:trPr>
        <w:tc>
          <w:tcPr>
            <w:tcW w:w="1294" w:type="dxa"/>
            <w:vMerge/>
            <w:vAlign w:val="center"/>
            <w:hideMark/>
            <w:tcPrChange w:id="4966" w:author="Namita Sivasankaran" w:date="2016-11-04T11:56:00Z">
              <w:tcPr>
                <w:tcW w:w="1323" w:type="dxa"/>
                <w:gridSpan w:val="3"/>
                <w:vMerge/>
                <w:tcBorders>
                  <w:top w:val="nil"/>
                  <w:left w:val="single" w:sz="8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4967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824" w:type="dxa"/>
            <w:vMerge/>
            <w:vAlign w:val="center"/>
            <w:hideMark/>
            <w:tcPrChange w:id="4968" w:author="Namita Sivasankaran" w:date="2016-11-04T11:56:00Z">
              <w:tcPr>
                <w:tcW w:w="1628" w:type="dxa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4969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418" w:type="dxa"/>
            <w:gridSpan w:val="3"/>
            <w:vMerge/>
            <w:vAlign w:val="center"/>
            <w:hideMark/>
            <w:tcPrChange w:id="4970" w:author="Namita Sivasankaran" w:date="2016-11-04T11:56:00Z">
              <w:tcPr>
                <w:tcW w:w="1231" w:type="dxa"/>
                <w:gridSpan w:val="3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4971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3260" w:type="dxa"/>
            <w:shd w:val="clear" w:color="auto" w:fill="auto"/>
            <w:vAlign w:val="center"/>
            <w:hideMark/>
            <w:tcPrChange w:id="4972" w:author="Namita Sivasankaran" w:date="2016-11-04T11:56:00Z">
              <w:tcPr>
                <w:tcW w:w="3189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4973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4974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Location</w:t>
            </w:r>
          </w:p>
        </w:tc>
        <w:tc>
          <w:tcPr>
            <w:tcW w:w="1882" w:type="dxa"/>
            <w:shd w:val="clear" w:color="auto" w:fill="auto"/>
            <w:vAlign w:val="center"/>
            <w:hideMark/>
            <w:tcPrChange w:id="4975" w:author="Namita Sivasankaran" w:date="2016-11-04T11:56:00Z">
              <w:tcPr>
                <w:tcW w:w="2264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4976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4977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GPS Coordinates</w:t>
            </w:r>
          </w:p>
        </w:tc>
        <w:tc>
          <w:tcPr>
            <w:tcW w:w="1280" w:type="dxa"/>
            <w:shd w:val="clear" w:color="auto" w:fill="auto"/>
            <w:vAlign w:val="center"/>
            <w:hideMark/>
            <w:tcPrChange w:id="4978" w:author="Namita Sivasankaran" w:date="2016-11-04T11:56:00Z">
              <w:tcPr>
                <w:tcW w:w="1280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4979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del w:id="4980" w:author="Namita Sivasankaran" w:date="2016-11-04T11:56:00Z">
              <w:r w:rsidRPr="006C38DA" w:rsidDel="004C203B">
                <w:rPr>
                  <w:color w:val="000000"/>
                  <w:sz w:val="22"/>
                  <w:szCs w:val="22"/>
                  <w:lang w:val="en-IN" w:eastAsia="en-IN"/>
                  <w:rPrChange w:id="4981" w:author="Namita Sivasankaran" w:date="2016-11-04T11:40:00Z">
                    <w:rPr>
                      <w:rFonts w:ascii="Calibri" w:hAnsi="Calibri"/>
                      <w:color w:val="000000"/>
                      <w:sz w:val="24"/>
                      <w:szCs w:val="24"/>
                      <w:lang w:val="en-IN" w:eastAsia="en-IN"/>
                    </w:rPr>
                  </w:rPrChange>
                </w:rPr>
                <w:delText>Yes</w:delText>
              </w:r>
            </w:del>
          </w:p>
        </w:tc>
        <w:tc>
          <w:tcPr>
            <w:tcW w:w="1389" w:type="dxa"/>
            <w:shd w:val="clear" w:color="auto" w:fill="auto"/>
            <w:vAlign w:val="center"/>
            <w:hideMark/>
            <w:tcPrChange w:id="4982" w:author="Namita Sivasankaran" w:date="2016-11-04T11:56:00Z">
              <w:tcPr>
                <w:tcW w:w="1417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4983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4984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 </w:t>
            </w:r>
          </w:p>
        </w:tc>
        <w:tc>
          <w:tcPr>
            <w:tcW w:w="2253" w:type="dxa"/>
            <w:shd w:val="clear" w:color="auto" w:fill="auto"/>
            <w:vAlign w:val="center"/>
            <w:hideMark/>
            <w:tcPrChange w:id="4985" w:author="Namita Sivasankaran" w:date="2016-11-04T11:56:00Z">
              <w:tcPr>
                <w:tcW w:w="2268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4986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4987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From Screening</w:t>
            </w:r>
          </w:p>
        </w:tc>
      </w:tr>
      <w:tr w:rsidR="006C38DA" w:rsidRPr="006C38DA" w:rsidTr="00461502">
        <w:trPr>
          <w:trHeight w:val="600"/>
          <w:trPrChange w:id="4988" w:author="Namita Sivasankaran" w:date="2016-11-04T11:51:00Z">
            <w:trPr>
              <w:trHeight w:val="600"/>
            </w:trPr>
          </w:trPrChange>
        </w:trPr>
        <w:tc>
          <w:tcPr>
            <w:tcW w:w="1294" w:type="dxa"/>
            <w:vMerge/>
            <w:vAlign w:val="center"/>
            <w:hideMark/>
            <w:tcPrChange w:id="4989" w:author="Namita Sivasankaran" w:date="2016-11-04T11:51:00Z">
              <w:tcPr>
                <w:tcW w:w="1323" w:type="dxa"/>
                <w:gridSpan w:val="3"/>
                <w:vMerge/>
                <w:tcBorders>
                  <w:top w:val="nil"/>
                  <w:left w:val="single" w:sz="8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4990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824" w:type="dxa"/>
            <w:vMerge/>
            <w:vAlign w:val="center"/>
            <w:hideMark/>
            <w:tcPrChange w:id="4991" w:author="Namita Sivasankaran" w:date="2016-11-04T11:51:00Z">
              <w:tcPr>
                <w:tcW w:w="1628" w:type="dxa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4992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418" w:type="dxa"/>
            <w:gridSpan w:val="3"/>
            <w:vMerge/>
            <w:vAlign w:val="center"/>
            <w:hideMark/>
            <w:tcPrChange w:id="4993" w:author="Namita Sivasankaran" w:date="2016-11-04T11:51:00Z">
              <w:tcPr>
                <w:tcW w:w="1231" w:type="dxa"/>
                <w:gridSpan w:val="3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4994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3260" w:type="dxa"/>
            <w:shd w:val="clear" w:color="auto" w:fill="auto"/>
            <w:vAlign w:val="center"/>
            <w:hideMark/>
            <w:tcPrChange w:id="4995" w:author="Namita Sivasankaran" w:date="2016-11-04T11:51:00Z">
              <w:tcPr>
                <w:tcW w:w="3189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4996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4997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Is the Communication Address same as the A</w:t>
            </w:r>
            <w:ins w:id="4998" w:author="Namita Sivasankaran" w:date="2016-11-04T11:56:00Z">
              <w:r w:rsidR="004C203B">
                <w:rPr>
                  <w:color w:val="000000"/>
                  <w:sz w:val="22"/>
                  <w:szCs w:val="22"/>
                  <w:lang w:val="en-IN" w:eastAsia="en-IN"/>
                </w:rPr>
                <w:t>a</w:t>
              </w:r>
            </w:ins>
            <w:r w:rsidRPr="006C38DA">
              <w:rPr>
                <w:color w:val="000000"/>
                <w:sz w:val="22"/>
                <w:szCs w:val="22"/>
                <w:lang w:val="en-IN" w:eastAsia="en-IN"/>
                <w:rPrChange w:id="4999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dhar Card address?</w:t>
            </w:r>
          </w:p>
        </w:tc>
        <w:tc>
          <w:tcPr>
            <w:tcW w:w="1882" w:type="dxa"/>
            <w:shd w:val="clear" w:color="auto" w:fill="auto"/>
            <w:vAlign w:val="center"/>
            <w:hideMark/>
            <w:tcPrChange w:id="5000" w:author="Namita Sivasankaran" w:date="2016-11-04T11:51:00Z">
              <w:tcPr>
                <w:tcW w:w="2264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5001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5002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Radio Buttons</w:t>
            </w:r>
          </w:p>
        </w:tc>
        <w:tc>
          <w:tcPr>
            <w:tcW w:w="1280" w:type="dxa"/>
            <w:shd w:val="clear" w:color="auto" w:fill="auto"/>
            <w:vAlign w:val="center"/>
            <w:hideMark/>
            <w:tcPrChange w:id="5003" w:author="Namita Sivasankaran" w:date="2016-11-04T11:51:00Z">
              <w:tcPr>
                <w:tcW w:w="1280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5004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5005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Yes</w:t>
            </w:r>
          </w:p>
        </w:tc>
        <w:tc>
          <w:tcPr>
            <w:tcW w:w="1389" w:type="dxa"/>
            <w:shd w:val="clear" w:color="auto" w:fill="auto"/>
            <w:vAlign w:val="center"/>
            <w:hideMark/>
            <w:tcPrChange w:id="5006" w:author="Namita Sivasankaran" w:date="2016-11-04T11:51:00Z">
              <w:tcPr>
                <w:tcW w:w="1417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5007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5008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 </w:t>
            </w:r>
          </w:p>
        </w:tc>
        <w:tc>
          <w:tcPr>
            <w:tcW w:w="2253" w:type="dxa"/>
            <w:shd w:val="clear" w:color="auto" w:fill="auto"/>
            <w:vAlign w:val="center"/>
            <w:hideMark/>
            <w:tcPrChange w:id="5009" w:author="Namita Sivasankaran" w:date="2016-11-04T11:51:00Z">
              <w:tcPr>
                <w:tcW w:w="2268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5010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5011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From Screening</w:t>
            </w:r>
          </w:p>
        </w:tc>
      </w:tr>
      <w:tr w:rsidR="006C38DA" w:rsidRPr="006C38DA" w:rsidTr="00461502">
        <w:trPr>
          <w:trHeight w:val="300"/>
          <w:trPrChange w:id="5012" w:author="Namita Sivasankaran" w:date="2016-11-04T11:51:00Z">
            <w:trPr>
              <w:trHeight w:val="300"/>
            </w:trPr>
          </w:trPrChange>
        </w:trPr>
        <w:tc>
          <w:tcPr>
            <w:tcW w:w="1294" w:type="dxa"/>
            <w:vMerge/>
            <w:vAlign w:val="center"/>
            <w:hideMark/>
            <w:tcPrChange w:id="5013" w:author="Namita Sivasankaran" w:date="2016-11-04T11:51:00Z">
              <w:tcPr>
                <w:tcW w:w="1323" w:type="dxa"/>
                <w:gridSpan w:val="3"/>
                <w:vMerge/>
                <w:tcBorders>
                  <w:top w:val="nil"/>
                  <w:left w:val="single" w:sz="8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5014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824" w:type="dxa"/>
            <w:vMerge/>
            <w:vAlign w:val="center"/>
            <w:hideMark/>
            <w:tcPrChange w:id="5015" w:author="Namita Sivasankaran" w:date="2016-11-04T11:51:00Z">
              <w:tcPr>
                <w:tcW w:w="1628" w:type="dxa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5016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418" w:type="dxa"/>
            <w:gridSpan w:val="3"/>
            <w:vMerge/>
            <w:vAlign w:val="center"/>
            <w:hideMark/>
            <w:tcPrChange w:id="5017" w:author="Namita Sivasankaran" w:date="2016-11-04T11:51:00Z">
              <w:tcPr>
                <w:tcW w:w="1231" w:type="dxa"/>
                <w:gridSpan w:val="3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5018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3260" w:type="dxa"/>
            <w:shd w:val="clear" w:color="auto" w:fill="auto"/>
            <w:vAlign w:val="center"/>
            <w:hideMark/>
            <w:tcPrChange w:id="5019" w:author="Namita Sivasankaran" w:date="2016-11-04T11:51:00Z">
              <w:tcPr>
                <w:tcW w:w="3189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5020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5021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Line 1</w:t>
            </w:r>
          </w:p>
        </w:tc>
        <w:tc>
          <w:tcPr>
            <w:tcW w:w="1882" w:type="dxa"/>
            <w:shd w:val="clear" w:color="auto" w:fill="auto"/>
            <w:vAlign w:val="center"/>
            <w:hideMark/>
            <w:tcPrChange w:id="5022" w:author="Namita Sivasankaran" w:date="2016-11-04T11:51:00Z">
              <w:tcPr>
                <w:tcW w:w="2264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5023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5024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Alpha numeric</w:t>
            </w:r>
          </w:p>
        </w:tc>
        <w:tc>
          <w:tcPr>
            <w:tcW w:w="1280" w:type="dxa"/>
            <w:shd w:val="clear" w:color="auto" w:fill="auto"/>
            <w:vAlign w:val="center"/>
            <w:hideMark/>
            <w:tcPrChange w:id="5025" w:author="Namita Sivasankaran" w:date="2016-11-04T11:51:00Z">
              <w:tcPr>
                <w:tcW w:w="1280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5026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5027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Yes</w:t>
            </w:r>
          </w:p>
        </w:tc>
        <w:tc>
          <w:tcPr>
            <w:tcW w:w="1389" w:type="dxa"/>
            <w:shd w:val="clear" w:color="auto" w:fill="auto"/>
            <w:vAlign w:val="center"/>
            <w:hideMark/>
            <w:tcPrChange w:id="5028" w:author="Namita Sivasankaran" w:date="2016-11-04T11:51:00Z">
              <w:tcPr>
                <w:tcW w:w="1417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5029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5030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 </w:t>
            </w:r>
          </w:p>
        </w:tc>
        <w:tc>
          <w:tcPr>
            <w:tcW w:w="2253" w:type="dxa"/>
            <w:shd w:val="clear" w:color="auto" w:fill="auto"/>
            <w:vAlign w:val="center"/>
            <w:hideMark/>
            <w:tcPrChange w:id="5031" w:author="Namita Sivasankaran" w:date="2016-11-04T11:51:00Z">
              <w:tcPr>
                <w:tcW w:w="2268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5032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5033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From Screening</w:t>
            </w:r>
          </w:p>
        </w:tc>
      </w:tr>
      <w:tr w:rsidR="006C38DA" w:rsidRPr="006C38DA" w:rsidTr="00461502">
        <w:trPr>
          <w:trHeight w:val="300"/>
          <w:trPrChange w:id="5034" w:author="Namita Sivasankaran" w:date="2016-11-04T11:51:00Z">
            <w:trPr>
              <w:trHeight w:val="300"/>
            </w:trPr>
          </w:trPrChange>
        </w:trPr>
        <w:tc>
          <w:tcPr>
            <w:tcW w:w="1294" w:type="dxa"/>
            <w:vMerge/>
            <w:vAlign w:val="center"/>
            <w:hideMark/>
            <w:tcPrChange w:id="5035" w:author="Namita Sivasankaran" w:date="2016-11-04T11:51:00Z">
              <w:tcPr>
                <w:tcW w:w="1323" w:type="dxa"/>
                <w:gridSpan w:val="3"/>
                <w:vMerge/>
                <w:tcBorders>
                  <w:top w:val="nil"/>
                  <w:left w:val="single" w:sz="8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5036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824" w:type="dxa"/>
            <w:vMerge/>
            <w:vAlign w:val="center"/>
            <w:hideMark/>
            <w:tcPrChange w:id="5037" w:author="Namita Sivasankaran" w:date="2016-11-04T11:51:00Z">
              <w:tcPr>
                <w:tcW w:w="1628" w:type="dxa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5038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418" w:type="dxa"/>
            <w:gridSpan w:val="3"/>
            <w:vMerge/>
            <w:vAlign w:val="center"/>
            <w:hideMark/>
            <w:tcPrChange w:id="5039" w:author="Namita Sivasankaran" w:date="2016-11-04T11:51:00Z">
              <w:tcPr>
                <w:tcW w:w="1231" w:type="dxa"/>
                <w:gridSpan w:val="3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5040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3260" w:type="dxa"/>
            <w:shd w:val="clear" w:color="auto" w:fill="auto"/>
            <w:vAlign w:val="center"/>
            <w:hideMark/>
            <w:tcPrChange w:id="5041" w:author="Namita Sivasankaran" w:date="2016-11-04T11:51:00Z">
              <w:tcPr>
                <w:tcW w:w="3189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5042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5043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Line 2</w:t>
            </w:r>
          </w:p>
        </w:tc>
        <w:tc>
          <w:tcPr>
            <w:tcW w:w="1882" w:type="dxa"/>
            <w:shd w:val="clear" w:color="auto" w:fill="auto"/>
            <w:vAlign w:val="center"/>
            <w:hideMark/>
            <w:tcPrChange w:id="5044" w:author="Namita Sivasankaran" w:date="2016-11-04T11:51:00Z">
              <w:tcPr>
                <w:tcW w:w="2264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5045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5046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Alpha numeric</w:t>
            </w:r>
          </w:p>
        </w:tc>
        <w:tc>
          <w:tcPr>
            <w:tcW w:w="1280" w:type="dxa"/>
            <w:shd w:val="clear" w:color="auto" w:fill="auto"/>
            <w:vAlign w:val="center"/>
            <w:hideMark/>
            <w:tcPrChange w:id="5047" w:author="Namita Sivasankaran" w:date="2016-11-04T11:51:00Z">
              <w:tcPr>
                <w:tcW w:w="1280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5048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5049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 </w:t>
            </w:r>
          </w:p>
        </w:tc>
        <w:tc>
          <w:tcPr>
            <w:tcW w:w="1389" w:type="dxa"/>
            <w:shd w:val="clear" w:color="auto" w:fill="auto"/>
            <w:vAlign w:val="center"/>
            <w:hideMark/>
            <w:tcPrChange w:id="5050" w:author="Namita Sivasankaran" w:date="2016-11-04T11:51:00Z">
              <w:tcPr>
                <w:tcW w:w="1417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5051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5052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 </w:t>
            </w:r>
          </w:p>
        </w:tc>
        <w:tc>
          <w:tcPr>
            <w:tcW w:w="2253" w:type="dxa"/>
            <w:shd w:val="clear" w:color="auto" w:fill="auto"/>
            <w:vAlign w:val="center"/>
            <w:hideMark/>
            <w:tcPrChange w:id="5053" w:author="Namita Sivasankaran" w:date="2016-11-04T11:51:00Z">
              <w:tcPr>
                <w:tcW w:w="2268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5054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5055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From Screening</w:t>
            </w:r>
          </w:p>
        </w:tc>
      </w:tr>
      <w:tr w:rsidR="006C38DA" w:rsidRPr="006C38DA" w:rsidTr="00461502">
        <w:trPr>
          <w:trHeight w:val="300"/>
          <w:trPrChange w:id="5056" w:author="Namita Sivasankaran" w:date="2016-11-04T11:51:00Z">
            <w:trPr>
              <w:trHeight w:val="300"/>
            </w:trPr>
          </w:trPrChange>
        </w:trPr>
        <w:tc>
          <w:tcPr>
            <w:tcW w:w="1294" w:type="dxa"/>
            <w:vMerge/>
            <w:vAlign w:val="center"/>
            <w:hideMark/>
            <w:tcPrChange w:id="5057" w:author="Namita Sivasankaran" w:date="2016-11-04T11:51:00Z">
              <w:tcPr>
                <w:tcW w:w="1323" w:type="dxa"/>
                <w:gridSpan w:val="3"/>
                <w:vMerge/>
                <w:tcBorders>
                  <w:top w:val="nil"/>
                  <w:left w:val="single" w:sz="8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5058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824" w:type="dxa"/>
            <w:vMerge/>
            <w:vAlign w:val="center"/>
            <w:hideMark/>
            <w:tcPrChange w:id="5059" w:author="Namita Sivasankaran" w:date="2016-11-04T11:51:00Z">
              <w:tcPr>
                <w:tcW w:w="1628" w:type="dxa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5060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418" w:type="dxa"/>
            <w:gridSpan w:val="3"/>
            <w:vMerge/>
            <w:vAlign w:val="center"/>
            <w:hideMark/>
            <w:tcPrChange w:id="5061" w:author="Namita Sivasankaran" w:date="2016-11-04T11:51:00Z">
              <w:tcPr>
                <w:tcW w:w="1231" w:type="dxa"/>
                <w:gridSpan w:val="3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5062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3260" w:type="dxa"/>
            <w:shd w:val="clear" w:color="auto" w:fill="auto"/>
            <w:vAlign w:val="center"/>
            <w:hideMark/>
            <w:tcPrChange w:id="5063" w:author="Namita Sivasankaran" w:date="2016-11-04T11:51:00Z">
              <w:tcPr>
                <w:tcW w:w="3189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5064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5065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Area</w:t>
            </w:r>
          </w:p>
        </w:tc>
        <w:tc>
          <w:tcPr>
            <w:tcW w:w="1882" w:type="dxa"/>
            <w:shd w:val="clear" w:color="auto" w:fill="auto"/>
            <w:vAlign w:val="center"/>
            <w:hideMark/>
            <w:tcPrChange w:id="5066" w:author="Namita Sivasankaran" w:date="2016-11-04T11:51:00Z">
              <w:tcPr>
                <w:tcW w:w="2264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5067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5068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Alpha numeric</w:t>
            </w:r>
          </w:p>
        </w:tc>
        <w:tc>
          <w:tcPr>
            <w:tcW w:w="1280" w:type="dxa"/>
            <w:shd w:val="clear" w:color="auto" w:fill="auto"/>
            <w:vAlign w:val="center"/>
            <w:hideMark/>
            <w:tcPrChange w:id="5069" w:author="Namita Sivasankaran" w:date="2016-11-04T11:51:00Z">
              <w:tcPr>
                <w:tcW w:w="1280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5070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5071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 </w:t>
            </w:r>
          </w:p>
        </w:tc>
        <w:tc>
          <w:tcPr>
            <w:tcW w:w="1389" w:type="dxa"/>
            <w:shd w:val="clear" w:color="auto" w:fill="auto"/>
            <w:vAlign w:val="center"/>
            <w:hideMark/>
            <w:tcPrChange w:id="5072" w:author="Namita Sivasankaran" w:date="2016-11-04T11:51:00Z">
              <w:tcPr>
                <w:tcW w:w="1417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5073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5074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 </w:t>
            </w:r>
          </w:p>
        </w:tc>
        <w:tc>
          <w:tcPr>
            <w:tcW w:w="2253" w:type="dxa"/>
            <w:shd w:val="clear" w:color="auto" w:fill="auto"/>
            <w:vAlign w:val="center"/>
            <w:hideMark/>
            <w:tcPrChange w:id="5075" w:author="Namita Sivasankaran" w:date="2016-11-04T11:51:00Z">
              <w:tcPr>
                <w:tcW w:w="2268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5076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5077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From Screening</w:t>
            </w:r>
          </w:p>
        </w:tc>
      </w:tr>
      <w:tr w:rsidR="006C38DA" w:rsidRPr="006C38DA" w:rsidTr="00461502">
        <w:trPr>
          <w:trHeight w:val="300"/>
          <w:trPrChange w:id="5078" w:author="Namita Sivasankaran" w:date="2016-11-04T11:51:00Z">
            <w:trPr>
              <w:trHeight w:val="300"/>
            </w:trPr>
          </w:trPrChange>
        </w:trPr>
        <w:tc>
          <w:tcPr>
            <w:tcW w:w="1294" w:type="dxa"/>
            <w:vMerge/>
            <w:vAlign w:val="center"/>
            <w:hideMark/>
            <w:tcPrChange w:id="5079" w:author="Namita Sivasankaran" w:date="2016-11-04T11:51:00Z">
              <w:tcPr>
                <w:tcW w:w="1323" w:type="dxa"/>
                <w:gridSpan w:val="3"/>
                <w:vMerge/>
                <w:tcBorders>
                  <w:top w:val="nil"/>
                  <w:left w:val="single" w:sz="8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5080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824" w:type="dxa"/>
            <w:vMerge/>
            <w:vAlign w:val="center"/>
            <w:hideMark/>
            <w:tcPrChange w:id="5081" w:author="Namita Sivasankaran" w:date="2016-11-04T11:51:00Z">
              <w:tcPr>
                <w:tcW w:w="1628" w:type="dxa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5082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418" w:type="dxa"/>
            <w:gridSpan w:val="3"/>
            <w:vMerge/>
            <w:vAlign w:val="center"/>
            <w:hideMark/>
            <w:tcPrChange w:id="5083" w:author="Namita Sivasankaran" w:date="2016-11-04T11:51:00Z">
              <w:tcPr>
                <w:tcW w:w="1231" w:type="dxa"/>
                <w:gridSpan w:val="3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5084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3260" w:type="dxa"/>
            <w:shd w:val="clear" w:color="auto" w:fill="auto"/>
            <w:vAlign w:val="center"/>
            <w:hideMark/>
            <w:tcPrChange w:id="5085" w:author="Namita Sivasankaran" w:date="2016-11-04T11:51:00Z">
              <w:tcPr>
                <w:tcW w:w="3189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5086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5087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Land Mark</w:t>
            </w:r>
          </w:p>
        </w:tc>
        <w:tc>
          <w:tcPr>
            <w:tcW w:w="1882" w:type="dxa"/>
            <w:shd w:val="clear" w:color="auto" w:fill="auto"/>
            <w:vAlign w:val="center"/>
            <w:hideMark/>
            <w:tcPrChange w:id="5088" w:author="Namita Sivasankaran" w:date="2016-11-04T11:51:00Z">
              <w:tcPr>
                <w:tcW w:w="2264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5089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5090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Alpha numeric</w:t>
            </w:r>
          </w:p>
        </w:tc>
        <w:tc>
          <w:tcPr>
            <w:tcW w:w="1280" w:type="dxa"/>
            <w:shd w:val="clear" w:color="auto" w:fill="auto"/>
            <w:vAlign w:val="center"/>
            <w:hideMark/>
            <w:tcPrChange w:id="5091" w:author="Namita Sivasankaran" w:date="2016-11-04T11:51:00Z">
              <w:tcPr>
                <w:tcW w:w="1280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5092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5093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Yes</w:t>
            </w:r>
          </w:p>
        </w:tc>
        <w:tc>
          <w:tcPr>
            <w:tcW w:w="1389" w:type="dxa"/>
            <w:shd w:val="clear" w:color="auto" w:fill="auto"/>
            <w:vAlign w:val="center"/>
            <w:hideMark/>
            <w:tcPrChange w:id="5094" w:author="Namita Sivasankaran" w:date="2016-11-04T11:51:00Z">
              <w:tcPr>
                <w:tcW w:w="1417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5095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5096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 </w:t>
            </w:r>
          </w:p>
        </w:tc>
        <w:tc>
          <w:tcPr>
            <w:tcW w:w="2253" w:type="dxa"/>
            <w:shd w:val="clear" w:color="auto" w:fill="auto"/>
            <w:vAlign w:val="center"/>
            <w:hideMark/>
            <w:tcPrChange w:id="5097" w:author="Namita Sivasankaran" w:date="2016-11-04T11:51:00Z">
              <w:tcPr>
                <w:tcW w:w="2268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5098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5099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From Screening</w:t>
            </w:r>
          </w:p>
        </w:tc>
      </w:tr>
      <w:tr w:rsidR="006C38DA" w:rsidRPr="006C38DA" w:rsidTr="00461502">
        <w:trPr>
          <w:trHeight w:val="300"/>
        </w:trPr>
        <w:tc>
          <w:tcPr>
            <w:tcW w:w="1294" w:type="dxa"/>
            <w:vMerge/>
            <w:vAlign w:val="center"/>
            <w:hideMark/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5100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824" w:type="dxa"/>
            <w:vMerge/>
            <w:vAlign w:val="center"/>
            <w:hideMark/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5101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418" w:type="dxa"/>
            <w:gridSpan w:val="3"/>
            <w:vMerge/>
            <w:vAlign w:val="center"/>
            <w:hideMark/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5102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3260" w:type="dxa"/>
            <w:shd w:val="clear" w:color="auto" w:fill="auto"/>
            <w:vAlign w:val="center"/>
            <w:hideMark/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5103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5104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Pincode</w:t>
            </w:r>
          </w:p>
        </w:tc>
        <w:tc>
          <w:tcPr>
            <w:tcW w:w="1882" w:type="dxa"/>
            <w:shd w:val="clear" w:color="auto" w:fill="auto"/>
            <w:vAlign w:val="center"/>
            <w:hideMark/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5105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5106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Numeric</w:t>
            </w:r>
          </w:p>
        </w:tc>
        <w:tc>
          <w:tcPr>
            <w:tcW w:w="1280" w:type="dxa"/>
            <w:shd w:val="clear" w:color="auto" w:fill="auto"/>
            <w:vAlign w:val="center"/>
            <w:hideMark/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5107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5108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Yes</w:t>
            </w:r>
          </w:p>
        </w:tc>
        <w:tc>
          <w:tcPr>
            <w:tcW w:w="1389" w:type="dxa"/>
            <w:shd w:val="clear" w:color="auto" w:fill="auto"/>
            <w:vAlign w:val="center"/>
            <w:hideMark/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5109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5110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 </w:t>
            </w:r>
          </w:p>
        </w:tc>
        <w:tc>
          <w:tcPr>
            <w:tcW w:w="2253" w:type="dxa"/>
            <w:shd w:val="clear" w:color="auto" w:fill="auto"/>
            <w:vAlign w:val="center"/>
            <w:hideMark/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5111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5112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From Screening</w:t>
            </w:r>
          </w:p>
        </w:tc>
      </w:tr>
      <w:tr w:rsidR="006C38DA" w:rsidRPr="006C38DA" w:rsidTr="00461502">
        <w:trPr>
          <w:trHeight w:val="300"/>
          <w:trPrChange w:id="5113" w:author="Namita Sivasankaran" w:date="2016-11-04T11:51:00Z">
            <w:trPr>
              <w:trHeight w:val="300"/>
            </w:trPr>
          </w:trPrChange>
        </w:trPr>
        <w:tc>
          <w:tcPr>
            <w:tcW w:w="1294" w:type="dxa"/>
            <w:vMerge/>
            <w:vAlign w:val="center"/>
            <w:hideMark/>
            <w:tcPrChange w:id="5114" w:author="Namita Sivasankaran" w:date="2016-11-04T11:51:00Z">
              <w:tcPr>
                <w:tcW w:w="1323" w:type="dxa"/>
                <w:gridSpan w:val="3"/>
                <w:vMerge/>
                <w:tcBorders>
                  <w:top w:val="nil"/>
                  <w:left w:val="single" w:sz="8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5115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824" w:type="dxa"/>
            <w:vMerge/>
            <w:vAlign w:val="center"/>
            <w:hideMark/>
            <w:tcPrChange w:id="5116" w:author="Namita Sivasankaran" w:date="2016-11-04T11:51:00Z">
              <w:tcPr>
                <w:tcW w:w="1628" w:type="dxa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5117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418" w:type="dxa"/>
            <w:gridSpan w:val="3"/>
            <w:vMerge/>
            <w:vAlign w:val="center"/>
            <w:hideMark/>
            <w:tcPrChange w:id="5118" w:author="Namita Sivasankaran" w:date="2016-11-04T11:51:00Z">
              <w:tcPr>
                <w:tcW w:w="1231" w:type="dxa"/>
                <w:gridSpan w:val="3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5119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3260" w:type="dxa"/>
            <w:shd w:val="clear" w:color="auto" w:fill="auto"/>
            <w:vAlign w:val="center"/>
            <w:hideMark/>
            <w:tcPrChange w:id="5120" w:author="Namita Sivasankaran" w:date="2016-11-04T11:51:00Z">
              <w:tcPr>
                <w:tcW w:w="3189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5121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5122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State</w:t>
            </w:r>
          </w:p>
        </w:tc>
        <w:tc>
          <w:tcPr>
            <w:tcW w:w="1882" w:type="dxa"/>
            <w:shd w:val="clear" w:color="auto" w:fill="auto"/>
            <w:vAlign w:val="center"/>
            <w:hideMark/>
            <w:tcPrChange w:id="5123" w:author="Namita Sivasankaran" w:date="2016-11-04T11:51:00Z">
              <w:tcPr>
                <w:tcW w:w="2264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5124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5125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Auto populated</w:t>
            </w:r>
          </w:p>
        </w:tc>
        <w:tc>
          <w:tcPr>
            <w:tcW w:w="1280" w:type="dxa"/>
            <w:shd w:val="clear" w:color="auto" w:fill="auto"/>
            <w:vAlign w:val="center"/>
            <w:hideMark/>
            <w:tcPrChange w:id="5126" w:author="Namita Sivasankaran" w:date="2016-11-04T11:51:00Z">
              <w:tcPr>
                <w:tcW w:w="1280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5127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5128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Yes</w:t>
            </w:r>
          </w:p>
        </w:tc>
        <w:tc>
          <w:tcPr>
            <w:tcW w:w="1389" w:type="dxa"/>
            <w:shd w:val="clear" w:color="auto" w:fill="auto"/>
            <w:vAlign w:val="center"/>
            <w:hideMark/>
            <w:tcPrChange w:id="5129" w:author="Namita Sivasankaran" w:date="2016-11-04T11:51:00Z">
              <w:tcPr>
                <w:tcW w:w="1417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5130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5131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 </w:t>
            </w:r>
          </w:p>
        </w:tc>
        <w:tc>
          <w:tcPr>
            <w:tcW w:w="2253" w:type="dxa"/>
            <w:shd w:val="clear" w:color="auto" w:fill="auto"/>
            <w:vAlign w:val="center"/>
            <w:hideMark/>
            <w:tcPrChange w:id="5132" w:author="Namita Sivasankaran" w:date="2016-11-04T11:51:00Z">
              <w:tcPr>
                <w:tcW w:w="2268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5133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5134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From Screening</w:t>
            </w:r>
          </w:p>
        </w:tc>
      </w:tr>
      <w:tr w:rsidR="006C38DA" w:rsidRPr="006C38DA" w:rsidTr="00461502">
        <w:trPr>
          <w:trHeight w:val="300"/>
          <w:trPrChange w:id="5135" w:author="Namita Sivasankaran" w:date="2016-11-04T11:51:00Z">
            <w:trPr>
              <w:trHeight w:val="300"/>
            </w:trPr>
          </w:trPrChange>
        </w:trPr>
        <w:tc>
          <w:tcPr>
            <w:tcW w:w="1294" w:type="dxa"/>
            <w:vMerge/>
            <w:vAlign w:val="center"/>
            <w:hideMark/>
            <w:tcPrChange w:id="5136" w:author="Namita Sivasankaran" w:date="2016-11-04T11:51:00Z">
              <w:tcPr>
                <w:tcW w:w="1323" w:type="dxa"/>
                <w:gridSpan w:val="3"/>
                <w:vMerge/>
                <w:tcBorders>
                  <w:top w:val="nil"/>
                  <w:left w:val="single" w:sz="8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5137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824" w:type="dxa"/>
            <w:vMerge/>
            <w:vAlign w:val="center"/>
            <w:hideMark/>
            <w:tcPrChange w:id="5138" w:author="Namita Sivasankaran" w:date="2016-11-04T11:51:00Z">
              <w:tcPr>
                <w:tcW w:w="1628" w:type="dxa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5139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418" w:type="dxa"/>
            <w:gridSpan w:val="3"/>
            <w:vMerge w:val="restart"/>
            <w:shd w:val="clear" w:color="auto" w:fill="auto"/>
            <w:vAlign w:val="center"/>
            <w:hideMark/>
            <w:tcPrChange w:id="5140" w:author="Namita Sivasankaran" w:date="2016-11-04T11:51:00Z">
              <w:tcPr>
                <w:tcW w:w="1231" w:type="dxa"/>
                <w:gridSpan w:val="3"/>
                <w:vMerge w:val="restart"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b/>
                <w:color w:val="000000"/>
                <w:sz w:val="22"/>
                <w:szCs w:val="22"/>
                <w:lang w:val="en-IN" w:eastAsia="en-IN"/>
                <w:rPrChange w:id="5141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b/>
                <w:color w:val="000000"/>
                <w:sz w:val="22"/>
                <w:szCs w:val="22"/>
                <w:lang w:val="en-IN" w:eastAsia="en-IN"/>
                <w:rPrChange w:id="5142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 </w:t>
            </w:r>
          </w:p>
        </w:tc>
        <w:tc>
          <w:tcPr>
            <w:tcW w:w="3260" w:type="dxa"/>
            <w:shd w:val="clear" w:color="auto" w:fill="auto"/>
            <w:vAlign w:val="center"/>
            <w:hideMark/>
            <w:tcPrChange w:id="5143" w:author="Namita Sivasankaran" w:date="2016-11-04T11:51:00Z">
              <w:tcPr>
                <w:tcW w:w="3189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5144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5145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District</w:t>
            </w:r>
          </w:p>
        </w:tc>
        <w:tc>
          <w:tcPr>
            <w:tcW w:w="1882" w:type="dxa"/>
            <w:shd w:val="clear" w:color="auto" w:fill="auto"/>
            <w:vAlign w:val="center"/>
            <w:hideMark/>
            <w:tcPrChange w:id="5146" w:author="Namita Sivasankaran" w:date="2016-11-04T11:51:00Z">
              <w:tcPr>
                <w:tcW w:w="2264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5147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5148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Auto populated</w:t>
            </w:r>
          </w:p>
        </w:tc>
        <w:tc>
          <w:tcPr>
            <w:tcW w:w="1280" w:type="dxa"/>
            <w:shd w:val="clear" w:color="auto" w:fill="auto"/>
            <w:vAlign w:val="center"/>
            <w:hideMark/>
            <w:tcPrChange w:id="5149" w:author="Namita Sivasankaran" w:date="2016-11-04T11:51:00Z">
              <w:tcPr>
                <w:tcW w:w="1280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5150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5151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Yes</w:t>
            </w:r>
          </w:p>
        </w:tc>
        <w:tc>
          <w:tcPr>
            <w:tcW w:w="1389" w:type="dxa"/>
            <w:shd w:val="clear" w:color="auto" w:fill="auto"/>
            <w:vAlign w:val="center"/>
            <w:hideMark/>
            <w:tcPrChange w:id="5152" w:author="Namita Sivasankaran" w:date="2016-11-04T11:51:00Z">
              <w:tcPr>
                <w:tcW w:w="1417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5153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5154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 </w:t>
            </w:r>
          </w:p>
        </w:tc>
        <w:tc>
          <w:tcPr>
            <w:tcW w:w="2253" w:type="dxa"/>
            <w:shd w:val="clear" w:color="auto" w:fill="auto"/>
            <w:vAlign w:val="center"/>
            <w:hideMark/>
            <w:tcPrChange w:id="5155" w:author="Namita Sivasankaran" w:date="2016-11-04T11:51:00Z">
              <w:tcPr>
                <w:tcW w:w="2268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5156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5157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From Screening</w:t>
            </w:r>
          </w:p>
        </w:tc>
      </w:tr>
      <w:tr w:rsidR="006C38DA" w:rsidRPr="006C38DA" w:rsidTr="00461502">
        <w:trPr>
          <w:trHeight w:val="300"/>
          <w:trPrChange w:id="5158" w:author="Namita Sivasankaran" w:date="2016-11-04T11:51:00Z">
            <w:trPr>
              <w:trHeight w:val="300"/>
            </w:trPr>
          </w:trPrChange>
        </w:trPr>
        <w:tc>
          <w:tcPr>
            <w:tcW w:w="1294" w:type="dxa"/>
            <w:vMerge/>
            <w:vAlign w:val="center"/>
            <w:hideMark/>
            <w:tcPrChange w:id="5159" w:author="Namita Sivasankaran" w:date="2016-11-04T11:51:00Z">
              <w:tcPr>
                <w:tcW w:w="1323" w:type="dxa"/>
                <w:gridSpan w:val="3"/>
                <w:vMerge/>
                <w:tcBorders>
                  <w:top w:val="nil"/>
                  <w:left w:val="single" w:sz="8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5160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824" w:type="dxa"/>
            <w:vMerge/>
            <w:vAlign w:val="center"/>
            <w:hideMark/>
            <w:tcPrChange w:id="5161" w:author="Namita Sivasankaran" w:date="2016-11-04T11:51:00Z">
              <w:tcPr>
                <w:tcW w:w="1628" w:type="dxa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5162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418" w:type="dxa"/>
            <w:gridSpan w:val="3"/>
            <w:vMerge/>
            <w:vAlign w:val="center"/>
            <w:hideMark/>
            <w:tcPrChange w:id="5163" w:author="Namita Sivasankaran" w:date="2016-11-04T11:51:00Z">
              <w:tcPr>
                <w:tcW w:w="1231" w:type="dxa"/>
                <w:gridSpan w:val="3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5164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3260" w:type="dxa"/>
            <w:shd w:val="clear" w:color="auto" w:fill="auto"/>
            <w:vAlign w:val="center"/>
            <w:hideMark/>
            <w:tcPrChange w:id="5165" w:author="Namita Sivasankaran" w:date="2016-11-04T11:51:00Z">
              <w:tcPr>
                <w:tcW w:w="3189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5166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5167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City/Town/Village</w:t>
            </w:r>
          </w:p>
        </w:tc>
        <w:tc>
          <w:tcPr>
            <w:tcW w:w="1882" w:type="dxa"/>
            <w:shd w:val="clear" w:color="auto" w:fill="auto"/>
            <w:vAlign w:val="center"/>
            <w:hideMark/>
            <w:tcPrChange w:id="5168" w:author="Namita Sivasankaran" w:date="2016-11-04T11:51:00Z">
              <w:tcPr>
                <w:tcW w:w="2264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5169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5170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Auto populated</w:t>
            </w:r>
          </w:p>
        </w:tc>
        <w:tc>
          <w:tcPr>
            <w:tcW w:w="1280" w:type="dxa"/>
            <w:shd w:val="clear" w:color="auto" w:fill="auto"/>
            <w:vAlign w:val="center"/>
            <w:hideMark/>
            <w:tcPrChange w:id="5171" w:author="Namita Sivasankaran" w:date="2016-11-04T11:51:00Z">
              <w:tcPr>
                <w:tcW w:w="1280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5172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5173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Yes</w:t>
            </w:r>
          </w:p>
        </w:tc>
        <w:tc>
          <w:tcPr>
            <w:tcW w:w="1389" w:type="dxa"/>
            <w:shd w:val="clear" w:color="auto" w:fill="auto"/>
            <w:vAlign w:val="center"/>
            <w:hideMark/>
            <w:tcPrChange w:id="5174" w:author="Namita Sivasankaran" w:date="2016-11-04T11:51:00Z">
              <w:tcPr>
                <w:tcW w:w="1417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5175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5176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 </w:t>
            </w:r>
          </w:p>
        </w:tc>
        <w:tc>
          <w:tcPr>
            <w:tcW w:w="2253" w:type="dxa"/>
            <w:shd w:val="clear" w:color="auto" w:fill="auto"/>
            <w:vAlign w:val="center"/>
            <w:hideMark/>
            <w:tcPrChange w:id="5177" w:author="Namita Sivasankaran" w:date="2016-11-04T11:51:00Z">
              <w:tcPr>
                <w:tcW w:w="2268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5178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5179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From Screening</w:t>
            </w:r>
          </w:p>
        </w:tc>
      </w:tr>
      <w:tr w:rsidR="006C38DA" w:rsidRPr="006C38DA" w:rsidTr="00461502">
        <w:trPr>
          <w:trHeight w:val="300"/>
          <w:trPrChange w:id="5180" w:author="Namita Sivasankaran" w:date="2016-11-04T11:51:00Z">
            <w:trPr>
              <w:trHeight w:val="300"/>
            </w:trPr>
          </w:trPrChange>
        </w:trPr>
        <w:tc>
          <w:tcPr>
            <w:tcW w:w="1294" w:type="dxa"/>
            <w:vMerge/>
            <w:vAlign w:val="center"/>
            <w:hideMark/>
            <w:tcPrChange w:id="5181" w:author="Namita Sivasankaran" w:date="2016-11-04T11:51:00Z">
              <w:tcPr>
                <w:tcW w:w="1323" w:type="dxa"/>
                <w:gridSpan w:val="3"/>
                <w:vMerge/>
                <w:tcBorders>
                  <w:top w:val="nil"/>
                  <w:left w:val="single" w:sz="8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5182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824" w:type="dxa"/>
            <w:vMerge/>
            <w:vAlign w:val="center"/>
            <w:hideMark/>
            <w:tcPrChange w:id="5183" w:author="Namita Sivasankaran" w:date="2016-11-04T11:51:00Z">
              <w:tcPr>
                <w:tcW w:w="1628" w:type="dxa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5184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418" w:type="dxa"/>
            <w:gridSpan w:val="3"/>
            <w:vMerge/>
            <w:vAlign w:val="center"/>
            <w:hideMark/>
            <w:tcPrChange w:id="5185" w:author="Namita Sivasankaran" w:date="2016-11-04T11:51:00Z">
              <w:tcPr>
                <w:tcW w:w="1231" w:type="dxa"/>
                <w:gridSpan w:val="3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5186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3260" w:type="dxa"/>
            <w:shd w:val="clear" w:color="auto" w:fill="auto"/>
            <w:vAlign w:val="center"/>
            <w:hideMark/>
            <w:tcPrChange w:id="5187" w:author="Namita Sivasankaran" w:date="2016-11-04T11:51:00Z">
              <w:tcPr>
                <w:tcW w:w="3189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5188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5189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Landline Number</w:t>
            </w:r>
          </w:p>
        </w:tc>
        <w:tc>
          <w:tcPr>
            <w:tcW w:w="1882" w:type="dxa"/>
            <w:shd w:val="clear" w:color="auto" w:fill="auto"/>
            <w:vAlign w:val="center"/>
            <w:hideMark/>
            <w:tcPrChange w:id="5190" w:author="Namita Sivasankaran" w:date="2016-11-04T11:51:00Z">
              <w:tcPr>
                <w:tcW w:w="2264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5191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5192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Numeric</w:t>
            </w:r>
          </w:p>
        </w:tc>
        <w:tc>
          <w:tcPr>
            <w:tcW w:w="1280" w:type="dxa"/>
            <w:shd w:val="clear" w:color="auto" w:fill="auto"/>
            <w:vAlign w:val="center"/>
            <w:hideMark/>
            <w:tcPrChange w:id="5193" w:author="Namita Sivasankaran" w:date="2016-11-04T11:51:00Z">
              <w:tcPr>
                <w:tcW w:w="1280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5194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5195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 </w:t>
            </w:r>
          </w:p>
        </w:tc>
        <w:tc>
          <w:tcPr>
            <w:tcW w:w="1389" w:type="dxa"/>
            <w:shd w:val="clear" w:color="auto" w:fill="auto"/>
            <w:vAlign w:val="center"/>
            <w:hideMark/>
            <w:tcPrChange w:id="5196" w:author="Namita Sivasankaran" w:date="2016-11-04T11:51:00Z">
              <w:tcPr>
                <w:tcW w:w="1417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5197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5198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 </w:t>
            </w:r>
          </w:p>
        </w:tc>
        <w:tc>
          <w:tcPr>
            <w:tcW w:w="2253" w:type="dxa"/>
            <w:shd w:val="clear" w:color="auto" w:fill="auto"/>
            <w:vAlign w:val="center"/>
            <w:hideMark/>
            <w:tcPrChange w:id="5199" w:author="Namita Sivasankaran" w:date="2016-11-04T11:51:00Z">
              <w:tcPr>
                <w:tcW w:w="2268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5200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5201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From Screening</w:t>
            </w:r>
          </w:p>
        </w:tc>
      </w:tr>
      <w:tr w:rsidR="006C38DA" w:rsidRPr="006C38DA" w:rsidTr="00461502">
        <w:trPr>
          <w:trHeight w:val="300"/>
          <w:trPrChange w:id="5202" w:author="Namita Sivasankaran" w:date="2016-11-04T11:51:00Z">
            <w:trPr>
              <w:trHeight w:val="300"/>
            </w:trPr>
          </w:trPrChange>
        </w:trPr>
        <w:tc>
          <w:tcPr>
            <w:tcW w:w="1294" w:type="dxa"/>
            <w:vMerge/>
            <w:vAlign w:val="center"/>
            <w:hideMark/>
            <w:tcPrChange w:id="5203" w:author="Namita Sivasankaran" w:date="2016-11-04T11:51:00Z">
              <w:tcPr>
                <w:tcW w:w="1323" w:type="dxa"/>
                <w:gridSpan w:val="3"/>
                <w:vMerge/>
                <w:tcBorders>
                  <w:top w:val="nil"/>
                  <w:left w:val="single" w:sz="8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5204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824" w:type="dxa"/>
            <w:vMerge/>
            <w:vAlign w:val="center"/>
            <w:hideMark/>
            <w:tcPrChange w:id="5205" w:author="Namita Sivasankaran" w:date="2016-11-04T11:51:00Z">
              <w:tcPr>
                <w:tcW w:w="1628" w:type="dxa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5206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418" w:type="dxa"/>
            <w:gridSpan w:val="3"/>
            <w:vMerge/>
            <w:vAlign w:val="center"/>
            <w:hideMark/>
            <w:tcPrChange w:id="5207" w:author="Namita Sivasankaran" w:date="2016-11-04T11:51:00Z">
              <w:tcPr>
                <w:tcW w:w="1231" w:type="dxa"/>
                <w:gridSpan w:val="3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5208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3260" w:type="dxa"/>
            <w:shd w:val="clear" w:color="auto" w:fill="auto"/>
            <w:vAlign w:val="center"/>
            <w:hideMark/>
            <w:tcPrChange w:id="5209" w:author="Namita Sivasankaran" w:date="2016-11-04T11:51:00Z">
              <w:tcPr>
                <w:tcW w:w="3189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5210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5211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Ownership</w:t>
            </w:r>
          </w:p>
        </w:tc>
        <w:tc>
          <w:tcPr>
            <w:tcW w:w="1882" w:type="dxa"/>
            <w:shd w:val="clear" w:color="auto" w:fill="auto"/>
            <w:vAlign w:val="center"/>
            <w:hideMark/>
            <w:tcPrChange w:id="5212" w:author="Namita Sivasankaran" w:date="2016-11-04T11:51:00Z">
              <w:tcPr>
                <w:tcW w:w="2264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5213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5214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Dropdown</w:t>
            </w:r>
          </w:p>
        </w:tc>
        <w:tc>
          <w:tcPr>
            <w:tcW w:w="1280" w:type="dxa"/>
            <w:shd w:val="clear" w:color="auto" w:fill="auto"/>
            <w:vAlign w:val="center"/>
            <w:hideMark/>
            <w:tcPrChange w:id="5215" w:author="Namita Sivasankaran" w:date="2016-11-04T11:51:00Z">
              <w:tcPr>
                <w:tcW w:w="1280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5216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5217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Yes</w:t>
            </w:r>
          </w:p>
        </w:tc>
        <w:tc>
          <w:tcPr>
            <w:tcW w:w="1389" w:type="dxa"/>
            <w:shd w:val="clear" w:color="auto" w:fill="auto"/>
            <w:vAlign w:val="center"/>
            <w:hideMark/>
            <w:tcPrChange w:id="5218" w:author="Namita Sivasankaran" w:date="2016-11-04T11:51:00Z">
              <w:tcPr>
                <w:tcW w:w="1417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5219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5220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 </w:t>
            </w:r>
          </w:p>
        </w:tc>
        <w:tc>
          <w:tcPr>
            <w:tcW w:w="2253" w:type="dxa"/>
            <w:shd w:val="clear" w:color="auto" w:fill="auto"/>
            <w:vAlign w:val="center"/>
            <w:hideMark/>
            <w:tcPrChange w:id="5221" w:author="Namita Sivasankaran" w:date="2016-11-04T11:51:00Z">
              <w:tcPr>
                <w:tcW w:w="2268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5222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5223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From Screening</w:t>
            </w:r>
          </w:p>
        </w:tc>
      </w:tr>
      <w:tr w:rsidR="006C38DA" w:rsidRPr="006C38DA" w:rsidTr="00461502">
        <w:trPr>
          <w:trHeight w:val="300"/>
          <w:trPrChange w:id="5224" w:author="Namita Sivasankaran" w:date="2016-11-04T11:51:00Z">
            <w:trPr>
              <w:trHeight w:val="300"/>
            </w:trPr>
          </w:trPrChange>
        </w:trPr>
        <w:tc>
          <w:tcPr>
            <w:tcW w:w="1294" w:type="dxa"/>
            <w:vMerge/>
            <w:vAlign w:val="center"/>
            <w:hideMark/>
            <w:tcPrChange w:id="5225" w:author="Namita Sivasankaran" w:date="2016-11-04T11:51:00Z">
              <w:tcPr>
                <w:tcW w:w="1323" w:type="dxa"/>
                <w:gridSpan w:val="3"/>
                <w:vMerge/>
                <w:tcBorders>
                  <w:top w:val="nil"/>
                  <w:left w:val="single" w:sz="8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5226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824" w:type="dxa"/>
            <w:vMerge/>
            <w:vAlign w:val="center"/>
            <w:hideMark/>
            <w:tcPrChange w:id="5227" w:author="Namita Sivasankaran" w:date="2016-11-04T11:51:00Z">
              <w:tcPr>
                <w:tcW w:w="1628" w:type="dxa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5228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418" w:type="dxa"/>
            <w:gridSpan w:val="3"/>
            <w:vMerge/>
            <w:vAlign w:val="center"/>
            <w:hideMark/>
            <w:tcPrChange w:id="5229" w:author="Namita Sivasankaran" w:date="2016-11-04T11:51:00Z">
              <w:tcPr>
                <w:tcW w:w="1231" w:type="dxa"/>
                <w:gridSpan w:val="3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5230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3260" w:type="dxa"/>
            <w:shd w:val="clear" w:color="auto" w:fill="auto"/>
            <w:vAlign w:val="center"/>
            <w:hideMark/>
            <w:tcPrChange w:id="5231" w:author="Namita Sivasankaran" w:date="2016-11-04T11:51:00Z">
              <w:tcPr>
                <w:tcW w:w="3189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5232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5233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How many years are you living in present Area?</w:t>
            </w:r>
          </w:p>
        </w:tc>
        <w:tc>
          <w:tcPr>
            <w:tcW w:w="1882" w:type="dxa"/>
            <w:shd w:val="clear" w:color="auto" w:fill="auto"/>
            <w:vAlign w:val="center"/>
            <w:hideMark/>
            <w:tcPrChange w:id="5234" w:author="Namita Sivasankaran" w:date="2016-11-04T11:51:00Z">
              <w:tcPr>
                <w:tcW w:w="2264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5235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5236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Dropdown</w:t>
            </w:r>
          </w:p>
        </w:tc>
        <w:tc>
          <w:tcPr>
            <w:tcW w:w="1280" w:type="dxa"/>
            <w:shd w:val="clear" w:color="auto" w:fill="auto"/>
            <w:vAlign w:val="center"/>
            <w:hideMark/>
            <w:tcPrChange w:id="5237" w:author="Namita Sivasankaran" w:date="2016-11-04T11:51:00Z">
              <w:tcPr>
                <w:tcW w:w="1280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5238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5239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Yes</w:t>
            </w:r>
          </w:p>
        </w:tc>
        <w:tc>
          <w:tcPr>
            <w:tcW w:w="1389" w:type="dxa"/>
            <w:shd w:val="clear" w:color="auto" w:fill="auto"/>
            <w:vAlign w:val="center"/>
            <w:hideMark/>
            <w:tcPrChange w:id="5240" w:author="Namita Sivasankaran" w:date="2016-11-04T11:51:00Z">
              <w:tcPr>
                <w:tcW w:w="1417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5241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5242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 </w:t>
            </w:r>
          </w:p>
        </w:tc>
        <w:tc>
          <w:tcPr>
            <w:tcW w:w="2253" w:type="dxa"/>
            <w:shd w:val="clear" w:color="auto" w:fill="auto"/>
            <w:vAlign w:val="center"/>
            <w:hideMark/>
            <w:tcPrChange w:id="5243" w:author="Namita Sivasankaran" w:date="2016-11-04T11:51:00Z">
              <w:tcPr>
                <w:tcW w:w="2268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5244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5245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From Screening</w:t>
            </w:r>
          </w:p>
        </w:tc>
      </w:tr>
      <w:tr w:rsidR="006C38DA" w:rsidRPr="006C38DA" w:rsidTr="004C203B">
        <w:trPr>
          <w:trHeight w:val="512"/>
          <w:trPrChange w:id="5246" w:author="Namita Sivasankaran" w:date="2016-11-04T11:57:00Z">
            <w:trPr>
              <w:trHeight w:val="600"/>
            </w:trPr>
          </w:trPrChange>
        </w:trPr>
        <w:tc>
          <w:tcPr>
            <w:tcW w:w="1294" w:type="dxa"/>
            <w:vMerge/>
            <w:vAlign w:val="center"/>
            <w:hideMark/>
            <w:tcPrChange w:id="5247" w:author="Namita Sivasankaran" w:date="2016-11-04T11:57:00Z">
              <w:tcPr>
                <w:tcW w:w="1323" w:type="dxa"/>
                <w:gridSpan w:val="3"/>
                <w:vMerge/>
                <w:tcBorders>
                  <w:top w:val="nil"/>
                  <w:left w:val="single" w:sz="8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5248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824" w:type="dxa"/>
            <w:vMerge/>
            <w:vAlign w:val="center"/>
            <w:hideMark/>
            <w:tcPrChange w:id="5249" w:author="Namita Sivasankaran" w:date="2016-11-04T11:57:00Z">
              <w:tcPr>
                <w:tcW w:w="1628" w:type="dxa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5250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418" w:type="dxa"/>
            <w:gridSpan w:val="3"/>
            <w:vMerge/>
            <w:vAlign w:val="center"/>
            <w:hideMark/>
            <w:tcPrChange w:id="5251" w:author="Namita Sivasankaran" w:date="2016-11-04T11:57:00Z">
              <w:tcPr>
                <w:tcW w:w="1231" w:type="dxa"/>
                <w:gridSpan w:val="3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5252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3260" w:type="dxa"/>
            <w:shd w:val="clear" w:color="auto" w:fill="auto"/>
            <w:vAlign w:val="center"/>
            <w:hideMark/>
            <w:tcPrChange w:id="5253" w:author="Namita Sivasankaran" w:date="2016-11-04T11:57:00Z">
              <w:tcPr>
                <w:tcW w:w="3189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5254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5255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How many years are you living in current Address?</w:t>
            </w:r>
          </w:p>
        </w:tc>
        <w:tc>
          <w:tcPr>
            <w:tcW w:w="1882" w:type="dxa"/>
            <w:shd w:val="clear" w:color="auto" w:fill="auto"/>
            <w:vAlign w:val="center"/>
            <w:hideMark/>
            <w:tcPrChange w:id="5256" w:author="Namita Sivasankaran" w:date="2016-11-04T11:57:00Z">
              <w:tcPr>
                <w:tcW w:w="2264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5257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5258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Dropdown</w:t>
            </w:r>
          </w:p>
        </w:tc>
        <w:tc>
          <w:tcPr>
            <w:tcW w:w="1280" w:type="dxa"/>
            <w:shd w:val="clear" w:color="auto" w:fill="auto"/>
            <w:vAlign w:val="center"/>
            <w:hideMark/>
            <w:tcPrChange w:id="5259" w:author="Namita Sivasankaran" w:date="2016-11-04T11:57:00Z">
              <w:tcPr>
                <w:tcW w:w="1280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5260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5261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Yes</w:t>
            </w:r>
          </w:p>
        </w:tc>
        <w:tc>
          <w:tcPr>
            <w:tcW w:w="1389" w:type="dxa"/>
            <w:shd w:val="clear" w:color="auto" w:fill="auto"/>
            <w:vAlign w:val="center"/>
            <w:hideMark/>
            <w:tcPrChange w:id="5262" w:author="Namita Sivasankaran" w:date="2016-11-04T11:57:00Z">
              <w:tcPr>
                <w:tcW w:w="1417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5263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5264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 </w:t>
            </w:r>
          </w:p>
        </w:tc>
        <w:tc>
          <w:tcPr>
            <w:tcW w:w="2253" w:type="dxa"/>
            <w:shd w:val="clear" w:color="auto" w:fill="auto"/>
            <w:vAlign w:val="center"/>
            <w:hideMark/>
            <w:tcPrChange w:id="5265" w:author="Namita Sivasankaran" w:date="2016-11-04T11:57:00Z">
              <w:tcPr>
                <w:tcW w:w="2268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5266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5267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From Screening</w:t>
            </w:r>
          </w:p>
        </w:tc>
      </w:tr>
      <w:tr w:rsidR="006C38DA" w:rsidRPr="006C38DA" w:rsidTr="004C203B">
        <w:trPr>
          <w:trHeight w:val="561"/>
          <w:trPrChange w:id="5268" w:author="Namita Sivasankaran" w:date="2016-11-04T11:57:00Z">
            <w:trPr>
              <w:trHeight w:val="600"/>
            </w:trPr>
          </w:trPrChange>
        </w:trPr>
        <w:tc>
          <w:tcPr>
            <w:tcW w:w="1294" w:type="dxa"/>
            <w:vMerge/>
            <w:vAlign w:val="center"/>
            <w:hideMark/>
            <w:tcPrChange w:id="5269" w:author="Namita Sivasankaran" w:date="2016-11-04T11:57:00Z">
              <w:tcPr>
                <w:tcW w:w="1323" w:type="dxa"/>
                <w:gridSpan w:val="3"/>
                <w:vMerge/>
                <w:tcBorders>
                  <w:top w:val="nil"/>
                  <w:left w:val="single" w:sz="8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5270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824" w:type="dxa"/>
            <w:vMerge/>
            <w:vAlign w:val="center"/>
            <w:hideMark/>
            <w:tcPrChange w:id="5271" w:author="Namita Sivasankaran" w:date="2016-11-04T11:57:00Z">
              <w:tcPr>
                <w:tcW w:w="1628" w:type="dxa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5272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418" w:type="dxa"/>
            <w:gridSpan w:val="3"/>
            <w:vMerge/>
            <w:vAlign w:val="center"/>
            <w:hideMark/>
            <w:tcPrChange w:id="5273" w:author="Namita Sivasankaran" w:date="2016-11-04T11:57:00Z">
              <w:tcPr>
                <w:tcW w:w="1231" w:type="dxa"/>
                <w:gridSpan w:val="3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5274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3260" w:type="dxa"/>
            <w:shd w:val="clear" w:color="auto" w:fill="auto"/>
            <w:vAlign w:val="center"/>
            <w:hideMark/>
            <w:tcPrChange w:id="5275" w:author="Namita Sivasankaran" w:date="2016-11-04T11:57:00Z">
              <w:tcPr>
                <w:tcW w:w="3189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5276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5277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 xml:space="preserve">Is the Communication </w:t>
            </w:r>
            <w:proofErr w:type="gramStart"/>
            <w:r w:rsidRPr="006C38DA">
              <w:rPr>
                <w:color w:val="000000"/>
                <w:sz w:val="22"/>
                <w:szCs w:val="22"/>
                <w:lang w:val="en-IN" w:eastAsia="en-IN"/>
                <w:rPrChange w:id="5278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Address</w:t>
            </w:r>
            <w:proofErr w:type="gramEnd"/>
            <w:r w:rsidRPr="006C38DA">
              <w:rPr>
                <w:color w:val="000000"/>
                <w:sz w:val="22"/>
                <w:szCs w:val="22"/>
                <w:lang w:val="en-IN" w:eastAsia="en-IN"/>
                <w:rPrChange w:id="5279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 xml:space="preserve"> same as Permanent Address?</w:t>
            </w:r>
          </w:p>
        </w:tc>
        <w:tc>
          <w:tcPr>
            <w:tcW w:w="1882" w:type="dxa"/>
            <w:shd w:val="clear" w:color="auto" w:fill="auto"/>
            <w:vAlign w:val="center"/>
            <w:hideMark/>
            <w:tcPrChange w:id="5280" w:author="Namita Sivasankaran" w:date="2016-11-04T11:57:00Z">
              <w:tcPr>
                <w:tcW w:w="2264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5281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5282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Radio Buttons</w:t>
            </w:r>
          </w:p>
        </w:tc>
        <w:tc>
          <w:tcPr>
            <w:tcW w:w="1280" w:type="dxa"/>
            <w:shd w:val="clear" w:color="auto" w:fill="auto"/>
            <w:vAlign w:val="center"/>
            <w:hideMark/>
            <w:tcPrChange w:id="5283" w:author="Namita Sivasankaran" w:date="2016-11-04T11:57:00Z">
              <w:tcPr>
                <w:tcW w:w="1280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5284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5285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Yes</w:t>
            </w:r>
          </w:p>
        </w:tc>
        <w:tc>
          <w:tcPr>
            <w:tcW w:w="1389" w:type="dxa"/>
            <w:shd w:val="clear" w:color="auto" w:fill="auto"/>
            <w:vAlign w:val="center"/>
            <w:hideMark/>
            <w:tcPrChange w:id="5286" w:author="Namita Sivasankaran" w:date="2016-11-04T11:57:00Z">
              <w:tcPr>
                <w:tcW w:w="1417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5287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5288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 </w:t>
            </w:r>
          </w:p>
        </w:tc>
        <w:tc>
          <w:tcPr>
            <w:tcW w:w="2253" w:type="dxa"/>
            <w:shd w:val="clear" w:color="auto" w:fill="auto"/>
            <w:vAlign w:val="center"/>
            <w:hideMark/>
            <w:tcPrChange w:id="5289" w:author="Namita Sivasankaran" w:date="2016-11-04T11:57:00Z">
              <w:tcPr>
                <w:tcW w:w="2268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5290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5291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From Screening</w:t>
            </w:r>
          </w:p>
        </w:tc>
      </w:tr>
      <w:tr w:rsidR="006C38DA" w:rsidRPr="006C38DA" w:rsidTr="00461502">
        <w:trPr>
          <w:trHeight w:val="300"/>
          <w:trPrChange w:id="5292" w:author="Namita Sivasankaran" w:date="2016-11-04T11:51:00Z">
            <w:trPr>
              <w:trHeight w:val="300"/>
            </w:trPr>
          </w:trPrChange>
        </w:trPr>
        <w:tc>
          <w:tcPr>
            <w:tcW w:w="1294" w:type="dxa"/>
            <w:vMerge w:val="restart"/>
            <w:shd w:val="clear" w:color="auto" w:fill="auto"/>
            <w:vAlign w:val="center"/>
            <w:hideMark/>
            <w:tcPrChange w:id="5293" w:author="Namita Sivasankaran" w:date="2016-11-04T11:51:00Z">
              <w:tcPr>
                <w:tcW w:w="1323" w:type="dxa"/>
                <w:gridSpan w:val="3"/>
                <w:vMerge w:val="restart"/>
                <w:tcBorders>
                  <w:top w:val="nil"/>
                  <w:left w:val="single" w:sz="8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b/>
                <w:color w:val="000000"/>
                <w:sz w:val="22"/>
                <w:szCs w:val="22"/>
                <w:lang w:val="en-IN" w:eastAsia="en-IN"/>
                <w:rPrChange w:id="5294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b/>
                <w:color w:val="000000"/>
                <w:sz w:val="22"/>
                <w:szCs w:val="22"/>
                <w:lang w:val="en-IN" w:eastAsia="en-IN"/>
                <w:rPrChange w:id="5295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Business</w:t>
            </w:r>
          </w:p>
        </w:tc>
        <w:tc>
          <w:tcPr>
            <w:tcW w:w="1824" w:type="dxa"/>
            <w:vMerge w:val="restart"/>
            <w:shd w:val="clear" w:color="auto" w:fill="auto"/>
            <w:vAlign w:val="center"/>
            <w:hideMark/>
            <w:tcPrChange w:id="5296" w:author="Namita Sivasankaran" w:date="2016-11-04T11:51:00Z">
              <w:tcPr>
                <w:tcW w:w="1628" w:type="dxa"/>
                <w:vMerge w:val="restart"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b/>
                <w:color w:val="000000"/>
                <w:sz w:val="22"/>
                <w:szCs w:val="22"/>
                <w:lang w:val="en-IN" w:eastAsia="en-IN"/>
                <w:rPrChange w:id="5297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b/>
                <w:color w:val="000000"/>
                <w:sz w:val="22"/>
                <w:szCs w:val="22"/>
                <w:lang w:val="en-IN" w:eastAsia="en-IN"/>
                <w:rPrChange w:id="5298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Business Profile</w:t>
            </w:r>
          </w:p>
        </w:tc>
        <w:tc>
          <w:tcPr>
            <w:tcW w:w="1418" w:type="dxa"/>
            <w:gridSpan w:val="3"/>
            <w:vMerge w:val="restart"/>
            <w:shd w:val="clear" w:color="auto" w:fill="auto"/>
            <w:vAlign w:val="center"/>
            <w:hideMark/>
            <w:tcPrChange w:id="5299" w:author="Namita Sivasankaran" w:date="2016-11-04T11:51:00Z">
              <w:tcPr>
                <w:tcW w:w="1231" w:type="dxa"/>
                <w:gridSpan w:val="3"/>
                <w:vMerge w:val="restart"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b/>
                <w:color w:val="000000"/>
                <w:sz w:val="22"/>
                <w:szCs w:val="22"/>
                <w:lang w:val="en-IN" w:eastAsia="en-IN"/>
                <w:rPrChange w:id="5300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b/>
                <w:color w:val="000000"/>
                <w:sz w:val="22"/>
                <w:szCs w:val="22"/>
                <w:lang w:val="en-IN" w:eastAsia="en-IN"/>
                <w:rPrChange w:id="5301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Business Details</w:t>
            </w:r>
          </w:p>
        </w:tc>
        <w:tc>
          <w:tcPr>
            <w:tcW w:w="3260" w:type="dxa"/>
            <w:shd w:val="clear" w:color="auto" w:fill="auto"/>
            <w:vAlign w:val="center"/>
            <w:hideMark/>
            <w:tcPrChange w:id="5302" w:author="Namita Sivasankaran" w:date="2016-11-04T11:51:00Z">
              <w:tcPr>
                <w:tcW w:w="3189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5303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5304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Referred by</w:t>
            </w:r>
          </w:p>
        </w:tc>
        <w:tc>
          <w:tcPr>
            <w:tcW w:w="1882" w:type="dxa"/>
            <w:shd w:val="clear" w:color="auto" w:fill="auto"/>
            <w:vAlign w:val="center"/>
            <w:hideMark/>
            <w:tcPrChange w:id="5305" w:author="Namita Sivasankaran" w:date="2016-11-04T11:51:00Z">
              <w:tcPr>
                <w:tcW w:w="2264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5306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5307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Dropdown</w:t>
            </w:r>
          </w:p>
        </w:tc>
        <w:tc>
          <w:tcPr>
            <w:tcW w:w="1280" w:type="dxa"/>
            <w:shd w:val="clear" w:color="auto" w:fill="auto"/>
            <w:vAlign w:val="center"/>
            <w:hideMark/>
            <w:tcPrChange w:id="5308" w:author="Namita Sivasankaran" w:date="2016-11-04T11:51:00Z">
              <w:tcPr>
                <w:tcW w:w="1280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5309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5310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Yes</w:t>
            </w:r>
          </w:p>
        </w:tc>
        <w:tc>
          <w:tcPr>
            <w:tcW w:w="1389" w:type="dxa"/>
            <w:shd w:val="clear" w:color="auto" w:fill="auto"/>
            <w:vAlign w:val="center"/>
            <w:hideMark/>
            <w:tcPrChange w:id="5311" w:author="Namita Sivasankaran" w:date="2016-11-04T11:51:00Z">
              <w:tcPr>
                <w:tcW w:w="1417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5312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5313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 </w:t>
            </w:r>
          </w:p>
        </w:tc>
        <w:tc>
          <w:tcPr>
            <w:tcW w:w="2253" w:type="dxa"/>
            <w:shd w:val="clear" w:color="auto" w:fill="auto"/>
            <w:vAlign w:val="center"/>
            <w:hideMark/>
            <w:tcPrChange w:id="5314" w:author="Namita Sivasankaran" w:date="2016-11-04T11:51:00Z">
              <w:tcPr>
                <w:tcW w:w="2268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5315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5316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From Screening</w:t>
            </w:r>
          </w:p>
        </w:tc>
      </w:tr>
      <w:tr w:rsidR="006C38DA" w:rsidRPr="006C38DA" w:rsidTr="004C203B">
        <w:trPr>
          <w:trHeight w:val="250"/>
          <w:trPrChange w:id="5317" w:author="Namita Sivasankaran" w:date="2016-11-04T11:57:00Z">
            <w:trPr>
              <w:trHeight w:val="600"/>
            </w:trPr>
          </w:trPrChange>
        </w:trPr>
        <w:tc>
          <w:tcPr>
            <w:tcW w:w="1294" w:type="dxa"/>
            <w:vMerge/>
            <w:vAlign w:val="center"/>
            <w:hideMark/>
            <w:tcPrChange w:id="5318" w:author="Namita Sivasankaran" w:date="2016-11-04T11:57:00Z">
              <w:tcPr>
                <w:tcW w:w="1323" w:type="dxa"/>
                <w:gridSpan w:val="3"/>
                <w:vMerge/>
                <w:tcBorders>
                  <w:top w:val="nil"/>
                  <w:left w:val="single" w:sz="8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5319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824" w:type="dxa"/>
            <w:vMerge/>
            <w:vAlign w:val="center"/>
            <w:hideMark/>
            <w:tcPrChange w:id="5320" w:author="Namita Sivasankaran" w:date="2016-11-04T11:57:00Z">
              <w:tcPr>
                <w:tcW w:w="1628" w:type="dxa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5321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418" w:type="dxa"/>
            <w:gridSpan w:val="3"/>
            <w:vMerge/>
            <w:vAlign w:val="center"/>
            <w:hideMark/>
            <w:tcPrChange w:id="5322" w:author="Namita Sivasankaran" w:date="2016-11-04T11:57:00Z">
              <w:tcPr>
                <w:tcW w:w="1231" w:type="dxa"/>
                <w:gridSpan w:val="3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5323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3260" w:type="dxa"/>
            <w:shd w:val="clear" w:color="auto" w:fill="auto"/>
            <w:vAlign w:val="center"/>
            <w:hideMark/>
            <w:tcPrChange w:id="5324" w:author="Namita Sivasankaran" w:date="2016-11-04T11:57:00Z">
              <w:tcPr>
                <w:tcW w:w="3189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5325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5326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Referred Name</w:t>
            </w:r>
          </w:p>
        </w:tc>
        <w:tc>
          <w:tcPr>
            <w:tcW w:w="1882" w:type="dxa"/>
            <w:shd w:val="clear" w:color="auto" w:fill="auto"/>
            <w:vAlign w:val="center"/>
            <w:hideMark/>
            <w:tcPrChange w:id="5327" w:author="Namita Sivasankaran" w:date="2016-11-04T11:57:00Z">
              <w:tcPr>
                <w:tcW w:w="2264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5328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5329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Text</w:t>
            </w:r>
          </w:p>
        </w:tc>
        <w:tc>
          <w:tcPr>
            <w:tcW w:w="1280" w:type="dxa"/>
            <w:shd w:val="clear" w:color="auto" w:fill="auto"/>
            <w:vAlign w:val="center"/>
            <w:hideMark/>
            <w:tcPrChange w:id="5330" w:author="Namita Sivasankaran" w:date="2016-11-04T11:57:00Z">
              <w:tcPr>
                <w:tcW w:w="1280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5331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5332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 </w:t>
            </w:r>
          </w:p>
        </w:tc>
        <w:tc>
          <w:tcPr>
            <w:tcW w:w="1389" w:type="dxa"/>
            <w:shd w:val="clear" w:color="auto" w:fill="auto"/>
            <w:vAlign w:val="center"/>
            <w:hideMark/>
            <w:tcPrChange w:id="5333" w:author="Namita Sivasankaran" w:date="2016-11-04T11:57:00Z">
              <w:tcPr>
                <w:tcW w:w="1417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4C203B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5334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ins w:id="5335" w:author="Namita Sivasankaran" w:date="2016-11-04T11:57:00Z">
              <w:r>
                <w:rPr>
                  <w:color w:val="000000"/>
                  <w:sz w:val="22"/>
                  <w:szCs w:val="22"/>
                  <w:lang w:val="en-IN" w:eastAsia="en-IN"/>
                </w:rPr>
                <w:t>Yes</w:t>
              </w:r>
            </w:ins>
            <w:del w:id="5336" w:author="Namita Sivasankaran" w:date="2016-11-04T11:57:00Z">
              <w:r w:rsidR="006668B1" w:rsidRPr="006C38DA" w:rsidDel="004C203B">
                <w:rPr>
                  <w:color w:val="000000"/>
                  <w:sz w:val="22"/>
                  <w:szCs w:val="22"/>
                  <w:lang w:val="en-IN" w:eastAsia="en-IN"/>
                  <w:rPrChange w:id="5337" w:author="Namita Sivasankaran" w:date="2016-11-04T11:40:00Z">
                    <w:rPr>
                      <w:rFonts w:ascii="Calibri" w:hAnsi="Calibri"/>
                      <w:color w:val="000000"/>
                      <w:sz w:val="24"/>
                      <w:szCs w:val="24"/>
                      <w:lang w:val="en-IN" w:eastAsia="en-IN"/>
                    </w:rPr>
                  </w:rPrChange>
                </w:rPr>
                <w:delText>Yes (Based on the dropdown)</w:delText>
              </w:r>
            </w:del>
          </w:p>
        </w:tc>
        <w:tc>
          <w:tcPr>
            <w:tcW w:w="2253" w:type="dxa"/>
            <w:shd w:val="clear" w:color="auto" w:fill="auto"/>
            <w:vAlign w:val="center"/>
            <w:hideMark/>
            <w:tcPrChange w:id="5338" w:author="Namita Sivasankaran" w:date="2016-11-04T11:57:00Z">
              <w:tcPr>
                <w:tcW w:w="2268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5339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5340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From Screening</w:t>
            </w:r>
          </w:p>
        </w:tc>
      </w:tr>
      <w:tr w:rsidR="006C38DA" w:rsidRPr="006C38DA" w:rsidTr="004C203B">
        <w:trPr>
          <w:trHeight w:val="282"/>
          <w:trPrChange w:id="5341" w:author="Namita Sivasankaran" w:date="2016-11-04T11:57:00Z">
            <w:trPr>
              <w:trHeight w:val="600"/>
            </w:trPr>
          </w:trPrChange>
        </w:trPr>
        <w:tc>
          <w:tcPr>
            <w:tcW w:w="1294" w:type="dxa"/>
            <w:vMerge/>
            <w:vAlign w:val="center"/>
            <w:hideMark/>
            <w:tcPrChange w:id="5342" w:author="Namita Sivasankaran" w:date="2016-11-04T11:57:00Z">
              <w:tcPr>
                <w:tcW w:w="1323" w:type="dxa"/>
                <w:gridSpan w:val="3"/>
                <w:vMerge/>
                <w:tcBorders>
                  <w:top w:val="nil"/>
                  <w:left w:val="single" w:sz="8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5343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824" w:type="dxa"/>
            <w:vMerge/>
            <w:vAlign w:val="center"/>
            <w:hideMark/>
            <w:tcPrChange w:id="5344" w:author="Namita Sivasankaran" w:date="2016-11-04T11:57:00Z">
              <w:tcPr>
                <w:tcW w:w="1628" w:type="dxa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5345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418" w:type="dxa"/>
            <w:gridSpan w:val="3"/>
            <w:vMerge/>
            <w:vAlign w:val="center"/>
            <w:hideMark/>
            <w:tcPrChange w:id="5346" w:author="Namita Sivasankaran" w:date="2016-11-04T11:57:00Z">
              <w:tcPr>
                <w:tcW w:w="1231" w:type="dxa"/>
                <w:gridSpan w:val="3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5347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3260" w:type="dxa"/>
            <w:shd w:val="clear" w:color="auto" w:fill="auto"/>
            <w:vAlign w:val="center"/>
            <w:hideMark/>
            <w:tcPrChange w:id="5348" w:author="Namita Sivasankaran" w:date="2016-11-04T11:57:00Z">
              <w:tcPr>
                <w:tcW w:w="3189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5349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5350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Business Name</w:t>
            </w:r>
          </w:p>
        </w:tc>
        <w:tc>
          <w:tcPr>
            <w:tcW w:w="1882" w:type="dxa"/>
            <w:shd w:val="clear" w:color="auto" w:fill="auto"/>
            <w:vAlign w:val="center"/>
            <w:hideMark/>
            <w:tcPrChange w:id="5351" w:author="Namita Sivasankaran" w:date="2016-11-04T11:57:00Z">
              <w:tcPr>
                <w:tcW w:w="2264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5352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del w:id="5353" w:author="Sarthak Shah | IFMR Rural Finance" w:date="2016-10-26T19:10:00Z">
              <w:r w:rsidRPr="006C38DA" w:rsidDel="003B5A92">
                <w:rPr>
                  <w:color w:val="000000"/>
                  <w:sz w:val="22"/>
                  <w:szCs w:val="22"/>
                  <w:lang w:val="en-IN" w:eastAsia="en-IN"/>
                  <w:rPrChange w:id="5354" w:author="Namita Sivasankaran" w:date="2016-11-04T11:40:00Z">
                    <w:rPr>
                      <w:rFonts w:ascii="Calibri" w:hAnsi="Calibri"/>
                      <w:color w:val="000000"/>
                      <w:sz w:val="24"/>
                      <w:szCs w:val="24"/>
                      <w:lang w:val="en-IN" w:eastAsia="en-IN"/>
                    </w:rPr>
                  </w:rPrChange>
                </w:rPr>
                <w:delText>Auto populated &amp; Editable</w:delText>
              </w:r>
            </w:del>
            <w:ins w:id="5355" w:author="Sarthak Shah | IFMR Rural Finance" w:date="2016-10-26T19:10:00Z">
              <w:r w:rsidR="003B5A92" w:rsidRPr="006C38DA">
                <w:rPr>
                  <w:color w:val="000000"/>
                  <w:sz w:val="22"/>
                  <w:szCs w:val="22"/>
                  <w:lang w:val="en-IN" w:eastAsia="en-IN"/>
                  <w:rPrChange w:id="5356" w:author="Namita Sivasankaran" w:date="2016-11-04T11:40:00Z">
                    <w:rPr>
                      <w:rFonts w:ascii="Calibri" w:hAnsi="Calibri"/>
                      <w:color w:val="000000"/>
                      <w:sz w:val="24"/>
                      <w:szCs w:val="24"/>
                      <w:lang w:val="en-IN" w:eastAsia="en-IN"/>
                    </w:rPr>
                  </w:rPrChange>
                </w:rPr>
                <w:t>Text</w:t>
              </w:r>
            </w:ins>
          </w:p>
        </w:tc>
        <w:tc>
          <w:tcPr>
            <w:tcW w:w="1280" w:type="dxa"/>
            <w:shd w:val="clear" w:color="auto" w:fill="auto"/>
            <w:vAlign w:val="center"/>
            <w:hideMark/>
            <w:tcPrChange w:id="5357" w:author="Namita Sivasankaran" w:date="2016-11-04T11:57:00Z">
              <w:tcPr>
                <w:tcW w:w="1280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5358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5359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Yes</w:t>
            </w:r>
          </w:p>
        </w:tc>
        <w:tc>
          <w:tcPr>
            <w:tcW w:w="1389" w:type="dxa"/>
            <w:shd w:val="clear" w:color="auto" w:fill="auto"/>
            <w:vAlign w:val="center"/>
            <w:hideMark/>
            <w:tcPrChange w:id="5360" w:author="Namita Sivasankaran" w:date="2016-11-04T11:57:00Z">
              <w:tcPr>
                <w:tcW w:w="1417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5361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5362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 </w:t>
            </w:r>
          </w:p>
        </w:tc>
        <w:tc>
          <w:tcPr>
            <w:tcW w:w="2253" w:type="dxa"/>
            <w:shd w:val="clear" w:color="auto" w:fill="auto"/>
            <w:vAlign w:val="center"/>
            <w:hideMark/>
            <w:tcPrChange w:id="5363" w:author="Namita Sivasankaran" w:date="2016-11-04T11:57:00Z">
              <w:tcPr>
                <w:tcW w:w="2268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5364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5365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From Screening</w:t>
            </w:r>
          </w:p>
        </w:tc>
      </w:tr>
      <w:tr w:rsidR="006C38DA" w:rsidRPr="006C38DA" w:rsidTr="00461502">
        <w:trPr>
          <w:trHeight w:val="300"/>
          <w:trPrChange w:id="5366" w:author="Namita Sivasankaran" w:date="2016-11-04T11:51:00Z">
            <w:trPr>
              <w:trHeight w:val="300"/>
            </w:trPr>
          </w:trPrChange>
        </w:trPr>
        <w:tc>
          <w:tcPr>
            <w:tcW w:w="1294" w:type="dxa"/>
            <w:vMerge/>
            <w:vAlign w:val="center"/>
            <w:hideMark/>
            <w:tcPrChange w:id="5367" w:author="Namita Sivasankaran" w:date="2016-11-04T11:51:00Z">
              <w:tcPr>
                <w:tcW w:w="1323" w:type="dxa"/>
                <w:gridSpan w:val="3"/>
                <w:vMerge/>
                <w:tcBorders>
                  <w:top w:val="nil"/>
                  <w:left w:val="single" w:sz="8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5368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824" w:type="dxa"/>
            <w:vMerge/>
            <w:vAlign w:val="center"/>
            <w:hideMark/>
            <w:tcPrChange w:id="5369" w:author="Namita Sivasankaran" w:date="2016-11-04T11:51:00Z">
              <w:tcPr>
                <w:tcW w:w="1628" w:type="dxa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5370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418" w:type="dxa"/>
            <w:gridSpan w:val="3"/>
            <w:vMerge/>
            <w:vAlign w:val="center"/>
            <w:hideMark/>
            <w:tcPrChange w:id="5371" w:author="Namita Sivasankaran" w:date="2016-11-04T11:51:00Z">
              <w:tcPr>
                <w:tcW w:w="1231" w:type="dxa"/>
                <w:gridSpan w:val="3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5372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3260" w:type="dxa"/>
            <w:shd w:val="clear" w:color="auto" w:fill="auto"/>
            <w:vAlign w:val="center"/>
            <w:hideMark/>
            <w:tcPrChange w:id="5373" w:author="Namita Sivasankaran" w:date="2016-11-04T11:51:00Z">
              <w:tcPr>
                <w:tcW w:w="3189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5374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5375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Business type</w:t>
            </w:r>
          </w:p>
        </w:tc>
        <w:tc>
          <w:tcPr>
            <w:tcW w:w="1882" w:type="dxa"/>
            <w:shd w:val="clear" w:color="auto" w:fill="auto"/>
            <w:vAlign w:val="center"/>
            <w:hideMark/>
            <w:tcPrChange w:id="5376" w:author="Namita Sivasankaran" w:date="2016-11-04T11:51:00Z">
              <w:tcPr>
                <w:tcW w:w="2264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5377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5378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Dropdown</w:t>
            </w:r>
          </w:p>
        </w:tc>
        <w:tc>
          <w:tcPr>
            <w:tcW w:w="1280" w:type="dxa"/>
            <w:shd w:val="clear" w:color="auto" w:fill="auto"/>
            <w:vAlign w:val="center"/>
            <w:hideMark/>
            <w:tcPrChange w:id="5379" w:author="Namita Sivasankaran" w:date="2016-11-04T11:51:00Z">
              <w:tcPr>
                <w:tcW w:w="1280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5380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5381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Yes</w:t>
            </w:r>
          </w:p>
        </w:tc>
        <w:tc>
          <w:tcPr>
            <w:tcW w:w="1389" w:type="dxa"/>
            <w:shd w:val="clear" w:color="auto" w:fill="auto"/>
            <w:vAlign w:val="center"/>
            <w:hideMark/>
            <w:tcPrChange w:id="5382" w:author="Namita Sivasankaran" w:date="2016-11-04T11:51:00Z">
              <w:tcPr>
                <w:tcW w:w="1417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5383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5384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 </w:t>
            </w:r>
          </w:p>
        </w:tc>
        <w:tc>
          <w:tcPr>
            <w:tcW w:w="2253" w:type="dxa"/>
            <w:shd w:val="clear" w:color="auto" w:fill="auto"/>
            <w:vAlign w:val="center"/>
            <w:hideMark/>
            <w:tcPrChange w:id="5385" w:author="Namita Sivasankaran" w:date="2016-11-04T11:51:00Z">
              <w:tcPr>
                <w:tcW w:w="2268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5386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5387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From Screening</w:t>
            </w:r>
          </w:p>
        </w:tc>
      </w:tr>
      <w:tr w:rsidR="006C38DA" w:rsidRPr="006C38DA" w:rsidTr="00461502">
        <w:trPr>
          <w:trHeight w:val="300"/>
          <w:trPrChange w:id="5388" w:author="Namita Sivasankaran" w:date="2016-11-04T11:51:00Z">
            <w:trPr>
              <w:trHeight w:val="300"/>
            </w:trPr>
          </w:trPrChange>
        </w:trPr>
        <w:tc>
          <w:tcPr>
            <w:tcW w:w="1294" w:type="dxa"/>
            <w:vMerge/>
            <w:vAlign w:val="center"/>
            <w:hideMark/>
            <w:tcPrChange w:id="5389" w:author="Namita Sivasankaran" w:date="2016-11-04T11:51:00Z">
              <w:tcPr>
                <w:tcW w:w="1323" w:type="dxa"/>
                <w:gridSpan w:val="3"/>
                <w:vMerge/>
                <w:tcBorders>
                  <w:top w:val="nil"/>
                  <w:left w:val="single" w:sz="8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5390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824" w:type="dxa"/>
            <w:vMerge/>
            <w:vAlign w:val="center"/>
            <w:hideMark/>
            <w:tcPrChange w:id="5391" w:author="Namita Sivasankaran" w:date="2016-11-04T11:51:00Z">
              <w:tcPr>
                <w:tcW w:w="1628" w:type="dxa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5392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418" w:type="dxa"/>
            <w:gridSpan w:val="3"/>
            <w:vMerge/>
            <w:vAlign w:val="center"/>
            <w:hideMark/>
            <w:tcPrChange w:id="5393" w:author="Namita Sivasankaran" w:date="2016-11-04T11:51:00Z">
              <w:tcPr>
                <w:tcW w:w="1231" w:type="dxa"/>
                <w:gridSpan w:val="3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5394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3260" w:type="dxa"/>
            <w:shd w:val="clear" w:color="auto" w:fill="auto"/>
            <w:vAlign w:val="center"/>
            <w:hideMark/>
            <w:tcPrChange w:id="5395" w:author="Namita Sivasankaran" w:date="2016-11-04T11:51:00Z">
              <w:tcPr>
                <w:tcW w:w="3189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5396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5397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Business Activity</w:t>
            </w:r>
          </w:p>
        </w:tc>
        <w:tc>
          <w:tcPr>
            <w:tcW w:w="1882" w:type="dxa"/>
            <w:shd w:val="clear" w:color="auto" w:fill="auto"/>
            <w:vAlign w:val="center"/>
            <w:hideMark/>
            <w:tcPrChange w:id="5398" w:author="Namita Sivasankaran" w:date="2016-11-04T11:51:00Z">
              <w:tcPr>
                <w:tcW w:w="2264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5399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5400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Dropdown</w:t>
            </w:r>
          </w:p>
        </w:tc>
        <w:tc>
          <w:tcPr>
            <w:tcW w:w="1280" w:type="dxa"/>
            <w:shd w:val="clear" w:color="auto" w:fill="auto"/>
            <w:vAlign w:val="center"/>
            <w:hideMark/>
            <w:tcPrChange w:id="5401" w:author="Namita Sivasankaran" w:date="2016-11-04T11:51:00Z">
              <w:tcPr>
                <w:tcW w:w="1280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5402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5403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Yes</w:t>
            </w:r>
          </w:p>
        </w:tc>
        <w:tc>
          <w:tcPr>
            <w:tcW w:w="1389" w:type="dxa"/>
            <w:shd w:val="clear" w:color="auto" w:fill="auto"/>
            <w:vAlign w:val="center"/>
            <w:hideMark/>
            <w:tcPrChange w:id="5404" w:author="Namita Sivasankaran" w:date="2016-11-04T11:51:00Z">
              <w:tcPr>
                <w:tcW w:w="1417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5405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5406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 </w:t>
            </w:r>
          </w:p>
        </w:tc>
        <w:tc>
          <w:tcPr>
            <w:tcW w:w="2253" w:type="dxa"/>
            <w:shd w:val="clear" w:color="auto" w:fill="auto"/>
            <w:vAlign w:val="center"/>
            <w:hideMark/>
            <w:tcPrChange w:id="5407" w:author="Namita Sivasankaran" w:date="2016-11-04T11:51:00Z">
              <w:tcPr>
                <w:tcW w:w="2268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5408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5409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From Screening</w:t>
            </w:r>
          </w:p>
        </w:tc>
      </w:tr>
      <w:tr w:rsidR="006C38DA" w:rsidRPr="006C38DA" w:rsidTr="00461502">
        <w:trPr>
          <w:trHeight w:val="300"/>
          <w:trPrChange w:id="5410" w:author="Namita Sivasankaran" w:date="2016-11-04T11:51:00Z">
            <w:trPr>
              <w:trHeight w:val="300"/>
            </w:trPr>
          </w:trPrChange>
        </w:trPr>
        <w:tc>
          <w:tcPr>
            <w:tcW w:w="1294" w:type="dxa"/>
            <w:vMerge/>
            <w:vAlign w:val="center"/>
            <w:hideMark/>
            <w:tcPrChange w:id="5411" w:author="Namita Sivasankaran" w:date="2016-11-04T11:51:00Z">
              <w:tcPr>
                <w:tcW w:w="1323" w:type="dxa"/>
                <w:gridSpan w:val="3"/>
                <w:vMerge/>
                <w:tcBorders>
                  <w:top w:val="nil"/>
                  <w:left w:val="single" w:sz="8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5412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824" w:type="dxa"/>
            <w:vMerge/>
            <w:vAlign w:val="center"/>
            <w:hideMark/>
            <w:tcPrChange w:id="5413" w:author="Namita Sivasankaran" w:date="2016-11-04T11:51:00Z">
              <w:tcPr>
                <w:tcW w:w="1628" w:type="dxa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5414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418" w:type="dxa"/>
            <w:gridSpan w:val="3"/>
            <w:vMerge/>
            <w:vAlign w:val="center"/>
            <w:hideMark/>
            <w:tcPrChange w:id="5415" w:author="Namita Sivasankaran" w:date="2016-11-04T11:51:00Z">
              <w:tcPr>
                <w:tcW w:w="1231" w:type="dxa"/>
                <w:gridSpan w:val="3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5416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3260" w:type="dxa"/>
            <w:shd w:val="clear" w:color="auto" w:fill="auto"/>
            <w:vAlign w:val="center"/>
            <w:hideMark/>
            <w:tcPrChange w:id="5417" w:author="Namita Sivasankaran" w:date="2016-11-04T11:51:00Z">
              <w:tcPr>
                <w:tcW w:w="3189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5418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5419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Business Sector</w:t>
            </w:r>
          </w:p>
        </w:tc>
        <w:tc>
          <w:tcPr>
            <w:tcW w:w="1882" w:type="dxa"/>
            <w:shd w:val="clear" w:color="auto" w:fill="auto"/>
            <w:vAlign w:val="center"/>
            <w:hideMark/>
            <w:tcPrChange w:id="5420" w:author="Namita Sivasankaran" w:date="2016-11-04T11:51:00Z">
              <w:tcPr>
                <w:tcW w:w="2264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5421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5422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Dropdown</w:t>
            </w:r>
          </w:p>
        </w:tc>
        <w:tc>
          <w:tcPr>
            <w:tcW w:w="1280" w:type="dxa"/>
            <w:shd w:val="clear" w:color="auto" w:fill="auto"/>
            <w:vAlign w:val="center"/>
            <w:hideMark/>
            <w:tcPrChange w:id="5423" w:author="Namita Sivasankaran" w:date="2016-11-04T11:51:00Z">
              <w:tcPr>
                <w:tcW w:w="1280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5424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5425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Yes</w:t>
            </w:r>
          </w:p>
        </w:tc>
        <w:tc>
          <w:tcPr>
            <w:tcW w:w="1389" w:type="dxa"/>
            <w:shd w:val="clear" w:color="auto" w:fill="auto"/>
            <w:vAlign w:val="center"/>
            <w:hideMark/>
            <w:tcPrChange w:id="5426" w:author="Namita Sivasankaran" w:date="2016-11-04T11:51:00Z">
              <w:tcPr>
                <w:tcW w:w="1417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5427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5428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 </w:t>
            </w:r>
          </w:p>
        </w:tc>
        <w:tc>
          <w:tcPr>
            <w:tcW w:w="2253" w:type="dxa"/>
            <w:shd w:val="clear" w:color="auto" w:fill="auto"/>
            <w:vAlign w:val="center"/>
            <w:hideMark/>
            <w:tcPrChange w:id="5429" w:author="Namita Sivasankaran" w:date="2016-11-04T11:51:00Z">
              <w:tcPr>
                <w:tcW w:w="2268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5430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5431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From Screening</w:t>
            </w:r>
          </w:p>
        </w:tc>
      </w:tr>
      <w:tr w:rsidR="006C38DA" w:rsidRPr="006C38DA" w:rsidTr="00461502">
        <w:trPr>
          <w:trHeight w:val="300"/>
          <w:trPrChange w:id="5432" w:author="Namita Sivasankaran" w:date="2016-11-04T11:51:00Z">
            <w:trPr>
              <w:trHeight w:val="300"/>
            </w:trPr>
          </w:trPrChange>
        </w:trPr>
        <w:tc>
          <w:tcPr>
            <w:tcW w:w="1294" w:type="dxa"/>
            <w:vMerge/>
            <w:vAlign w:val="center"/>
            <w:hideMark/>
            <w:tcPrChange w:id="5433" w:author="Namita Sivasankaran" w:date="2016-11-04T11:51:00Z">
              <w:tcPr>
                <w:tcW w:w="1323" w:type="dxa"/>
                <w:gridSpan w:val="3"/>
                <w:vMerge/>
                <w:tcBorders>
                  <w:top w:val="nil"/>
                  <w:left w:val="single" w:sz="8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5434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824" w:type="dxa"/>
            <w:vMerge/>
            <w:vAlign w:val="center"/>
            <w:hideMark/>
            <w:tcPrChange w:id="5435" w:author="Namita Sivasankaran" w:date="2016-11-04T11:51:00Z">
              <w:tcPr>
                <w:tcW w:w="1628" w:type="dxa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5436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418" w:type="dxa"/>
            <w:gridSpan w:val="3"/>
            <w:vMerge/>
            <w:vAlign w:val="center"/>
            <w:hideMark/>
            <w:tcPrChange w:id="5437" w:author="Namita Sivasankaran" w:date="2016-11-04T11:51:00Z">
              <w:tcPr>
                <w:tcW w:w="1231" w:type="dxa"/>
                <w:gridSpan w:val="3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5438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3260" w:type="dxa"/>
            <w:shd w:val="clear" w:color="auto" w:fill="auto"/>
            <w:vAlign w:val="center"/>
            <w:hideMark/>
            <w:tcPrChange w:id="5439" w:author="Namita Sivasankaran" w:date="2016-11-04T11:51:00Z">
              <w:tcPr>
                <w:tcW w:w="3189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5440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5441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Business Sub sector</w:t>
            </w:r>
          </w:p>
        </w:tc>
        <w:tc>
          <w:tcPr>
            <w:tcW w:w="1882" w:type="dxa"/>
            <w:shd w:val="clear" w:color="auto" w:fill="auto"/>
            <w:vAlign w:val="center"/>
            <w:hideMark/>
            <w:tcPrChange w:id="5442" w:author="Namita Sivasankaran" w:date="2016-11-04T11:51:00Z">
              <w:tcPr>
                <w:tcW w:w="2264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5443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5444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Dropdown</w:t>
            </w:r>
          </w:p>
        </w:tc>
        <w:tc>
          <w:tcPr>
            <w:tcW w:w="1280" w:type="dxa"/>
            <w:shd w:val="clear" w:color="auto" w:fill="auto"/>
            <w:vAlign w:val="center"/>
            <w:hideMark/>
            <w:tcPrChange w:id="5445" w:author="Namita Sivasankaran" w:date="2016-11-04T11:51:00Z">
              <w:tcPr>
                <w:tcW w:w="1280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5446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5447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Yes</w:t>
            </w:r>
          </w:p>
        </w:tc>
        <w:tc>
          <w:tcPr>
            <w:tcW w:w="1389" w:type="dxa"/>
            <w:shd w:val="clear" w:color="auto" w:fill="auto"/>
            <w:vAlign w:val="center"/>
            <w:hideMark/>
            <w:tcPrChange w:id="5448" w:author="Namita Sivasankaran" w:date="2016-11-04T11:51:00Z">
              <w:tcPr>
                <w:tcW w:w="1417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5449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5450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 </w:t>
            </w:r>
          </w:p>
        </w:tc>
        <w:tc>
          <w:tcPr>
            <w:tcW w:w="2253" w:type="dxa"/>
            <w:shd w:val="clear" w:color="auto" w:fill="auto"/>
            <w:vAlign w:val="center"/>
            <w:hideMark/>
            <w:tcPrChange w:id="5451" w:author="Namita Sivasankaran" w:date="2016-11-04T11:51:00Z">
              <w:tcPr>
                <w:tcW w:w="2268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5452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5453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From Screening</w:t>
            </w:r>
          </w:p>
        </w:tc>
      </w:tr>
      <w:tr w:rsidR="006C38DA" w:rsidRPr="006C38DA" w:rsidTr="00461502">
        <w:trPr>
          <w:trHeight w:val="300"/>
          <w:trPrChange w:id="5454" w:author="Namita Sivasankaran" w:date="2016-11-04T11:51:00Z">
            <w:trPr>
              <w:trHeight w:val="300"/>
            </w:trPr>
          </w:trPrChange>
        </w:trPr>
        <w:tc>
          <w:tcPr>
            <w:tcW w:w="1294" w:type="dxa"/>
            <w:vMerge/>
            <w:vAlign w:val="center"/>
            <w:hideMark/>
            <w:tcPrChange w:id="5455" w:author="Namita Sivasankaran" w:date="2016-11-04T11:51:00Z">
              <w:tcPr>
                <w:tcW w:w="1323" w:type="dxa"/>
                <w:gridSpan w:val="3"/>
                <w:vMerge/>
                <w:tcBorders>
                  <w:top w:val="nil"/>
                  <w:left w:val="single" w:sz="8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5456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824" w:type="dxa"/>
            <w:vMerge/>
            <w:vAlign w:val="center"/>
            <w:hideMark/>
            <w:tcPrChange w:id="5457" w:author="Namita Sivasankaran" w:date="2016-11-04T11:51:00Z">
              <w:tcPr>
                <w:tcW w:w="1628" w:type="dxa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5458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418" w:type="dxa"/>
            <w:gridSpan w:val="3"/>
            <w:vMerge/>
            <w:vAlign w:val="center"/>
            <w:hideMark/>
            <w:tcPrChange w:id="5459" w:author="Namita Sivasankaran" w:date="2016-11-04T11:51:00Z">
              <w:tcPr>
                <w:tcW w:w="1231" w:type="dxa"/>
                <w:gridSpan w:val="3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5460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3260" w:type="dxa"/>
            <w:shd w:val="clear" w:color="auto" w:fill="auto"/>
            <w:vAlign w:val="center"/>
            <w:hideMark/>
            <w:tcPrChange w:id="5461" w:author="Namita Sivasankaran" w:date="2016-11-04T11:51:00Z">
              <w:tcPr>
                <w:tcW w:w="3189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5462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5463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ITR available</w:t>
            </w:r>
            <w:del w:id="5464" w:author="Namita Sivasankaran" w:date="2016-11-04T11:57:00Z">
              <w:r w:rsidRPr="006C38DA" w:rsidDel="004C203B">
                <w:rPr>
                  <w:color w:val="000000"/>
                  <w:sz w:val="22"/>
                  <w:szCs w:val="22"/>
                  <w:lang w:val="en-IN" w:eastAsia="en-IN"/>
                  <w:rPrChange w:id="5465" w:author="Namita Sivasankaran" w:date="2016-11-04T11:40:00Z">
                    <w:rPr>
                      <w:rFonts w:ascii="Calibri" w:hAnsi="Calibri"/>
                      <w:color w:val="000000"/>
                      <w:sz w:val="24"/>
                      <w:szCs w:val="24"/>
                      <w:lang w:val="en-IN" w:eastAsia="en-IN"/>
                    </w:rPr>
                  </w:rPrChange>
                </w:rPr>
                <w:delText xml:space="preserve"> </w:delText>
              </w:r>
            </w:del>
            <w:r w:rsidRPr="006C38DA">
              <w:rPr>
                <w:color w:val="000000"/>
                <w:sz w:val="22"/>
                <w:szCs w:val="22"/>
                <w:lang w:val="en-IN" w:eastAsia="en-IN"/>
                <w:rPrChange w:id="5466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?</w:t>
            </w:r>
          </w:p>
        </w:tc>
        <w:tc>
          <w:tcPr>
            <w:tcW w:w="1882" w:type="dxa"/>
            <w:shd w:val="clear" w:color="auto" w:fill="auto"/>
            <w:vAlign w:val="center"/>
            <w:hideMark/>
            <w:tcPrChange w:id="5467" w:author="Namita Sivasankaran" w:date="2016-11-04T11:51:00Z">
              <w:tcPr>
                <w:tcW w:w="2264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5468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5469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 xml:space="preserve">Radio Buttons </w:t>
            </w:r>
          </w:p>
        </w:tc>
        <w:tc>
          <w:tcPr>
            <w:tcW w:w="1280" w:type="dxa"/>
            <w:shd w:val="clear" w:color="auto" w:fill="auto"/>
            <w:vAlign w:val="center"/>
            <w:hideMark/>
            <w:tcPrChange w:id="5470" w:author="Namita Sivasankaran" w:date="2016-11-04T11:51:00Z">
              <w:tcPr>
                <w:tcW w:w="1280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5471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5472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 </w:t>
            </w:r>
          </w:p>
        </w:tc>
        <w:tc>
          <w:tcPr>
            <w:tcW w:w="1389" w:type="dxa"/>
            <w:shd w:val="clear" w:color="auto" w:fill="auto"/>
            <w:vAlign w:val="center"/>
            <w:hideMark/>
            <w:tcPrChange w:id="5473" w:author="Namita Sivasankaran" w:date="2016-11-04T11:51:00Z">
              <w:tcPr>
                <w:tcW w:w="1417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5474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5475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 </w:t>
            </w:r>
          </w:p>
        </w:tc>
        <w:tc>
          <w:tcPr>
            <w:tcW w:w="2253" w:type="dxa"/>
            <w:shd w:val="clear" w:color="auto" w:fill="auto"/>
            <w:vAlign w:val="center"/>
            <w:hideMark/>
            <w:tcPrChange w:id="5476" w:author="Namita Sivasankaran" w:date="2016-11-04T11:51:00Z">
              <w:tcPr>
                <w:tcW w:w="2268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5477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5478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From Screening</w:t>
            </w:r>
          </w:p>
        </w:tc>
      </w:tr>
      <w:tr w:rsidR="006C38DA" w:rsidRPr="006C38DA" w:rsidTr="00461502">
        <w:trPr>
          <w:trHeight w:val="300"/>
          <w:trPrChange w:id="5479" w:author="Namita Sivasankaran" w:date="2016-11-04T11:51:00Z">
            <w:trPr>
              <w:trHeight w:val="300"/>
            </w:trPr>
          </w:trPrChange>
        </w:trPr>
        <w:tc>
          <w:tcPr>
            <w:tcW w:w="1294" w:type="dxa"/>
            <w:vMerge/>
            <w:vAlign w:val="center"/>
            <w:hideMark/>
            <w:tcPrChange w:id="5480" w:author="Namita Sivasankaran" w:date="2016-11-04T11:51:00Z">
              <w:tcPr>
                <w:tcW w:w="1323" w:type="dxa"/>
                <w:gridSpan w:val="3"/>
                <w:vMerge/>
                <w:tcBorders>
                  <w:top w:val="nil"/>
                  <w:left w:val="single" w:sz="8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5481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824" w:type="dxa"/>
            <w:vMerge/>
            <w:vAlign w:val="center"/>
            <w:hideMark/>
            <w:tcPrChange w:id="5482" w:author="Namita Sivasankaran" w:date="2016-11-04T11:51:00Z">
              <w:tcPr>
                <w:tcW w:w="1628" w:type="dxa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5483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418" w:type="dxa"/>
            <w:gridSpan w:val="3"/>
            <w:vMerge/>
            <w:vAlign w:val="center"/>
            <w:hideMark/>
            <w:tcPrChange w:id="5484" w:author="Namita Sivasankaran" w:date="2016-11-04T11:51:00Z">
              <w:tcPr>
                <w:tcW w:w="1231" w:type="dxa"/>
                <w:gridSpan w:val="3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5485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3260" w:type="dxa"/>
            <w:shd w:val="clear" w:color="auto" w:fill="auto"/>
            <w:vAlign w:val="center"/>
            <w:hideMark/>
            <w:tcPrChange w:id="5486" w:author="Namita Sivasankaran" w:date="2016-11-04T11:51:00Z">
              <w:tcPr>
                <w:tcW w:w="3189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5487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5488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Business Operating since</w:t>
            </w:r>
          </w:p>
        </w:tc>
        <w:tc>
          <w:tcPr>
            <w:tcW w:w="1882" w:type="dxa"/>
            <w:shd w:val="clear" w:color="auto" w:fill="auto"/>
            <w:vAlign w:val="center"/>
            <w:hideMark/>
            <w:tcPrChange w:id="5489" w:author="Namita Sivasankaran" w:date="2016-11-04T11:51:00Z">
              <w:tcPr>
                <w:tcW w:w="2264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5490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5491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Date</w:t>
            </w:r>
          </w:p>
        </w:tc>
        <w:tc>
          <w:tcPr>
            <w:tcW w:w="1280" w:type="dxa"/>
            <w:shd w:val="clear" w:color="auto" w:fill="auto"/>
            <w:vAlign w:val="center"/>
            <w:hideMark/>
            <w:tcPrChange w:id="5492" w:author="Namita Sivasankaran" w:date="2016-11-04T11:51:00Z">
              <w:tcPr>
                <w:tcW w:w="1280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5493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5494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 </w:t>
            </w:r>
          </w:p>
        </w:tc>
        <w:tc>
          <w:tcPr>
            <w:tcW w:w="1389" w:type="dxa"/>
            <w:shd w:val="clear" w:color="auto" w:fill="auto"/>
            <w:vAlign w:val="center"/>
            <w:hideMark/>
            <w:tcPrChange w:id="5495" w:author="Namita Sivasankaran" w:date="2016-11-04T11:51:00Z">
              <w:tcPr>
                <w:tcW w:w="1417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5496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5497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 </w:t>
            </w:r>
          </w:p>
        </w:tc>
        <w:tc>
          <w:tcPr>
            <w:tcW w:w="2253" w:type="dxa"/>
            <w:shd w:val="clear" w:color="auto" w:fill="auto"/>
            <w:vAlign w:val="center"/>
            <w:hideMark/>
            <w:tcPrChange w:id="5498" w:author="Namita Sivasankaran" w:date="2016-11-04T11:51:00Z">
              <w:tcPr>
                <w:tcW w:w="2268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5499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5500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From Screening</w:t>
            </w:r>
          </w:p>
        </w:tc>
      </w:tr>
      <w:tr w:rsidR="006C38DA" w:rsidRPr="006C38DA" w:rsidTr="00461502">
        <w:trPr>
          <w:trHeight w:val="300"/>
          <w:trPrChange w:id="5501" w:author="Namita Sivasankaran" w:date="2016-11-04T11:51:00Z">
            <w:trPr>
              <w:trHeight w:val="300"/>
            </w:trPr>
          </w:trPrChange>
        </w:trPr>
        <w:tc>
          <w:tcPr>
            <w:tcW w:w="1294" w:type="dxa"/>
            <w:vMerge/>
            <w:vAlign w:val="center"/>
            <w:hideMark/>
            <w:tcPrChange w:id="5502" w:author="Namita Sivasankaran" w:date="2016-11-04T11:51:00Z">
              <w:tcPr>
                <w:tcW w:w="1323" w:type="dxa"/>
                <w:gridSpan w:val="3"/>
                <w:vMerge/>
                <w:tcBorders>
                  <w:top w:val="nil"/>
                  <w:left w:val="single" w:sz="8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5503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824" w:type="dxa"/>
            <w:vMerge/>
            <w:vAlign w:val="center"/>
            <w:hideMark/>
            <w:tcPrChange w:id="5504" w:author="Namita Sivasankaran" w:date="2016-11-04T11:51:00Z">
              <w:tcPr>
                <w:tcW w:w="1628" w:type="dxa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5505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418" w:type="dxa"/>
            <w:gridSpan w:val="3"/>
            <w:vMerge/>
            <w:vAlign w:val="center"/>
            <w:hideMark/>
            <w:tcPrChange w:id="5506" w:author="Namita Sivasankaran" w:date="2016-11-04T11:51:00Z">
              <w:tcPr>
                <w:tcW w:w="1231" w:type="dxa"/>
                <w:gridSpan w:val="3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5507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3260" w:type="dxa"/>
            <w:shd w:val="clear" w:color="auto" w:fill="auto"/>
            <w:vAlign w:val="center"/>
            <w:hideMark/>
            <w:tcPrChange w:id="5508" w:author="Namita Sivasankaran" w:date="2016-11-04T11:51:00Z">
              <w:tcPr>
                <w:tcW w:w="3189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5509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5510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Is the Business Registered?</w:t>
            </w:r>
          </w:p>
        </w:tc>
        <w:tc>
          <w:tcPr>
            <w:tcW w:w="1882" w:type="dxa"/>
            <w:shd w:val="clear" w:color="auto" w:fill="auto"/>
            <w:vAlign w:val="center"/>
            <w:hideMark/>
            <w:tcPrChange w:id="5511" w:author="Namita Sivasankaran" w:date="2016-11-04T11:51:00Z">
              <w:tcPr>
                <w:tcW w:w="2264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5512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5513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Radio Buttons</w:t>
            </w:r>
          </w:p>
        </w:tc>
        <w:tc>
          <w:tcPr>
            <w:tcW w:w="1280" w:type="dxa"/>
            <w:shd w:val="clear" w:color="auto" w:fill="auto"/>
            <w:vAlign w:val="center"/>
            <w:hideMark/>
            <w:tcPrChange w:id="5514" w:author="Namita Sivasankaran" w:date="2016-11-04T11:51:00Z">
              <w:tcPr>
                <w:tcW w:w="1280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5515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5516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Yes</w:t>
            </w:r>
          </w:p>
        </w:tc>
        <w:tc>
          <w:tcPr>
            <w:tcW w:w="1389" w:type="dxa"/>
            <w:shd w:val="clear" w:color="auto" w:fill="auto"/>
            <w:vAlign w:val="center"/>
            <w:hideMark/>
            <w:tcPrChange w:id="5517" w:author="Namita Sivasankaran" w:date="2016-11-04T11:51:00Z">
              <w:tcPr>
                <w:tcW w:w="1417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5518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5519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 </w:t>
            </w:r>
          </w:p>
        </w:tc>
        <w:tc>
          <w:tcPr>
            <w:tcW w:w="2253" w:type="dxa"/>
            <w:shd w:val="clear" w:color="auto" w:fill="auto"/>
            <w:vAlign w:val="center"/>
            <w:hideMark/>
            <w:tcPrChange w:id="5520" w:author="Namita Sivasankaran" w:date="2016-11-04T11:51:00Z">
              <w:tcPr>
                <w:tcW w:w="2268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5521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5522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From Screening</w:t>
            </w:r>
          </w:p>
        </w:tc>
      </w:tr>
      <w:tr w:rsidR="006C38DA" w:rsidRPr="006C38DA" w:rsidTr="00461502">
        <w:trPr>
          <w:trHeight w:val="300"/>
        </w:trPr>
        <w:tc>
          <w:tcPr>
            <w:tcW w:w="1294" w:type="dxa"/>
            <w:vMerge/>
            <w:vAlign w:val="center"/>
            <w:hideMark/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5523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824" w:type="dxa"/>
            <w:vMerge/>
            <w:vAlign w:val="center"/>
            <w:hideMark/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5524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418" w:type="dxa"/>
            <w:gridSpan w:val="3"/>
            <w:vMerge/>
            <w:vAlign w:val="center"/>
            <w:hideMark/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5525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3260" w:type="dxa"/>
            <w:shd w:val="clear" w:color="auto" w:fill="auto"/>
            <w:vAlign w:val="center"/>
            <w:hideMark/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5526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5527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Business Registration Type</w:t>
            </w:r>
          </w:p>
        </w:tc>
        <w:tc>
          <w:tcPr>
            <w:tcW w:w="1882" w:type="dxa"/>
            <w:shd w:val="clear" w:color="auto" w:fill="auto"/>
            <w:vAlign w:val="center"/>
            <w:hideMark/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5528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5529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Dropdown</w:t>
            </w:r>
          </w:p>
        </w:tc>
        <w:tc>
          <w:tcPr>
            <w:tcW w:w="1280" w:type="dxa"/>
            <w:shd w:val="clear" w:color="auto" w:fill="auto"/>
            <w:vAlign w:val="center"/>
            <w:hideMark/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5530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5531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 </w:t>
            </w:r>
          </w:p>
        </w:tc>
        <w:tc>
          <w:tcPr>
            <w:tcW w:w="1389" w:type="dxa"/>
            <w:shd w:val="clear" w:color="auto" w:fill="auto"/>
            <w:vAlign w:val="center"/>
            <w:hideMark/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5532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5533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Yes</w:t>
            </w:r>
          </w:p>
        </w:tc>
        <w:tc>
          <w:tcPr>
            <w:tcW w:w="2253" w:type="dxa"/>
            <w:shd w:val="clear" w:color="auto" w:fill="auto"/>
            <w:vAlign w:val="center"/>
            <w:hideMark/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5534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5535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From Screening</w:t>
            </w:r>
          </w:p>
        </w:tc>
      </w:tr>
      <w:tr w:rsidR="006C38DA" w:rsidRPr="006C38DA" w:rsidTr="00461502">
        <w:trPr>
          <w:trHeight w:val="300"/>
          <w:trPrChange w:id="5536" w:author="Namita Sivasankaran" w:date="2016-11-04T11:51:00Z">
            <w:trPr>
              <w:trHeight w:val="300"/>
            </w:trPr>
          </w:trPrChange>
        </w:trPr>
        <w:tc>
          <w:tcPr>
            <w:tcW w:w="1294" w:type="dxa"/>
            <w:vMerge/>
            <w:vAlign w:val="center"/>
            <w:hideMark/>
            <w:tcPrChange w:id="5537" w:author="Namita Sivasankaran" w:date="2016-11-04T11:51:00Z">
              <w:tcPr>
                <w:tcW w:w="1323" w:type="dxa"/>
                <w:gridSpan w:val="3"/>
                <w:vMerge/>
                <w:tcBorders>
                  <w:top w:val="nil"/>
                  <w:left w:val="single" w:sz="8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5538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824" w:type="dxa"/>
            <w:vMerge/>
            <w:vAlign w:val="center"/>
            <w:hideMark/>
            <w:tcPrChange w:id="5539" w:author="Namita Sivasankaran" w:date="2016-11-04T11:51:00Z">
              <w:tcPr>
                <w:tcW w:w="1628" w:type="dxa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5540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418" w:type="dxa"/>
            <w:gridSpan w:val="3"/>
            <w:vMerge/>
            <w:vAlign w:val="center"/>
            <w:hideMark/>
            <w:tcPrChange w:id="5541" w:author="Namita Sivasankaran" w:date="2016-11-04T11:51:00Z">
              <w:tcPr>
                <w:tcW w:w="1231" w:type="dxa"/>
                <w:gridSpan w:val="3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5542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3260" w:type="dxa"/>
            <w:shd w:val="clear" w:color="auto" w:fill="auto"/>
            <w:vAlign w:val="center"/>
            <w:hideMark/>
            <w:tcPrChange w:id="5543" w:author="Namita Sivasankaran" w:date="2016-11-04T11:51:00Z">
              <w:tcPr>
                <w:tcW w:w="3189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5544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5545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Business Registration Proof No</w:t>
            </w:r>
          </w:p>
        </w:tc>
        <w:tc>
          <w:tcPr>
            <w:tcW w:w="1882" w:type="dxa"/>
            <w:shd w:val="clear" w:color="auto" w:fill="auto"/>
            <w:vAlign w:val="center"/>
            <w:hideMark/>
            <w:tcPrChange w:id="5546" w:author="Namita Sivasankaran" w:date="2016-11-04T11:51:00Z">
              <w:tcPr>
                <w:tcW w:w="2264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5547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5548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Alpha</w:t>
            </w:r>
            <w:ins w:id="5549" w:author="Namita Sivasankaran" w:date="2016-11-04T11:58:00Z">
              <w:r w:rsidR="004C203B">
                <w:rPr>
                  <w:color w:val="000000"/>
                  <w:sz w:val="22"/>
                  <w:szCs w:val="22"/>
                  <w:lang w:val="en-IN" w:eastAsia="en-IN"/>
                </w:rPr>
                <w:t>n</w:t>
              </w:r>
            </w:ins>
            <w:del w:id="5550" w:author="Namita Sivasankaran" w:date="2016-11-04T11:58:00Z">
              <w:r w:rsidRPr="006C38DA" w:rsidDel="004C203B">
                <w:rPr>
                  <w:color w:val="000000"/>
                  <w:sz w:val="22"/>
                  <w:szCs w:val="22"/>
                  <w:lang w:val="en-IN" w:eastAsia="en-IN"/>
                  <w:rPrChange w:id="5551" w:author="Namita Sivasankaran" w:date="2016-11-04T11:40:00Z">
                    <w:rPr>
                      <w:rFonts w:ascii="Calibri" w:hAnsi="Calibri"/>
                      <w:color w:val="000000"/>
                      <w:sz w:val="24"/>
                      <w:szCs w:val="24"/>
                      <w:lang w:val="en-IN" w:eastAsia="en-IN"/>
                    </w:rPr>
                  </w:rPrChange>
                </w:rPr>
                <w:delText>N</w:delText>
              </w:r>
            </w:del>
            <w:r w:rsidRPr="006C38DA">
              <w:rPr>
                <w:color w:val="000000"/>
                <w:sz w:val="22"/>
                <w:szCs w:val="22"/>
                <w:lang w:val="en-IN" w:eastAsia="en-IN"/>
                <w:rPrChange w:id="5552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umeric</w:t>
            </w:r>
          </w:p>
        </w:tc>
        <w:tc>
          <w:tcPr>
            <w:tcW w:w="1280" w:type="dxa"/>
            <w:shd w:val="clear" w:color="auto" w:fill="auto"/>
            <w:vAlign w:val="center"/>
            <w:hideMark/>
            <w:tcPrChange w:id="5553" w:author="Namita Sivasankaran" w:date="2016-11-04T11:51:00Z">
              <w:tcPr>
                <w:tcW w:w="1280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5554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5555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 </w:t>
            </w:r>
          </w:p>
        </w:tc>
        <w:tc>
          <w:tcPr>
            <w:tcW w:w="1389" w:type="dxa"/>
            <w:shd w:val="clear" w:color="auto" w:fill="auto"/>
            <w:vAlign w:val="center"/>
            <w:hideMark/>
            <w:tcPrChange w:id="5556" w:author="Namita Sivasankaran" w:date="2016-11-04T11:51:00Z">
              <w:tcPr>
                <w:tcW w:w="1417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5557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5558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Yes</w:t>
            </w:r>
          </w:p>
        </w:tc>
        <w:tc>
          <w:tcPr>
            <w:tcW w:w="2253" w:type="dxa"/>
            <w:shd w:val="clear" w:color="auto" w:fill="auto"/>
            <w:vAlign w:val="center"/>
            <w:hideMark/>
            <w:tcPrChange w:id="5559" w:author="Namita Sivasankaran" w:date="2016-11-04T11:51:00Z">
              <w:tcPr>
                <w:tcW w:w="2268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5560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5561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From Screening</w:t>
            </w:r>
          </w:p>
        </w:tc>
      </w:tr>
      <w:tr w:rsidR="006C38DA" w:rsidRPr="006C38DA" w:rsidTr="00461502">
        <w:trPr>
          <w:trHeight w:val="300"/>
          <w:trPrChange w:id="5562" w:author="Namita Sivasankaran" w:date="2016-11-04T11:51:00Z">
            <w:trPr>
              <w:trHeight w:val="300"/>
            </w:trPr>
          </w:trPrChange>
        </w:trPr>
        <w:tc>
          <w:tcPr>
            <w:tcW w:w="1294" w:type="dxa"/>
            <w:vMerge/>
            <w:vAlign w:val="center"/>
            <w:hideMark/>
            <w:tcPrChange w:id="5563" w:author="Namita Sivasankaran" w:date="2016-11-04T11:51:00Z">
              <w:tcPr>
                <w:tcW w:w="1323" w:type="dxa"/>
                <w:gridSpan w:val="3"/>
                <w:vMerge/>
                <w:tcBorders>
                  <w:top w:val="nil"/>
                  <w:left w:val="single" w:sz="8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5564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824" w:type="dxa"/>
            <w:vMerge/>
            <w:vAlign w:val="center"/>
            <w:hideMark/>
            <w:tcPrChange w:id="5565" w:author="Namita Sivasankaran" w:date="2016-11-04T11:51:00Z">
              <w:tcPr>
                <w:tcW w:w="1628" w:type="dxa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5566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418" w:type="dxa"/>
            <w:gridSpan w:val="3"/>
            <w:vMerge/>
            <w:vAlign w:val="center"/>
            <w:hideMark/>
            <w:tcPrChange w:id="5567" w:author="Namita Sivasankaran" w:date="2016-11-04T11:51:00Z">
              <w:tcPr>
                <w:tcW w:w="1231" w:type="dxa"/>
                <w:gridSpan w:val="3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5568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3260" w:type="dxa"/>
            <w:shd w:val="clear" w:color="auto" w:fill="auto"/>
            <w:vAlign w:val="center"/>
            <w:hideMark/>
            <w:tcPrChange w:id="5569" w:author="Namita Sivasankaran" w:date="2016-11-04T11:51:00Z">
              <w:tcPr>
                <w:tcW w:w="3189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5570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5571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Business Registration Date</w:t>
            </w:r>
          </w:p>
        </w:tc>
        <w:tc>
          <w:tcPr>
            <w:tcW w:w="1882" w:type="dxa"/>
            <w:shd w:val="clear" w:color="auto" w:fill="auto"/>
            <w:vAlign w:val="center"/>
            <w:hideMark/>
            <w:tcPrChange w:id="5572" w:author="Namita Sivasankaran" w:date="2016-11-04T11:51:00Z">
              <w:tcPr>
                <w:tcW w:w="2264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5573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5574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Date</w:t>
            </w:r>
          </w:p>
        </w:tc>
        <w:tc>
          <w:tcPr>
            <w:tcW w:w="1280" w:type="dxa"/>
            <w:shd w:val="clear" w:color="auto" w:fill="auto"/>
            <w:vAlign w:val="center"/>
            <w:hideMark/>
            <w:tcPrChange w:id="5575" w:author="Namita Sivasankaran" w:date="2016-11-04T11:51:00Z">
              <w:tcPr>
                <w:tcW w:w="1280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5576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5577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 </w:t>
            </w:r>
          </w:p>
        </w:tc>
        <w:tc>
          <w:tcPr>
            <w:tcW w:w="1389" w:type="dxa"/>
            <w:shd w:val="clear" w:color="auto" w:fill="auto"/>
            <w:vAlign w:val="center"/>
            <w:hideMark/>
            <w:tcPrChange w:id="5578" w:author="Namita Sivasankaran" w:date="2016-11-04T11:51:00Z">
              <w:tcPr>
                <w:tcW w:w="1417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5579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5580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Yes</w:t>
            </w:r>
          </w:p>
        </w:tc>
        <w:tc>
          <w:tcPr>
            <w:tcW w:w="2253" w:type="dxa"/>
            <w:shd w:val="clear" w:color="auto" w:fill="auto"/>
            <w:vAlign w:val="center"/>
            <w:hideMark/>
            <w:tcPrChange w:id="5581" w:author="Namita Sivasankaran" w:date="2016-11-04T11:51:00Z">
              <w:tcPr>
                <w:tcW w:w="2268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5582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5583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From Screening</w:t>
            </w:r>
          </w:p>
        </w:tc>
      </w:tr>
      <w:tr w:rsidR="006C38DA" w:rsidRPr="006C38DA" w:rsidTr="00461502">
        <w:trPr>
          <w:trHeight w:val="300"/>
          <w:trPrChange w:id="5584" w:author="Namita Sivasankaran" w:date="2016-11-04T11:51:00Z">
            <w:trPr>
              <w:trHeight w:val="300"/>
            </w:trPr>
          </w:trPrChange>
        </w:trPr>
        <w:tc>
          <w:tcPr>
            <w:tcW w:w="1294" w:type="dxa"/>
            <w:vMerge/>
            <w:vAlign w:val="center"/>
            <w:hideMark/>
            <w:tcPrChange w:id="5585" w:author="Namita Sivasankaran" w:date="2016-11-04T11:51:00Z">
              <w:tcPr>
                <w:tcW w:w="1323" w:type="dxa"/>
                <w:gridSpan w:val="3"/>
                <w:vMerge/>
                <w:tcBorders>
                  <w:top w:val="nil"/>
                  <w:left w:val="single" w:sz="8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5586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824" w:type="dxa"/>
            <w:vMerge/>
            <w:vAlign w:val="center"/>
            <w:hideMark/>
            <w:tcPrChange w:id="5587" w:author="Namita Sivasankaran" w:date="2016-11-04T11:51:00Z">
              <w:tcPr>
                <w:tcW w:w="1628" w:type="dxa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5588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418" w:type="dxa"/>
            <w:gridSpan w:val="3"/>
            <w:vMerge/>
            <w:vAlign w:val="center"/>
            <w:hideMark/>
            <w:tcPrChange w:id="5589" w:author="Namita Sivasankaran" w:date="2016-11-04T11:51:00Z">
              <w:tcPr>
                <w:tcW w:w="1231" w:type="dxa"/>
                <w:gridSpan w:val="3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5590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3260" w:type="dxa"/>
            <w:shd w:val="clear" w:color="auto" w:fill="auto"/>
            <w:vAlign w:val="center"/>
            <w:hideMark/>
            <w:tcPrChange w:id="5591" w:author="Namita Sivasankaran" w:date="2016-11-04T11:51:00Z">
              <w:tcPr>
                <w:tcW w:w="3189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A46314">
            <w:pPr>
              <w:rPr>
                <w:color w:val="000000"/>
                <w:sz w:val="22"/>
                <w:szCs w:val="22"/>
                <w:lang w:val="en-IN" w:eastAsia="en-IN"/>
                <w:rPrChange w:id="5592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5593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 xml:space="preserve">Valid </w:t>
            </w:r>
            <w:del w:id="5594" w:author="Namita Sivasankaran" w:date="2016-11-04T11:58:00Z">
              <w:r w:rsidRPr="006C38DA" w:rsidDel="004C203B">
                <w:rPr>
                  <w:color w:val="000000"/>
                  <w:sz w:val="22"/>
                  <w:szCs w:val="22"/>
                  <w:lang w:val="en-IN" w:eastAsia="en-IN"/>
                  <w:rPrChange w:id="5595" w:author="Namita Sivasankaran" w:date="2016-11-04T11:40:00Z">
                    <w:rPr>
                      <w:rFonts w:ascii="Calibri" w:hAnsi="Calibri"/>
                      <w:color w:val="000000"/>
                      <w:sz w:val="24"/>
                      <w:szCs w:val="24"/>
                      <w:lang w:val="en-IN" w:eastAsia="en-IN"/>
                    </w:rPr>
                  </w:rPrChange>
                </w:rPr>
                <w:delText>Upto</w:delText>
              </w:r>
            </w:del>
            <w:ins w:id="5596" w:author="Namita Sivasankaran" w:date="2016-11-04T11:58:00Z">
              <w:r w:rsidR="004C203B">
                <w:rPr>
                  <w:color w:val="000000"/>
                  <w:sz w:val="22"/>
                  <w:szCs w:val="22"/>
                  <w:lang w:val="en-IN" w:eastAsia="en-IN"/>
                </w:rPr>
                <w:t>up to</w:t>
              </w:r>
            </w:ins>
          </w:p>
        </w:tc>
        <w:tc>
          <w:tcPr>
            <w:tcW w:w="1882" w:type="dxa"/>
            <w:shd w:val="clear" w:color="auto" w:fill="auto"/>
            <w:vAlign w:val="center"/>
            <w:hideMark/>
            <w:tcPrChange w:id="5597" w:author="Namita Sivasankaran" w:date="2016-11-04T11:51:00Z">
              <w:tcPr>
                <w:tcW w:w="2264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5598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5599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Date</w:t>
            </w:r>
          </w:p>
        </w:tc>
        <w:tc>
          <w:tcPr>
            <w:tcW w:w="1280" w:type="dxa"/>
            <w:shd w:val="clear" w:color="auto" w:fill="auto"/>
            <w:vAlign w:val="center"/>
            <w:hideMark/>
            <w:tcPrChange w:id="5600" w:author="Namita Sivasankaran" w:date="2016-11-04T11:51:00Z">
              <w:tcPr>
                <w:tcW w:w="1280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5601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5602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 </w:t>
            </w:r>
          </w:p>
        </w:tc>
        <w:tc>
          <w:tcPr>
            <w:tcW w:w="1389" w:type="dxa"/>
            <w:shd w:val="clear" w:color="auto" w:fill="auto"/>
            <w:vAlign w:val="center"/>
            <w:hideMark/>
            <w:tcPrChange w:id="5603" w:author="Namita Sivasankaran" w:date="2016-11-04T11:51:00Z">
              <w:tcPr>
                <w:tcW w:w="1417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5604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5605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Yes</w:t>
            </w:r>
          </w:p>
        </w:tc>
        <w:tc>
          <w:tcPr>
            <w:tcW w:w="2253" w:type="dxa"/>
            <w:shd w:val="clear" w:color="auto" w:fill="auto"/>
            <w:vAlign w:val="center"/>
            <w:hideMark/>
            <w:tcPrChange w:id="5606" w:author="Namita Sivasankaran" w:date="2016-11-04T11:51:00Z">
              <w:tcPr>
                <w:tcW w:w="2268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5607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5608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From Screening</w:t>
            </w:r>
          </w:p>
        </w:tc>
      </w:tr>
      <w:tr w:rsidR="006C38DA" w:rsidRPr="006C38DA" w:rsidTr="00461502">
        <w:trPr>
          <w:trHeight w:val="300"/>
          <w:trPrChange w:id="5609" w:author="Namita Sivasankaran" w:date="2016-11-04T11:51:00Z">
            <w:trPr>
              <w:trHeight w:val="300"/>
            </w:trPr>
          </w:trPrChange>
        </w:trPr>
        <w:tc>
          <w:tcPr>
            <w:tcW w:w="1294" w:type="dxa"/>
            <w:vMerge/>
            <w:vAlign w:val="center"/>
            <w:hideMark/>
            <w:tcPrChange w:id="5610" w:author="Namita Sivasankaran" w:date="2016-11-04T11:51:00Z">
              <w:tcPr>
                <w:tcW w:w="1323" w:type="dxa"/>
                <w:gridSpan w:val="3"/>
                <w:vMerge/>
                <w:tcBorders>
                  <w:top w:val="nil"/>
                  <w:left w:val="single" w:sz="8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5611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824" w:type="dxa"/>
            <w:vMerge/>
            <w:vAlign w:val="center"/>
            <w:hideMark/>
            <w:tcPrChange w:id="5612" w:author="Namita Sivasankaran" w:date="2016-11-04T11:51:00Z">
              <w:tcPr>
                <w:tcW w:w="1628" w:type="dxa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5613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418" w:type="dxa"/>
            <w:gridSpan w:val="3"/>
            <w:vMerge/>
            <w:vAlign w:val="center"/>
            <w:hideMark/>
            <w:tcPrChange w:id="5614" w:author="Namita Sivasankaran" w:date="2016-11-04T11:51:00Z">
              <w:tcPr>
                <w:tcW w:w="1231" w:type="dxa"/>
                <w:gridSpan w:val="3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5615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3260" w:type="dxa"/>
            <w:shd w:val="clear" w:color="auto" w:fill="auto"/>
            <w:vAlign w:val="center"/>
            <w:hideMark/>
            <w:tcPrChange w:id="5616" w:author="Namita Sivasankaran" w:date="2016-11-04T11:51:00Z">
              <w:tcPr>
                <w:tcW w:w="3189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5617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5618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Document Capture</w:t>
            </w:r>
          </w:p>
        </w:tc>
        <w:tc>
          <w:tcPr>
            <w:tcW w:w="1882" w:type="dxa"/>
            <w:shd w:val="clear" w:color="auto" w:fill="auto"/>
            <w:vAlign w:val="center"/>
            <w:hideMark/>
            <w:tcPrChange w:id="5619" w:author="Namita Sivasankaran" w:date="2016-11-04T11:51:00Z">
              <w:tcPr>
                <w:tcW w:w="2264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5620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5621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Upload</w:t>
            </w:r>
          </w:p>
        </w:tc>
        <w:tc>
          <w:tcPr>
            <w:tcW w:w="1280" w:type="dxa"/>
            <w:shd w:val="clear" w:color="auto" w:fill="auto"/>
            <w:vAlign w:val="center"/>
            <w:hideMark/>
            <w:tcPrChange w:id="5622" w:author="Namita Sivasankaran" w:date="2016-11-04T11:51:00Z">
              <w:tcPr>
                <w:tcW w:w="1280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5623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5624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 </w:t>
            </w:r>
          </w:p>
        </w:tc>
        <w:tc>
          <w:tcPr>
            <w:tcW w:w="1389" w:type="dxa"/>
            <w:shd w:val="clear" w:color="auto" w:fill="auto"/>
            <w:vAlign w:val="center"/>
            <w:hideMark/>
            <w:tcPrChange w:id="5625" w:author="Namita Sivasankaran" w:date="2016-11-04T11:51:00Z">
              <w:tcPr>
                <w:tcW w:w="1417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5626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5627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Yes</w:t>
            </w:r>
          </w:p>
        </w:tc>
        <w:tc>
          <w:tcPr>
            <w:tcW w:w="2253" w:type="dxa"/>
            <w:shd w:val="clear" w:color="auto" w:fill="auto"/>
            <w:vAlign w:val="center"/>
            <w:hideMark/>
            <w:tcPrChange w:id="5628" w:author="Namita Sivasankaran" w:date="2016-11-04T11:51:00Z">
              <w:tcPr>
                <w:tcW w:w="2268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5629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5630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From Screening</w:t>
            </w:r>
          </w:p>
        </w:tc>
      </w:tr>
      <w:tr w:rsidR="006C38DA" w:rsidRPr="006C38DA" w:rsidTr="00461502">
        <w:trPr>
          <w:trHeight w:val="300"/>
          <w:trPrChange w:id="5631" w:author="Namita Sivasankaran" w:date="2016-11-04T11:51:00Z">
            <w:trPr>
              <w:trHeight w:val="300"/>
            </w:trPr>
          </w:trPrChange>
        </w:trPr>
        <w:tc>
          <w:tcPr>
            <w:tcW w:w="1294" w:type="dxa"/>
            <w:vMerge/>
            <w:vAlign w:val="center"/>
            <w:hideMark/>
            <w:tcPrChange w:id="5632" w:author="Namita Sivasankaran" w:date="2016-11-04T11:51:00Z">
              <w:tcPr>
                <w:tcW w:w="1323" w:type="dxa"/>
                <w:gridSpan w:val="3"/>
                <w:vMerge/>
                <w:tcBorders>
                  <w:top w:val="nil"/>
                  <w:left w:val="single" w:sz="8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5633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824" w:type="dxa"/>
            <w:vMerge/>
            <w:vAlign w:val="center"/>
            <w:hideMark/>
            <w:tcPrChange w:id="5634" w:author="Namita Sivasankaran" w:date="2016-11-04T11:51:00Z">
              <w:tcPr>
                <w:tcW w:w="1628" w:type="dxa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5635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418" w:type="dxa"/>
            <w:gridSpan w:val="3"/>
            <w:vMerge/>
            <w:vAlign w:val="center"/>
            <w:hideMark/>
            <w:tcPrChange w:id="5636" w:author="Namita Sivasankaran" w:date="2016-11-04T11:51:00Z">
              <w:tcPr>
                <w:tcW w:w="1231" w:type="dxa"/>
                <w:gridSpan w:val="3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5637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3260" w:type="dxa"/>
            <w:shd w:val="clear" w:color="auto" w:fill="auto"/>
            <w:vAlign w:val="center"/>
            <w:hideMark/>
            <w:tcPrChange w:id="5638" w:author="Namita Sivasankaran" w:date="2016-11-04T11:51:00Z">
              <w:tcPr>
                <w:tcW w:w="3189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5639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5640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Constitution</w:t>
            </w:r>
          </w:p>
        </w:tc>
        <w:tc>
          <w:tcPr>
            <w:tcW w:w="1882" w:type="dxa"/>
            <w:shd w:val="clear" w:color="auto" w:fill="auto"/>
            <w:vAlign w:val="center"/>
            <w:hideMark/>
            <w:tcPrChange w:id="5641" w:author="Namita Sivasankaran" w:date="2016-11-04T11:51:00Z">
              <w:tcPr>
                <w:tcW w:w="2264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5642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5643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Dropdown</w:t>
            </w:r>
          </w:p>
        </w:tc>
        <w:tc>
          <w:tcPr>
            <w:tcW w:w="1280" w:type="dxa"/>
            <w:shd w:val="clear" w:color="auto" w:fill="auto"/>
            <w:vAlign w:val="center"/>
            <w:hideMark/>
            <w:tcPrChange w:id="5644" w:author="Namita Sivasankaran" w:date="2016-11-04T11:51:00Z">
              <w:tcPr>
                <w:tcW w:w="1280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5645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5646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Yes</w:t>
            </w:r>
          </w:p>
        </w:tc>
        <w:tc>
          <w:tcPr>
            <w:tcW w:w="1389" w:type="dxa"/>
            <w:shd w:val="clear" w:color="auto" w:fill="auto"/>
            <w:vAlign w:val="center"/>
            <w:hideMark/>
            <w:tcPrChange w:id="5647" w:author="Namita Sivasankaran" w:date="2016-11-04T11:51:00Z">
              <w:tcPr>
                <w:tcW w:w="1417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5648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5649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 </w:t>
            </w:r>
          </w:p>
        </w:tc>
        <w:tc>
          <w:tcPr>
            <w:tcW w:w="2253" w:type="dxa"/>
            <w:shd w:val="clear" w:color="auto" w:fill="auto"/>
            <w:vAlign w:val="center"/>
            <w:hideMark/>
            <w:tcPrChange w:id="5650" w:author="Namita Sivasankaran" w:date="2016-11-04T11:51:00Z">
              <w:tcPr>
                <w:tcW w:w="2268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5651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5652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From Screening</w:t>
            </w:r>
          </w:p>
        </w:tc>
      </w:tr>
      <w:tr w:rsidR="006C38DA" w:rsidRPr="006C38DA" w:rsidTr="004C203B">
        <w:trPr>
          <w:trHeight w:val="370"/>
          <w:trPrChange w:id="5653" w:author="Namita Sivasankaran" w:date="2016-11-04T12:01:00Z">
            <w:trPr>
              <w:trHeight w:val="300"/>
            </w:trPr>
          </w:trPrChange>
        </w:trPr>
        <w:tc>
          <w:tcPr>
            <w:tcW w:w="1294" w:type="dxa"/>
            <w:vMerge/>
            <w:vAlign w:val="center"/>
            <w:hideMark/>
            <w:tcPrChange w:id="5654" w:author="Namita Sivasankaran" w:date="2016-11-04T12:01:00Z">
              <w:tcPr>
                <w:tcW w:w="1323" w:type="dxa"/>
                <w:gridSpan w:val="3"/>
                <w:vMerge/>
                <w:tcBorders>
                  <w:top w:val="nil"/>
                  <w:left w:val="single" w:sz="8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5655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824" w:type="dxa"/>
            <w:vMerge/>
            <w:vAlign w:val="center"/>
            <w:hideMark/>
            <w:tcPrChange w:id="5656" w:author="Namita Sivasankaran" w:date="2016-11-04T12:01:00Z">
              <w:tcPr>
                <w:tcW w:w="1628" w:type="dxa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5657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418" w:type="dxa"/>
            <w:gridSpan w:val="3"/>
            <w:vMerge/>
            <w:vAlign w:val="center"/>
            <w:hideMark/>
            <w:tcPrChange w:id="5658" w:author="Namita Sivasankaran" w:date="2016-11-04T12:01:00Z">
              <w:tcPr>
                <w:tcW w:w="1231" w:type="dxa"/>
                <w:gridSpan w:val="3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5659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3260" w:type="dxa"/>
            <w:shd w:val="clear" w:color="auto" w:fill="auto"/>
            <w:vAlign w:val="center"/>
            <w:hideMark/>
            <w:tcPrChange w:id="5660" w:author="Namita Sivasankaran" w:date="2016-11-04T12:01:00Z">
              <w:tcPr>
                <w:tcW w:w="3189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5661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5662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If partnership, how many total partners</w:t>
            </w:r>
          </w:p>
        </w:tc>
        <w:tc>
          <w:tcPr>
            <w:tcW w:w="1882" w:type="dxa"/>
            <w:shd w:val="clear" w:color="auto" w:fill="auto"/>
            <w:vAlign w:val="center"/>
            <w:hideMark/>
            <w:tcPrChange w:id="5663" w:author="Namita Sivasankaran" w:date="2016-11-04T12:01:00Z">
              <w:tcPr>
                <w:tcW w:w="2264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5664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5665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Dropdown</w:t>
            </w:r>
          </w:p>
        </w:tc>
        <w:tc>
          <w:tcPr>
            <w:tcW w:w="1280" w:type="dxa"/>
            <w:shd w:val="clear" w:color="auto" w:fill="auto"/>
            <w:vAlign w:val="center"/>
            <w:hideMark/>
            <w:tcPrChange w:id="5666" w:author="Namita Sivasankaran" w:date="2016-11-04T12:01:00Z">
              <w:tcPr>
                <w:tcW w:w="1280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5667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5668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 </w:t>
            </w:r>
          </w:p>
        </w:tc>
        <w:tc>
          <w:tcPr>
            <w:tcW w:w="1389" w:type="dxa"/>
            <w:shd w:val="clear" w:color="auto" w:fill="auto"/>
            <w:vAlign w:val="center"/>
            <w:hideMark/>
            <w:tcPrChange w:id="5669" w:author="Namita Sivasankaran" w:date="2016-11-04T12:01:00Z">
              <w:tcPr>
                <w:tcW w:w="1417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5670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5671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Yes</w:t>
            </w:r>
          </w:p>
        </w:tc>
        <w:tc>
          <w:tcPr>
            <w:tcW w:w="2253" w:type="dxa"/>
            <w:shd w:val="clear" w:color="auto" w:fill="auto"/>
            <w:vAlign w:val="center"/>
            <w:hideMark/>
            <w:tcPrChange w:id="5672" w:author="Namita Sivasankaran" w:date="2016-11-04T12:01:00Z">
              <w:tcPr>
                <w:tcW w:w="2268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5673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5674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From Screening</w:t>
            </w:r>
          </w:p>
        </w:tc>
      </w:tr>
      <w:tr w:rsidR="006C38DA" w:rsidRPr="006C38DA" w:rsidTr="004C203B">
        <w:trPr>
          <w:trHeight w:val="420"/>
          <w:trPrChange w:id="5675" w:author="Namita Sivasankaran" w:date="2016-11-04T12:01:00Z">
            <w:trPr>
              <w:trHeight w:val="600"/>
            </w:trPr>
          </w:trPrChange>
        </w:trPr>
        <w:tc>
          <w:tcPr>
            <w:tcW w:w="1294" w:type="dxa"/>
            <w:vMerge/>
            <w:vAlign w:val="center"/>
            <w:hideMark/>
            <w:tcPrChange w:id="5676" w:author="Namita Sivasankaran" w:date="2016-11-04T12:01:00Z">
              <w:tcPr>
                <w:tcW w:w="1323" w:type="dxa"/>
                <w:gridSpan w:val="3"/>
                <w:vMerge/>
                <w:tcBorders>
                  <w:top w:val="nil"/>
                  <w:left w:val="single" w:sz="8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5677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824" w:type="dxa"/>
            <w:vMerge/>
            <w:vAlign w:val="center"/>
            <w:hideMark/>
            <w:tcPrChange w:id="5678" w:author="Namita Sivasankaran" w:date="2016-11-04T12:01:00Z">
              <w:tcPr>
                <w:tcW w:w="1628" w:type="dxa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5679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418" w:type="dxa"/>
            <w:gridSpan w:val="3"/>
            <w:vMerge/>
            <w:vAlign w:val="center"/>
            <w:hideMark/>
            <w:tcPrChange w:id="5680" w:author="Namita Sivasankaran" w:date="2016-11-04T12:01:00Z">
              <w:tcPr>
                <w:tcW w:w="1231" w:type="dxa"/>
                <w:gridSpan w:val="3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5681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3260" w:type="dxa"/>
            <w:shd w:val="clear" w:color="auto" w:fill="auto"/>
            <w:vAlign w:val="center"/>
            <w:hideMark/>
            <w:tcPrChange w:id="5682" w:author="Namita Sivasankaran" w:date="2016-11-04T12:01:00Z">
              <w:tcPr>
                <w:tcW w:w="3189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5683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5684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Has anyone else been a partner of your present business</w:t>
            </w:r>
          </w:p>
        </w:tc>
        <w:tc>
          <w:tcPr>
            <w:tcW w:w="1882" w:type="dxa"/>
            <w:shd w:val="clear" w:color="auto" w:fill="auto"/>
            <w:vAlign w:val="center"/>
            <w:hideMark/>
            <w:tcPrChange w:id="5685" w:author="Namita Sivasankaran" w:date="2016-11-04T12:01:00Z">
              <w:tcPr>
                <w:tcW w:w="2264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5686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5687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Radio Buttons</w:t>
            </w:r>
          </w:p>
        </w:tc>
        <w:tc>
          <w:tcPr>
            <w:tcW w:w="1280" w:type="dxa"/>
            <w:shd w:val="clear" w:color="auto" w:fill="auto"/>
            <w:vAlign w:val="center"/>
            <w:hideMark/>
            <w:tcPrChange w:id="5688" w:author="Namita Sivasankaran" w:date="2016-11-04T12:01:00Z">
              <w:tcPr>
                <w:tcW w:w="1280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5689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5690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 </w:t>
            </w:r>
          </w:p>
        </w:tc>
        <w:tc>
          <w:tcPr>
            <w:tcW w:w="1389" w:type="dxa"/>
            <w:shd w:val="clear" w:color="auto" w:fill="auto"/>
            <w:vAlign w:val="center"/>
            <w:hideMark/>
            <w:tcPrChange w:id="5691" w:author="Namita Sivasankaran" w:date="2016-11-04T12:01:00Z">
              <w:tcPr>
                <w:tcW w:w="1417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5692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5693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 </w:t>
            </w:r>
          </w:p>
        </w:tc>
        <w:tc>
          <w:tcPr>
            <w:tcW w:w="2253" w:type="dxa"/>
            <w:shd w:val="clear" w:color="auto" w:fill="auto"/>
            <w:vAlign w:val="center"/>
            <w:hideMark/>
            <w:tcPrChange w:id="5694" w:author="Namita Sivasankaran" w:date="2016-11-04T12:01:00Z">
              <w:tcPr>
                <w:tcW w:w="2268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5695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5696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From Screening</w:t>
            </w:r>
          </w:p>
        </w:tc>
      </w:tr>
      <w:tr w:rsidR="006C38DA" w:rsidRPr="006C38DA" w:rsidTr="004C203B">
        <w:trPr>
          <w:trHeight w:val="470"/>
          <w:trPrChange w:id="5697" w:author="Namita Sivasankaran" w:date="2016-11-04T12:01:00Z">
            <w:trPr>
              <w:trHeight w:val="600"/>
            </w:trPr>
          </w:trPrChange>
        </w:trPr>
        <w:tc>
          <w:tcPr>
            <w:tcW w:w="1294" w:type="dxa"/>
            <w:vMerge/>
            <w:vAlign w:val="center"/>
            <w:hideMark/>
            <w:tcPrChange w:id="5698" w:author="Namita Sivasankaran" w:date="2016-11-04T12:01:00Z">
              <w:tcPr>
                <w:tcW w:w="1323" w:type="dxa"/>
                <w:gridSpan w:val="3"/>
                <w:vMerge/>
                <w:tcBorders>
                  <w:top w:val="nil"/>
                  <w:left w:val="single" w:sz="8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5699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824" w:type="dxa"/>
            <w:vMerge/>
            <w:vAlign w:val="center"/>
            <w:hideMark/>
            <w:tcPrChange w:id="5700" w:author="Namita Sivasankaran" w:date="2016-11-04T12:01:00Z">
              <w:tcPr>
                <w:tcW w:w="1628" w:type="dxa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5701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418" w:type="dxa"/>
            <w:gridSpan w:val="3"/>
            <w:vMerge/>
            <w:vAlign w:val="center"/>
            <w:hideMark/>
            <w:tcPrChange w:id="5702" w:author="Namita Sivasankaran" w:date="2016-11-04T12:01:00Z">
              <w:tcPr>
                <w:tcW w:w="1231" w:type="dxa"/>
                <w:gridSpan w:val="3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5703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3260" w:type="dxa"/>
            <w:shd w:val="clear" w:color="auto" w:fill="auto"/>
            <w:vAlign w:val="center"/>
            <w:hideMark/>
            <w:tcPrChange w:id="5704" w:author="Namita Sivasankaran" w:date="2016-11-04T12:01:00Z">
              <w:tcPr>
                <w:tcW w:w="3189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5705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5706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If yes, when was that partnership dissolved?</w:t>
            </w:r>
          </w:p>
        </w:tc>
        <w:tc>
          <w:tcPr>
            <w:tcW w:w="1882" w:type="dxa"/>
            <w:shd w:val="clear" w:color="auto" w:fill="auto"/>
            <w:vAlign w:val="center"/>
            <w:hideMark/>
            <w:tcPrChange w:id="5707" w:author="Namita Sivasankaran" w:date="2016-11-04T12:01:00Z">
              <w:tcPr>
                <w:tcW w:w="2264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5708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5709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Date</w:t>
            </w:r>
          </w:p>
        </w:tc>
        <w:tc>
          <w:tcPr>
            <w:tcW w:w="1280" w:type="dxa"/>
            <w:shd w:val="clear" w:color="auto" w:fill="auto"/>
            <w:vAlign w:val="center"/>
            <w:hideMark/>
            <w:tcPrChange w:id="5710" w:author="Namita Sivasankaran" w:date="2016-11-04T12:01:00Z">
              <w:tcPr>
                <w:tcW w:w="1280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5711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5712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 </w:t>
            </w:r>
          </w:p>
        </w:tc>
        <w:tc>
          <w:tcPr>
            <w:tcW w:w="1389" w:type="dxa"/>
            <w:shd w:val="clear" w:color="auto" w:fill="auto"/>
            <w:vAlign w:val="center"/>
            <w:hideMark/>
            <w:tcPrChange w:id="5713" w:author="Namita Sivasankaran" w:date="2016-11-04T12:01:00Z">
              <w:tcPr>
                <w:tcW w:w="1417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5714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del w:id="5715" w:author="Namita Sivasankaran" w:date="2016-11-04T12:00:00Z">
              <w:r w:rsidRPr="006C38DA" w:rsidDel="004C203B">
                <w:rPr>
                  <w:color w:val="000000"/>
                  <w:sz w:val="22"/>
                  <w:szCs w:val="22"/>
                  <w:lang w:val="en-IN" w:eastAsia="en-IN"/>
                  <w:rPrChange w:id="5716" w:author="Namita Sivasankaran" w:date="2016-11-04T11:40:00Z">
                    <w:rPr>
                      <w:rFonts w:ascii="Calibri" w:hAnsi="Calibri"/>
                      <w:color w:val="000000"/>
                      <w:sz w:val="24"/>
                      <w:szCs w:val="24"/>
                      <w:lang w:val="en-IN" w:eastAsia="en-IN"/>
                    </w:rPr>
                  </w:rPrChange>
                </w:rPr>
                <w:delText>Dissolution Agreement required</w:delText>
              </w:r>
            </w:del>
          </w:p>
        </w:tc>
        <w:tc>
          <w:tcPr>
            <w:tcW w:w="2253" w:type="dxa"/>
            <w:shd w:val="clear" w:color="auto" w:fill="auto"/>
            <w:vAlign w:val="center"/>
            <w:hideMark/>
            <w:tcPrChange w:id="5717" w:author="Namita Sivasankaran" w:date="2016-11-04T12:01:00Z">
              <w:tcPr>
                <w:tcW w:w="2268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5718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5719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From Screening</w:t>
            </w:r>
          </w:p>
        </w:tc>
      </w:tr>
      <w:tr w:rsidR="006C38DA" w:rsidRPr="006C38DA" w:rsidTr="00461502">
        <w:trPr>
          <w:trHeight w:val="300"/>
          <w:trPrChange w:id="5720" w:author="Namita Sivasankaran" w:date="2016-11-04T11:51:00Z">
            <w:trPr>
              <w:trHeight w:val="300"/>
            </w:trPr>
          </w:trPrChange>
        </w:trPr>
        <w:tc>
          <w:tcPr>
            <w:tcW w:w="1294" w:type="dxa"/>
            <w:vMerge/>
            <w:vAlign w:val="center"/>
            <w:hideMark/>
            <w:tcPrChange w:id="5721" w:author="Namita Sivasankaran" w:date="2016-11-04T11:51:00Z">
              <w:tcPr>
                <w:tcW w:w="1323" w:type="dxa"/>
                <w:gridSpan w:val="3"/>
                <w:vMerge/>
                <w:tcBorders>
                  <w:top w:val="nil"/>
                  <w:left w:val="single" w:sz="8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5722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824" w:type="dxa"/>
            <w:vMerge/>
            <w:vAlign w:val="center"/>
            <w:hideMark/>
            <w:tcPrChange w:id="5723" w:author="Namita Sivasankaran" w:date="2016-11-04T11:51:00Z">
              <w:tcPr>
                <w:tcW w:w="1628" w:type="dxa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5724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418" w:type="dxa"/>
            <w:gridSpan w:val="3"/>
            <w:vMerge w:val="restart"/>
            <w:shd w:val="clear" w:color="auto" w:fill="auto"/>
            <w:vAlign w:val="center"/>
            <w:hideMark/>
            <w:tcPrChange w:id="5725" w:author="Namita Sivasankaran" w:date="2016-11-04T11:51:00Z">
              <w:tcPr>
                <w:tcW w:w="1231" w:type="dxa"/>
                <w:gridSpan w:val="3"/>
                <w:vMerge w:val="restart"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b/>
                <w:color w:val="000000"/>
                <w:sz w:val="22"/>
                <w:szCs w:val="22"/>
                <w:lang w:val="en-IN" w:eastAsia="en-IN"/>
                <w:rPrChange w:id="5726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b/>
                <w:color w:val="000000"/>
                <w:sz w:val="22"/>
                <w:szCs w:val="22"/>
                <w:lang w:val="en-IN" w:eastAsia="en-IN"/>
                <w:rPrChange w:id="5727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Address Details</w:t>
            </w:r>
          </w:p>
        </w:tc>
        <w:tc>
          <w:tcPr>
            <w:tcW w:w="3260" w:type="dxa"/>
            <w:shd w:val="clear" w:color="auto" w:fill="auto"/>
            <w:vAlign w:val="center"/>
            <w:hideMark/>
            <w:tcPrChange w:id="5728" w:author="Namita Sivasankaran" w:date="2016-11-04T11:51:00Z">
              <w:tcPr>
                <w:tcW w:w="3189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5729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5730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Line 1</w:t>
            </w:r>
          </w:p>
        </w:tc>
        <w:tc>
          <w:tcPr>
            <w:tcW w:w="1882" w:type="dxa"/>
            <w:shd w:val="clear" w:color="auto" w:fill="auto"/>
            <w:vAlign w:val="center"/>
            <w:hideMark/>
            <w:tcPrChange w:id="5731" w:author="Namita Sivasankaran" w:date="2016-11-04T11:51:00Z">
              <w:tcPr>
                <w:tcW w:w="2264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5732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5733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Alpha numeric</w:t>
            </w:r>
          </w:p>
        </w:tc>
        <w:tc>
          <w:tcPr>
            <w:tcW w:w="1280" w:type="dxa"/>
            <w:shd w:val="clear" w:color="auto" w:fill="auto"/>
            <w:vAlign w:val="center"/>
            <w:hideMark/>
            <w:tcPrChange w:id="5734" w:author="Namita Sivasankaran" w:date="2016-11-04T11:51:00Z">
              <w:tcPr>
                <w:tcW w:w="1280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5735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5736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Yes</w:t>
            </w:r>
          </w:p>
        </w:tc>
        <w:tc>
          <w:tcPr>
            <w:tcW w:w="1389" w:type="dxa"/>
            <w:shd w:val="clear" w:color="auto" w:fill="auto"/>
            <w:vAlign w:val="center"/>
            <w:hideMark/>
            <w:tcPrChange w:id="5737" w:author="Namita Sivasankaran" w:date="2016-11-04T11:51:00Z">
              <w:tcPr>
                <w:tcW w:w="1417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5738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5739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 </w:t>
            </w:r>
          </w:p>
        </w:tc>
        <w:tc>
          <w:tcPr>
            <w:tcW w:w="2253" w:type="dxa"/>
            <w:shd w:val="clear" w:color="auto" w:fill="auto"/>
            <w:vAlign w:val="center"/>
            <w:hideMark/>
            <w:tcPrChange w:id="5740" w:author="Namita Sivasankaran" w:date="2016-11-04T11:51:00Z">
              <w:tcPr>
                <w:tcW w:w="2268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5741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5742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From Screening</w:t>
            </w:r>
          </w:p>
        </w:tc>
      </w:tr>
      <w:tr w:rsidR="006C38DA" w:rsidRPr="006C38DA" w:rsidTr="00461502">
        <w:trPr>
          <w:trHeight w:val="300"/>
          <w:trPrChange w:id="5743" w:author="Namita Sivasankaran" w:date="2016-11-04T11:51:00Z">
            <w:trPr>
              <w:trHeight w:val="300"/>
            </w:trPr>
          </w:trPrChange>
        </w:trPr>
        <w:tc>
          <w:tcPr>
            <w:tcW w:w="1294" w:type="dxa"/>
            <w:vMerge/>
            <w:vAlign w:val="center"/>
            <w:hideMark/>
            <w:tcPrChange w:id="5744" w:author="Namita Sivasankaran" w:date="2016-11-04T11:51:00Z">
              <w:tcPr>
                <w:tcW w:w="1323" w:type="dxa"/>
                <w:gridSpan w:val="3"/>
                <w:vMerge/>
                <w:tcBorders>
                  <w:top w:val="nil"/>
                  <w:left w:val="single" w:sz="8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5745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824" w:type="dxa"/>
            <w:vMerge/>
            <w:vAlign w:val="center"/>
            <w:hideMark/>
            <w:tcPrChange w:id="5746" w:author="Namita Sivasankaran" w:date="2016-11-04T11:51:00Z">
              <w:tcPr>
                <w:tcW w:w="1628" w:type="dxa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5747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418" w:type="dxa"/>
            <w:gridSpan w:val="3"/>
            <w:vMerge/>
            <w:vAlign w:val="center"/>
            <w:hideMark/>
            <w:tcPrChange w:id="5748" w:author="Namita Sivasankaran" w:date="2016-11-04T11:51:00Z">
              <w:tcPr>
                <w:tcW w:w="1231" w:type="dxa"/>
                <w:gridSpan w:val="3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5749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3260" w:type="dxa"/>
            <w:shd w:val="clear" w:color="auto" w:fill="auto"/>
            <w:vAlign w:val="center"/>
            <w:hideMark/>
            <w:tcPrChange w:id="5750" w:author="Namita Sivasankaran" w:date="2016-11-04T11:51:00Z">
              <w:tcPr>
                <w:tcW w:w="3189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5751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5752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Line 2</w:t>
            </w:r>
          </w:p>
        </w:tc>
        <w:tc>
          <w:tcPr>
            <w:tcW w:w="1882" w:type="dxa"/>
            <w:shd w:val="clear" w:color="auto" w:fill="auto"/>
            <w:vAlign w:val="center"/>
            <w:hideMark/>
            <w:tcPrChange w:id="5753" w:author="Namita Sivasankaran" w:date="2016-11-04T11:51:00Z">
              <w:tcPr>
                <w:tcW w:w="2264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5754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5755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Alpha numeric</w:t>
            </w:r>
          </w:p>
        </w:tc>
        <w:tc>
          <w:tcPr>
            <w:tcW w:w="1280" w:type="dxa"/>
            <w:shd w:val="clear" w:color="auto" w:fill="auto"/>
            <w:vAlign w:val="center"/>
            <w:hideMark/>
            <w:tcPrChange w:id="5756" w:author="Namita Sivasankaran" w:date="2016-11-04T11:51:00Z">
              <w:tcPr>
                <w:tcW w:w="1280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5757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5758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 </w:t>
            </w:r>
          </w:p>
        </w:tc>
        <w:tc>
          <w:tcPr>
            <w:tcW w:w="1389" w:type="dxa"/>
            <w:shd w:val="clear" w:color="auto" w:fill="auto"/>
            <w:vAlign w:val="center"/>
            <w:hideMark/>
            <w:tcPrChange w:id="5759" w:author="Namita Sivasankaran" w:date="2016-11-04T11:51:00Z">
              <w:tcPr>
                <w:tcW w:w="1417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5760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5761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 </w:t>
            </w:r>
          </w:p>
        </w:tc>
        <w:tc>
          <w:tcPr>
            <w:tcW w:w="2253" w:type="dxa"/>
            <w:shd w:val="clear" w:color="auto" w:fill="auto"/>
            <w:vAlign w:val="center"/>
            <w:hideMark/>
            <w:tcPrChange w:id="5762" w:author="Namita Sivasankaran" w:date="2016-11-04T11:51:00Z">
              <w:tcPr>
                <w:tcW w:w="2268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5763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5764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From Screening</w:t>
            </w:r>
          </w:p>
        </w:tc>
      </w:tr>
      <w:tr w:rsidR="006C38DA" w:rsidRPr="006C38DA" w:rsidTr="00461502">
        <w:trPr>
          <w:trHeight w:val="300"/>
          <w:trPrChange w:id="5765" w:author="Namita Sivasankaran" w:date="2016-11-04T11:51:00Z">
            <w:trPr>
              <w:trHeight w:val="300"/>
            </w:trPr>
          </w:trPrChange>
        </w:trPr>
        <w:tc>
          <w:tcPr>
            <w:tcW w:w="1294" w:type="dxa"/>
            <w:vMerge/>
            <w:vAlign w:val="center"/>
            <w:hideMark/>
            <w:tcPrChange w:id="5766" w:author="Namita Sivasankaran" w:date="2016-11-04T11:51:00Z">
              <w:tcPr>
                <w:tcW w:w="1323" w:type="dxa"/>
                <w:gridSpan w:val="3"/>
                <w:vMerge/>
                <w:tcBorders>
                  <w:top w:val="nil"/>
                  <w:left w:val="single" w:sz="8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5767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824" w:type="dxa"/>
            <w:vMerge/>
            <w:vAlign w:val="center"/>
            <w:hideMark/>
            <w:tcPrChange w:id="5768" w:author="Namita Sivasankaran" w:date="2016-11-04T11:51:00Z">
              <w:tcPr>
                <w:tcW w:w="1628" w:type="dxa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5769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418" w:type="dxa"/>
            <w:gridSpan w:val="3"/>
            <w:vMerge/>
            <w:vAlign w:val="center"/>
            <w:hideMark/>
            <w:tcPrChange w:id="5770" w:author="Namita Sivasankaran" w:date="2016-11-04T11:51:00Z">
              <w:tcPr>
                <w:tcW w:w="1231" w:type="dxa"/>
                <w:gridSpan w:val="3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5771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3260" w:type="dxa"/>
            <w:shd w:val="clear" w:color="auto" w:fill="auto"/>
            <w:vAlign w:val="center"/>
            <w:hideMark/>
            <w:tcPrChange w:id="5772" w:author="Namita Sivasankaran" w:date="2016-11-04T11:51:00Z">
              <w:tcPr>
                <w:tcW w:w="3189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5773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5774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Pin Code (Search Option)</w:t>
            </w:r>
          </w:p>
        </w:tc>
        <w:tc>
          <w:tcPr>
            <w:tcW w:w="1882" w:type="dxa"/>
            <w:shd w:val="clear" w:color="auto" w:fill="auto"/>
            <w:vAlign w:val="center"/>
            <w:hideMark/>
            <w:tcPrChange w:id="5775" w:author="Namita Sivasankaran" w:date="2016-11-04T11:51:00Z">
              <w:tcPr>
                <w:tcW w:w="2264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5776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5777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Numeric</w:t>
            </w:r>
          </w:p>
        </w:tc>
        <w:tc>
          <w:tcPr>
            <w:tcW w:w="1280" w:type="dxa"/>
            <w:shd w:val="clear" w:color="auto" w:fill="auto"/>
            <w:vAlign w:val="center"/>
            <w:hideMark/>
            <w:tcPrChange w:id="5778" w:author="Namita Sivasankaran" w:date="2016-11-04T11:51:00Z">
              <w:tcPr>
                <w:tcW w:w="1280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5779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5780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Yes</w:t>
            </w:r>
          </w:p>
        </w:tc>
        <w:tc>
          <w:tcPr>
            <w:tcW w:w="1389" w:type="dxa"/>
            <w:shd w:val="clear" w:color="auto" w:fill="auto"/>
            <w:vAlign w:val="center"/>
            <w:hideMark/>
            <w:tcPrChange w:id="5781" w:author="Namita Sivasankaran" w:date="2016-11-04T11:51:00Z">
              <w:tcPr>
                <w:tcW w:w="1417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5782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5783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 </w:t>
            </w:r>
          </w:p>
        </w:tc>
        <w:tc>
          <w:tcPr>
            <w:tcW w:w="2253" w:type="dxa"/>
            <w:shd w:val="clear" w:color="auto" w:fill="auto"/>
            <w:vAlign w:val="center"/>
            <w:hideMark/>
            <w:tcPrChange w:id="5784" w:author="Namita Sivasankaran" w:date="2016-11-04T11:51:00Z">
              <w:tcPr>
                <w:tcW w:w="2268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5785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5786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From Screening</w:t>
            </w:r>
          </w:p>
        </w:tc>
      </w:tr>
      <w:tr w:rsidR="006C38DA" w:rsidRPr="006C38DA" w:rsidTr="00461502">
        <w:trPr>
          <w:trHeight w:val="300"/>
          <w:trPrChange w:id="5787" w:author="Namita Sivasankaran" w:date="2016-11-04T11:51:00Z">
            <w:trPr>
              <w:trHeight w:val="300"/>
            </w:trPr>
          </w:trPrChange>
        </w:trPr>
        <w:tc>
          <w:tcPr>
            <w:tcW w:w="1294" w:type="dxa"/>
            <w:vMerge/>
            <w:vAlign w:val="center"/>
            <w:hideMark/>
            <w:tcPrChange w:id="5788" w:author="Namita Sivasankaran" w:date="2016-11-04T11:51:00Z">
              <w:tcPr>
                <w:tcW w:w="1323" w:type="dxa"/>
                <w:gridSpan w:val="3"/>
                <w:vMerge/>
                <w:tcBorders>
                  <w:top w:val="nil"/>
                  <w:left w:val="single" w:sz="8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5789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824" w:type="dxa"/>
            <w:vMerge/>
            <w:vAlign w:val="center"/>
            <w:hideMark/>
            <w:tcPrChange w:id="5790" w:author="Namita Sivasankaran" w:date="2016-11-04T11:51:00Z">
              <w:tcPr>
                <w:tcW w:w="1628" w:type="dxa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5791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418" w:type="dxa"/>
            <w:gridSpan w:val="3"/>
            <w:vMerge/>
            <w:vAlign w:val="center"/>
            <w:hideMark/>
            <w:tcPrChange w:id="5792" w:author="Namita Sivasankaran" w:date="2016-11-04T11:51:00Z">
              <w:tcPr>
                <w:tcW w:w="1231" w:type="dxa"/>
                <w:gridSpan w:val="3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5793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3260" w:type="dxa"/>
            <w:shd w:val="clear" w:color="auto" w:fill="auto"/>
            <w:vAlign w:val="center"/>
            <w:hideMark/>
            <w:tcPrChange w:id="5794" w:author="Namita Sivasankaran" w:date="2016-11-04T11:51:00Z">
              <w:tcPr>
                <w:tcW w:w="3189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5795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5796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Land Mark</w:t>
            </w:r>
          </w:p>
        </w:tc>
        <w:tc>
          <w:tcPr>
            <w:tcW w:w="1882" w:type="dxa"/>
            <w:shd w:val="clear" w:color="auto" w:fill="auto"/>
            <w:vAlign w:val="center"/>
            <w:hideMark/>
            <w:tcPrChange w:id="5797" w:author="Namita Sivasankaran" w:date="2016-11-04T11:51:00Z">
              <w:tcPr>
                <w:tcW w:w="2264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5798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5799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Text</w:t>
            </w:r>
          </w:p>
        </w:tc>
        <w:tc>
          <w:tcPr>
            <w:tcW w:w="1280" w:type="dxa"/>
            <w:shd w:val="clear" w:color="auto" w:fill="auto"/>
            <w:vAlign w:val="center"/>
            <w:hideMark/>
            <w:tcPrChange w:id="5800" w:author="Namita Sivasankaran" w:date="2016-11-04T11:51:00Z">
              <w:tcPr>
                <w:tcW w:w="1280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5801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5802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Yes</w:t>
            </w:r>
          </w:p>
        </w:tc>
        <w:tc>
          <w:tcPr>
            <w:tcW w:w="1389" w:type="dxa"/>
            <w:shd w:val="clear" w:color="auto" w:fill="auto"/>
            <w:vAlign w:val="center"/>
            <w:hideMark/>
            <w:tcPrChange w:id="5803" w:author="Namita Sivasankaran" w:date="2016-11-04T11:51:00Z">
              <w:tcPr>
                <w:tcW w:w="1417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5804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5805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 </w:t>
            </w:r>
          </w:p>
        </w:tc>
        <w:tc>
          <w:tcPr>
            <w:tcW w:w="2253" w:type="dxa"/>
            <w:shd w:val="clear" w:color="auto" w:fill="auto"/>
            <w:vAlign w:val="center"/>
            <w:hideMark/>
            <w:tcPrChange w:id="5806" w:author="Namita Sivasankaran" w:date="2016-11-04T11:51:00Z">
              <w:tcPr>
                <w:tcW w:w="2268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5807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5808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From Screening</w:t>
            </w:r>
          </w:p>
        </w:tc>
      </w:tr>
      <w:tr w:rsidR="006C38DA" w:rsidRPr="006C38DA" w:rsidTr="00461502">
        <w:trPr>
          <w:trHeight w:val="300"/>
          <w:trPrChange w:id="5809" w:author="Namita Sivasankaran" w:date="2016-11-04T11:51:00Z">
            <w:trPr>
              <w:trHeight w:val="300"/>
            </w:trPr>
          </w:trPrChange>
        </w:trPr>
        <w:tc>
          <w:tcPr>
            <w:tcW w:w="1294" w:type="dxa"/>
            <w:vMerge/>
            <w:vAlign w:val="center"/>
            <w:hideMark/>
            <w:tcPrChange w:id="5810" w:author="Namita Sivasankaran" w:date="2016-11-04T11:51:00Z">
              <w:tcPr>
                <w:tcW w:w="1323" w:type="dxa"/>
                <w:gridSpan w:val="3"/>
                <w:vMerge/>
                <w:tcBorders>
                  <w:top w:val="nil"/>
                  <w:left w:val="single" w:sz="8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5811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824" w:type="dxa"/>
            <w:vMerge/>
            <w:vAlign w:val="center"/>
            <w:hideMark/>
            <w:tcPrChange w:id="5812" w:author="Namita Sivasankaran" w:date="2016-11-04T11:51:00Z">
              <w:tcPr>
                <w:tcW w:w="1628" w:type="dxa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5813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418" w:type="dxa"/>
            <w:gridSpan w:val="3"/>
            <w:vMerge/>
            <w:vAlign w:val="center"/>
            <w:hideMark/>
            <w:tcPrChange w:id="5814" w:author="Namita Sivasankaran" w:date="2016-11-04T11:51:00Z">
              <w:tcPr>
                <w:tcW w:w="1231" w:type="dxa"/>
                <w:gridSpan w:val="3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5815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3260" w:type="dxa"/>
            <w:shd w:val="clear" w:color="auto" w:fill="auto"/>
            <w:vAlign w:val="center"/>
            <w:hideMark/>
            <w:tcPrChange w:id="5816" w:author="Namita Sivasankaran" w:date="2016-11-04T11:51:00Z">
              <w:tcPr>
                <w:tcW w:w="3189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5817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5818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State (Auto populate)</w:t>
            </w:r>
          </w:p>
        </w:tc>
        <w:tc>
          <w:tcPr>
            <w:tcW w:w="1882" w:type="dxa"/>
            <w:shd w:val="clear" w:color="auto" w:fill="auto"/>
            <w:vAlign w:val="center"/>
            <w:hideMark/>
            <w:tcPrChange w:id="5819" w:author="Namita Sivasankaran" w:date="2016-11-04T11:51:00Z">
              <w:tcPr>
                <w:tcW w:w="2264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5820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5821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Auto populated</w:t>
            </w:r>
          </w:p>
        </w:tc>
        <w:tc>
          <w:tcPr>
            <w:tcW w:w="1280" w:type="dxa"/>
            <w:shd w:val="clear" w:color="auto" w:fill="auto"/>
            <w:vAlign w:val="center"/>
            <w:hideMark/>
            <w:tcPrChange w:id="5822" w:author="Namita Sivasankaran" w:date="2016-11-04T11:51:00Z">
              <w:tcPr>
                <w:tcW w:w="1280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5823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5824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Yes</w:t>
            </w:r>
          </w:p>
        </w:tc>
        <w:tc>
          <w:tcPr>
            <w:tcW w:w="1389" w:type="dxa"/>
            <w:shd w:val="clear" w:color="auto" w:fill="auto"/>
            <w:vAlign w:val="center"/>
            <w:hideMark/>
            <w:tcPrChange w:id="5825" w:author="Namita Sivasankaran" w:date="2016-11-04T11:51:00Z">
              <w:tcPr>
                <w:tcW w:w="1417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5826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5827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 </w:t>
            </w:r>
          </w:p>
        </w:tc>
        <w:tc>
          <w:tcPr>
            <w:tcW w:w="2253" w:type="dxa"/>
            <w:shd w:val="clear" w:color="auto" w:fill="auto"/>
            <w:vAlign w:val="center"/>
            <w:hideMark/>
            <w:tcPrChange w:id="5828" w:author="Namita Sivasankaran" w:date="2016-11-04T11:51:00Z">
              <w:tcPr>
                <w:tcW w:w="2268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5829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5830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From Screening</w:t>
            </w:r>
          </w:p>
        </w:tc>
      </w:tr>
      <w:tr w:rsidR="006C38DA" w:rsidRPr="006C38DA" w:rsidTr="00461502">
        <w:trPr>
          <w:trHeight w:val="300"/>
          <w:trPrChange w:id="5831" w:author="Namita Sivasankaran" w:date="2016-11-04T11:51:00Z">
            <w:trPr>
              <w:trHeight w:val="300"/>
            </w:trPr>
          </w:trPrChange>
        </w:trPr>
        <w:tc>
          <w:tcPr>
            <w:tcW w:w="1294" w:type="dxa"/>
            <w:vMerge/>
            <w:vAlign w:val="center"/>
            <w:hideMark/>
            <w:tcPrChange w:id="5832" w:author="Namita Sivasankaran" w:date="2016-11-04T11:51:00Z">
              <w:tcPr>
                <w:tcW w:w="1323" w:type="dxa"/>
                <w:gridSpan w:val="3"/>
                <w:vMerge/>
                <w:tcBorders>
                  <w:top w:val="nil"/>
                  <w:left w:val="single" w:sz="8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5833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824" w:type="dxa"/>
            <w:vMerge/>
            <w:vAlign w:val="center"/>
            <w:hideMark/>
            <w:tcPrChange w:id="5834" w:author="Namita Sivasankaran" w:date="2016-11-04T11:51:00Z">
              <w:tcPr>
                <w:tcW w:w="1628" w:type="dxa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5835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418" w:type="dxa"/>
            <w:gridSpan w:val="3"/>
            <w:vMerge/>
            <w:vAlign w:val="center"/>
            <w:hideMark/>
            <w:tcPrChange w:id="5836" w:author="Namita Sivasankaran" w:date="2016-11-04T11:51:00Z">
              <w:tcPr>
                <w:tcW w:w="1231" w:type="dxa"/>
                <w:gridSpan w:val="3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5837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3260" w:type="dxa"/>
            <w:shd w:val="clear" w:color="auto" w:fill="auto"/>
            <w:vAlign w:val="center"/>
            <w:hideMark/>
            <w:tcPrChange w:id="5838" w:author="Namita Sivasankaran" w:date="2016-11-04T11:51:00Z">
              <w:tcPr>
                <w:tcW w:w="3189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5839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5840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District(Auto populate)</w:t>
            </w:r>
          </w:p>
        </w:tc>
        <w:tc>
          <w:tcPr>
            <w:tcW w:w="1882" w:type="dxa"/>
            <w:shd w:val="clear" w:color="auto" w:fill="auto"/>
            <w:vAlign w:val="center"/>
            <w:hideMark/>
            <w:tcPrChange w:id="5841" w:author="Namita Sivasankaran" w:date="2016-11-04T11:51:00Z">
              <w:tcPr>
                <w:tcW w:w="2264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5842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5843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Auto populated</w:t>
            </w:r>
          </w:p>
        </w:tc>
        <w:tc>
          <w:tcPr>
            <w:tcW w:w="1280" w:type="dxa"/>
            <w:shd w:val="clear" w:color="auto" w:fill="auto"/>
            <w:vAlign w:val="center"/>
            <w:hideMark/>
            <w:tcPrChange w:id="5844" w:author="Namita Sivasankaran" w:date="2016-11-04T11:51:00Z">
              <w:tcPr>
                <w:tcW w:w="1280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5845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5846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Yes</w:t>
            </w:r>
          </w:p>
        </w:tc>
        <w:tc>
          <w:tcPr>
            <w:tcW w:w="1389" w:type="dxa"/>
            <w:shd w:val="clear" w:color="auto" w:fill="auto"/>
            <w:vAlign w:val="center"/>
            <w:hideMark/>
            <w:tcPrChange w:id="5847" w:author="Namita Sivasankaran" w:date="2016-11-04T11:51:00Z">
              <w:tcPr>
                <w:tcW w:w="1417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5848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5849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 </w:t>
            </w:r>
          </w:p>
        </w:tc>
        <w:tc>
          <w:tcPr>
            <w:tcW w:w="2253" w:type="dxa"/>
            <w:shd w:val="clear" w:color="auto" w:fill="auto"/>
            <w:vAlign w:val="center"/>
            <w:hideMark/>
            <w:tcPrChange w:id="5850" w:author="Namita Sivasankaran" w:date="2016-11-04T11:51:00Z">
              <w:tcPr>
                <w:tcW w:w="2268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5851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5852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From Screening</w:t>
            </w:r>
          </w:p>
        </w:tc>
      </w:tr>
      <w:tr w:rsidR="006C38DA" w:rsidRPr="006C38DA" w:rsidTr="00461502">
        <w:trPr>
          <w:trHeight w:val="300"/>
          <w:trPrChange w:id="5853" w:author="Namita Sivasankaran" w:date="2016-11-04T11:51:00Z">
            <w:trPr>
              <w:trHeight w:val="300"/>
            </w:trPr>
          </w:trPrChange>
        </w:trPr>
        <w:tc>
          <w:tcPr>
            <w:tcW w:w="1294" w:type="dxa"/>
            <w:vMerge/>
            <w:vAlign w:val="center"/>
            <w:hideMark/>
            <w:tcPrChange w:id="5854" w:author="Namita Sivasankaran" w:date="2016-11-04T11:51:00Z">
              <w:tcPr>
                <w:tcW w:w="1323" w:type="dxa"/>
                <w:gridSpan w:val="3"/>
                <w:vMerge/>
                <w:tcBorders>
                  <w:top w:val="nil"/>
                  <w:left w:val="single" w:sz="8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5855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824" w:type="dxa"/>
            <w:vMerge/>
            <w:vAlign w:val="center"/>
            <w:hideMark/>
            <w:tcPrChange w:id="5856" w:author="Namita Sivasankaran" w:date="2016-11-04T11:51:00Z">
              <w:tcPr>
                <w:tcW w:w="1628" w:type="dxa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5857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418" w:type="dxa"/>
            <w:gridSpan w:val="3"/>
            <w:vMerge/>
            <w:vAlign w:val="center"/>
            <w:hideMark/>
            <w:tcPrChange w:id="5858" w:author="Namita Sivasankaran" w:date="2016-11-04T11:51:00Z">
              <w:tcPr>
                <w:tcW w:w="1231" w:type="dxa"/>
                <w:gridSpan w:val="3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5859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3260" w:type="dxa"/>
            <w:shd w:val="clear" w:color="auto" w:fill="auto"/>
            <w:vAlign w:val="center"/>
            <w:hideMark/>
            <w:tcPrChange w:id="5860" w:author="Namita Sivasankaran" w:date="2016-11-04T11:51:00Z">
              <w:tcPr>
                <w:tcW w:w="3189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5861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5862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City/Village</w:t>
            </w:r>
          </w:p>
        </w:tc>
        <w:tc>
          <w:tcPr>
            <w:tcW w:w="1882" w:type="dxa"/>
            <w:shd w:val="clear" w:color="auto" w:fill="auto"/>
            <w:vAlign w:val="center"/>
            <w:hideMark/>
            <w:tcPrChange w:id="5863" w:author="Namita Sivasankaran" w:date="2016-11-04T11:51:00Z">
              <w:tcPr>
                <w:tcW w:w="2264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5864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5865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Auto populated</w:t>
            </w:r>
          </w:p>
        </w:tc>
        <w:tc>
          <w:tcPr>
            <w:tcW w:w="1280" w:type="dxa"/>
            <w:shd w:val="clear" w:color="auto" w:fill="auto"/>
            <w:vAlign w:val="center"/>
            <w:hideMark/>
            <w:tcPrChange w:id="5866" w:author="Namita Sivasankaran" w:date="2016-11-04T11:51:00Z">
              <w:tcPr>
                <w:tcW w:w="1280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5867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5868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Yes</w:t>
            </w:r>
          </w:p>
        </w:tc>
        <w:tc>
          <w:tcPr>
            <w:tcW w:w="1389" w:type="dxa"/>
            <w:shd w:val="clear" w:color="auto" w:fill="auto"/>
            <w:vAlign w:val="center"/>
            <w:hideMark/>
            <w:tcPrChange w:id="5869" w:author="Namita Sivasankaran" w:date="2016-11-04T11:51:00Z">
              <w:tcPr>
                <w:tcW w:w="1417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5870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5871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 </w:t>
            </w:r>
          </w:p>
        </w:tc>
        <w:tc>
          <w:tcPr>
            <w:tcW w:w="2253" w:type="dxa"/>
            <w:shd w:val="clear" w:color="auto" w:fill="auto"/>
            <w:vAlign w:val="center"/>
            <w:hideMark/>
            <w:tcPrChange w:id="5872" w:author="Namita Sivasankaran" w:date="2016-11-04T11:51:00Z">
              <w:tcPr>
                <w:tcW w:w="2268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5873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5874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From Screening</w:t>
            </w:r>
          </w:p>
        </w:tc>
      </w:tr>
      <w:tr w:rsidR="006C38DA" w:rsidRPr="006C38DA" w:rsidTr="004C203B">
        <w:trPr>
          <w:trHeight w:val="228"/>
          <w:trPrChange w:id="5875" w:author="Namita Sivasankaran" w:date="2016-11-04T12:00:00Z">
            <w:trPr>
              <w:trHeight w:val="600"/>
            </w:trPr>
          </w:trPrChange>
        </w:trPr>
        <w:tc>
          <w:tcPr>
            <w:tcW w:w="1294" w:type="dxa"/>
            <w:vMerge/>
            <w:vAlign w:val="center"/>
            <w:hideMark/>
            <w:tcPrChange w:id="5876" w:author="Namita Sivasankaran" w:date="2016-11-04T12:00:00Z">
              <w:tcPr>
                <w:tcW w:w="1323" w:type="dxa"/>
                <w:gridSpan w:val="3"/>
                <w:vMerge/>
                <w:tcBorders>
                  <w:top w:val="nil"/>
                  <w:left w:val="single" w:sz="8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5877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824" w:type="dxa"/>
            <w:vMerge/>
            <w:vAlign w:val="center"/>
            <w:hideMark/>
            <w:tcPrChange w:id="5878" w:author="Namita Sivasankaran" w:date="2016-11-04T12:00:00Z">
              <w:tcPr>
                <w:tcW w:w="1628" w:type="dxa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5879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418" w:type="dxa"/>
            <w:gridSpan w:val="3"/>
            <w:vMerge/>
            <w:vAlign w:val="center"/>
            <w:hideMark/>
            <w:tcPrChange w:id="5880" w:author="Namita Sivasankaran" w:date="2016-11-04T12:00:00Z">
              <w:tcPr>
                <w:tcW w:w="1231" w:type="dxa"/>
                <w:gridSpan w:val="3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5881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3260" w:type="dxa"/>
            <w:shd w:val="clear" w:color="auto" w:fill="auto"/>
            <w:vAlign w:val="center"/>
            <w:hideMark/>
            <w:tcPrChange w:id="5882" w:author="Namita Sivasankaran" w:date="2016-11-04T12:00:00Z">
              <w:tcPr>
                <w:tcW w:w="3189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5883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5884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Location (GPS)</w:t>
            </w:r>
          </w:p>
        </w:tc>
        <w:tc>
          <w:tcPr>
            <w:tcW w:w="1882" w:type="dxa"/>
            <w:shd w:val="clear" w:color="auto" w:fill="auto"/>
            <w:vAlign w:val="center"/>
            <w:hideMark/>
            <w:tcPrChange w:id="5885" w:author="Namita Sivasankaran" w:date="2016-11-04T12:00:00Z">
              <w:tcPr>
                <w:tcW w:w="2264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5886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5887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GPS co-ordinates</w:t>
            </w:r>
          </w:p>
        </w:tc>
        <w:tc>
          <w:tcPr>
            <w:tcW w:w="1280" w:type="dxa"/>
            <w:shd w:val="clear" w:color="auto" w:fill="auto"/>
            <w:vAlign w:val="center"/>
            <w:hideMark/>
            <w:tcPrChange w:id="5888" w:author="Namita Sivasankaran" w:date="2016-11-04T12:00:00Z">
              <w:tcPr>
                <w:tcW w:w="1280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5889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del w:id="5890" w:author="Namita Sivasankaran" w:date="2016-11-04T11:58:00Z">
              <w:r w:rsidRPr="006C38DA" w:rsidDel="004C203B">
                <w:rPr>
                  <w:color w:val="000000"/>
                  <w:sz w:val="22"/>
                  <w:szCs w:val="22"/>
                  <w:lang w:val="en-IN" w:eastAsia="en-IN"/>
                  <w:rPrChange w:id="5891" w:author="Namita Sivasankaran" w:date="2016-11-04T11:40:00Z">
                    <w:rPr>
                      <w:rFonts w:ascii="Calibri" w:hAnsi="Calibri"/>
                      <w:color w:val="000000"/>
                      <w:sz w:val="24"/>
                      <w:szCs w:val="24"/>
                      <w:lang w:val="en-IN" w:eastAsia="en-IN"/>
                    </w:rPr>
                  </w:rPrChange>
                </w:rPr>
                <w:delText>yes</w:delText>
              </w:r>
            </w:del>
          </w:p>
        </w:tc>
        <w:tc>
          <w:tcPr>
            <w:tcW w:w="1389" w:type="dxa"/>
            <w:shd w:val="clear" w:color="auto" w:fill="auto"/>
            <w:vAlign w:val="center"/>
            <w:hideMark/>
            <w:tcPrChange w:id="5892" w:author="Namita Sivasankaran" w:date="2016-11-04T12:00:00Z">
              <w:tcPr>
                <w:tcW w:w="1417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5893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5894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 </w:t>
            </w:r>
          </w:p>
        </w:tc>
        <w:tc>
          <w:tcPr>
            <w:tcW w:w="2253" w:type="dxa"/>
            <w:shd w:val="clear" w:color="auto" w:fill="auto"/>
            <w:vAlign w:val="center"/>
            <w:hideMark/>
            <w:tcPrChange w:id="5895" w:author="Namita Sivasankaran" w:date="2016-11-04T12:00:00Z">
              <w:tcPr>
                <w:tcW w:w="2268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5896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5897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From Screening</w:t>
            </w:r>
          </w:p>
        </w:tc>
      </w:tr>
      <w:tr w:rsidR="006C38DA" w:rsidRPr="006C38DA" w:rsidTr="00461502">
        <w:trPr>
          <w:trHeight w:val="300"/>
          <w:trPrChange w:id="5898" w:author="Namita Sivasankaran" w:date="2016-11-04T11:51:00Z">
            <w:trPr>
              <w:trHeight w:val="300"/>
            </w:trPr>
          </w:trPrChange>
        </w:trPr>
        <w:tc>
          <w:tcPr>
            <w:tcW w:w="1294" w:type="dxa"/>
            <w:vMerge/>
            <w:vAlign w:val="center"/>
            <w:hideMark/>
            <w:tcPrChange w:id="5899" w:author="Namita Sivasankaran" w:date="2016-11-04T11:51:00Z">
              <w:tcPr>
                <w:tcW w:w="1323" w:type="dxa"/>
                <w:gridSpan w:val="3"/>
                <w:vMerge/>
                <w:tcBorders>
                  <w:top w:val="nil"/>
                  <w:left w:val="single" w:sz="8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5900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824" w:type="dxa"/>
            <w:vMerge/>
            <w:vAlign w:val="center"/>
            <w:hideMark/>
            <w:tcPrChange w:id="5901" w:author="Namita Sivasankaran" w:date="2016-11-04T11:51:00Z">
              <w:tcPr>
                <w:tcW w:w="1628" w:type="dxa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5902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418" w:type="dxa"/>
            <w:gridSpan w:val="3"/>
            <w:vMerge/>
            <w:vAlign w:val="center"/>
            <w:hideMark/>
            <w:tcPrChange w:id="5903" w:author="Namita Sivasankaran" w:date="2016-11-04T11:51:00Z">
              <w:tcPr>
                <w:tcW w:w="1231" w:type="dxa"/>
                <w:gridSpan w:val="3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5904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3260" w:type="dxa"/>
            <w:shd w:val="clear" w:color="auto" w:fill="auto"/>
            <w:vAlign w:val="center"/>
            <w:hideMark/>
            <w:tcPrChange w:id="5905" w:author="Namita Sivasankaran" w:date="2016-11-04T11:51:00Z">
              <w:tcPr>
                <w:tcW w:w="3189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5906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5907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Landline Phone</w:t>
            </w:r>
          </w:p>
        </w:tc>
        <w:tc>
          <w:tcPr>
            <w:tcW w:w="1882" w:type="dxa"/>
            <w:shd w:val="clear" w:color="auto" w:fill="auto"/>
            <w:vAlign w:val="center"/>
            <w:hideMark/>
            <w:tcPrChange w:id="5908" w:author="Namita Sivasankaran" w:date="2016-11-04T11:51:00Z">
              <w:tcPr>
                <w:tcW w:w="2264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5909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5910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Numeric</w:t>
            </w:r>
          </w:p>
        </w:tc>
        <w:tc>
          <w:tcPr>
            <w:tcW w:w="1280" w:type="dxa"/>
            <w:shd w:val="clear" w:color="auto" w:fill="auto"/>
            <w:vAlign w:val="center"/>
            <w:hideMark/>
            <w:tcPrChange w:id="5911" w:author="Namita Sivasankaran" w:date="2016-11-04T11:51:00Z">
              <w:tcPr>
                <w:tcW w:w="1280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5912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5913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Yes</w:t>
            </w:r>
          </w:p>
        </w:tc>
        <w:tc>
          <w:tcPr>
            <w:tcW w:w="1389" w:type="dxa"/>
            <w:shd w:val="clear" w:color="auto" w:fill="auto"/>
            <w:vAlign w:val="center"/>
            <w:hideMark/>
            <w:tcPrChange w:id="5914" w:author="Namita Sivasankaran" w:date="2016-11-04T11:51:00Z">
              <w:tcPr>
                <w:tcW w:w="1417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5915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5916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 </w:t>
            </w:r>
          </w:p>
        </w:tc>
        <w:tc>
          <w:tcPr>
            <w:tcW w:w="2253" w:type="dxa"/>
            <w:shd w:val="clear" w:color="auto" w:fill="auto"/>
            <w:vAlign w:val="center"/>
            <w:hideMark/>
            <w:tcPrChange w:id="5917" w:author="Namita Sivasankaran" w:date="2016-11-04T11:51:00Z">
              <w:tcPr>
                <w:tcW w:w="2268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5918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5919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From Screening</w:t>
            </w:r>
          </w:p>
        </w:tc>
      </w:tr>
      <w:tr w:rsidR="006C38DA" w:rsidRPr="006C38DA" w:rsidTr="004C203B">
        <w:trPr>
          <w:trHeight w:val="111"/>
          <w:trPrChange w:id="5920" w:author="Namita Sivasankaran" w:date="2016-11-04T12:00:00Z">
            <w:trPr>
              <w:trHeight w:val="300"/>
            </w:trPr>
          </w:trPrChange>
        </w:trPr>
        <w:tc>
          <w:tcPr>
            <w:tcW w:w="1294" w:type="dxa"/>
            <w:vMerge/>
            <w:vAlign w:val="center"/>
            <w:hideMark/>
            <w:tcPrChange w:id="5921" w:author="Namita Sivasankaran" w:date="2016-11-04T12:00:00Z">
              <w:tcPr>
                <w:tcW w:w="1323" w:type="dxa"/>
                <w:gridSpan w:val="3"/>
                <w:vMerge/>
                <w:tcBorders>
                  <w:top w:val="nil"/>
                  <w:left w:val="single" w:sz="8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5922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824" w:type="dxa"/>
            <w:vMerge/>
            <w:vAlign w:val="center"/>
            <w:hideMark/>
            <w:tcPrChange w:id="5923" w:author="Namita Sivasankaran" w:date="2016-11-04T12:00:00Z">
              <w:tcPr>
                <w:tcW w:w="1628" w:type="dxa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5924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418" w:type="dxa"/>
            <w:gridSpan w:val="3"/>
            <w:vMerge/>
            <w:vAlign w:val="center"/>
            <w:hideMark/>
            <w:tcPrChange w:id="5925" w:author="Namita Sivasankaran" w:date="2016-11-04T12:00:00Z">
              <w:tcPr>
                <w:tcW w:w="1231" w:type="dxa"/>
                <w:gridSpan w:val="3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5926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3260" w:type="dxa"/>
            <w:shd w:val="clear" w:color="auto" w:fill="auto"/>
            <w:vAlign w:val="center"/>
            <w:hideMark/>
            <w:tcPrChange w:id="5927" w:author="Namita Sivasankaran" w:date="2016-11-04T12:00:00Z">
              <w:tcPr>
                <w:tcW w:w="3189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5928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5929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 xml:space="preserve">Ownership </w:t>
            </w:r>
          </w:p>
        </w:tc>
        <w:tc>
          <w:tcPr>
            <w:tcW w:w="1882" w:type="dxa"/>
            <w:shd w:val="clear" w:color="auto" w:fill="auto"/>
            <w:vAlign w:val="center"/>
            <w:hideMark/>
            <w:tcPrChange w:id="5930" w:author="Namita Sivasankaran" w:date="2016-11-04T12:00:00Z">
              <w:tcPr>
                <w:tcW w:w="2264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5931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5932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dropdown</w:t>
            </w:r>
          </w:p>
        </w:tc>
        <w:tc>
          <w:tcPr>
            <w:tcW w:w="1280" w:type="dxa"/>
            <w:shd w:val="clear" w:color="auto" w:fill="auto"/>
            <w:vAlign w:val="center"/>
            <w:hideMark/>
            <w:tcPrChange w:id="5933" w:author="Namita Sivasankaran" w:date="2016-11-04T12:00:00Z">
              <w:tcPr>
                <w:tcW w:w="1280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5934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5935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Yes</w:t>
            </w:r>
          </w:p>
        </w:tc>
        <w:tc>
          <w:tcPr>
            <w:tcW w:w="1389" w:type="dxa"/>
            <w:shd w:val="clear" w:color="auto" w:fill="auto"/>
            <w:vAlign w:val="center"/>
            <w:hideMark/>
            <w:tcPrChange w:id="5936" w:author="Namita Sivasankaran" w:date="2016-11-04T12:00:00Z">
              <w:tcPr>
                <w:tcW w:w="1417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5937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5938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 </w:t>
            </w:r>
          </w:p>
        </w:tc>
        <w:tc>
          <w:tcPr>
            <w:tcW w:w="2253" w:type="dxa"/>
            <w:shd w:val="clear" w:color="auto" w:fill="auto"/>
            <w:vAlign w:val="center"/>
            <w:hideMark/>
            <w:tcPrChange w:id="5939" w:author="Namita Sivasankaran" w:date="2016-11-04T12:00:00Z">
              <w:tcPr>
                <w:tcW w:w="2268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5940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5941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From Screening</w:t>
            </w:r>
          </w:p>
        </w:tc>
      </w:tr>
      <w:tr w:rsidR="006C38DA" w:rsidRPr="006C38DA" w:rsidTr="004C203B">
        <w:trPr>
          <w:trHeight w:val="356"/>
          <w:trPrChange w:id="5942" w:author="Namita Sivasankaran" w:date="2016-11-04T12:00:00Z">
            <w:trPr>
              <w:trHeight w:val="300"/>
            </w:trPr>
          </w:trPrChange>
        </w:trPr>
        <w:tc>
          <w:tcPr>
            <w:tcW w:w="1294" w:type="dxa"/>
            <w:vMerge/>
            <w:vAlign w:val="center"/>
            <w:hideMark/>
            <w:tcPrChange w:id="5943" w:author="Namita Sivasankaran" w:date="2016-11-04T12:00:00Z">
              <w:tcPr>
                <w:tcW w:w="1323" w:type="dxa"/>
                <w:gridSpan w:val="3"/>
                <w:vMerge/>
                <w:tcBorders>
                  <w:top w:val="nil"/>
                  <w:left w:val="single" w:sz="8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5944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824" w:type="dxa"/>
            <w:vMerge/>
            <w:vAlign w:val="center"/>
            <w:hideMark/>
            <w:tcPrChange w:id="5945" w:author="Namita Sivasankaran" w:date="2016-11-04T12:00:00Z">
              <w:tcPr>
                <w:tcW w:w="1628" w:type="dxa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5946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418" w:type="dxa"/>
            <w:gridSpan w:val="3"/>
            <w:vMerge/>
            <w:vAlign w:val="center"/>
            <w:hideMark/>
            <w:tcPrChange w:id="5947" w:author="Namita Sivasankaran" w:date="2016-11-04T12:00:00Z">
              <w:tcPr>
                <w:tcW w:w="1231" w:type="dxa"/>
                <w:gridSpan w:val="3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5948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3260" w:type="dxa"/>
            <w:shd w:val="clear" w:color="auto" w:fill="auto"/>
            <w:vAlign w:val="center"/>
            <w:hideMark/>
            <w:tcPrChange w:id="5949" w:author="Namita Sivasankaran" w:date="2016-11-04T12:00:00Z">
              <w:tcPr>
                <w:tcW w:w="3189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5950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5951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 xml:space="preserve">How many years business in present </w:t>
            </w:r>
            <w:ins w:id="5952" w:author="Namita Sivasankaran" w:date="2016-11-04T11:58:00Z">
              <w:r w:rsidR="004C203B">
                <w:rPr>
                  <w:color w:val="000000"/>
                  <w:sz w:val="22"/>
                  <w:szCs w:val="22"/>
                  <w:lang w:val="en-IN" w:eastAsia="en-IN"/>
                </w:rPr>
                <w:t>a</w:t>
              </w:r>
            </w:ins>
            <w:del w:id="5953" w:author="Namita Sivasankaran" w:date="2016-11-04T11:58:00Z">
              <w:r w:rsidRPr="006C38DA" w:rsidDel="004C203B">
                <w:rPr>
                  <w:color w:val="000000"/>
                  <w:sz w:val="22"/>
                  <w:szCs w:val="22"/>
                  <w:lang w:val="en-IN" w:eastAsia="en-IN"/>
                  <w:rPrChange w:id="5954" w:author="Namita Sivasankaran" w:date="2016-11-04T11:40:00Z">
                    <w:rPr>
                      <w:rFonts w:ascii="Calibri" w:hAnsi="Calibri"/>
                      <w:color w:val="000000"/>
                      <w:sz w:val="24"/>
                      <w:szCs w:val="24"/>
                      <w:lang w:val="en-IN" w:eastAsia="en-IN"/>
                    </w:rPr>
                  </w:rPrChange>
                </w:rPr>
                <w:delText>A</w:delText>
              </w:r>
            </w:del>
            <w:proofErr w:type="gramStart"/>
            <w:r w:rsidRPr="006C38DA">
              <w:rPr>
                <w:color w:val="000000"/>
                <w:sz w:val="22"/>
                <w:szCs w:val="22"/>
                <w:lang w:val="en-IN" w:eastAsia="en-IN"/>
                <w:rPrChange w:id="5955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rea ?</w:t>
            </w:r>
            <w:proofErr w:type="gramEnd"/>
          </w:p>
        </w:tc>
        <w:tc>
          <w:tcPr>
            <w:tcW w:w="1882" w:type="dxa"/>
            <w:shd w:val="clear" w:color="auto" w:fill="auto"/>
            <w:vAlign w:val="center"/>
            <w:hideMark/>
            <w:tcPrChange w:id="5956" w:author="Namita Sivasankaran" w:date="2016-11-04T12:00:00Z">
              <w:tcPr>
                <w:tcW w:w="2264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5957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5958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dropdown</w:t>
            </w:r>
          </w:p>
        </w:tc>
        <w:tc>
          <w:tcPr>
            <w:tcW w:w="1280" w:type="dxa"/>
            <w:shd w:val="clear" w:color="auto" w:fill="auto"/>
            <w:vAlign w:val="center"/>
            <w:hideMark/>
            <w:tcPrChange w:id="5959" w:author="Namita Sivasankaran" w:date="2016-11-04T12:00:00Z">
              <w:tcPr>
                <w:tcW w:w="1280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5960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5961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Yes</w:t>
            </w:r>
          </w:p>
        </w:tc>
        <w:tc>
          <w:tcPr>
            <w:tcW w:w="1389" w:type="dxa"/>
            <w:shd w:val="clear" w:color="auto" w:fill="auto"/>
            <w:vAlign w:val="center"/>
            <w:hideMark/>
            <w:tcPrChange w:id="5962" w:author="Namita Sivasankaran" w:date="2016-11-04T12:00:00Z">
              <w:tcPr>
                <w:tcW w:w="1417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5963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5964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 </w:t>
            </w:r>
          </w:p>
        </w:tc>
        <w:tc>
          <w:tcPr>
            <w:tcW w:w="2253" w:type="dxa"/>
            <w:shd w:val="clear" w:color="auto" w:fill="auto"/>
            <w:vAlign w:val="center"/>
            <w:hideMark/>
            <w:tcPrChange w:id="5965" w:author="Namita Sivasankaran" w:date="2016-11-04T12:00:00Z">
              <w:tcPr>
                <w:tcW w:w="2268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5966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5967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From Screening</w:t>
            </w:r>
          </w:p>
        </w:tc>
      </w:tr>
      <w:tr w:rsidR="006C38DA" w:rsidRPr="006C38DA" w:rsidTr="004C203B">
        <w:tblPrEx>
          <w:tblPrExChange w:id="5968" w:author="Namita Sivasankaran" w:date="2016-11-04T12:00:00Z">
            <w:tblPrEx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ayout w:type="fixed"/>
            </w:tblPrEx>
          </w:tblPrExChange>
        </w:tblPrEx>
        <w:trPr>
          <w:trHeight w:val="406"/>
          <w:trPrChange w:id="5969" w:author="Namita Sivasankaran" w:date="2016-11-04T12:00:00Z">
            <w:trPr>
              <w:trHeight w:val="300"/>
            </w:trPr>
          </w:trPrChange>
        </w:trPr>
        <w:tc>
          <w:tcPr>
            <w:tcW w:w="1294" w:type="dxa"/>
            <w:vMerge/>
            <w:vAlign w:val="center"/>
            <w:hideMark/>
            <w:tcPrChange w:id="5970" w:author="Namita Sivasankaran" w:date="2016-11-04T12:00:00Z">
              <w:tcPr>
                <w:tcW w:w="1294" w:type="dxa"/>
                <w:gridSpan w:val="2"/>
                <w:vMerge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5971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824" w:type="dxa"/>
            <w:vMerge/>
            <w:vAlign w:val="center"/>
            <w:hideMark/>
            <w:tcPrChange w:id="5972" w:author="Namita Sivasankaran" w:date="2016-11-04T12:00:00Z">
              <w:tcPr>
                <w:tcW w:w="1824" w:type="dxa"/>
                <w:gridSpan w:val="3"/>
                <w:vMerge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5973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418" w:type="dxa"/>
            <w:gridSpan w:val="3"/>
            <w:vMerge/>
            <w:vAlign w:val="center"/>
            <w:hideMark/>
            <w:tcPrChange w:id="5974" w:author="Namita Sivasankaran" w:date="2016-11-04T12:00:00Z">
              <w:tcPr>
                <w:tcW w:w="1418" w:type="dxa"/>
                <w:gridSpan w:val="4"/>
                <w:vMerge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5975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3260" w:type="dxa"/>
            <w:shd w:val="clear" w:color="auto" w:fill="auto"/>
            <w:vAlign w:val="center"/>
            <w:hideMark/>
            <w:tcPrChange w:id="5976" w:author="Namita Sivasankaran" w:date="2016-11-04T12:00:00Z">
              <w:tcPr>
                <w:tcW w:w="3260" w:type="dxa"/>
                <w:gridSpan w:val="3"/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5977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5978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How many years business in current address?</w:t>
            </w:r>
          </w:p>
        </w:tc>
        <w:tc>
          <w:tcPr>
            <w:tcW w:w="1882" w:type="dxa"/>
            <w:shd w:val="clear" w:color="auto" w:fill="auto"/>
            <w:vAlign w:val="center"/>
            <w:hideMark/>
            <w:tcPrChange w:id="5979" w:author="Namita Sivasankaran" w:date="2016-11-04T12:00:00Z">
              <w:tcPr>
                <w:tcW w:w="1882" w:type="dxa"/>
                <w:gridSpan w:val="2"/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5980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5981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dropdown</w:t>
            </w:r>
          </w:p>
        </w:tc>
        <w:tc>
          <w:tcPr>
            <w:tcW w:w="1280" w:type="dxa"/>
            <w:shd w:val="clear" w:color="auto" w:fill="auto"/>
            <w:vAlign w:val="center"/>
            <w:hideMark/>
            <w:tcPrChange w:id="5982" w:author="Namita Sivasankaran" w:date="2016-11-04T12:00:00Z">
              <w:tcPr>
                <w:tcW w:w="1280" w:type="dxa"/>
                <w:gridSpan w:val="2"/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5983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5984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Yes</w:t>
            </w:r>
          </w:p>
        </w:tc>
        <w:tc>
          <w:tcPr>
            <w:tcW w:w="1389" w:type="dxa"/>
            <w:shd w:val="clear" w:color="auto" w:fill="auto"/>
            <w:vAlign w:val="center"/>
            <w:hideMark/>
            <w:tcPrChange w:id="5985" w:author="Namita Sivasankaran" w:date="2016-11-04T12:00:00Z">
              <w:tcPr>
                <w:tcW w:w="1389" w:type="dxa"/>
                <w:gridSpan w:val="2"/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5986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5987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 </w:t>
            </w:r>
          </w:p>
        </w:tc>
        <w:tc>
          <w:tcPr>
            <w:tcW w:w="2253" w:type="dxa"/>
            <w:shd w:val="clear" w:color="auto" w:fill="auto"/>
            <w:vAlign w:val="center"/>
            <w:hideMark/>
            <w:tcPrChange w:id="5988" w:author="Namita Sivasankaran" w:date="2016-11-04T12:00:00Z">
              <w:tcPr>
                <w:tcW w:w="2253" w:type="dxa"/>
                <w:gridSpan w:val="2"/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5989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5990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From Screening</w:t>
            </w:r>
          </w:p>
        </w:tc>
      </w:tr>
      <w:tr w:rsidR="006C38DA" w:rsidRPr="006C38DA" w:rsidTr="00461502">
        <w:trPr>
          <w:trHeight w:val="300"/>
          <w:trPrChange w:id="5991" w:author="Namita Sivasankaran" w:date="2016-11-04T11:51:00Z">
            <w:trPr>
              <w:trHeight w:val="300"/>
            </w:trPr>
          </w:trPrChange>
        </w:trPr>
        <w:tc>
          <w:tcPr>
            <w:tcW w:w="1294" w:type="dxa"/>
            <w:vMerge/>
            <w:vAlign w:val="center"/>
            <w:hideMark/>
            <w:tcPrChange w:id="5992" w:author="Namita Sivasankaran" w:date="2016-11-04T11:51:00Z">
              <w:tcPr>
                <w:tcW w:w="1323" w:type="dxa"/>
                <w:gridSpan w:val="3"/>
                <w:vMerge/>
                <w:tcBorders>
                  <w:top w:val="nil"/>
                  <w:left w:val="single" w:sz="8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5993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824" w:type="dxa"/>
            <w:vMerge w:val="restart"/>
            <w:shd w:val="clear" w:color="auto" w:fill="auto"/>
            <w:vAlign w:val="center"/>
            <w:hideMark/>
            <w:tcPrChange w:id="5994" w:author="Namita Sivasankaran" w:date="2016-11-04T11:51:00Z">
              <w:tcPr>
                <w:tcW w:w="1628" w:type="dxa"/>
                <w:vMerge w:val="restart"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b/>
                <w:color w:val="000000"/>
                <w:sz w:val="22"/>
                <w:szCs w:val="22"/>
                <w:lang w:val="en-IN" w:eastAsia="en-IN"/>
                <w:rPrChange w:id="5995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b/>
                <w:color w:val="000000"/>
                <w:sz w:val="22"/>
                <w:szCs w:val="22"/>
                <w:lang w:val="en-IN" w:eastAsia="en-IN"/>
                <w:rPrChange w:id="5996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Liabilities</w:t>
            </w:r>
          </w:p>
        </w:tc>
        <w:tc>
          <w:tcPr>
            <w:tcW w:w="1418" w:type="dxa"/>
            <w:gridSpan w:val="3"/>
            <w:vMerge w:val="restart"/>
            <w:shd w:val="clear" w:color="auto" w:fill="auto"/>
            <w:vAlign w:val="center"/>
            <w:hideMark/>
            <w:tcPrChange w:id="5997" w:author="Namita Sivasankaran" w:date="2016-11-04T11:51:00Z">
              <w:tcPr>
                <w:tcW w:w="1231" w:type="dxa"/>
                <w:gridSpan w:val="3"/>
                <w:vMerge w:val="restart"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b/>
                <w:color w:val="000000"/>
                <w:sz w:val="22"/>
                <w:szCs w:val="22"/>
                <w:lang w:val="en-IN" w:eastAsia="en-IN"/>
                <w:rPrChange w:id="5998" w:author="Namita Sivasankaran" w:date="2016-11-04T11:40:00Z">
                  <w:rPr>
                    <w:rFonts w:ascii="Calibri" w:hAnsi="Calibri"/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b/>
                <w:color w:val="000000"/>
                <w:sz w:val="22"/>
                <w:szCs w:val="22"/>
                <w:lang w:val="en-IN" w:eastAsia="en-IN"/>
                <w:rPrChange w:id="5999" w:author="Namita Sivasankaran" w:date="2016-11-04T11:40:00Z">
                  <w:rPr>
                    <w:rFonts w:ascii="Calibri" w:hAnsi="Calibri"/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 </w:t>
            </w:r>
          </w:p>
        </w:tc>
        <w:tc>
          <w:tcPr>
            <w:tcW w:w="3260" w:type="dxa"/>
            <w:shd w:val="clear" w:color="auto" w:fill="auto"/>
            <w:vAlign w:val="center"/>
            <w:hideMark/>
            <w:tcPrChange w:id="6000" w:author="Namita Sivasankaran" w:date="2016-11-04T11:51:00Z">
              <w:tcPr>
                <w:tcW w:w="3189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6001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6002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Debt Source</w:t>
            </w:r>
          </w:p>
        </w:tc>
        <w:tc>
          <w:tcPr>
            <w:tcW w:w="1882" w:type="dxa"/>
            <w:shd w:val="clear" w:color="auto" w:fill="auto"/>
            <w:vAlign w:val="center"/>
            <w:hideMark/>
            <w:tcPrChange w:id="6003" w:author="Namita Sivasankaran" w:date="2016-11-04T11:51:00Z">
              <w:tcPr>
                <w:tcW w:w="2264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6004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6005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dropdown</w:t>
            </w:r>
          </w:p>
        </w:tc>
        <w:tc>
          <w:tcPr>
            <w:tcW w:w="1280" w:type="dxa"/>
            <w:shd w:val="clear" w:color="auto" w:fill="auto"/>
            <w:vAlign w:val="center"/>
            <w:hideMark/>
            <w:tcPrChange w:id="6006" w:author="Namita Sivasankaran" w:date="2016-11-04T11:51:00Z">
              <w:tcPr>
                <w:tcW w:w="1280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6007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6008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 </w:t>
            </w:r>
          </w:p>
        </w:tc>
        <w:tc>
          <w:tcPr>
            <w:tcW w:w="1389" w:type="dxa"/>
            <w:shd w:val="clear" w:color="auto" w:fill="auto"/>
            <w:vAlign w:val="center"/>
            <w:hideMark/>
            <w:tcPrChange w:id="6009" w:author="Namita Sivasankaran" w:date="2016-11-04T11:51:00Z">
              <w:tcPr>
                <w:tcW w:w="1417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6010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6011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 </w:t>
            </w:r>
          </w:p>
        </w:tc>
        <w:tc>
          <w:tcPr>
            <w:tcW w:w="2253" w:type="dxa"/>
            <w:shd w:val="clear" w:color="auto" w:fill="auto"/>
            <w:vAlign w:val="center"/>
            <w:hideMark/>
            <w:tcPrChange w:id="6012" w:author="Namita Sivasankaran" w:date="2016-11-04T11:51:00Z">
              <w:tcPr>
                <w:tcW w:w="2268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6013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6014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From Screening</w:t>
            </w:r>
          </w:p>
        </w:tc>
      </w:tr>
      <w:tr w:rsidR="006C38DA" w:rsidRPr="006C38DA" w:rsidTr="00461502">
        <w:trPr>
          <w:trHeight w:val="300"/>
          <w:trPrChange w:id="6015" w:author="Namita Sivasankaran" w:date="2016-11-04T11:51:00Z">
            <w:trPr>
              <w:trHeight w:val="300"/>
            </w:trPr>
          </w:trPrChange>
        </w:trPr>
        <w:tc>
          <w:tcPr>
            <w:tcW w:w="1294" w:type="dxa"/>
            <w:vMerge/>
            <w:vAlign w:val="center"/>
            <w:hideMark/>
            <w:tcPrChange w:id="6016" w:author="Namita Sivasankaran" w:date="2016-11-04T11:51:00Z">
              <w:tcPr>
                <w:tcW w:w="1323" w:type="dxa"/>
                <w:gridSpan w:val="3"/>
                <w:vMerge/>
                <w:tcBorders>
                  <w:top w:val="nil"/>
                  <w:left w:val="single" w:sz="8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6017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824" w:type="dxa"/>
            <w:vMerge/>
            <w:vAlign w:val="center"/>
            <w:hideMark/>
            <w:tcPrChange w:id="6018" w:author="Namita Sivasankaran" w:date="2016-11-04T11:51:00Z">
              <w:tcPr>
                <w:tcW w:w="1628" w:type="dxa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6019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418" w:type="dxa"/>
            <w:gridSpan w:val="3"/>
            <w:vMerge/>
            <w:vAlign w:val="center"/>
            <w:hideMark/>
            <w:tcPrChange w:id="6020" w:author="Namita Sivasankaran" w:date="2016-11-04T11:51:00Z">
              <w:tcPr>
                <w:tcW w:w="1231" w:type="dxa"/>
                <w:gridSpan w:val="3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6021" w:author="Namita Sivasankaran" w:date="2016-11-04T11:40:00Z">
                  <w:rPr>
                    <w:rFonts w:ascii="Calibri" w:hAnsi="Calibri"/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3260" w:type="dxa"/>
            <w:shd w:val="clear" w:color="auto" w:fill="auto"/>
            <w:vAlign w:val="center"/>
            <w:hideMark/>
            <w:tcPrChange w:id="6022" w:author="Namita Sivasankaran" w:date="2016-11-04T11:51:00Z">
              <w:tcPr>
                <w:tcW w:w="3189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6023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6024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Creditor's Name</w:t>
            </w:r>
          </w:p>
        </w:tc>
        <w:tc>
          <w:tcPr>
            <w:tcW w:w="1882" w:type="dxa"/>
            <w:shd w:val="clear" w:color="auto" w:fill="auto"/>
            <w:vAlign w:val="center"/>
            <w:hideMark/>
            <w:tcPrChange w:id="6025" w:author="Namita Sivasankaran" w:date="2016-11-04T11:51:00Z">
              <w:tcPr>
                <w:tcW w:w="2264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6026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6027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Alphanumeric</w:t>
            </w:r>
          </w:p>
        </w:tc>
        <w:tc>
          <w:tcPr>
            <w:tcW w:w="1280" w:type="dxa"/>
            <w:shd w:val="clear" w:color="auto" w:fill="auto"/>
            <w:vAlign w:val="center"/>
            <w:hideMark/>
            <w:tcPrChange w:id="6028" w:author="Namita Sivasankaran" w:date="2016-11-04T11:51:00Z">
              <w:tcPr>
                <w:tcW w:w="1280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6029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6030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 </w:t>
            </w:r>
          </w:p>
        </w:tc>
        <w:tc>
          <w:tcPr>
            <w:tcW w:w="1389" w:type="dxa"/>
            <w:shd w:val="clear" w:color="auto" w:fill="auto"/>
            <w:vAlign w:val="center"/>
            <w:hideMark/>
            <w:tcPrChange w:id="6031" w:author="Namita Sivasankaran" w:date="2016-11-04T11:51:00Z">
              <w:tcPr>
                <w:tcW w:w="1417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6032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6033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 </w:t>
            </w:r>
          </w:p>
        </w:tc>
        <w:tc>
          <w:tcPr>
            <w:tcW w:w="2253" w:type="dxa"/>
            <w:shd w:val="clear" w:color="auto" w:fill="auto"/>
            <w:vAlign w:val="center"/>
            <w:hideMark/>
            <w:tcPrChange w:id="6034" w:author="Namita Sivasankaran" w:date="2016-11-04T11:51:00Z">
              <w:tcPr>
                <w:tcW w:w="2268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6035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6036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From Screening</w:t>
            </w:r>
          </w:p>
        </w:tc>
      </w:tr>
      <w:tr w:rsidR="006C38DA" w:rsidRPr="006C38DA" w:rsidTr="00461502">
        <w:trPr>
          <w:trHeight w:val="300"/>
          <w:trPrChange w:id="6037" w:author="Namita Sivasankaran" w:date="2016-11-04T11:51:00Z">
            <w:trPr>
              <w:trHeight w:val="300"/>
            </w:trPr>
          </w:trPrChange>
        </w:trPr>
        <w:tc>
          <w:tcPr>
            <w:tcW w:w="1294" w:type="dxa"/>
            <w:vMerge/>
            <w:vAlign w:val="center"/>
            <w:hideMark/>
            <w:tcPrChange w:id="6038" w:author="Namita Sivasankaran" w:date="2016-11-04T11:51:00Z">
              <w:tcPr>
                <w:tcW w:w="1323" w:type="dxa"/>
                <w:gridSpan w:val="3"/>
                <w:vMerge/>
                <w:tcBorders>
                  <w:top w:val="nil"/>
                  <w:left w:val="single" w:sz="8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6039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824" w:type="dxa"/>
            <w:vMerge/>
            <w:vAlign w:val="center"/>
            <w:hideMark/>
            <w:tcPrChange w:id="6040" w:author="Namita Sivasankaran" w:date="2016-11-04T11:51:00Z">
              <w:tcPr>
                <w:tcW w:w="1628" w:type="dxa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6041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418" w:type="dxa"/>
            <w:gridSpan w:val="3"/>
            <w:vMerge/>
            <w:vAlign w:val="center"/>
            <w:hideMark/>
            <w:tcPrChange w:id="6042" w:author="Namita Sivasankaran" w:date="2016-11-04T11:51:00Z">
              <w:tcPr>
                <w:tcW w:w="1231" w:type="dxa"/>
                <w:gridSpan w:val="3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6043" w:author="Namita Sivasankaran" w:date="2016-11-04T11:40:00Z">
                  <w:rPr>
                    <w:rFonts w:ascii="Calibri" w:hAnsi="Calibri"/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3260" w:type="dxa"/>
            <w:shd w:val="clear" w:color="auto" w:fill="auto"/>
            <w:vAlign w:val="center"/>
            <w:hideMark/>
            <w:tcPrChange w:id="6044" w:author="Namita Sivasankaran" w:date="2016-11-04T11:51:00Z">
              <w:tcPr>
                <w:tcW w:w="3189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6045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6046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Loan Amount</w:t>
            </w:r>
          </w:p>
        </w:tc>
        <w:tc>
          <w:tcPr>
            <w:tcW w:w="1882" w:type="dxa"/>
            <w:shd w:val="clear" w:color="auto" w:fill="auto"/>
            <w:vAlign w:val="center"/>
            <w:hideMark/>
            <w:tcPrChange w:id="6047" w:author="Namita Sivasankaran" w:date="2016-11-04T11:51:00Z">
              <w:tcPr>
                <w:tcW w:w="2264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6048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6049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Numeric</w:t>
            </w:r>
          </w:p>
        </w:tc>
        <w:tc>
          <w:tcPr>
            <w:tcW w:w="1280" w:type="dxa"/>
            <w:shd w:val="clear" w:color="auto" w:fill="auto"/>
            <w:vAlign w:val="center"/>
            <w:hideMark/>
            <w:tcPrChange w:id="6050" w:author="Namita Sivasankaran" w:date="2016-11-04T11:51:00Z">
              <w:tcPr>
                <w:tcW w:w="1280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6051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6052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 </w:t>
            </w:r>
          </w:p>
        </w:tc>
        <w:tc>
          <w:tcPr>
            <w:tcW w:w="1389" w:type="dxa"/>
            <w:shd w:val="clear" w:color="auto" w:fill="auto"/>
            <w:vAlign w:val="center"/>
            <w:hideMark/>
            <w:tcPrChange w:id="6053" w:author="Namita Sivasankaran" w:date="2016-11-04T11:51:00Z">
              <w:tcPr>
                <w:tcW w:w="1417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6054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6055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 </w:t>
            </w:r>
          </w:p>
        </w:tc>
        <w:tc>
          <w:tcPr>
            <w:tcW w:w="2253" w:type="dxa"/>
            <w:shd w:val="clear" w:color="auto" w:fill="auto"/>
            <w:vAlign w:val="center"/>
            <w:hideMark/>
            <w:tcPrChange w:id="6056" w:author="Namita Sivasankaran" w:date="2016-11-04T11:51:00Z">
              <w:tcPr>
                <w:tcW w:w="2268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6057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6058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From Screening</w:t>
            </w:r>
          </w:p>
        </w:tc>
      </w:tr>
      <w:tr w:rsidR="006C38DA" w:rsidRPr="006C38DA" w:rsidTr="00461502">
        <w:trPr>
          <w:trHeight w:val="300"/>
          <w:trPrChange w:id="6059" w:author="Namita Sivasankaran" w:date="2016-11-04T11:51:00Z">
            <w:trPr>
              <w:trHeight w:val="300"/>
            </w:trPr>
          </w:trPrChange>
        </w:trPr>
        <w:tc>
          <w:tcPr>
            <w:tcW w:w="1294" w:type="dxa"/>
            <w:vMerge/>
            <w:vAlign w:val="center"/>
            <w:hideMark/>
            <w:tcPrChange w:id="6060" w:author="Namita Sivasankaran" w:date="2016-11-04T11:51:00Z">
              <w:tcPr>
                <w:tcW w:w="1323" w:type="dxa"/>
                <w:gridSpan w:val="3"/>
                <w:vMerge/>
                <w:tcBorders>
                  <w:top w:val="nil"/>
                  <w:left w:val="single" w:sz="8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6061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824" w:type="dxa"/>
            <w:vMerge/>
            <w:vAlign w:val="center"/>
            <w:hideMark/>
            <w:tcPrChange w:id="6062" w:author="Namita Sivasankaran" w:date="2016-11-04T11:51:00Z">
              <w:tcPr>
                <w:tcW w:w="1628" w:type="dxa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6063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418" w:type="dxa"/>
            <w:gridSpan w:val="3"/>
            <w:vMerge/>
            <w:vAlign w:val="center"/>
            <w:hideMark/>
            <w:tcPrChange w:id="6064" w:author="Namita Sivasankaran" w:date="2016-11-04T11:51:00Z">
              <w:tcPr>
                <w:tcW w:w="1231" w:type="dxa"/>
                <w:gridSpan w:val="3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6065" w:author="Namita Sivasankaran" w:date="2016-11-04T11:40:00Z">
                  <w:rPr>
                    <w:rFonts w:ascii="Calibri" w:hAnsi="Calibri"/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3260" w:type="dxa"/>
            <w:shd w:val="clear" w:color="auto" w:fill="auto"/>
            <w:vAlign w:val="center"/>
            <w:hideMark/>
            <w:tcPrChange w:id="6066" w:author="Namita Sivasankaran" w:date="2016-11-04T11:51:00Z">
              <w:tcPr>
                <w:tcW w:w="3189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6067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6068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Loan Outstanding</w:t>
            </w:r>
          </w:p>
        </w:tc>
        <w:tc>
          <w:tcPr>
            <w:tcW w:w="1882" w:type="dxa"/>
            <w:shd w:val="clear" w:color="auto" w:fill="auto"/>
            <w:vAlign w:val="center"/>
            <w:hideMark/>
            <w:tcPrChange w:id="6069" w:author="Namita Sivasankaran" w:date="2016-11-04T11:51:00Z">
              <w:tcPr>
                <w:tcW w:w="2264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6070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6071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Numeric</w:t>
            </w:r>
          </w:p>
        </w:tc>
        <w:tc>
          <w:tcPr>
            <w:tcW w:w="1280" w:type="dxa"/>
            <w:shd w:val="clear" w:color="auto" w:fill="auto"/>
            <w:vAlign w:val="center"/>
            <w:hideMark/>
            <w:tcPrChange w:id="6072" w:author="Namita Sivasankaran" w:date="2016-11-04T11:51:00Z">
              <w:tcPr>
                <w:tcW w:w="1280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6073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6074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 </w:t>
            </w:r>
          </w:p>
        </w:tc>
        <w:tc>
          <w:tcPr>
            <w:tcW w:w="1389" w:type="dxa"/>
            <w:shd w:val="clear" w:color="auto" w:fill="auto"/>
            <w:vAlign w:val="center"/>
            <w:hideMark/>
            <w:tcPrChange w:id="6075" w:author="Namita Sivasankaran" w:date="2016-11-04T11:51:00Z">
              <w:tcPr>
                <w:tcW w:w="1417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6076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6077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 </w:t>
            </w:r>
          </w:p>
        </w:tc>
        <w:tc>
          <w:tcPr>
            <w:tcW w:w="2253" w:type="dxa"/>
            <w:shd w:val="clear" w:color="auto" w:fill="auto"/>
            <w:vAlign w:val="center"/>
            <w:hideMark/>
            <w:tcPrChange w:id="6078" w:author="Namita Sivasankaran" w:date="2016-11-04T11:51:00Z">
              <w:tcPr>
                <w:tcW w:w="2268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6079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6080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From Screening</w:t>
            </w:r>
          </w:p>
        </w:tc>
      </w:tr>
      <w:tr w:rsidR="006C38DA" w:rsidRPr="006C38DA" w:rsidTr="00461502">
        <w:trPr>
          <w:trHeight w:val="300"/>
          <w:trPrChange w:id="6081" w:author="Namita Sivasankaran" w:date="2016-11-04T11:51:00Z">
            <w:trPr>
              <w:trHeight w:val="300"/>
            </w:trPr>
          </w:trPrChange>
        </w:trPr>
        <w:tc>
          <w:tcPr>
            <w:tcW w:w="1294" w:type="dxa"/>
            <w:vMerge/>
            <w:vAlign w:val="center"/>
            <w:hideMark/>
            <w:tcPrChange w:id="6082" w:author="Namita Sivasankaran" w:date="2016-11-04T11:51:00Z">
              <w:tcPr>
                <w:tcW w:w="1323" w:type="dxa"/>
                <w:gridSpan w:val="3"/>
                <w:vMerge/>
                <w:tcBorders>
                  <w:top w:val="nil"/>
                  <w:left w:val="single" w:sz="8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6083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824" w:type="dxa"/>
            <w:vMerge/>
            <w:vAlign w:val="center"/>
            <w:hideMark/>
            <w:tcPrChange w:id="6084" w:author="Namita Sivasankaran" w:date="2016-11-04T11:51:00Z">
              <w:tcPr>
                <w:tcW w:w="1628" w:type="dxa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6085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418" w:type="dxa"/>
            <w:gridSpan w:val="3"/>
            <w:vMerge/>
            <w:vAlign w:val="center"/>
            <w:hideMark/>
            <w:tcPrChange w:id="6086" w:author="Namita Sivasankaran" w:date="2016-11-04T11:51:00Z">
              <w:tcPr>
                <w:tcW w:w="1231" w:type="dxa"/>
                <w:gridSpan w:val="3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6087" w:author="Namita Sivasankaran" w:date="2016-11-04T11:40:00Z">
                  <w:rPr>
                    <w:rFonts w:ascii="Calibri" w:hAnsi="Calibri"/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3260" w:type="dxa"/>
            <w:shd w:val="clear" w:color="auto" w:fill="auto"/>
            <w:vAlign w:val="center"/>
            <w:hideMark/>
            <w:tcPrChange w:id="6088" w:author="Namita Sivasankaran" w:date="2016-11-04T11:51:00Z">
              <w:tcPr>
                <w:tcW w:w="3189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6089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6090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Loan term</w:t>
            </w:r>
          </w:p>
        </w:tc>
        <w:tc>
          <w:tcPr>
            <w:tcW w:w="1882" w:type="dxa"/>
            <w:shd w:val="clear" w:color="auto" w:fill="auto"/>
            <w:vAlign w:val="center"/>
            <w:hideMark/>
            <w:tcPrChange w:id="6091" w:author="Namita Sivasankaran" w:date="2016-11-04T11:51:00Z">
              <w:tcPr>
                <w:tcW w:w="2264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6092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6093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Alphanumeric</w:t>
            </w:r>
          </w:p>
        </w:tc>
        <w:tc>
          <w:tcPr>
            <w:tcW w:w="1280" w:type="dxa"/>
            <w:shd w:val="clear" w:color="auto" w:fill="auto"/>
            <w:vAlign w:val="center"/>
            <w:hideMark/>
            <w:tcPrChange w:id="6094" w:author="Namita Sivasankaran" w:date="2016-11-04T11:51:00Z">
              <w:tcPr>
                <w:tcW w:w="1280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6095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6096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 </w:t>
            </w:r>
          </w:p>
        </w:tc>
        <w:tc>
          <w:tcPr>
            <w:tcW w:w="1389" w:type="dxa"/>
            <w:shd w:val="clear" w:color="auto" w:fill="auto"/>
            <w:vAlign w:val="center"/>
            <w:hideMark/>
            <w:tcPrChange w:id="6097" w:author="Namita Sivasankaran" w:date="2016-11-04T11:51:00Z">
              <w:tcPr>
                <w:tcW w:w="1417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6098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6099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 </w:t>
            </w:r>
          </w:p>
        </w:tc>
        <w:tc>
          <w:tcPr>
            <w:tcW w:w="2253" w:type="dxa"/>
            <w:shd w:val="clear" w:color="auto" w:fill="auto"/>
            <w:vAlign w:val="center"/>
            <w:hideMark/>
            <w:tcPrChange w:id="6100" w:author="Namita Sivasankaran" w:date="2016-11-04T11:51:00Z">
              <w:tcPr>
                <w:tcW w:w="2268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6101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6102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From Screening</w:t>
            </w:r>
          </w:p>
        </w:tc>
      </w:tr>
      <w:tr w:rsidR="006C38DA" w:rsidRPr="006C38DA" w:rsidTr="00461502">
        <w:trPr>
          <w:trHeight w:val="300"/>
          <w:trPrChange w:id="6103" w:author="Namita Sivasankaran" w:date="2016-11-04T11:51:00Z">
            <w:trPr>
              <w:trHeight w:val="300"/>
            </w:trPr>
          </w:trPrChange>
        </w:trPr>
        <w:tc>
          <w:tcPr>
            <w:tcW w:w="1294" w:type="dxa"/>
            <w:vMerge/>
            <w:vAlign w:val="center"/>
            <w:hideMark/>
            <w:tcPrChange w:id="6104" w:author="Namita Sivasankaran" w:date="2016-11-04T11:51:00Z">
              <w:tcPr>
                <w:tcW w:w="1323" w:type="dxa"/>
                <w:gridSpan w:val="3"/>
                <w:vMerge/>
                <w:tcBorders>
                  <w:top w:val="nil"/>
                  <w:left w:val="single" w:sz="8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6105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824" w:type="dxa"/>
            <w:vMerge/>
            <w:vAlign w:val="center"/>
            <w:hideMark/>
            <w:tcPrChange w:id="6106" w:author="Namita Sivasankaran" w:date="2016-11-04T11:51:00Z">
              <w:tcPr>
                <w:tcW w:w="1628" w:type="dxa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6107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418" w:type="dxa"/>
            <w:gridSpan w:val="3"/>
            <w:vMerge/>
            <w:vAlign w:val="center"/>
            <w:hideMark/>
            <w:tcPrChange w:id="6108" w:author="Namita Sivasankaran" w:date="2016-11-04T11:51:00Z">
              <w:tcPr>
                <w:tcW w:w="1231" w:type="dxa"/>
                <w:gridSpan w:val="3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6109" w:author="Namita Sivasankaran" w:date="2016-11-04T11:40:00Z">
                  <w:rPr>
                    <w:rFonts w:ascii="Calibri" w:hAnsi="Calibri"/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3260" w:type="dxa"/>
            <w:shd w:val="clear" w:color="auto" w:fill="auto"/>
            <w:vAlign w:val="center"/>
            <w:hideMark/>
            <w:tcPrChange w:id="6110" w:author="Namita Sivasankaran" w:date="2016-11-04T11:51:00Z">
              <w:tcPr>
                <w:tcW w:w="3189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6111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6112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Monthly Insta</w:t>
            </w:r>
            <w:del w:id="6113" w:author="Namita Sivasankaran" w:date="2016-11-04T11:59:00Z">
              <w:r w:rsidRPr="006C38DA" w:rsidDel="004C203B">
                <w:rPr>
                  <w:color w:val="000000"/>
                  <w:sz w:val="22"/>
                  <w:szCs w:val="22"/>
                  <w:lang w:val="en-IN" w:eastAsia="en-IN"/>
                  <w:rPrChange w:id="6114" w:author="Namita Sivasankaran" w:date="2016-11-04T11:40:00Z">
                    <w:rPr>
                      <w:rFonts w:ascii="Calibri" w:hAnsi="Calibri"/>
                      <w:color w:val="000000"/>
                      <w:sz w:val="24"/>
                      <w:szCs w:val="24"/>
                      <w:lang w:val="en-IN" w:eastAsia="en-IN"/>
                    </w:rPr>
                  </w:rPrChange>
                </w:rPr>
                <w:delText>l</w:delText>
              </w:r>
            </w:del>
            <w:r w:rsidRPr="006C38DA">
              <w:rPr>
                <w:color w:val="000000"/>
                <w:sz w:val="22"/>
                <w:szCs w:val="22"/>
                <w:lang w:val="en-IN" w:eastAsia="en-IN"/>
                <w:rPrChange w:id="6115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lment</w:t>
            </w:r>
          </w:p>
        </w:tc>
        <w:tc>
          <w:tcPr>
            <w:tcW w:w="1882" w:type="dxa"/>
            <w:shd w:val="clear" w:color="auto" w:fill="auto"/>
            <w:vAlign w:val="center"/>
            <w:hideMark/>
            <w:tcPrChange w:id="6116" w:author="Namita Sivasankaran" w:date="2016-11-04T11:51:00Z">
              <w:tcPr>
                <w:tcW w:w="2264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6117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6118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Numeric</w:t>
            </w:r>
          </w:p>
        </w:tc>
        <w:tc>
          <w:tcPr>
            <w:tcW w:w="1280" w:type="dxa"/>
            <w:shd w:val="clear" w:color="auto" w:fill="auto"/>
            <w:vAlign w:val="center"/>
            <w:hideMark/>
            <w:tcPrChange w:id="6119" w:author="Namita Sivasankaran" w:date="2016-11-04T11:51:00Z">
              <w:tcPr>
                <w:tcW w:w="1280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6120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6121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 </w:t>
            </w:r>
          </w:p>
        </w:tc>
        <w:tc>
          <w:tcPr>
            <w:tcW w:w="1389" w:type="dxa"/>
            <w:shd w:val="clear" w:color="auto" w:fill="auto"/>
            <w:vAlign w:val="center"/>
            <w:hideMark/>
            <w:tcPrChange w:id="6122" w:author="Namita Sivasankaran" w:date="2016-11-04T11:51:00Z">
              <w:tcPr>
                <w:tcW w:w="1417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6123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6124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 </w:t>
            </w:r>
          </w:p>
        </w:tc>
        <w:tc>
          <w:tcPr>
            <w:tcW w:w="2253" w:type="dxa"/>
            <w:shd w:val="clear" w:color="auto" w:fill="auto"/>
            <w:vAlign w:val="center"/>
            <w:hideMark/>
            <w:tcPrChange w:id="6125" w:author="Namita Sivasankaran" w:date="2016-11-04T11:51:00Z">
              <w:tcPr>
                <w:tcW w:w="2268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6126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6127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From Screening</w:t>
            </w:r>
          </w:p>
        </w:tc>
      </w:tr>
      <w:tr w:rsidR="006C38DA" w:rsidRPr="006C38DA" w:rsidTr="00461502">
        <w:trPr>
          <w:trHeight w:val="300"/>
          <w:trPrChange w:id="6128" w:author="Namita Sivasankaran" w:date="2016-11-04T11:51:00Z">
            <w:trPr>
              <w:trHeight w:val="300"/>
            </w:trPr>
          </w:trPrChange>
        </w:trPr>
        <w:tc>
          <w:tcPr>
            <w:tcW w:w="1294" w:type="dxa"/>
            <w:vMerge/>
            <w:vAlign w:val="center"/>
            <w:hideMark/>
            <w:tcPrChange w:id="6129" w:author="Namita Sivasankaran" w:date="2016-11-04T11:51:00Z">
              <w:tcPr>
                <w:tcW w:w="1323" w:type="dxa"/>
                <w:gridSpan w:val="3"/>
                <w:vMerge/>
                <w:tcBorders>
                  <w:top w:val="nil"/>
                  <w:left w:val="single" w:sz="8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6130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824" w:type="dxa"/>
            <w:vMerge/>
            <w:vAlign w:val="center"/>
            <w:hideMark/>
            <w:tcPrChange w:id="6131" w:author="Namita Sivasankaran" w:date="2016-11-04T11:51:00Z">
              <w:tcPr>
                <w:tcW w:w="1628" w:type="dxa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6132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418" w:type="dxa"/>
            <w:gridSpan w:val="3"/>
            <w:vMerge/>
            <w:vAlign w:val="center"/>
            <w:hideMark/>
            <w:tcPrChange w:id="6133" w:author="Namita Sivasankaran" w:date="2016-11-04T11:51:00Z">
              <w:tcPr>
                <w:tcW w:w="1231" w:type="dxa"/>
                <w:gridSpan w:val="3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6134" w:author="Namita Sivasankaran" w:date="2016-11-04T11:40:00Z">
                  <w:rPr>
                    <w:rFonts w:ascii="Calibri" w:hAnsi="Calibri"/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3260" w:type="dxa"/>
            <w:shd w:val="clear" w:color="auto" w:fill="auto"/>
            <w:vAlign w:val="center"/>
            <w:hideMark/>
            <w:tcPrChange w:id="6135" w:author="Namita Sivasankaran" w:date="2016-11-04T11:51:00Z">
              <w:tcPr>
                <w:tcW w:w="3189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6136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6137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No. Of instalment Paid</w:t>
            </w:r>
          </w:p>
        </w:tc>
        <w:tc>
          <w:tcPr>
            <w:tcW w:w="1882" w:type="dxa"/>
            <w:shd w:val="clear" w:color="auto" w:fill="auto"/>
            <w:vAlign w:val="center"/>
            <w:hideMark/>
            <w:tcPrChange w:id="6138" w:author="Namita Sivasankaran" w:date="2016-11-04T11:51:00Z">
              <w:tcPr>
                <w:tcW w:w="2264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6139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6140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Numeric</w:t>
            </w:r>
          </w:p>
        </w:tc>
        <w:tc>
          <w:tcPr>
            <w:tcW w:w="1280" w:type="dxa"/>
            <w:shd w:val="clear" w:color="auto" w:fill="auto"/>
            <w:vAlign w:val="center"/>
            <w:hideMark/>
            <w:tcPrChange w:id="6141" w:author="Namita Sivasankaran" w:date="2016-11-04T11:51:00Z">
              <w:tcPr>
                <w:tcW w:w="1280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6142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6143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 </w:t>
            </w:r>
          </w:p>
        </w:tc>
        <w:tc>
          <w:tcPr>
            <w:tcW w:w="1389" w:type="dxa"/>
            <w:shd w:val="clear" w:color="auto" w:fill="auto"/>
            <w:vAlign w:val="center"/>
            <w:hideMark/>
            <w:tcPrChange w:id="6144" w:author="Namita Sivasankaran" w:date="2016-11-04T11:51:00Z">
              <w:tcPr>
                <w:tcW w:w="1417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6145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6146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 </w:t>
            </w:r>
          </w:p>
        </w:tc>
        <w:tc>
          <w:tcPr>
            <w:tcW w:w="2253" w:type="dxa"/>
            <w:shd w:val="clear" w:color="auto" w:fill="auto"/>
            <w:vAlign w:val="center"/>
            <w:hideMark/>
            <w:tcPrChange w:id="6147" w:author="Namita Sivasankaran" w:date="2016-11-04T11:51:00Z">
              <w:tcPr>
                <w:tcW w:w="2268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6148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6149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From Screening</w:t>
            </w:r>
          </w:p>
        </w:tc>
      </w:tr>
      <w:tr w:rsidR="006C38DA" w:rsidRPr="006C38DA" w:rsidTr="00461502">
        <w:trPr>
          <w:trHeight w:val="300"/>
          <w:trPrChange w:id="6150" w:author="Namita Sivasankaran" w:date="2016-11-04T11:51:00Z">
            <w:trPr>
              <w:trHeight w:val="300"/>
            </w:trPr>
          </w:trPrChange>
        </w:trPr>
        <w:tc>
          <w:tcPr>
            <w:tcW w:w="1294" w:type="dxa"/>
            <w:vMerge/>
            <w:vAlign w:val="center"/>
            <w:hideMark/>
            <w:tcPrChange w:id="6151" w:author="Namita Sivasankaran" w:date="2016-11-04T11:51:00Z">
              <w:tcPr>
                <w:tcW w:w="1323" w:type="dxa"/>
                <w:gridSpan w:val="3"/>
                <w:vMerge/>
                <w:tcBorders>
                  <w:top w:val="nil"/>
                  <w:left w:val="single" w:sz="8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6152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824" w:type="dxa"/>
            <w:vMerge/>
            <w:vAlign w:val="center"/>
            <w:hideMark/>
            <w:tcPrChange w:id="6153" w:author="Namita Sivasankaran" w:date="2016-11-04T11:51:00Z">
              <w:tcPr>
                <w:tcW w:w="1628" w:type="dxa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6154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418" w:type="dxa"/>
            <w:gridSpan w:val="3"/>
            <w:vMerge/>
            <w:vAlign w:val="center"/>
            <w:hideMark/>
            <w:tcPrChange w:id="6155" w:author="Namita Sivasankaran" w:date="2016-11-04T11:51:00Z">
              <w:tcPr>
                <w:tcW w:w="1231" w:type="dxa"/>
                <w:gridSpan w:val="3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6156" w:author="Namita Sivasankaran" w:date="2016-11-04T11:40:00Z">
                  <w:rPr>
                    <w:rFonts w:ascii="Calibri" w:hAnsi="Calibri"/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3260" w:type="dxa"/>
            <w:shd w:val="clear" w:color="auto" w:fill="auto"/>
            <w:vAlign w:val="center"/>
            <w:hideMark/>
            <w:tcPrChange w:id="6157" w:author="Namita Sivasankaran" w:date="2016-11-04T11:51:00Z">
              <w:tcPr>
                <w:tcW w:w="3189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6158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6159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Purpose</w:t>
            </w:r>
          </w:p>
        </w:tc>
        <w:tc>
          <w:tcPr>
            <w:tcW w:w="1882" w:type="dxa"/>
            <w:shd w:val="clear" w:color="auto" w:fill="auto"/>
            <w:vAlign w:val="center"/>
            <w:hideMark/>
            <w:tcPrChange w:id="6160" w:author="Namita Sivasankaran" w:date="2016-11-04T11:51:00Z">
              <w:tcPr>
                <w:tcW w:w="2264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6161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6162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dropdown</w:t>
            </w:r>
          </w:p>
        </w:tc>
        <w:tc>
          <w:tcPr>
            <w:tcW w:w="1280" w:type="dxa"/>
            <w:shd w:val="clear" w:color="auto" w:fill="auto"/>
            <w:vAlign w:val="center"/>
            <w:hideMark/>
            <w:tcPrChange w:id="6163" w:author="Namita Sivasankaran" w:date="2016-11-04T11:51:00Z">
              <w:tcPr>
                <w:tcW w:w="1280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6164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6165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 </w:t>
            </w:r>
          </w:p>
        </w:tc>
        <w:tc>
          <w:tcPr>
            <w:tcW w:w="1389" w:type="dxa"/>
            <w:shd w:val="clear" w:color="auto" w:fill="auto"/>
            <w:vAlign w:val="center"/>
            <w:hideMark/>
            <w:tcPrChange w:id="6166" w:author="Namita Sivasankaran" w:date="2016-11-04T11:51:00Z">
              <w:tcPr>
                <w:tcW w:w="1417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6167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6168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 </w:t>
            </w:r>
          </w:p>
        </w:tc>
        <w:tc>
          <w:tcPr>
            <w:tcW w:w="2253" w:type="dxa"/>
            <w:shd w:val="clear" w:color="auto" w:fill="auto"/>
            <w:vAlign w:val="center"/>
            <w:hideMark/>
            <w:tcPrChange w:id="6169" w:author="Namita Sivasankaran" w:date="2016-11-04T11:51:00Z">
              <w:tcPr>
                <w:tcW w:w="2268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6170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6171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From Screening</w:t>
            </w:r>
          </w:p>
        </w:tc>
      </w:tr>
      <w:tr w:rsidR="006C38DA" w:rsidRPr="006C38DA" w:rsidTr="00461502">
        <w:trPr>
          <w:trHeight w:val="300"/>
          <w:trPrChange w:id="6172" w:author="Namita Sivasankaran" w:date="2016-11-04T11:51:00Z">
            <w:trPr>
              <w:trHeight w:val="300"/>
            </w:trPr>
          </w:trPrChange>
        </w:trPr>
        <w:tc>
          <w:tcPr>
            <w:tcW w:w="1294" w:type="dxa"/>
            <w:vMerge/>
            <w:vAlign w:val="center"/>
            <w:hideMark/>
            <w:tcPrChange w:id="6173" w:author="Namita Sivasankaran" w:date="2016-11-04T11:51:00Z">
              <w:tcPr>
                <w:tcW w:w="1323" w:type="dxa"/>
                <w:gridSpan w:val="3"/>
                <w:vMerge/>
                <w:tcBorders>
                  <w:top w:val="nil"/>
                  <w:left w:val="single" w:sz="8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6174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824" w:type="dxa"/>
            <w:vMerge w:val="restart"/>
            <w:shd w:val="clear" w:color="auto" w:fill="auto"/>
            <w:vAlign w:val="center"/>
            <w:hideMark/>
            <w:tcPrChange w:id="6175" w:author="Namita Sivasankaran" w:date="2016-11-04T11:51:00Z">
              <w:tcPr>
                <w:tcW w:w="1628" w:type="dxa"/>
                <w:vMerge w:val="restart"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b/>
                <w:color w:val="000000"/>
                <w:sz w:val="22"/>
                <w:szCs w:val="22"/>
                <w:lang w:val="en-IN" w:eastAsia="en-IN"/>
                <w:rPrChange w:id="6176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b/>
                <w:color w:val="000000"/>
                <w:sz w:val="22"/>
                <w:szCs w:val="22"/>
                <w:lang w:val="en-IN" w:eastAsia="en-IN"/>
                <w:rPrChange w:id="6177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Bank Statement</w:t>
            </w:r>
          </w:p>
        </w:tc>
        <w:tc>
          <w:tcPr>
            <w:tcW w:w="1418" w:type="dxa"/>
            <w:gridSpan w:val="3"/>
            <w:vMerge w:val="restart"/>
            <w:shd w:val="clear" w:color="auto" w:fill="auto"/>
            <w:vAlign w:val="center"/>
            <w:hideMark/>
            <w:tcPrChange w:id="6178" w:author="Namita Sivasankaran" w:date="2016-11-04T11:51:00Z">
              <w:tcPr>
                <w:tcW w:w="1231" w:type="dxa"/>
                <w:gridSpan w:val="3"/>
                <w:vMerge w:val="restart"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b/>
                <w:color w:val="000000"/>
                <w:sz w:val="22"/>
                <w:szCs w:val="22"/>
                <w:lang w:val="en-IN" w:eastAsia="en-IN"/>
                <w:rPrChange w:id="6179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b/>
                <w:color w:val="000000"/>
                <w:sz w:val="22"/>
                <w:szCs w:val="22"/>
                <w:lang w:val="en-IN" w:eastAsia="en-IN"/>
                <w:rPrChange w:id="6180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-</w:t>
            </w:r>
          </w:p>
        </w:tc>
        <w:tc>
          <w:tcPr>
            <w:tcW w:w="3260" w:type="dxa"/>
            <w:shd w:val="clear" w:color="auto" w:fill="auto"/>
            <w:vAlign w:val="center"/>
            <w:hideMark/>
            <w:tcPrChange w:id="6181" w:author="Namita Sivasankaran" w:date="2016-11-04T11:51:00Z">
              <w:tcPr>
                <w:tcW w:w="3189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6182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6183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IFSC Code</w:t>
            </w:r>
          </w:p>
        </w:tc>
        <w:tc>
          <w:tcPr>
            <w:tcW w:w="1882" w:type="dxa"/>
            <w:shd w:val="clear" w:color="auto" w:fill="auto"/>
            <w:vAlign w:val="center"/>
            <w:hideMark/>
            <w:tcPrChange w:id="6184" w:author="Namita Sivasankaran" w:date="2016-11-04T11:51:00Z">
              <w:tcPr>
                <w:tcW w:w="2264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6185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6186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Alphanumeric</w:t>
            </w:r>
          </w:p>
        </w:tc>
        <w:tc>
          <w:tcPr>
            <w:tcW w:w="1280" w:type="dxa"/>
            <w:shd w:val="clear" w:color="auto" w:fill="auto"/>
            <w:vAlign w:val="center"/>
            <w:hideMark/>
            <w:tcPrChange w:id="6187" w:author="Namita Sivasankaran" w:date="2016-11-04T11:51:00Z">
              <w:tcPr>
                <w:tcW w:w="1280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6188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6189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 </w:t>
            </w:r>
          </w:p>
        </w:tc>
        <w:tc>
          <w:tcPr>
            <w:tcW w:w="1389" w:type="dxa"/>
            <w:shd w:val="clear" w:color="auto" w:fill="auto"/>
            <w:vAlign w:val="center"/>
            <w:hideMark/>
            <w:tcPrChange w:id="6190" w:author="Namita Sivasankaran" w:date="2016-11-04T11:51:00Z">
              <w:tcPr>
                <w:tcW w:w="1417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6191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6192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 </w:t>
            </w:r>
          </w:p>
        </w:tc>
        <w:tc>
          <w:tcPr>
            <w:tcW w:w="2253" w:type="dxa"/>
            <w:shd w:val="clear" w:color="auto" w:fill="auto"/>
            <w:vAlign w:val="center"/>
            <w:hideMark/>
            <w:tcPrChange w:id="6193" w:author="Namita Sivasankaran" w:date="2016-11-04T11:51:00Z">
              <w:tcPr>
                <w:tcW w:w="2268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6194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6195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From Screening</w:t>
            </w:r>
          </w:p>
        </w:tc>
      </w:tr>
      <w:tr w:rsidR="006C38DA" w:rsidRPr="006C38DA" w:rsidTr="00461502">
        <w:trPr>
          <w:trHeight w:val="300"/>
          <w:trPrChange w:id="6196" w:author="Namita Sivasankaran" w:date="2016-11-04T11:51:00Z">
            <w:trPr>
              <w:trHeight w:val="300"/>
            </w:trPr>
          </w:trPrChange>
        </w:trPr>
        <w:tc>
          <w:tcPr>
            <w:tcW w:w="1294" w:type="dxa"/>
            <w:vMerge/>
            <w:vAlign w:val="center"/>
            <w:hideMark/>
            <w:tcPrChange w:id="6197" w:author="Namita Sivasankaran" w:date="2016-11-04T11:51:00Z">
              <w:tcPr>
                <w:tcW w:w="1323" w:type="dxa"/>
                <w:gridSpan w:val="3"/>
                <w:vMerge/>
                <w:tcBorders>
                  <w:top w:val="nil"/>
                  <w:left w:val="single" w:sz="8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6198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824" w:type="dxa"/>
            <w:vMerge/>
            <w:vAlign w:val="center"/>
            <w:hideMark/>
            <w:tcPrChange w:id="6199" w:author="Namita Sivasankaran" w:date="2016-11-04T11:51:00Z">
              <w:tcPr>
                <w:tcW w:w="1628" w:type="dxa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6200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418" w:type="dxa"/>
            <w:gridSpan w:val="3"/>
            <w:vMerge/>
            <w:vAlign w:val="center"/>
            <w:hideMark/>
            <w:tcPrChange w:id="6201" w:author="Namita Sivasankaran" w:date="2016-11-04T11:51:00Z">
              <w:tcPr>
                <w:tcW w:w="1231" w:type="dxa"/>
                <w:gridSpan w:val="3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6202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3260" w:type="dxa"/>
            <w:shd w:val="clear" w:color="auto" w:fill="auto"/>
            <w:vAlign w:val="center"/>
            <w:hideMark/>
            <w:tcPrChange w:id="6203" w:author="Namita Sivasankaran" w:date="2016-11-04T11:51:00Z">
              <w:tcPr>
                <w:tcW w:w="3189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6204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6205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Bank Name</w:t>
            </w:r>
          </w:p>
        </w:tc>
        <w:tc>
          <w:tcPr>
            <w:tcW w:w="1882" w:type="dxa"/>
            <w:shd w:val="clear" w:color="auto" w:fill="auto"/>
            <w:vAlign w:val="center"/>
            <w:hideMark/>
            <w:tcPrChange w:id="6206" w:author="Namita Sivasankaran" w:date="2016-11-04T11:51:00Z">
              <w:tcPr>
                <w:tcW w:w="2264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6207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6208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Alphanumeric</w:t>
            </w:r>
          </w:p>
        </w:tc>
        <w:tc>
          <w:tcPr>
            <w:tcW w:w="1280" w:type="dxa"/>
            <w:shd w:val="clear" w:color="auto" w:fill="auto"/>
            <w:vAlign w:val="center"/>
            <w:hideMark/>
            <w:tcPrChange w:id="6209" w:author="Namita Sivasankaran" w:date="2016-11-04T11:51:00Z">
              <w:tcPr>
                <w:tcW w:w="1280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6210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6211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Yes</w:t>
            </w:r>
          </w:p>
        </w:tc>
        <w:tc>
          <w:tcPr>
            <w:tcW w:w="1389" w:type="dxa"/>
            <w:shd w:val="clear" w:color="auto" w:fill="auto"/>
            <w:vAlign w:val="center"/>
            <w:hideMark/>
            <w:tcPrChange w:id="6212" w:author="Namita Sivasankaran" w:date="2016-11-04T11:51:00Z">
              <w:tcPr>
                <w:tcW w:w="1417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6213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6214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 </w:t>
            </w:r>
          </w:p>
        </w:tc>
        <w:tc>
          <w:tcPr>
            <w:tcW w:w="2253" w:type="dxa"/>
            <w:shd w:val="clear" w:color="auto" w:fill="auto"/>
            <w:vAlign w:val="center"/>
            <w:hideMark/>
            <w:tcPrChange w:id="6215" w:author="Namita Sivasankaran" w:date="2016-11-04T11:51:00Z">
              <w:tcPr>
                <w:tcW w:w="2268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6216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6217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From Screening</w:t>
            </w:r>
          </w:p>
        </w:tc>
      </w:tr>
      <w:tr w:rsidR="006C38DA" w:rsidRPr="006C38DA" w:rsidTr="00461502">
        <w:trPr>
          <w:trHeight w:val="300"/>
          <w:trPrChange w:id="6218" w:author="Namita Sivasankaran" w:date="2016-11-04T11:51:00Z">
            <w:trPr>
              <w:trHeight w:val="300"/>
            </w:trPr>
          </w:trPrChange>
        </w:trPr>
        <w:tc>
          <w:tcPr>
            <w:tcW w:w="1294" w:type="dxa"/>
            <w:vMerge/>
            <w:vAlign w:val="center"/>
            <w:hideMark/>
            <w:tcPrChange w:id="6219" w:author="Namita Sivasankaran" w:date="2016-11-04T11:51:00Z">
              <w:tcPr>
                <w:tcW w:w="1323" w:type="dxa"/>
                <w:gridSpan w:val="3"/>
                <w:vMerge/>
                <w:tcBorders>
                  <w:top w:val="nil"/>
                  <w:left w:val="single" w:sz="8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6220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824" w:type="dxa"/>
            <w:vMerge/>
            <w:vAlign w:val="center"/>
            <w:hideMark/>
            <w:tcPrChange w:id="6221" w:author="Namita Sivasankaran" w:date="2016-11-04T11:51:00Z">
              <w:tcPr>
                <w:tcW w:w="1628" w:type="dxa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6222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418" w:type="dxa"/>
            <w:gridSpan w:val="3"/>
            <w:vMerge/>
            <w:vAlign w:val="center"/>
            <w:hideMark/>
            <w:tcPrChange w:id="6223" w:author="Namita Sivasankaran" w:date="2016-11-04T11:51:00Z">
              <w:tcPr>
                <w:tcW w:w="1231" w:type="dxa"/>
                <w:gridSpan w:val="3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6224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3260" w:type="dxa"/>
            <w:shd w:val="clear" w:color="auto" w:fill="auto"/>
            <w:vAlign w:val="center"/>
            <w:hideMark/>
            <w:tcPrChange w:id="6225" w:author="Namita Sivasankaran" w:date="2016-11-04T11:51:00Z">
              <w:tcPr>
                <w:tcW w:w="3189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6226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6227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Branch Name</w:t>
            </w:r>
          </w:p>
        </w:tc>
        <w:tc>
          <w:tcPr>
            <w:tcW w:w="1882" w:type="dxa"/>
            <w:shd w:val="clear" w:color="auto" w:fill="auto"/>
            <w:vAlign w:val="center"/>
            <w:hideMark/>
            <w:tcPrChange w:id="6228" w:author="Namita Sivasankaran" w:date="2016-11-04T11:51:00Z">
              <w:tcPr>
                <w:tcW w:w="2264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6229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6230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Alphanumeric</w:t>
            </w:r>
          </w:p>
        </w:tc>
        <w:tc>
          <w:tcPr>
            <w:tcW w:w="1280" w:type="dxa"/>
            <w:shd w:val="clear" w:color="auto" w:fill="auto"/>
            <w:vAlign w:val="center"/>
            <w:hideMark/>
            <w:tcPrChange w:id="6231" w:author="Namita Sivasankaran" w:date="2016-11-04T11:51:00Z">
              <w:tcPr>
                <w:tcW w:w="1280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6232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6233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 </w:t>
            </w:r>
          </w:p>
        </w:tc>
        <w:tc>
          <w:tcPr>
            <w:tcW w:w="1389" w:type="dxa"/>
            <w:shd w:val="clear" w:color="auto" w:fill="auto"/>
            <w:vAlign w:val="center"/>
            <w:hideMark/>
            <w:tcPrChange w:id="6234" w:author="Namita Sivasankaran" w:date="2016-11-04T11:51:00Z">
              <w:tcPr>
                <w:tcW w:w="1417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6235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6236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 </w:t>
            </w:r>
          </w:p>
        </w:tc>
        <w:tc>
          <w:tcPr>
            <w:tcW w:w="2253" w:type="dxa"/>
            <w:shd w:val="clear" w:color="auto" w:fill="auto"/>
            <w:vAlign w:val="center"/>
            <w:hideMark/>
            <w:tcPrChange w:id="6237" w:author="Namita Sivasankaran" w:date="2016-11-04T11:51:00Z">
              <w:tcPr>
                <w:tcW w:w="2268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6238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6239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From Screening</w:t>
            </w:r>
          </w:p>
        </w:tc>
      </w:tr>
      <w:tr w:rsidR="006C38DA" w:rsidRPr="006C38DA" w:rsidTr="00461502">
        <w:trPr>
          <w:trHeight w:val="300"/>
          <w:trPrChange w:id="6240" w:author="Namita Sivasankaran" w:date="2016-11-04T11:51:00Z">
            <w:trPr>
              <w:trHeight w:val="300"/>
            </w:trPr>
          </w:trPrChange>
        </w:trPr>
        <w:tc>
          <w:tcPr>
            <w:tcW w:w="1294" w:type="dxa"/>
            <w:vMerge/>
            <w:vAlign w:val="center"/>
            <w:hideMark/>
            <w:tcPrChange w:id="6241" w:author="Namita Sivasankaran" w:date="2016-11-04T11:51:00Z">
              <w:tcPr>
                <w:tcW w:w="1323" w:type="dxa"/>
                <w:gridSpan w:val="3"/>
                <w:vMerge/>
                <w:tcBorders>
                  <w:top w:val="nil"/>
                  <w:left w:val="single" w:sz="8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6242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824" w:type="dxa"/>
            <w:vMerge/>
            <w:vAlign w:val="center"/>
            <w:hideMark/>
            <w:tcPrChange w:id="6243" w:author="Namita Sivasankaran" w:date="2016-11-04T11:51:00Z">
              <w:tcPr>
                <w:tcW w:w="1628" w:type="dxa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6244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418" w:type="dxa"/>
            <w:gridSpan w:val="3"/>
            <w:vMerge/>
            <w:vAlign w:val="center"/>
            <w:hideMark/>
            <w:tcPrChange w:id="6245" w:author="Namita Sivasankaran" w:date="2016-11-04T11:51:00Z">
              <w:tcPr>
                <w:tcW w:w="1231" w:type="dxa"/>
                <w:gridSpan w:val="3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6246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3260" w:type="dxa"/>
            <w:shd w:val="clear" w:color="auto" w:fill="auto"/>
            <w:vAlign w:val="center"/>
            <w:hideMark/>
            <w:tcPrChange w:id="6247" w:author="Namita Sivasankaran" w:date="2016-11-04T11:51:00Z">
              <w:tcPr>
                <w:tcW w:w="3189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6248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6249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A/C name</w:t>
            </w:r>
          </w:p>
        </w:tc>
        <w:tc>
          <w:tcPr>
            <w:tcW w:w="1882" w:type="dxa"/>
            <w:shd w:val="clear" w:color="auto" w:fill="auto"/>
            <w:vAlign w:val="center"/>
            <w:hideMark/>
            <w:tcPrChange w:id="6250" w:author="Namita Sivasankaran" w:date="2016-11-04T11:51:00Z">
              <w:tcPr>
                <w:tcW w:w="2264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6251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6252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Alphanumeric</w:t>
            </w:r>
          </w:p>
        </w:tc>
        <w:tc>
          <w:tcPr>
            <w:tcW w:w="1280" w:type="dxa"/>
            <w:shd w:val="clear" w:color="auto" w:fill="auto"/>
            <w:vAlign w:val="center"/>
            <w:hideMark/>
            <w:tcPrChange w:id="6253" w:author="Namita Sivasankaran" w:date="2016-11-04T11:51:00Z">
              <w:tcPr>
                <w:tcW w:w="1280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6254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6255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Yes</w:t>
            </w:r>
          </w:p>
        </w:tc>
        <w:tc>
          <w:tcPr>
            <w:tcW w:w="1389" w:type="dxa"/>
            <w:shd w:val="clear" w:color="auto" w:fill="auto"/>
            <w:vAlign w:val="center"/>
            <w:hideMark/>
            <w:tcPrChange w:id="6256" w:author="Namita Sivasankaran" w:date="2016-11-04T11:51:00Z">
              <w:tcPr>
                <w:tcW w:w="1417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6257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6258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 </w:t>
            </w:r>
          </w:p>
        </w:tc>
        <w:tc>
          <w:tcPr>
            <w:tcW w:w="2253" w:type="dxa"/>
            <w:shd w:val="clear" w:color="auto" w:fill="auto"/>
            <w:vAlign w:val="center"/>
            <w:hideMark/>
            <w:tcPrChange w:id="6259" w:author="Namita Sivasankaran" w:date="2016-11-04T11:51:00Z">
              <w:tcPr>
                <w:tcW w:w="2268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6260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6261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From Screening</w:t>
            </w:r>
          </w:p>
        </w:tc>
      </w:tr>
      <w:tr w:rsidR="006C38DA" w:rsidRPr="006C38DA" w:rsidTr="004C203B">
        <w:trPr>
          <w:trHeight w:val="156"/>
          <w:trPrChange w:id="6262" w:author="Namita Sivasankaran" w:date="2016-11-04T12:00:00Z">
            <w:trPr>
              <w:trHeight w:val="300"/>
            </w:trPr>
          </w:trPrChange>
        </w:trPr>
        <w:tc>
          <w:tcPr>
            <w:tcW w:w="1294" w:type="dxa"/>
            <w:vMerge/>
            <w:vAlign w:val="center"/>
            <w:hideMark/>
            <w:tcPrChange w:id="6263" w:author="Namita Sivasankaran" w:date="2016-11-04T12:00:00Z">
              <w:tcPr>
                <w:tcW w:w="1323" w:type="dxa"/>
                <w:gridSpan w:val="3"/>
                <w:vMerge/>
                <w:tcBorders>
                  <w:top w:val="nil"/>
                  <w:left w:val="single" w:sz="8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6264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824" w:type="dxa"/>
            <w:vMerge/>
            <w:vAlign w:val="center"/>
            <w:hideMark/>
            <w:tcPrChange w:id="6265" w:author="Namita Sivasankaran" w:date="2016-11-04T12:00:00Z">
              <w:tcPr>
                <w:tcW w:w="1628" w:type="dxa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6266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418" w:type="dxa"/>
            <w:gridSpan w:val="3"/>
            <w:vMerge/>
            <w:vAlign w:val="center"/>
            <w:hideMark/>
            <w:tcPrChange w:id="6267" w:author="Namita Sivasankaran" w:date="2016-11-04T12:00:00Z">
              <w:tcPr>
                <w:tcW w:w="1231" w:type="dxa"/>
                <w:gridSpan w:val="3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6268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3260" w:type="dxa"/>
            <w:shd w:val="clear" w:color="auto" w:fill="auto"/>
            <w:vAlign w:val="center"/>
            <w:hideMark/>
            <w:tcPrChange w:id="6269" w:author="Namita Sivasankaran" w:date="2016-11-04T12:00:00Z">
              <w:tcPr>
                <w:tcW w:w="3189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6270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6271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A/C type</w:t>
            </w:r>
          </w:p>
        </w:tc>
        <w:tc>
          <w:tcPr>
            <w:tcW w:w="1882" w:type="dxa"/>
            <w:shd w:val="clear" w:color="auto" w:fill="auto"/>
            <w:vAlign w:val="center"/>
            <w:hideMark/>
            <w:tcPrChange w:id="6272" w:author="Namita Sivasankaran" w:date="2016-11-04T12:00:00Z">
              <w:tcPr>
                <w:tcW w:w="2264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6273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6274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Dropdown</w:t>
            </w:r>
          </w:p>
        </w:tc>
        <w:tc>
          <w:tcPr>
            <w:tcW w:w="1280" w:type="dxa"/>
            <w:shd w:val="clear" w:color="auto" w:fill="auto"/>
            <w:vAlign w:val="center"/>
            <w:hideMark/>
            <w:tcPrChange w:id="6275" w:author="Namita Sivasankaran" w:date="2016-11-04T12:00:00Z">
              <w:tcPr>
                <w:tcW w:w="1280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6276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6277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Yes</w:t>
            </w:r>
          </w:p>
        </w:tc>
        <w:tc>
          <w:tcPr>
            <w:tcW w:w="1389" w:type="dxa"/>
            <w:shd w:val="clear" w:color="auto" w:fill="auto"/>
            <w:vAlign w:val="center"/>
            <w:hideMark/>
            <w:tcPrChange w:id="6278" w:author="Namita Sivasankaran" w:date="2016-11-04T12:00:00Z">
              <w:tcPr>
                <w:tcW w:w="1417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6279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6280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 </w:t>
            </w:r>
          </w:p>
        </w:tc>
        <w:tc>
          <w:tcPr>
            <w:tcW w:w="2253" w:type="dxa"/>
            <w:shd w:val="clear" w:color="auto" w:fill="auto"/>
            <w:vAlign w:val="center"/>
            <w:hideMark/>
            <w:tcPrChange w:id="6281" w:author="Namita Sivasankaran" w:date="2016-11-04T12:00:00Z">
              <w:tcPr>
                <w:tcW w:w="2268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6282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6283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From Screening</w:t>
            </w:r>
          </w:p>
        </w:tc>
      </w:tr>
      <w:tr w:rsidR="006C38DA" w:rsidRPr="006C38DA" w:rsidTr="004C203B">
        <w:trPr>
          <w:trHeight w:val="174"/>
          <w:trPrChange w:id="6284" w:author="Namita Sivasankaran" w:date="2016-11-04T12:00:00Z">
            <w:trPr>
              <w:trHeight w:val="300"/>
            </w:trPr>
          </w:trPrChange>
        </w:trPr>
        <w:tc>
          <w:tcPr>
            <w:tcW w:w="1294" w:type="dxa"/>
            <w:vMerge/>
            <w:vAlign w:val="center"/>
            <w:hideMark/>
            <w:tcPrChange w:id="6285" w:author="Namita Sivasankaran" w:date="2016-11-04T12:00:00Z">
              <w:tcPr>
                <w:tcW w:w="1323" w:type="dxa"/>
                <w:gridSpan w:val="3"/>
                <w:vMerge/>
                <w:tcBorders>
                  <w:top w:val="nil"/>
                  <w:left w:val="single" w:sz="8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6286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824" w:type="dxa"/>
            <w:vMerge/>
            <w:vAlign w:val="center"/>
            <w:hideMark/>
            <w:tcPrChange w:id="6287" w:author="Namita Sivasankaran" w:date="2016-11-04T12:00:00Z">
              <w:tcPr>
                <w:tcW w:w="1628" w:type="dxa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6288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418" w:type="dxa"/>
            <w:gridSpan w:val="3"/>
            <w:vMerge/>
            <w:vAlign w:val="center"/>
            <w:hideMark/>
            <w:tcPrChange w:id="6289" w:author="Namita Sivasankaran" w:date="2016-11-04T12:00:00Z">
              <w:tcPr>
                <w:tcW w:w="1231" w:type="dxa"/>
                <w:gridSpan w:val="3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6290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3260" w:type="dxa"/>
            <w:shd w:val="clear" w:color="auto" w:fill="auto"/>
            <w:vAlign w:val="center"/>
            <w:hideMark/>
            <w:tcPrChange w:id="6291" w:author="Namita Sivasankaran" w:date="2016-11-04T12:00:00Z">
              <w:tcPr>
                <w:tcW w:w="3189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6292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6293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A/C no</w:t>
            </w:r>
          </w:p>
        </w:tc>
        <w:tc>
          <w:tcPr>
            <w:tcW w:w="1882" w:type="dxa"/>
            <w:shd w:val="clear" w:color="auto" w:fill="auto"/>
            <w:vAlign w:val="center"/>
            <w:hideMark/>
            <w:tcPrChange w:id="6294" w:author="Namita Sivasankaran" w:date="2016-11-04T12:00:00Z">
              <w:tcPr>
                <w:tcW w:w="2264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6295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6296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Numeric</w:t>
            </w:r>
          </w:p>
        </w:tc>
        <w:tc>
          <w:tcPr>
            <w:tcW w:w="1280" w:type="dxa"/>
            <w:shd w:val="clear" w:color="auto" w:fill="auto"/>
            <w:vAlign w:val="center"/>
            <w:hideMark/>
            <w:tcPrChange w:id="6297" w:author="Namita Sivasankaran" w:date="2016-11-04T12:00:00Z">
              <w:tcPr>
                <w:tcW w:w="1280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6298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6299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Yes</w:t>
            </w:r>
          </w:p>
        </w:tc>
        <w:tc>
          <w:tcPr>
            <w:tcW w:w="1389" w:type="dxa"/>
            <w:shd w:val="clear" w:color="auto" w:fill="auto"/>
            <w:vAlign w:val="center"/>
            <w:hideMark/>
            <w:tcPrChange w:id="6300" w:author="Namita Sivasankaran" w:date="2016-11-04T12:00:00Z">
              <w:tcPr>
                <w:tcW w:w="1417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6301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6302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 </w:t>
            </w:r>
          </w:p>
        </w:tc>
        <w:tc>
          <w:tcPr>
            <w:tcW w:w="2253" w:type="dxa"/>
            <w:shd w:val="clear" w:color="auto" w:fill="auto"/>
            <w:vAlign w:val="center"/>
            <w:hideMark/>
            <w:tcPrChange w:id="6303" w:author="Namita Sivasankaran" w:date="2016-11-04T12:00:00Z">
              <w:tcPr>
                <w:tcW w:w="2268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6304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6305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From Screening</w:t>
            </w:r>
          </w:p>
        </w:tc>
      </w:tr>
      <w:tr w:rsidR="006C38DA" w:rsidRPr="006C38DA" w:rsidTr="00461502">
        <w:trPr>
          <w:trHeight w:val="300"/>
          <w:trPrChange w:id="6306" w:author="Namita Sivasankaran" w:date="2016-11-04T11:51:00Z">
            <w:trPr>
              <w:trHeight w:val="300"/>
            </w:trPr>
          </w:trPrChange>
        </w:trPr>
        <w:tc>
          <w:tcPr>
            <w:tcW w:w="1294" w:type="dxa"/>
            <w:vMerge/>
            <w:vAlign w:val="center"/>
            <w:hideMark/>
            <w:tcPrChange w:id="6307" w:author="Namita Sivasankaran" w:date="2016-11-04T11:51:00Z">
              <w:tcPr>
                <w:tcW w:w="1323" w:type="dxa"/>
                <w:gridSpan w:val="3"/>
                <w:vMerge/>
                <w:tcBorders>
                  <w:top w:val="nil"/>
                  <w:left w:val="single" w:sz="8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6308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824" w:type="dxa"/>
            <w:vMerge/>
            <w:vAlign w:val="center"/>
            <w:hideMark/>
            <w:tcPrChange w:id="6309" w:author="Namita Sivasankaran" w:date="2016-11-04T11:51:00Z">
              <w:tcPr>
                <w:tcW w:w="1628" w:type="dxa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6310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418" w:type="dxa"/>
            <w:gridSpan w:val="3"/>
            <w:vMerge/>
            <w:vAlign w:val="center"/>
            <w:hideMark/>
            <w:tcPrChange w:id="6311" w:author="Namita Sivasankaran" w:date="2016-11-04T11:51:00Z">
              <w:tcPr>
                <w:tcW w:w="1231" w:type="dxa"/>
                <w:gridSpan w:val="3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6312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3260" w:type="dxa"/>
            <w:shd w:val="clear" w:color="auto" w:fill="auto"/>
            <w:vAlign w:val="center"/>
            <w:hideMark/>
            <w:tcPrChange w:id="6313" w:author="Namita Sivasankaran" w:date="2016-11-04T11:51:00Z">
              <w:tcPr>
                <w:tcW w:w="3189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6314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6315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Banking since</w:t>
            </w:r>
          </w:p>
        </w:tc>
        <w:tc>
          <w:tcPr>
            <w:tcW w:w="1882" w:type="dxa"/>
            <w:shd w:val="clear" w:color="auto" w:fill="auto"/>
            <w:vAlign w:val="center"/>
            <w:hideMark/>
            <w:tcPrChange w:id="6316" w:author="Namita Sivasankaran" w:date="2016-11-04T11:51:00Z">
              <w:tcPr>
                <w:tcW w:w="2264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6317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6318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Date</w:t>
            </w:r>
          </w:p>
        </w:tc>
        <w:tc>
          <w:tcPr>
            <w:tcW w:w="1280" w:type="dxa"/>
            <w:shd w:val="clear" w:color="auto" w:fill="auto"/>
            <w:vAlign w:val="center"/>
            <w:hideMark/>
            <w:tcPrChange w:id="6319" w:author="Namita Sivasankaran" w:date="2016-11-04T11:51:00Z">
              <w:tcPr>
                <w:tcW w:w="1280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6320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6321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 </w:t>
            </w:r>
          </w:p>
        </w:tc>
        <w:tc>
          <w:tcPr>
            <w:tcW w:w="1389" w:type="dxa"/>
            <w:shd w:val="clear" w:color="auto" w:fill="auto"/>
            <w:vAlign w:val="center"/>
            <w:hideMark/>
            <w:tcPrChange w:id="6322" w:author="Namita Sivasankaran" w:date="2016-11-04T11:51:00Z">
              <w:tcPr>
                <w:tcW w:w="1417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6323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6324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 </w:t>
            </w:r>
          </w:p>
        </w:tc>
        <w:tc>
          <w:tcPr>
            <w:tcW w:w="2253" w:type="dxa"/>
            <w:shd w:val="clear" w:color="auto" w:fill="auto"/>
            <w:vAlign w:val="center"/>
            <w:hideMark/>
            <w:tcPrChange w:id="6325" w:author="Namita Sivasankaran" w:date="2016-11-04T11:51:00Z">
              <w:tcPr>
                <w:tcW w:w="2268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6326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6327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From Screening</w:t>
            </w:r>
          </w:p>
        </w:tc>
      </w:tr>
      <w:tr w:rsidR="006C38DA" w:rsidRPr="006C38DA" w:rsidTr="00461502">
        <w:trPr>
          <w:trHeight w:val="300"/>
          <w:trPrChange w:id="6328" w:author="Namita Sivasankaran" w:date="2016-11-04T11:51:00Z">
            <w:trPr>
              <w:trHeight w:val="300"/>
            </w:trPr>
          </w:trPrChange>
        </w:trPr>
        <w:tc>
          <w:tcPr>
            <w:tcW w:w="1294" w:type="dxa"/>
            <w:vMerge/>
            <w:vAlign w:val="center"/>
            <w:hideMark/>
            <w:tcPrChange w:id="6329" w:author="Namita Sivasankaran" w:date="2016-11-04T11:51:00Z">
              <w:tcPr>
                <w:tcW w:w="1323" w:type="dxa"/>
                <w:gridSpan w:val="3"/>
                <w:vMerge/>
                <w:tcBorders>
                  <w:top w:val="nil"/>
                  <w:left w:val="single" w:sz="8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6330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824" w:type="dxa"/>
            <w:vMerge/>
            <w:vAlign w:val="center"/>
            <w:hideMark/>
            <w:tcPrChange w:id="6331" w:author="Namita Sivasankaran" w:date="2016-11-04T11:51:00Z">
              <w:tcPr>
                <w:tcW w:w="1628" w:type="dxa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6332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418" w:type="dxa"/>
            <w:gridSpan w:val="3"/>
            <w:vMerge/>
            <w:vAlign w:val="center"/>
            <w:hideMark/>
            <w:tcPrChange w:id="6333" w:author="Namita Sivasankaran" w:date="2016-11-04T11:51:00Z">
              <w:tcPr>
                <w:tcW w:w="1231" w:type="dxa"/>
                <w:gridSpan w:val="3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6334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3260" w:type="dxa"/>
            <w:shd w:val="clear" w:color="auto" w:fill="auto"/>
            <w:vAlign w:val="center"/>
            <w:hideMark/>
            <w:tcPrChange w:id="6335" w:author="Namita Sivasankaran" w:date="2016-11-04T11:51:00Z">
              <w:tcPr>
                <w:tcW w:w="3189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6336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6337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Net banking available</w:t>
            </w:r>
          </w:p>
        </w:tc>
        <w:tc>
          <w:tcPr>
            <w:tcW w:w="1882" w:type="dxa"/>
            <w:shd w:val="clear" w:color="auto" w:fill="auto"/>
            <w:vAlign w:val="center"/>
            <w:hideMark/>
            <w:tcPrChange w:id="6338" w:author="Namita Sivasankaran" w:date="2016-11-04T11:51:00Z">
              <w:tcPr>
                <w:tcW w:w="2264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6339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6340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Radio Buttons</w:t>
            </w:r>
          </w:p>
        </w:tc>
        <w:tc>
          <w:tcPr>
            <w:tcW w:w="1280" w:type="dxa"/>
            <w:shd w:val="clear" w:color="auto" w:fill="auto"/>
            <w:vAlign w:val="center"/>
            <w:hideMark/>
            <w:tcPrChange w:id="6341" w:author="Namita Sivasankaran" w:date="2016-11-04T11:51:00Z">
              <w:tcPr>
                <w:tcW w:w="1280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6342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6343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Yes</w:t>
            </w:r>
          </w:p>
        </w:tc>
        <w:tc>
          <w:tcPr>
            <w:tcW w:w="1389" w:type="dxa"/>
            <w:shd w:val="clear" w:color="auto" w:fill="auto"/>
            <w:vAlign w:val="center"/>
            <w:hideMark/>
            <w:tcPrChange w:id="6344" w:author="Namita Sivasankaran" w:date="2016-11-04T11:51:00Z">
              <w:tcPr>
                <w:tcW w:w="1417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6345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6346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 </w:t>
            </w:r>
          </w:p>
        </w:tc>
        <w:tc>
          <w:tcPr>
            <w:tcW w:w="2253" w:type="dxa"/>
            <w:shd w:val="clear" w:color="auto" w:fill="auto"/>
            <w:vAlign w:val="center"/>
            <w:hideMark/>
            <w:tcPrChange w:id="6347" w:author="Namita Sivasankaran" w:date="2016-11-04T11:51:00Z">
              <w:tcPr>
                <w:tcW w:w="2268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6348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6349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From Screening</w:t>
            </w:r>
          </w:p>
        </w:tc>
      </w:tr>
      <w:tr w:rsidR="006C38DA" w:rsidRPr="006C38DA" w:rsidTr="00461502">
        <w:trPr>
          <w:trHeight w:val="300"/>
          <w:trPrChange w:id="6350" w:author="Namita Sivasankaran" w:date="2016-11-04T11:51:00Z">
            <w:trPr>
              <w:trHeight w:val="300"/>
            </w:trPr>
          </w:trPrChange>
        </w:trPr>
        <w:tc>
          <w:tcPr>
            <w:tcW w:w="1294" w:type="dxa"/>
            <w:vMerge/>
            <w:vAlign w:val="center"/>
            <w:hideMark/>
            <w:tcPrChange w:id="6351" w:author="Namita Sivasankaran" w:date="2016-11-04T11:51:00Z">
              <w:tcPr>
                <w:tcW w:w="1323" w:type="dxa"/>
                <w:gridSpan w:val="3"/>
                <w:vMerge/>
                <w:tcBorders>
                  <w:top w:val="nil"/>
                  <w:left w:val="single" w:sz="8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6352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824" w:type="dxa"/>
            <w:vMerge/>
            <w:vAlign w:val="center"/>
            <w:hideMark/>
            <w:tcPrChange w:id="6353" w:author="Namita Sivasankaran" w:date="2016-11-04T11:51:00Z">
              <w:tcPr>
                <w:tcW w:w="1628" w:type="dxa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6354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418" w:type="dxa"/>
            <w:gridSpan w:val="3"/>
            <w:vMerge/>
            <w:vAlign w:val="center"/>
            <w:hideMark/>
            <w:tcPrChange w:id="6355" w:author="Namita Sivasankaran" w:date="2016-11-04T11:51:00Z">
              <w:tcPr>
                <w:tcW w:w="1231" w:type="dxa"/>
                <w:gridSpan w:val="3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6356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3260" w:type="dxa"/>
            <w:shd w:val="clear" w:color="auto" w:fill="auto"/>
            <w:vAlign w:val="center"/>
            <w:hideMark/>
            <w:tcPrChange w:id="6357" w:author="Namita Sivasankaran" w:date="2016-11-04T11:51:00Z">
              <w:tcPr>
                <w:tcW w:w="3189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6358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6359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Sanctioned Amount</w:t>
            </w:r>
          </w:p>
        </w:tc>
        <w:tc>
          <w:tcPr>
            <w:tcW w:w="1882" w:type="dxa"/>
            <w:shd w:val="clear" w:color="auto" w:fill="auto"/>
            <w:vAlign w:val="center"/>
            <w:hideMark/>
            <w:tcPrChange w:id="6360" w:author="Namita Sivasankaran" w:date="2016-11-04T11:51:00Z">
              <w:tcPr>
                <w:tcW w:w="2264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6361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6362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Numeric</w:t>
            </w:r>
          </w:p>
        </w:tc>
        <w:tc>
          <w:tcPr>
            <w:tcW w:w="1280" w:type="dxa"/>
            <w:shd w:val="clear" w:color="auto" w:fill="auto"/>
            <w:vAlign w:val="center"/>
            <w:hideMark/>
            <w:tcPrChange w:id="6363" w:author="Namita Sivasankaran" w:date="2016-11-04T11:51:00Z">
              <w:tcPr>
                <w:tcW w:w="1280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6364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6365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 </w:t>
            </w:r>
          </w:p>
        </w:tc>
        <w:tc>
          <w:tcPr>
            <w:tcW w:w="1389" w:type="dxa"/>
            <w:shd w:val="clear" w:color="auto" w:fill="auto"/>
            <w:vAlign w:val="center"/>
            <w:hideMark/>
            <w:tcPrChange w:id="6366" w:author="Namita Sivasankaran" w:date="2016-11-04T11:51:00Z">
              <w:tcPr>
                <w:tcW w:w="1417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6367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6368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yes</w:t>
            </w:r>
          </w:p>
        </w:tc>
        <w:tc>
          <w:tcPr>
            <w:tcW w:w="2253" w:type="dxa"/>
            <w:shd w:val="clear" w:color="auto" w:fill="auto"/>
            <w:vAlign w:val="center"/>
            <w:hideMark/>
            <w:tcPrChange w:id="6369" w:author="Namita Sivasankaran" w:date="2016-11-04T11:51:00Z">
              <w:tcPr>
                <w:tcW w:w="2268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6370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6371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From Screening</w:t>
            </w:r>
          </w:p>
        </w:tc>
      </w:tr>
      <w:tr w:rsidR="006C38DA" w:rsidRPr="006C38DA" w:rsidTr="00461502">
        <w:trPr>
          <w:trHeight w:val="300"/>
          <w:trPrChange w:id="6372" w:author="Namita Sivasankaran" w:date="2016-11-04T11:51:00Z">
            <w:trPr>
              <w:trHeight w:val="300"/>
            </w:trPr>
          </w:trPrChange>
        </w:trPr>
        <w:tc>
          <w:tcPr>
            <w:tcW w:w="1294" w:type="dxa"/>
            <w:vMerge/>
            <w:vAlign w:val="center"/>
            <w:hideMark/>
            <w:tcPrChange w:id="6373" w:author="Namita Sivasankaran" w:date="2016-11-04T11:51:00Z">
              <w:tcPr>
                <w:tcW w:w="1323" w:type="dxa"/>
                <w:gridSpan w:val="3"/>
                <w:vMerge/>
                <w:tcBorders>
                  <w:top w:val="nil"/>
                  <w:left w:val="single" w:sz="8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6374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824" w:type="dxa"/>
            <w:vMerge/>
            <w:vAlign w:val="center"/>
            <w:hideMark/>
            <w:tcPrChange w:id="6375" w:author="Namita Sivasankaran" w:date="2016-11-04T11:51:00Z">
              <w:tcPr>
                <w:tcW w:w="1628" w:type="dxa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6376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418" w:type="dxa"/>
            <w:gridSpan w:val="3"/>
            <w:vMerge/>
            <w:vAlign w:val="center"/>
            <w:hideMark/>
            <w:tcPrChange w:id="6377" w:author="Namita Sivasankaran" w:date="2016-11-04T11:51:00Z">
              <w:tcPr>
                <w:tcW w:w="1231" w:type="dxa"/>
                <w:gridSpan w:val="3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6378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3260" w:type="dxa"/>
            <w:shd w:val="clear" w:color="auto" w:fill="auto"/>
            <w:vAlign w:val="center"/>
            <w:hideMark/>
            <w:tcPrChange w:id="6379" w:author="Namita Sivasankaran" w:date="2016-11-04T11:51:00Z">
              <w:tcPr>
                <w:tcW w:w="3189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6380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6381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Start Month</w:t>
            </w:r>
          </w:p>
        </w:tc>
        <w:tc>
          <w:tcPr>
            <w:tcW w:w="1882" w:type="dxa"/>
            <w:shd w:val="clear" w:color="auto" w:fill="auto"/>
            <w:vAlign w:val="center"/>
            <w:hideMark/>
            <w:tcPrChange w:id="6382" w:author="Namita Sivasankaran" w:date="2016-11-04T11:51:00Z">
              <w:tcPr>
                <w:tcW w:w="2264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6383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6384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Date</w:t>
            </w:r>
          </w:p>
        </w:tc>
        <w:tc>
          <w:tcPr>
            <w:tcW w:w="1280" w:type="dxa"/>
            <w:shd w:val="clear" w:color="auto" w:fill="auto"/>
            <w:vAlign w:val="center"/>
            <w:hideMark/>
            <w:tcPrChange w:id="6385" w:author="Namita Sivasankaran" w:date="2016-11-04T11:51:00Z">
              <w:tcPr>
                <w:tcW w:w="1280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6386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6387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Yes</w:t>
            </w:r>
          </w:p>
        </w:tc>
        <w:tc>
          <w:tcPr>
            <w:tcW w:w="1389" w:type="dxa"/>
            <w:shd w:val="clear" w:color="auto" w:fill="auto"/>
            <w:vAlign w:val="center"/>
            <w:hideMark/>
            <w:tcPrChange w:id="6388" w:author="Namita Sivasankaran" w:date="2016-11-04T11:51:00Z">
              <w:tcPr>
                <w:tcW w:w="1417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6389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6390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 </w:t>
            </w:r>
          </w:p>
        </w:tc>
        <w:tc>
          <w:tcPr>
            <w:tcW w:w="2253" w:type="dxa"/>
            <w:shd w:val="clear" w:color="auto" w:fill="auto"/>
            <w:vAlign w:val="center"/>
            <w:hideMark/>
            <w:tcPrChange w:id="6391" w:author="Namita Sivasankaran" w:date="2016-11-04T11:51:00Z">
              <w:tcPr>
                <w:tcW w:w="2268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6392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6393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From Screening</w:t>
            </w:r>
          </w:p>
        </w:tc>
      </w:tr>
      <w:tr w:rsidR="006C38DA" w:rsidRPr="006C38DA" w:rsidTr="00461502">
        <w:trPr>
          <w:trHeight w:val="300"/>
          <w:trPrChange w:id="6394" w:author="Namita Sivasankaran" w:date="2016-11-04T11:51:00Z">
            <w:trPr>
              <w:trHeight w:val="300"/>
            </w:trPr>
          </w:trPrChange>
        </w:trPr>
        <w:tc>
          <w:tcPr>
            <w:tcW w:w="1294" w:type="dxa"/>
            <w:vMerge/>
            <w:vAlign w:val="center"/>
            <w:hideMark/>
            <w:tcPrChange w:id="6395" w:author="Namita Sivasankaran" w:date="2016-11-04T11:51:00Z">
              <w:tcPr>
                <w:tcW w:w="1323" w:type="dxa"/>
                <w:gridSpan w:val="3"/>
                <w:vMerge/>
                <w:tcBorders>
                  <w:top w:val="nil"/>
                  <w:left w:val="single" w:sz="8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6396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824" w:type="dxa"/>
            <w:vMerge/>
            <w:vAlign w:val="center"/>
            <w:hideMark/>
            <w:tcPrChange w:id="6397" w:author="Namita Sivasankaran" w:date="2016-11-04T11:51:00Z">
              <w:tcPr>
                <w:tcW w:w="1628" w:type="dxa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6398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418" w:type="dxa"/>
            <w:gridSpan w:val="3"/>
            <w:vMerge/>
            <w:vAlign w:val="center"/>
            <w:hideMark/>
            <w:tcPrChange w:id="6399" w:author="Namita Sivasankaran" w:date="2016-11-04T11:51:00Z">
              <w:tcPr>
                <w:tcW w:w="1231" w:type="dxa"/>
                <w:gridSpan w:val="3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6400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3260" w:type="dxa"/>
            <w:shd w:val="clear" w:color="auto" w:fill="auto"/>
            <w:vAlign w:val="center"/>
            <w:hideMark/>
            <w:tcPrChange w:id="6401" w:author="Namita Sivasankaran" w:date="2016-11-04T11:51:00Z">
              <w:tcPr>
                <w:tcW w:w="3189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6402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6403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Total Deposits*</w:t>
            </w:r>
          </w:p>
        </w:tc>
        <w:tc>
          <w:tcPr>
            <w:tcW w:w="1882" w:type="dxa"/>
            <w:shd w:val="clear" w:color="auto" w:fill="auto"/>
            <w:vAlign w:val="center"/>
            <w:hideMark/>
            <w:tcPrChange w:id="6404" w:author="Namita Sivasankaran" w:date="2016-11-04T11:51:00Z">
              <w:tcPr>
                <w:tcW w:w="2264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6405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6406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Numeric</w:t>
            </w:r>
          </w:p>
        </w:tc>
        <w:tc>
          <w:tcPr>
            <w:tcW w:w="1280" w:type="dxa"/>
            <w:shd w:val="clear" w:color="auto" w:fill="auto"/>
            <w:vAlign w:val="center"/>
            <w:hideMark/>
            <w:tcPrChange w:id="6407" w:author="Namita Sivasankaran" w:date="2016-11-04T11:51:00Z">
              <w:tcPr>
                <w:tcW w:w="1280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6408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6409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Yes</w:t>
            </w:r>
          </w:p>
        </w:tc>
        <w:tc>
          <w:tcPr>
            <w:tcW w:w="1389" w:type="dxa"/>
            <w:shd w:val="clear" w:color="auto" w:fill="auto"/>
            <w:vAlign w:val="center"/>
            <w:hideMark/>
            <w:tcPrChange w:id="6410" w:author="Namita Sivasankaran" w:date="2016-11-04T11:51:00Z">
              <w:tcPr>
                <w:tcW w:w="1417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6411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6412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 </w:t>
            </w:r>
          </w:p>
        </w:tc>
        <w:tc>
          <w:tcPr>
            <w:tcW w:w="2253" w:type="dxa"/>
            <w:shd w:val="clear" w:color="auto" w:fill="auto"/>
            <w:vAlign w:val="center"/>
            <w:hideMark/>
            <w:tcPrChange w:id="6413" w:author="Namita Sivasankaran" w:date="2016-11-04T11:51:00Z">
              <w:tcPr>
                <w:tcW w:w="2268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6414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6415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From Screening</w:t>
            </w:r>
          </w:p>
        </w:tc>
      </w:tr>
      <w:tr w:rsidR="006C38DA" w:rsidRPr="006C38DA" w:rsidTr="00461502">
        <w:trPr>
          <w:trHeight w:val="300"/>
          <w:trPrChange w:id="6416" w:author="Namita Sivasankaran" w:date="2016-11-04T11:51:00Z">
            <w:trPr>
              <w:trHeight w:val="300"/>
            </w:trPr>
          </w:trPrChange>
        </w:trPr>
        <w:tc>
          <w:tcPr>
            <w:tcW w:w="1294" w:type="dxa"/>
            <w:vMerge/>
            <w:vAlign w:val="center"/>
            <w:hideMark/>
            <w:tcPrChange w:id="6417" w:author="Namita Sivasankaran" w:date="2016-11-04T11:51:00Z">
              <w:tcPr>
                <w:tcW w:w="1323" w:type="dxa"/>
                <w:gridSpan w:val="3"/>
                <w:vMerge/>
                <w:tcBorders>
                  <w:top w:val="nil"/>
                  <w:left w:val="single" w:sz="8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6418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824" w:type="dxa"/>
            <w:vMerge/>
            <w:vAlign w:val="center"/>
            <w:hideMark/>
            <w:tcPrChange w:id="6419" w:author="Namita Sivasankaran" w:date="2016-11-04T11:51:00Z">
              <w:tcPr>
                <w:tcW w:w="1628" w:type="dxa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6420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418" w:type="dxa"/>
            <w:gridSpan w:val="3"/>
            <w:vMerge/>
            <w:vAlign w:val="center"/>
            <w:hideMark/>
            <w:tcPrChange w:id="6421" w:author="Namita Sivasankaran" w:date="2016-11-04T11:51:00Z">
              <w:tcPr>
                <w:tcW w:w="1231" w:type="dxa"/>
                <w:gridSpan w:val="3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6422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3260" w:type="dxa"/>
            <w:shd w:val="clear" w:color="auto" w:fill="auto"/>
            <w:vAlign w:val="center"/>
            <w:hideMark/>
            <w:tcPrChange w:id="6423" w:author="Namita Sivasankaran" w:date="2016-11-04T11:51:00Z">
              <w:tcPr>
                <w:tcW w:w="3189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6424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6425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Total Withdrawals*</w:t>
            </w:r>
          </w:p>
        </w:tc>
        <w:tc>
          <w:tcPr>
            <w:tcW w:w="1882" w:type="dxa"/>
            <w:shd w:val="clear" w:color="auto" w:fill="auto"/>
            <w:vAlign w:val="center"/>
            <w:hideMark/>
            <w:tcPrChange w:id="6426" w:author="Namita Sivasankaran" w:date="2016-11-04T11:51:00Z">
              <w:tcPr>
                <w:tcW w:w="2264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6427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6428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Numeric</w:t>
            </w:r>
          </w:p>
        </w:tc>
        <w:tc>
          <w:tcPr>
            <w:tcW w:w="1280" w:type="dxa"/>
            <w:shd w:val="clear" w:color="auto" w:fill="auto"/>
            <w:vAlign w:val="center"/>
            <w:hideMark/>
            <w:tcPrChange w:id="6429" w:author="Namita Sivasankaran" w:date="2016-11-04T11:51:00Z">
              <w:tcPr>
                <w:tcW w:w="1280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6430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6431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Yes</w:t>
            </w:r>
          </w:p>
        </w:tc>
        <w:tc>
          <w:tcPr>
            <w:tcW w:w="1389" w:type="dxa"/>
            <w:shd w:val="clear" w:color="auto" w:fill="auto"/>
            <w:vAlign w:val="center"/>
            <w:hideMark/>
            <w:tcPrChange w:id="6432" w:author="Namita Sivasankaran" w:date="2016-11-04T11:51:00Z">
              <w:tcPr>
                <w:tcW w:w="1417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6433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6434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 </w:t>
            </w:r>
          </w:p>
        </w:tc>
        <w:tc>
          <w:tcPr>
            <w:tcW w:w="2253" w:type="dxa"/>
            <w:shd w:val="clear" w:color="auto" w:fill="auto"/>
            <w:vAlign w:val="center"/>
            <w:hideMark/>
            <w:tcPrChange w:id="6435" w:author="Namita Sivasankaran" w:date="2016-11-04T11:51:00Z">
              <w:tcPr>
                <w:tcW w:w="2268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6436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6437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From Screening</w:t>
            </w:r>
          </w:p>
        </w:tc>
      </w:tr>
      <w:tr w:rsidR="006C38DA" w:rsidRPr="006C38DA" w:rsidTr="00461502">
        <w:trPr>
          <w:trHeight w:val="300"/>
          <w:trPrChange w:id="6438" w:author="Namita Sivasankaran" w:date="2016-11-04T11:51:00Z">
            <w:trPr>
              <w:trHeight w:val="300"/>
            </w:trPr>
          </w:trPrChange>
        </w:trPr>
        <w:tc>
          <w:tcPr>
            <w:tcW w:w="1294" w:type="dxa"/>
            <w:vMerge/>
            <w:vAlign w:val="center"/>
            <w:hideMark/>
            <w:tcPrChange w:id="6439" w:author="Namita Sivasankaran" w:date="2016-11-04T11:51:00Z">
              <w:tcPr>
                <w:tcW w:w="1323" w:type="dxa"/>
                <w:gridSpan w:val="3"/>
                <w:vMerge/>
                <w:tcBorders>
                  <w:top w:val="nil"/>
                  <w:left w:val="single" w:sz="8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6440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824" w:type="dxa"/>
            <w:vMerge/>
            <w:vAlign w:val="center"/>
            <w:hideMark/>
            <w:tcPrChange w:id="6441" w:author="Namita Sivasankaran" w:date="2016-11-04T11:51:00Z">
              <w:tcPr>
                <w:tcW w:w="1628" w:type="dxa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6442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418" w:type="dxa"/>
            <w:gridSpan w:val="3"/>
            <w:vMerge/>
            <w:vAlign w:val="center"/>
            <w:hideMark/>
            <w:tcPrChange w:id="6443" w:author="Namita Sivasankaran" w:date="2016-11-04T11:51:00Z">
              <w:tcPr>
                <w:tcW w:w="1231" w:type="dxa"/>
                <w:gridSpan w:val="3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6444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3260" w:type="dxa"/>
            <w:shd w:val="clear" w:color="auto" w:fill="auto"/>
            <w:vAlign w:val="center"/>
            <w:hideMark/>
            <w:tcPrChange w:id="6445" w:author="Namita Sivasankaran" w:date="2016-11-04T11:51:00Z">
              <w:tcPr>
                <w:tcW w:w="3189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6446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6447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Balance as on 15th*</w:t>
            </w:r>
          </w:p>
        </w:tc>
        <w:tc>
          <w:tcPr>
            <w:tcW w:w="1882" w:type="dxa"/>
            <w:shd w:val="clear" w:color="auto" w:fill="auto"/>
            <w:vAlign w:val="center"/>
            <w:hideMark/>
            <w:tcPrChange w:id="6448" w:author="Namita Sivasankaran" w:date="2016-11-04T11:51:00Z">
              <w:tcPr>
                <w:tcW w:w="2264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6449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6450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Numeric</w:t>
            </w:r>
          </w:p>
        </w:tc>
        <w:tc>
          <w:tcPr>
            <w:tcW w:w="1280" w:type="dxa"/>
            <w:shd w:val="clear" w:color="auto" w:fill="auto"/>
            <w:vAlign w:val="center"/>
            <w:hideMark/>
            <w:tcPrChange w:id="6451" w:author="Namita Sivasankaran" w:date="2016-11-04T11:51:00Z">
              <w:tcPr>
                <w:tcW w:w="1280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6452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6453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Yes</w:t>
            </w:r>
          </w:p>
        </w:tc>
        <w:tc>
          <w:tcPr>
            <w:tcW w:w="1389" w:type="dxa"/>
            <w:shd w:val="clear" w:color="auto" w:fill="auto"/>
            <w:vAlign w:val="center"/>
            <w:hideMark/>
            <w:tcPrChange w:id="6454" w:author="Namita Sivasankaran" w:date="2016-11-04T11:51:00Z">
              <w:tcPr>
                <w:tcW w:w="1417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6455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6456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 </w:t>
            </w:r>
          </w:p>
        </w:tc>
        <w:tc>
          <w:tcPr>
            <w:tcW w:w="2253" w:type="dxa"/>
            <w:shd w:val="clear" w:color="auto" w:fill="auto"/>
            <w:vAlign w:val="center"/>
            <w:hideMark/>
            <w:tcPrChange w:id="6457" w:author="Namita Sivasankaran" w:date="2016-11-04T11:51:00Z">
              <w:tcPr>
                <w:tcW w:w="2268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6458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6459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From Screening</w:t>
            </w:r>
          </w:p>
        </w:tc>
      </w:tr>
      <w:tr w:rsidR="006C38DA" w:rsidRPr="006C38DA" w:rsidTr="00461502">
        <w:trPr>
          <w:trHeight w:val="300"/>
          <w:trPrChange w:id="6460" w:author="Namita Sivasankaran" w:date="2016-11-04T11:51:00Z">
            <w:trPr>
              <w:trHeight w:val="300"/>
            </w:trPr>
          </w:trPrChange>
        </w:trPr>
        <w:tc>
          <w:tcPr>
            <w:tcW w:w="1294" w:type="dxa"/>
            <w:vMerge/>
            <w:vAlign w:val="center"/>
            <w:hideMark/>
            <w:tcPrChange w:id="6461" w:author="Namita Sivasankaran" w:date="2016-11-04T11:51:00Z">
              <w:tcPr>
                <w:tcW w:w="1323" w:type="dxa"/>
                <w:gridSpan w:val="3"/>
                <w:vMerge/>
                <w:tcBorders>
                  <w:top w:val="nil"/>
                  <w:left w:val="single" w:sz="8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6462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824" w:type="dxa"/>
            <w:vMerge/>
            <w:vAlign w:val="center"/>
            <w:hideMark/>
            <w:tcPrChange w:id="6463" w:author="Namita Sivasankaran" w:date="2016-11-04T11:51:00Z">
              <w:tcPr>
                <w:tcW w:w="1628" w:type="dxa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6464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418" w:type="dxa"/>
            <w:gridSpan w:val="3"/>
            <w:vMerge/>
            <w:vAlign w:val="center"/>
            <w:hideMark/>
            <w:tcPrChange w:id="6465" w:author="Namita Sivasankaran" w:date="2016-11-04T11:51:00Z">
              <w:tcPr>
                <w:tcW w:w="1231" w:type="dxa"/>
                <w:gridSpan w:val="3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6466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3260" w:type="dxa"/>
            <w:shd w:val="clear" w:color="auto" w:fill="auto"/>
            <w:vAlign w:val="center"/>
            <w:hideMark/>
            <w:tcPrChange w:id="6467" w:author="Namita Sivasankaran" w:date="2016-11-04T11:51:00Z">
              <w:tcPr>
                <w:tcW w:w="3189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6468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6469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No of cheques bounced*</w:t>
            </w:r>
          </w:p>
        </w:tc>
        <w:tc>
          <w:tcPr>
            <w:tcW w:w="1882" w:type="dxa"/>
            <w:shd w:val="clear" w:color="auto" w:fill="auto"/>
            <w:vAlign w:val="center"/>
            <w:hideMark/>
            <w:tcPrChange w:id="6470" w:author="Namita Sivasankaran" w:date="2016-11-04T11:51:00Z">
              <w:tcPr>
                <w:tcW w:w="2264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6471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6472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Numeric</w:t>
            </w:r>
          </w:p>
        </w:tc>
        <w:tc>
          <w:tcPr>
            <w:tcW w:w="1280" w:type="dxa"/>
            <w:shd w:val="clear" w:color="auto" w:fill="auto"/>
            <w:vAlign w:val="center"/>
            <w:hideMark/>
            <w:tcPrChange w:id="6473" w:author="Namita Sivasankaran" w:date="2016-11-04T11:51:00Z">
              <w:tcPr>
                <w:tcW w:w="1280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6474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6475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Yes</w:t>
            </w:r>
          </w:p>
        </w:tc>
        <w:tc>
          <w:tcPr>
            <w:tcW w:w="1389" w:type="dxa"/>
            <w:shd w:val="clear" w:color="auto" w:fill="auto"/>
            <w:vAlign w:val="center"/>
            <w:hideMark/>
            <w:tcPrChange w:id="6476" w:author="Namita Sivasankaran" w:date="2016-11-04T11:51:00Z">
              <w:tcPr>
                <w:tcW w:w="1417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6477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6478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 </w:t>
            </w:r>
          </w:p>
        </w:tc>
        <w:tc>
          <w:tcPr>
            <w:tcW w:w="2253" w:type="dxa"/>
            <w:shd w:val="clear" w:color="auto" w:fill="auto"/>
            <w:vAlign w:val="center"/>
            <w:hideMark/>
            <w:tcPrChange w:id="6479" w:author="Namita Sivasankaran" w:date="2016-11-04T11:51:00Z">
              <w:tcPr>
                <w:tcW w:w="2268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6480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6481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From Screening</w:t>
            </w:r>
          </w:p>
        </w:tc>
      </w:tr>
      <w:tr w:rsidR="006C38DA" w:rsidRPr="006C38DA" w:rsidTr="00461502">
        <w:trPr>
          <w:trHeight w:val="300"/>
          <w:trPrChange w:id="6482" w:author="Namita Sivasankaran" w:date="2016-11-04T11:51:00Z">
            <w:trPr>
              <w:trHeight w:val="300"/>
            </w:trPr>
          </w:trPrChange>
        </w:trPr>
        <w:tc>
          <w:tcPr>
            <w:tcW w:w="1294" w:type="dxa"/>
            <w:vMerge/>
            <w:vAlign w:val="center"/>
            <w:hideMark/>
            <w:tcPrChange w:id="6483" w:author="Namita Sivasankaran" w:date="2016-11-04T11:51:00Z">
              <w:tcPr>
                <w:tcW w:w="1323" w:type="dxa"/>
                <w:gridSpan w:val="3"/>
                <w:vMerge/>
                <w:tcBorders>
                  <w:top w:val="nil"/>
                  <w:left w:val="single" w:sz="8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6484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824" w:type="dxa"/>
            <w:vMerge/>
            <w:vAlign w:val="center"/>
            <w:hideMark/>
            <w:tcPrChange w:id="6485" w:author="Namita Sivasankaran" w:date="2016-11-04T11:51:00Z">
              <w:tcPr>
                <w:tcW w:w="1628" w:type="dxa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6486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418" w:type="dxa"/>
            <w:gridSpan w:val="3"/>
            <w:vMerge/>
            <w:vAlign w:val="center"/>
            <w:hideMark/>
            <w:tcPrChange w:id="6487" w:author="Namita Sivasankaran" w:date="2016-11-04T11:51:00Z">
              <w:tcPr>
                <w:tcW w:w="1231" w:type="dxa"/>
                <w:gridSpan w:val="3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6488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3260" w:type="dxa"/>
            <w:shd w:val="clear" w:color="auto" w:fill="auto"/>
            <w:vAlign w:val="center"/>
            <w:hideMark/>
            <w:tcPrChange w:id="6489" w:author="Namita Sivasankaran" w:date="2016-11-04T11:51:00Z">
              <w:tcPr>
                <w:tcW w:w="3189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6490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6491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No of EMI cheques bounced*</w:t>
            </w:r>
          </w:p>
        </w:tc>
        <w:tc>
          <w:tcPr>
            <w:tcW w:w="1882" w:type="dxa"/>
            <w:shd w:val="clear" w:color="auto" w:fill="auto"/>
            <w:vAlign w:val="center"/>
            <w:hideMark/>
            <w:tcPrChange w:id="6492" w:author="Namita Sivasankaran" w:date="2016-11-04T11:51:00Z">
              <w:tcPr>
                <w:tcW w:w="2264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6493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6494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Numeric</w:t>
            </w:r>
          </w:p>
        </w:tc>
        <w:tc>
          <w:tcPr>
            <w:tcW w:w="1280" w:type="dxa"/>
            <w:shd w:val="clear" w:color="auto" w:fill="auto"/>
            <w:vAlign w:val="center"/>
            <w:hideMark/>
            <w:tcPrChange w:id="6495" w:author="Namita Sivasankaran" w:date="2016-11-04T11:51:00Z">
              <w:tcPr>
                <w:tcW w:w="1280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6496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6497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Yes</w:t>
            </w:r>
          </w:p>
        </w:tc>
        <w:tc>
          <w:tcPr>
            <w:tcW w:w="1389" w:type="dxa"/>
            <w:shd w:val="clear" w:color="auto" w:fill="auto"/>
            <w:vAlign w:val="center"/>
            <w:hideMark/>
            <w:tcPrChange w:id="6498" w:author="Namita Sivasankaran" w:date="2016-11-04T11:51:00Z">
              <w:tcPr>
                <w:tcW w:w="1417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6499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6500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 </w:t>
            </w:r>
          </w:p>
        </w:tc>
        <w:tc>
          <w:tcPr>
            <w:tcW w:w="2253" w:type="dxa"/>
            <w:shd w:val="clear" w:color="auto" w:fill="auto"/>
            <w:vAlign w:val="center"/>
            <w:hideMark/>
            <w:tcPrChange w:id="6501" w:author="Namita Sivasankaran" w:date="2016-11-04T11:51:00Z">
              <w:tcPr>
                <w:tcW w:w="2268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6502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6503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From Screening</w:t>
            </w:r>
          </w:p>
        </w:tc>
      </w:tr>
      <w:tr w:rsidR="006C38DA" w:rsidRPr="006C38DA" w:rsidTr="00461502">
        <w:trPr>
          <w:trHeight w:val="300"/>
          <w:trPrChange w:id="6504" w:author="Namita Sivasankaran" w:date="2016-11-04T11:51:00Z">
            <w:trPr>
              <w:trHeight w:val="300"/>
            </w:trPr>
          </w:trPrChange>
        </w:trPr>
        <w:tc>
          <w:tcPr>
            <w:tcW w:w="1294" w:type="dxa"/>
            <w:vMerge/>
            <w:vAlign w:val="center"/>
            <w:hideMark/>
            <w:tcPrChange w:id="6505" w:author="Namita Sivasankaran" w:date="2016-11-04T11:51:00Z">
              <w:tcPr>
                <w:tcW w:w="1323" w:type="dxa"/>
                <w:gridSpan w:val="3"/>
                <w:vMerge/>
                <w:tcBorders>
                  <w:top w:val="nil"/>
                  <w:left w:val="single" w:sz="8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6506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824" w:type="dxa"/>
            <w:vMerge w:val="restart"/>
            <w:shd w:val="clear" w:color="auto" w:fill="auto"/>
            <w:vAlign w:val="center"/>
            <w:hideMark/>
            <w:tcPrChange w:id="6507" w:author="Namita Sivasankaran" w:date="2016-11-04T11:51:00Z">
              <w:tcPr>
                <w:tcW w:w="1628" w:type="dxa"/>
                <w:vMerge w:val="restart"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b/>
                <w:color w:val="000000"/>
                <w:sz w:val="22"/>
                <w:szCs w:val="22"/>
                <w:lang w:val="en-IN" w:eastAsia="en-IN"/>
                <w:rPrChange w:id="6508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b/>
                <w:color w:val="000000"/>
                <w:sz w:val="22"/>
                <w:szCs w:val="22"/>
                <w:lang w:val="en-IN" w:eastAsia="en-IN"/>
                <w:rPrChange w:id="6509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Business Financials</w:t>
            </w:r>
          </w:p>
        </w:tc>
        <w:tc>
          <w:tcPr>
            <w:tcW w:w="1418" w:type="dxa"/>
            <w:gridSpan w:val="3"/>
            <w:vMerge w:val="restart"/>
            <w:shd w:val="clear" w:color="auto" w:fill="auto"/>
            <w:vAlign w:val="center"/>
            <w:hideMark/>
            <w:tcPrChange w:id="6510" w:author="Namita Sivasankaran" w:date="2016-11-04T11:51:00Z">
              <w:tcPr>
                <w:tcW w:w="1231" w:type="dxa"/>
                <w:gridSpan w:val="3"/>
                <w:vMerge w:val="restart"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b/>
                <w:color w:val="000000"/>
                <w:sz w:val="22"/>
                <w:szCs w:val="22"/>
                <w:lang w:val="en-IN" w:eastAsia="en-IN"/>
                <w:rPrChange w:id="6511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b/>
                <w:color w:val="000000"/>
                <w:sz w:val="22"/>
                <w:szCs w:val="22"/>
                <w:lang w:val="en-IN" w:eastAsia="en-IN"/>
                <w:rPrChange w:id="6512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-</w:t>
            </w:r>
          </w:p>
        </w:tc>
        <w:tc>
          <w:tcPr>
            <w:tcW w:w="3260" w:type="dxa"/>
            <w:shd w:val="clear" w:color="auto" w:fill="auto"/>
            <w:vAlign w:val="center"/>
            <w:hideMark/>
            <w:tcPrChange w:id="6513" w:author="Namita Sivasankaran" w:date="2016-11-04T11:51:00Z">
              <w:tcPr>
                <w:tcW w:w="3189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6514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6515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Monthly turnover</w:t>
            </w:r>
          </w:p>
        </w:tc>
        <w:tc>
          <w:tcPr>
            <w:tcW w:w="1882" w:type="dxa"/>
            <w:shd w:val="clear" w:color="auto" w:fill="auto"/>
            <w:vAlign w:val="center"/>
            <w:hideMark/>
            <w:tcPrChange w:id="6516" w:author="Namita Sivasankaran" w:date="2016-11-04T11:51:00Z">
              <w:tcPr>
                <w:tcW w:w="2264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6517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6518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Numeric</w:t>
            </w:r>
          </w:p>
        </w:tc>
        <w:tc>
          <w:tcPr>
            <w:tcW w:w="1280" w:type="dxa"/>
            <w:shd w:val="clear" w:color="auto" w:fill="auto"/>
            <w:vAlign w:val="center"/>
            <w:hideMark/>
            <w:tcPrChange w:id="6519" w:author="Namita Sivasankaran" w:date="2016-11-04T11:51:00Z">
              <w:tcPr>
                <w:tcW w:w="1280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6520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6521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Yes</w:t>
            </w:r>
          </w:p>
        </w:tc>
        <w:tc>
          <w:tcPr>
            <w:tcW w:w="1389" w:type="dxa"/>
            <w:shd w:val="clear" w:color="auto" w:fill="auto"/>
            <w:vAlign w:val="center"/>
            <w:hideMark/>
            <w:tcPrChange w:id="6522" w:author="Namita Sivasankaran" w:date="2016-11-04T11:51:00Z">
              <w:tcPr>
                <w:tcW w:w="1417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6523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6524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 </w:t>
            </w:r>
          </w:p>
        </w:tc>
        <w:tc>
          <w:tcPr>
            <w:tcW w:w="2253" w:type="dxa"/>
            <w:shd w:val="clear" w:color="auto" w:fill="auto"/>
            <w:vAlign w:val="center"/>
            <w:hideMark/>
            <w:tcPrChange w:id="6525" w:author="Namita Sivasankaran" w:date="2016-11-04T11:51:00Z">
              <w:tcPr>
                <w:tcW w:w="2268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6526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6527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From Screening</w:t>
            </w:r>
          </w:p>
        </w:tc>
      </w:tr>
      <w:tr w:rsidR="006C38DA" w:rsidRPr="006C38DA" w:rsidTr="00461502">
        <w:trPr>
          <w:trHeight w:val="300"/>
          <w:trPrChange w:id="6528" w:author="Namita Sivasankaran" w:date="2016-11-04T11:51:00Z">
            <w:trPr>
              <w:trHeight w:val="300"/>
            </w:trPr>
          </w:trPrChange>
        </w:trPr>
        <w:tc>
          <w:tcPr>
            <w:tcW w:w="1294" w:type="dxa"/>
            <w:vMerge/>
            <w:vAlign w:val="center"/>
            <w:hideMark/>
            <w:tcPrChange w:id="6529" w:author="Namita Sivasankaran" w:date="2016-11-04T11:51:00Z">
              <w:tcPr>
                <w:tcW w:w="1323" w:type="dxa"/>
                <w:gridSpan w:val="3"/>
                <w:vMerge/>
                <w:tcBorders>
                  <w:top w:val="nil"/>
                  <w:left w:val="single" w:sz="8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6530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824" w:type="dxa"/>
            <w:vMerge/>
            <w:vAlign w:val="center"/>
            <w:hideMark/>
            <w:tcPrChange w:id="6531" w:author="Namita Sivasankaran" w:date="2016-11-04T11:51:00Z">
              <w:tcPr>
                <w:tcW w:w="1628" w:type="dxa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6532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418" w:type="dxa"/>
            <w:gridSpan w:val="3"/>
            <w:vMerge/>
            <w:vAlign w:val="center"/>
            <w:hideMark/>
            <w:tcPrChange w:id="6533" w:author="Namita Sivasankaran" w:date="2016-11-04T11:51:00Z">
              <w:tcPr>
                <w:tcW w:w="1231" w:type="dxa"/>
                <w:gridSpan w:val="3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6534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3260" w:type="dxa"/>
            <w:shd w:val="clear" w:color="auto" w:fill="auto"/>
            <w:vAlign w:val="center"/>
            <w:hideMark/>
            <w:tcPrChange w:id="6535" w:author="Namita Sivasankaran" w:date="2016-11-04T11:51:00Z">
              <w:tcPr>
                <w:tcW w:w="3189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6536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6537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Monthly Business Expenses</w:t>
            </w:r>
          </w:p>
        </w:tc>
        <w:tc>
          <w:tcPr>
            <w:tcW w:w="1882" w:type="dxa"/>
            <w:shd w:val="clear" w:color="auto" w:fill="auto"/>
            <w:vAlign w:val="center"/>
            <w:hideMark/>
            <w:tcPrChange w:id="6538" w:author="Namita Sivasankaran" w:date="2016-11-04T11:51:00Z">
              <w:tcPr>
                <w:tcW w:w="2264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6539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6540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Numeric</w:t>
            </w:r>
          </w:p>
        </w:tc>
        <w:tc>
          <w:tcPr>
            <w:tcW w:w="1280" w:type="dxa"/>
            <w:shd w:val="clear" w:color="auto" w:fill="auto"/>
            <w:vAlign w:val="center"/>
            <w:hideMark/>
            <w:tcPrChange w:id="6541" w:author="Namita Sivasankaran" w:date="2016-11-04T11:51:00Z">
              <w:tcPr>
                <w:tcW w:w="1280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6542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6543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 </w:t>
            </w:r>
          </w:p>
        </w:tc>
        <w:tc>
          <w:tcPr>
            <w:tcW w:w="1389" w:type="dxa"/>
            <w:shd w:val="clear" w:color="auto" w:fill="auto"/>
            <w:vAlign w:val="center"/>
            <w:hideMark/>
            <w:tcPrChange w:id="6544" w:author="Namita Sivasankaran" w:date="2016-11-04T11:51:00Z">
              <w:tcPr>
                <w:tcW w:w="1417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6545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6546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 </w:t>
            </w:r>
          </w:p>
        </w:tc>
        <w:tc>
          <w:tcPr>
            <w:tcW w:w="2253" w:type="dxa"/>
            <w:shd w:val="clear" w:color="auto" w:fill="auto"/>
            <w:vAlign w:val="center"/>
            <w:hideMark/>
            <w:tcPrChange w:id="6547" w:author="Namita Sivasankaran" w:date="2016-11-04T11:51:00Z">
              <w:tcPr>
                <w:tcW w:w="2268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6548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6549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From Screening</w:t>
            </w:r>
          </w:p>
        </w:tc>
      </w:tr>
      <w:tr w:rsidR="006C38DA" w:rsidRPr="006C38DA" w:rsidTr="004C203B">
        <w:trPr>
          <w:trHeight w:val="326"/>
          <w:trPrChange w:id="6550" w:author="Namita Sivasankaran" w:date="2016-11-04T12:00:00Z">
            <w:trPr>
              <w:trHeight w:val="600"/>
            </w:trPr>
          </w:trPrChange>
        </w:trPr>
        <w:tc>
          <w:tcPr>
            <w:tcW w:w="1294" w:type="dxa"/>
            <w:vMerge/>
            <w:vAlign w:val="center"/>
            <w:hideMark/>
            <w:tcPrChange w:id="6551" w:author="Namita Sivasankaran" w:date="2016-11-04T12:00:00Z">
              <w:tcPr>
                <w:tcW w:w="1323" w:type="dxa"/>
                <w:gridSpan w:val="3"/>
                <w:vMerge/>
                <w:tcBorders>
                  <w:top w:val="nil"/>
                  <w:left w:val="single" w:sz="8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6552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824" w:type="dxa"/>
            <w:vMerge/>
            <w:vAlign w:val="center"/>
            <w:hideMark/>
            <w:tcPrChange w:id="6553" w:author="Namita Sivasankaran" w:date="2016-11-04T12:00:00Z">
              <w:tcPr>
                <w:tcW w:w="1628" w:type="dxa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6554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418" w:type="dxa"/>
            <w:gridSpan w:val="3"/>
            <w:vMerge/>
            <w:vAlign w:val="center"/>
            <w:hideMark/>
            <w:tcPrChange w:id="6555" w:author="Namita Sivasankaran" w:date="2016-11-04T12:00:00Z">
              <w:tcPr>
                <w:tcW w:w="1231" w:type="dxa"/>
                <w:gridSpan w:val="3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6556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3260" w:type="dxa"/>
            <w:shd w:val="clear" w:color="auto" w:fill="auto"/>
            <w:vAlign w:val="center"/>
            <w:hideMark/>
            <w:tcPrChange w:id="6557" w:author="Namita Sivasankaran" w:date="2016-11-04T12:00:00Z">
              <w:tcPr>
                <w:tcW w:w="3189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6558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6559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Av</w:t>
            </w:r>
            <w:ins w:id="6560" w:author="Namita Sivasankaran" w:date="2016-11-04T11:59:00Z">
              <w:r w:rsidR="004C203B">
                <w:rPr>
                  <w:color w:val="000000"/>
                  <w:sz w:val="22"/>
                  <w:szCs w:val="22"/>
                  <w:lang w:val="en-IN" w:eastAsia="en-IN"/>
                </w:rPr>
                <w:t>era</w:t>
              </w:r>
            </w:ins>
            <w:r w:rsidRPr="006C38DA">
              <w:rPr>
                <w:color w:val="000000"/>
                <w:sz w:val="22"/>
                <w:szCs w:val="22"/>
                <w:lang w:val="en-IN" w:eastAsia="en-IN"/>
                <w:rPrChange w:id="6561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g</w:t>
            </w:r>
            <w:ins w:id="6562" w:author="Namita Sivasankaran" w:date="2016-11-04T11:59:00Z">
              <w:r w:rsidR="004C203B">
                <w:rPr>
                  <w:color w:val="000000"/>
                  <w:sz w:val="22"/>
                  <w:szCs w:val="22"/>
                  <w:lang w:val="en-IN" w:eastAsia="en-IN"/>
                </w:rPr>
                <w:t>e</w:t>
              </w:r>
            </w:ins>
            <w:r w:rsidRPr="006C38DA">
              <w:rPr>
                <w:color w:val="000000"/>
                <w:sz w:val="22"/>
                <w:szCs w:val="22"/>
                <w:lang w:val="en-IN" w:eastAsia="en-IN"/>
                <w:rPrChange w:id="6563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 xml:space="preserve"> Monthly Net Income</w:t>
            </w:r>
          </w:p>
        </w:tc>
        <w:tc>
          <w:tcPr>
            <w:tcW w:w="1882" w:type="dxa"/>
            <w:shd w:val="clear" w:color="auto" w:fill="auto"/>
            <w:vAlign w:val="center"/>
            <w:hideMark/>
            <w:tcPrChange w:id="6564" w:author="Namita Sivasankaran" w:date="2016-11-04T12:00:00Z">
              <w:tcPr>
                <w:tcW w:w="2264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6565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6566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Auto Calculated</w:t>
            </w:r>
          </w:p>
        </w:tc>
        <w:tc>
          <w:tcPr>
            <w:tcW w:w="1280" w:type="dxa"/>
            <w:shd w:val="clear" w:color="auto" w:fill="auto"/>
            <w:vAlign w:val="center"/>
            <w:hideMark/>
            <w:tcPrChange w:id="6567" w:author="Namita Sivasankaran" w:date="2016-11-04T12:00:00Z">
              <w:tcPr>
                <w:tcW w:w="1280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6568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6569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 </w:t>
            </w:r>
          </w:p>
        </w:tc>
        <w:tc>
          <w:tcPr>
            <w:tcW w:w="1389" w:type="dxa"/>
            <w:shd w:val="clear" w:color="auto" w:fill="auto"/>
            <w:vAlign w:val="center"/>
            <w:hideMark/>
            <w:tcPrChange w:id="6570" w:author="Namita Sivasankaran" w:date="2016-11-04T12:00:00Z">
              <w:tcPr>
                <w:tcW w:w="1417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6571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6572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 </w:t>
            </w:r>
          </w:p>
        </w:tc>
        <w:tc>
          <w:tcPr>
            <w:tcW w:w="2253" w:type="dxa"/>
            <w:shd w:val="clear" w:color="auto" w:fill="auto"/>
            <w:vAlign w:val="center"/>
            <w:hideMark/>
            <w:tcPrChange w:id="6573" w:author="Namita Sivasankaran" w:date="2016-11-04T12:00:00Z">
              <w:tcPr>
                <w:tcW w:w="2268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6574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6575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From Screening</w:t>
            </w:r>
          </w:p>
        </w:tc>
      </w:tr>
      <w:tr w:rsidR="006C38DA" w:rsidRPr="006C38DA" w:rsidTr="00461502">
        <w:trPr>
          <w:trHeight w:val="300"/>
          <w:trPrChange w:id="6576" w:author="Namita Sivasankaran" w:date="2016-11-04T11:51:00Z">
            <w:trPr>
              <w:trHeight w:val="300"/>
            </w:trPr>
          </w:trPrChange>
        </w:trPr>
        <w:tc>
          <w:tcPr>
            <w:tcW w:w="1294" w:type="dxa"/>
            <w:vMerge w:val="restart"/>
            <w:shd w:val="clear" w:color="auto" w:fill="auto"/>
            <w:vAlign w:val="center"/>
            <w:hideMark/>
            <w:tcPrChange w:id="6577" w:author="Namita Sivasankaran" w:date="2016-11-04T11:51:00Z">
              <w:tcPr>
                <w:tcW w:w="1323" w:type="dxa"/>
                <w:gridSpan w:val="3"/>
                <w:vMerge w:val="restart"/>
                <w:tcBorders>
                  <w:top w:val="nil"/>
                  <w:left w:val="single" w:sz="8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b/>
                <w:color w:val="000000"/>
                <w:sz w:val="22"/>
                <w:szCs w:val="22"/>
                <w:lang w:val="en-IN" w:eastAsia="en-IN"/>
                <w:rPrChange w:id="6578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b/>
                <w:color w:val="000000"/>
                <w:sz w:val="22"/>
                <w:szCs w:val="22"/>
                <w:lang w:val="en-IN" w:eastAsia="en-IN"/>
                <w:rPrChange w:id="6579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Loan request</w:t>
            </w:r>
          </w:p>
        </w:tc>
        <w:tc>
          <w:tcPr>
            <w:tcW w:w="1824" w:type="dxa"/>
            <w:vMerge w:val="restart"/>
            <w:shd w:val="clear" w:color="auto" w:fill="auto"/>
            <w:vAlign w:val="center"/>
            <w:hideMark/>
            <w:tcPrChange w:id="6580" w:author="Namita Sivasankaran" w:date="2016-11-04T11:51:00Z">
              <w:tcPr>
                <w:tcW w:w="1628" w:type="dxa"/>
                <w:vMerge w:val="restart"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b/>
                <w:color w:val="000000"/>
                <w:sz w:val="22"/>
                <w:szCs w:val="22"/>
                <w:lang w:val="en-IN" w:eastAsia="en-IN"/>
                <w:rPrChange w:id="6581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b/>
                <w:color w:val="000000"/>
                <w:sz w:val="22"/>
                <w:szCs w:val="22"/>
                <w:lang w:val="en-IN" w:eastAsia="en-IN"/>
                <w:rPrChange w:id="6582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-</w:t>
            </w:r>
          </w:p>
        </w:tc>
        <w:tc>
          <w:tcPr>
            <w:tcW w:w="1418" w:type="dxa"/>
            <w:gridSpan w:val="3"/>
            <w:vMerge w:val="restart"/>
            <w:shd w:val="clear" w:color="auto" w:fill="auto"/>
            <w:vAlign w:val="center"/>
            <w:hideMark/>
            <w:tcPrChange w:id="6583" w:author="Namita Sivasankaran" w:date="2016-11-04T11:51:00Z">
              <w:tcPr>
                <w:tcW w:w="1231" w:type="dxa"/>
                <w:gridSpan w:val="3"/>
                <w:vMerge w:val="restart"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b/>
                <w:color w:val="000000"/>
                <w:sz w:val="22"/>
                <w:szCs w:val="22"/>
                <w:lang w:val="en-IN" w:eastAsia="en-IN"/>
                <w:rPrChange w:id="6584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b/>
                <w:color w:val="000000"/>
                <w:sz w:val="22"/>
                <w:szCs w:val="22"/>
                <w:lang w:val="en-IN" w:eastAsia="en-IN"/>
                <w:rPrChange w:id="6585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-</w:t>
            </w:r>
          </w:p>
        </w:tc>
        <w:tc>
          <w:tcPr>
            <w:tcW w:w="3260" w:type="dxa"/>
            <w:shd w:val="clear" w:color="auto" w:fill="auto"/>
            <w:vAlign w:val="center"/>
            <w:hideMark/>
            <w:tcPrChange w:id="6586" w:author="Namita Sivasankaran" w:date="2016-11-04T11:51:00Z">
              <w:tcPr>
                <w:tcW w:w="3189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6587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6588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Purpose</w:t>
            </w:r>
          </w:p>
        </w:tc>
        <w:tc>
          <w:tcPr>
            <w:tcW w:w="1882" w:type="dxa"/>
            <w:shd w:val="clear" w:color="auto" w:fill="auto"/>
            <w:vAlign w:val="center"/>
            <w:hideMark/>
            <w:tcPrChange w:id="6589" w:author="Namita Sivasankaran" w:date="2016-11-04T11:51:00Z">
              <w:tcPr>
                <w:tcW w:w="2264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6590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6591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Dropdown</w:t>
            </w:r>
          </w:p>
        </w:tc>
        <w:tc>
          <w:tcPr>
            <w:tcW w:w="1280" w:type="dxa"/>
            <w:shd w:val="clear" w:color="auto" w:fill="auto"/>
            <w:vAlign w:val="center"/>
            <w:hideMark/>
            <w:tcPrChange w:id="6592" w:author="Namita Sivasankaran" w:date="2016-11-04T11:51:00Z">
              <w:tcPr>
                <w:tcW w:w="1280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6593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6594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Yes</w:t>
            </w:r>
          </w:p>
        </w:tc>
        <w:tc>
          <w:tcPr>
            <w:tcW w:w="1389" w:type="dxa"/>
            <w:shd w:val="clear" w:color="auto" w:fill="auto"/>
            <w:vAlign w:val="center"/>
            <w:hideMark/>
            <w:tcPrChange w:id="6595" w:author="Namita Sivasankaran" w:date="2016-11-04T11:51:00Z">
              <w:tcPr>
                <w:tcW w:w="1417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6596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6597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 </w:t>
            </w:r>
          </w:p>
        </w:tc>
        <w:tc>
          <w:tcPr>
            <w:tcW w:w="2253" w:type="dxa"/>
            <w:shd w:val="clear" w:color="auto" w:fill="auto"/>
            <w:vAlign w:val="center"/>
            <w:hideMark/>
            <w:tcPrChange w:id="6598" w:author="Namita Sivasankaran" w:date="2016-11-04T11:51:00Z">
              <w:tcPr>
                <w:tcW w:w="2268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6599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6600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From Screening</w:t>
            </w:r>
          </w:p>
        </w:tc>
      </w:tr>
      <w:tr w:rsidR="006C38DA" w:rsidRPr="006C38DA" w:rsidTr="00461502">
        <w:trPr>
          <w:trHeight w:val="300"/>
          <w:trPrChange w:id="6601" w:author="Namita Sivasankaran" w:date="2016-11-04T11:51:00Z">
            <w:trPr>
              <w:trHeight w:val="300"/>
            </w:trPr>
          </w:trPrChange>
        </w:trPr>
        <w:tc>
          <w:tcPr>
            <w:tcW w:w="1294" w:type="dxa"/>
            <w:vMerge/>
            <w:vAlign w:val="center"/>
            <w:hideMark/>
            <w:tcPrChange w:id="6602" w:author="Namita Sivasankaran" w:date="2016-11-04T11:51:00Z">
              <w:tcPr>
                <w:tcW w:w="1323" w:type="dxa"/>
                <w:gridSpan w:val="3"/>
                <w:vMerge/>
                <w:tcBorders>
                  <w:top w:val="nil"/>
                  <w:left w:val="single" w:sz="8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6603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824" w:type="dxa"/>
            <w:vMerge/>
            <w:vAlign w:val="center"/>
            <w:hideMark/>
            <w:tcPrChange w:id="6604" w:author="Namita Sivasankaran" w:date="2016-11-04T11:51:00Z">
              <w:tcPr>
                <w:tcW w:w="1628" w:type="dxa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6605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418" w:type="dxa"/>
            <w:gridSpan w:val="3"/>
            <w:vMerge/>
            <w:vAlign w:val="center"/>
            <w:hideMark/>
            <w:tcPrChange w:id="6606" w:author="Namita Sivasankaran" w:date="2016-11-04T11:51:00Z">
              <w:tcPr>
                <w:tcW w:w="1231" w:type="dxa"/>
                <w:gridSpan w:val="3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6607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3260" w:type="dxa"/>
            <w:shd w:val="clear" w:color="auto" w:fill="auto"/>
            <w:vAlign w:val="center"/>
            <w:hideMark/>
            <w:tcPrChange w:id="6608" w:author="Namita Sivasankaran" w:date="2016-11-04T11:51:00Z">
              <w:tcPr>
                <w:tcW w:w="3189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6609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6610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Sub-purpose</w:t>
            </w:r>
          </w:p>
        </w:tc>
        <w:tc>
          <w:tcPr>
            <w:tcW w:w="1882" w:type="dxa"/>
            <w:shd w:val="clear" w:color="auto" w:fill="auto"/>
            <w:vAlign w:val="center"/>
            <w:hideMark/>
            <w:tcPrChange w:id="6611" w:author="Namita Sivasankaran" w:date="2016-11-04T11:51:00Z">
              <w:tcPr>
                <w:tcW w:w="2264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6612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6613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Dropdown</w:t>
            </w:r>
          </w:p>
        </w:tc>
        <w:tc>
          <w:tcPr>
            <w:tcW w:w="1280" w:type="dxa"/>
            <w:shd w:val="clear" w:color="auto" w:fill="auto"/>
            <w:vAlign w:val="center"/>
            <w:hideMark/>
            <w:tcPrChange w:id="6614" w:author="Namita Sivasankaran" w:date="2016-11-04T11:51:00Z">
              <w:tcPr>
                <w:tcW w:w="1280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6615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6616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Yes</w:t>
            </w:r>
          </w:p>
        </w:tc>
        <w:tc>
          <w:tcPr>
            <w:tcW w:w="1389" w:type="dxa"/>
            <w:shd w:val="clear" w:color="auto" w:fill="auto"/>
            <w:vAlign w:val="center"/>
            <w:hideMark/>
            <w:tcPrChange w:id="6617" w:author="Namita Sivasankaran" w:date="2016-11-04T11:51:00Z">
              <w:tcPr>
                <w:tcW w:w="1417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6618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6619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 </w:t>
            </w:r>
          </w:p>
        </w:tc>
        <w:tc>
          <w:tcPr>
            <w:tcW w:w="2253" w:type="dxa"/>
            <w:shd w:val="clear" w:color="auto" w:fill="auto"/>
            <w:vAlign w:val="center"/>
            <w:hideMark/>
            <w:tcPrChange w:id="6620" w:author="Namita Sivasankaran" w:date="2016-11-04T11:51:00Z">
              <w:tcPr>
                <w:tcW w:w="2268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6621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6622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From Screening</w:t>
            </w:r>
          </w:p>
        </w:tc>
      </w:tr>
      <w:tr w:rsidR="006C38DA" w:rsidRPr="006C38DA" w:rsidTr="00461502">
        <w:trPr>
          <w:trHeight w:val="300"/>
        </w:trPr>
        <w:tc>
          <w:tcPr>
            <w:tcW w:w="1294" w:type="dxa"/>
            <w:vMerge/>
            <w:vAlign w:val="center"/>
            <w:hideMark/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6623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824" w:type="dxa"/>
            <w:vMerge/>
            <w:vAlign w:val="center"/>
            <w:hideMark/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6624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418" w:type="dxa"/>
            <w:gridSpan w:val="3"/>
            <w:vMerge/>
            <w:vAlign w:val="center"/>
            <w:hideMark/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6625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3260" w:type="dxa"/>
            <w:shd w:val="clear" w:color="auto" w:fill="auto"/>
            <w:vAlign w:val="center"/>
            <w:hideMark/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6626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6627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Do you have assets available for hypothecation?</w:t>
            </w:r>
          </w:p>
        </w:tc>
        <w:tc>
          <w:tcPr>
            <w:tcW w:w="1882" w:type="dxa"/>
            <w:shd w:val="clear" w:color="auto" w:fill="auto"/>
            <w:vAlign w:val="center"/>
            <w:hideMark/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6628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6629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Radio Buttons</w:t>
            </w:r>
          </w:p>
        </w:tc>
        <w:tc>
          <w:tcPr>
            <w:tcW w:w="1280" w:type="dxa"/>
            <w:shd w:val="clear" w:color="auto" w:fill="auto"/>
            <w:vAlign w:val="center"/>
            <w:hideMark/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6630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6631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 </w:t>
            </w:r>
          </w:p>
        </w:tc>
        <w:tc>
          <w:tcPr>
            <w:tcW w:w="1389" w:type="dxa"/>
            <w:shd w:val="clear" w:color="auto" w:fill="auto"/>
            <w:vAlign w:val="center"/>
            <w:hideMark/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6632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6633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yes</w:t>
            </w:r>
          </w:p>
        </w:tc>
        <w:tc>
          <w:tcPr>
            <w:tcW w:w="2253" w:type="dxa"/>
            <w:shd w:val="clear" w:color="auto" w:fill="auto"/>
            <w:vAlign w:val="center"/>
            <w:hideMark/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6634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6635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From Screening</w:t>
            </w:r>
          </w:p>
        </w:tc>
      </w:tr>
      <w:tr w:rsidR="006C38DA" w:rsidRPr="006C38DA" w:rsidTr="00461502">
        <w:trPr>
          <w:trHeight w:val="300"/>
          <w:trPrChange w:id="6636" w:author="Namita Sivasankaran" w:date="2016-11-04T11:51:00Z">
            <w:trPr>
              <w:trHeight w:val="300"/>
            </w:trPr>
          </w:trPrChange>
        </w:trPr>
        <w:tc>
          <w:tcPr>
            <w:tcW w:w="1294" w:type="dxa"/>
            <w:vMerge/>
            <w:vAlign w:val="center"/>
            <w:hideMark/>
            <w:tcPrChange w:id="6637" w:author="Namita Sivasankaran" w:date="2016-11-04T11:51:00Z">
              <w:tcPr>
                <w:tcW w:w="1323" w:type="dxa"/>
                <w:gridSpan w:val="3"/>
                <w:vMerge/>
                <w:tcBorders>
                  <w:top w:val="nil"/>
                  <w:left w:val="single" w:sz="8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6638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824" w:type="dxa"/>
            <w:vMerge/>
            <w:vAlign w:val="center"/>
            <w:hideMark/>
            <w:tcPrChange w:id="6639" w:author="Namita Sivasankaran" w:date="2016-11-04T11:51:00Z">
              <w:tcPr>
                <w:tcW w:w="1628" w:type="dxa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6640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418" w:type="dxa"/>
            <w:gridSpan w:val="3"/>
            <w:vMerge/>
            <w:vAlign w:val="center"/>
            <w:hideMark/>
            <w:tcPrChange w:id="6641" w:author="Namita Sivasankaran" w:date="2016-11-04T11:51:00Z">
              <w:tcPr>
                <w:tcW w:w="1231" w:type="dxa"/>
                <w:gridSpan w:val="3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6642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3260" w:type="dxa"/>
            <w:shd w:val="clear" w:color="auto" w:fill="auto"/>
            <w:vAlign w:val="center"/>
            <w:hideMark/>
            <w:tcPrChange w:id="6643" w:author="Namita Sivasankaran" w:date="2016-11-04T11:51:00Z">
              <w:tcPr>
                <w:tcW w:w="3189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6644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6645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If yes, estimated value of assets</w:t>
            </w:r>
          </w:p>
        </w:tc>
        <w:tc>
          <w:tcPr>
            <w:tcW w:w="1882" w:type="dxa"/>
            <w:shd w:val="clear" w:color="auto" w:fill="auto"/>
            <w:vAlign w:val="center"/>
            <w:hideMark/>
            <w:tcPrChange w:id="6646" w:author="Namita Sivasankaran" w:date="2016-11-04T11:51:00Z">
              <w:tcPr>
                <w:tcW w:w="2264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6647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6648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Numeric</w:t>
            </w:r>
          </w:p>
        </w:tc>
        <w:tc>
          <w:tcPr>
            <w:tcW w:w="1280" w:type="dxa"/>
            <w:shd w:val="clear" w:color="auto" w:fill="auto"/>
            <w:vAlign w:val="center"/>
            <w:hideMark/>
            <w:tcPrChange w:id="6649" w:author="Namita Sivasankaran" w:date="2016-11-04T11:51:00Z">
              <w:tcPr>
                <w:tcW w:w="1280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6650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6651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 </w:t>
            </w:r>
          </w:p>
        </w:tc>
        <w:tc>
          <w:tcPr>
            <w:tcW w:w="1389" w:type="dxa"/>
            <w:shd w:val="clear" w:color="auto" w:fill="auto"/>
            <w:vAlign w:val="center"/>
            <w:hideMark/>
            <w:tcPrChange w:id="6652" w:author="Namita Sivasankaran" w:date="2016-11-04T11:51:00Z">
              <w:tcPr>
                <w:tcW w:w="1417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6653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6654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yes</w:t>
            </w:r>
          </w:p>
        </w:tc>
        <w:tc>
          <w:tcPr>
            <w:tcW w:w="2253" w:type="dxa"/>
            <w:shd w:val="clear" w:color="auto" w:fill="auto"/>
            <w:vAlign w:val="center"/>
            <w:hideMark/>
            <w:tcPrChange w:id="6655" w:author="Namita Sivasankaran" w:date="2016-11-04T11:51:00Z">
              <w:tcPr>
                <w:tcW w:w="2268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6656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6657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From Screening</w:t>
            </w:r>
          </w:p>
        </w:tc>
      </w:tr>
      <w:tr w:rsidR="006C38DA" w:rsidRPr="006C38DA" w:rsidTr="00461502">
        <w:trPr>
          <w:trHeight w:val="300"/>
          <w:trPrChange w:id="6658" w:author="Namita Sivasankaran" w:date="2016-11-04T11:51:00Z">
            <w:trPr>
              <w:trHeight w:val="300"/>
            </w:trPr>
          </w:trPrChange>
        </w:trPr>
        <w:tc>
          <w:tcPr>
            <w:tcW w:w="1294" w:type="dxa"/>
            <w:vMerge/>
            <w:vAlign w:val="center"/>
            <w:hideMark/>
            <w:tcPrChange w:id="6659" w:author="Namita Sivasankaran" w:date="2016-11-04T11:51:00Z">
              <w:tcPr>
                <w:tcW w:w="1323" w:type="dxa"/>
                <w:gridSpan w:val="3"/>
                <w:vMerge/>
                <w:tcBorders>
                  <w:top w:val="nil"/>
                  <w:left w:val="single" w:sz="8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6660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824" w:type="dxa"/>
            <w:vMerge/>
            <w:vAlign w:val="center"/>
            <w:hideMark/>
            <w:tcPrChange w:id="6661" w:author="Namita Sivasankaran" w:date="2016-11-04T11:51:00Z">
              <w:tcPr>
                <w:tcW w:w="1628" w:type="dxa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6662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418" w:type="dxa"/>
            <w:gridSpan w:val="3"/>
            <w:vMerge/>
            <w:vAlign w:val="center"/>
            <w:hideMark/>
            <w:tcPrChange w:id="6663" w:author="Namita Sivasankaran" w:date="2016-11-04T11:51:00Z">
              <w:tcPr>
                <w:tcW w:w="1231" w:type="dxa"/>
                <w:gridSpan w:val="3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6664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3260" w:type="dxa"/>
            <w:shd w:val="clear" w:color="auto" w:fill="auto"/>
            <w:vAlign w:val="center"/>
            <w:hideMark/>
            <w:tcPrChange w:id="6665" w:author="Namita Sivasankaran" w:date="2016-11-04T11:51:00Z">
              <w:tcPr>
                <w:tcW w:w="3189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6666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6667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Loan Amount</w:t>
            </w:r>
          </w:p>
        </w:tc>
        <w:tc>
          <w:tcPr>
            <w:tcW w:w="1882" w:type="dxa"/>
            <w:shd w:val="clear" w:color="auto" w:fill="auto"/>
            <w:vAlign w:val="center"/>
            <w:hideMark/>
            <w:tcPrChange w:id="6668" w:author="Namita Sivasankaran" w:date="2016-11-04T11:51:00Z">
              <w:tcPr>
                <w:tcW w:w="2264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6669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6670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Numeric</w:t>
            </w:r>
          </w:p>
        </w:tc>
        <w:tc>
          <w:tcPr>
            <w:tcW w:w="1280" w:type="dxa"/>
            <w:shd w:val="clear" w:color="auto" w:fill="auto"/>
            <w:vAlign w:val="center"/>
            <w:hideMark/>
            <w:tcPrChange w:id="6671" w:author="Namita Sivasankaran" w:date="2016-11-04T11:51:00Z">
              <w:tcPr>
                <w:tcW w:w="1280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6672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6673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Yes</w:t>
            </w:r>
          </w:p>
        </w:tc>
        <w:tc>
          <w:tcPr>
            <w:tcW w:w="1389" w:type="dxa"/>
            <w:shd w:val="clear" w:color="auto" w:fill="auto"/>
            <w:vAlign w:val="center"/>
            <w:hideMark/>
            <w:tcPrChange w:id="6674" w:author="Namita Sivasankaran" w:date="2016-11-04T11:51:00Z">
              <w:tcPr>
                <w:tcW w:w="1417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6675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6676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 </w:t>
            </w:r>
          </w:p>
        </w:tc>
        <w:tc>
          <w:tcPr>
            <w:tcW w:w="2253" w:type="dxa"/>
            <w:shd w:val="clear" w:color="auto" w:fill="auto"/>
            <w:vAlign w:val="center"/>
            <w:hideMark/>
            <w:tcPrChange w:id="6677" w:author="Namita Sivasankaran" w:date="2016-11-04T11:51:00Z">
              <w:tcPr>
                <w:tcW w:w="2268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6678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6679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From Screening</w:t>
            </w:r>
          </w:p>
        </w:tc>
      </w:tr>
      <w:tr w:rsidR="006C38DA" w:rsidRPr="006C38DA" w:rsidTr="00461502">
        <w:trPr>
          <w:trHeight w:val="300"/>
          <w:trPrChange w:id="6680" w:author="Namita Sivasankaran" w:date="2016-11-04T11:51:00Z">
            <w:trPr>
              <w:trHeight w:val="300"/>
            </w:trPr>
          </w:trPrChange>
        </w:trPr>
        <w:tc>
          <w:tcPr>
            <w:tcW w:w="1294" w:type="dxa"/>
            <w:vMerge/>
            <w:vAlign w:val="center"/>
            <w:hideMark/>
            <w:tcPrChange w:id="6681" w:author="Namita Sivasankaran" w:date="2016-11-04T11:51:00Z">
              <w:tcPr>
                <w:tcW w:w="1323" w:type="dxa"/>
                <w:gridSpan w:val="3"/>
                <w:vMerge/>
                <w:tcBorders>
                  <w:top w:val="nil"/>
                  <w:left w:val="single" w:sz="8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6682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824" w:type="dxa"/>
            <w:vMerge/>
            <w:vAlign w:val="center"/>
            <w:hideMark/>
            <w:tcPrChange w:id="6683" w:author="Namita Sivasankaran" w:date="2016-11-04T11:51:00Z">
              <w:tcPr>
                <w:tcW w:w="1628" w:type="dxa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6684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418" w:type="dxa"/>
            <w:gridSpan w:val="3"/>
            <w:vMerge/>
            <w:vAlign w:val="center"/>
            <w:hideMark/>
            <w:tcPrChange w:id="6685" w:author="Namita Sivasankaran" w:date="2016-11-04T11:51:00Z">
              <w:tcPr>
                <w:tcW w:w="1231" w:type="dxa"/>
                <w:gridSpan w:val="3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6686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3260" w:type="dxa"/>
            <w:shd w:val="clear" w:color="auto" w:fill="auto"/>
            <w:vAlign w:val="center"/>
            <w:hideMark/>
            <w:tcPrChange w:id="6687" w:author="Namita Sivasankaran" w:date="2016-11-04T11:51:00Z">
              <w:tcPr>
                <w:tcW w:w="3189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6688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6689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EMI Requested</w:t>
            </w:r>
          </w:p>
        </w:tc>
        <w:tc>
          <w:tcPr>
            <w:tcW w:w="1882" w:type="dxa"/>
            <w:shd w:val="clear" w:color="auto" w:fill="auto"/>
            <w:vAlign w:val="center"/>
            <w:hideMark/>
            <w:tcPrChange w:id="6690" w:author="Namita Sivasankaran" w:date="2016-11-04T11:51:00Z">
              <w:tcPr>
                <w:tcW w:w="2264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6691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6692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Numeric</w:t>
            </w:r>
          </w:p>
        </w:tc>
        <w:tc>
          <w:tcPr>
            <w:tcW w:w="1280" w:type="dxa"/>
            <w:shd w:val="clear" w:color="auto" w:fill="auto"/>
            <w:vAlign w:val="center"/>
            <w:hideMark/>
            <w:tcPrChange w:id="6693" w:author="Namita Sivasankaran" w:date="2016-11-04T11:51:00Z">
              <w:tcPr>
                <w:tcW w:w="1280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6694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6695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Yes</w:t>
            </w:r>
          </w:p>
        </w:tc>
        <w:tc>
          <w:tcPr>
            <w:tcW w:w="1389" w:type="dxa"/>
            <w:shd w:val="clear" w:color="auto" w:fill="auto"/>
            <w:vAlign w:val="center"/>
            <w:hideMark/>
            <w:tcPrChange w:id="6696" w:author="Namita Sivasankaran" w:date="2016-11-04T11:51:00Z">
              <w:tcPr>
                <w:tcW w:w="1417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6697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6698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 </w:t>
            </w:r>
          </w:p>
        </w:tc>
        <w:tc>
          <w:tcPr>
            <w:tcW w:w="2253" w:type="dxa"/>
            <w:shd w:val="clear" w:color="auto" w:fill="auto"/>
            <w:vAlign w:val="center"/>
            <w:hideMark/>
            <w:tcPrChange w:id="6699" w:author="Namita Sivasankaran" w:date="2016-11-04T11:51:00Z">
              <w:tcPr>
                <w:tcW w:w="2268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6700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6701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From Screening</w:t>
            </w:r>
          </w:p>
        </w:tc>
      </w:tr>
      <w:tr w:rsidR="006C38DA" w:rsidRPr="006C38DA" w:rsidTr="00461502">
        <w:trPr>
          <w:trHeight w:val="300"/>
          <w:trPrChange w:id="6702" w:author="Namita Sivasankaran" w:date="2016-11-04T11:51:00Z">
            <w:trPr>
              <w:trHeight w:val="300"/>
            </w:trPr>
          </w:trPrChange>
        </w:trPr>
        <w:tc>
          <w:tcPr>
            <w:tcW w:w="1294" w:type="dxa"/>
            <w:vMerge/>
            <w:vAlign w:val="center"/>
            <w:hideMark/>
            <w:tcPrChange w:id="6703" w:author="Namita Sivasankaran" w:date="2016-11-04T11:51:00Z">
              <w:tcPr>
                <w:tcW w:w="1323" w:type="dxa"/>
                <w:gridSpan w:val="3"/>
                <w:vMerge/>
                <w:tcBorders>
                  <w:top w:val="nil"/>
                  <w:left w:val="single" w:sz="8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6704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824" w:type="dxa"/>
            <w:vMerge/>
            <w:vAlign w:val="center"/>
            <w:hideMark/>
            <w:tcPrChange w:id="6705" w:author="Namita Sivasankaran" w:date="2016-11-04T11:51:00Z">
              <w:tcPr>
                <w:tcW w:w="1628" w:type="dxa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6706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418" w:type="dxa"/>
            <w:gridSpan w:val="3"/>
            <w:vMerge/>
            <w:vAlign w:val="center"/>
            <w:hideMark/>
            <w:tcPrChange w:id="6707" w:author="Namita Sivasankaran" w:date="2016-11-04T11:51:00Z">
              <w:tcPr>
                <w:tcW w:w="1231" w:type="dxa"/>
                <w:gridSpan w:val="3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6708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3260" w:type="dxa"/>
            <w:shd w:val="clear" w:color="auto" w:fill="auto"/>
            <w:vAlign w:val="center"/>
            <w:hideMark/>
            <w:tcPrChange w:id="6709" w:author="Namita Sivasankaran" w:date="2016-11-04T11:51:00Z">
              <w:tcPr>
                <w:tcW w:w="3189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6710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6711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EMI Payment Date Requested</w:t>
            </w:r>
          </w:p>
        </w:tc>
        <w:tc>
          <w:tcPr>
            <w:tcW w:w="1882" w:type="dxa"/>
            <w:shd w:val="clear" w:color="auto" w:fill="auto"/>
            <w:vAlign w:val="center"/>
            <w:hideMark/>
            <w:tcPrChange w:id="6712" w:author="Namita Sivasankaran" w:date="2016-11-04T11:51:00Z">
              <w:tcPr>
                <w:tcW w:w="2264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6713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6714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Date</w:t>
            </w:r>
          </w:p>
        </w:tc>
        <w:tc>
          <w:tcPr>
            <w:tcW w:w="1280" w:type="dxa"/>
            <w:shd w:val="clear" w:color="auto" w:fill="auto"/>
            <w:vAlign w:val="center"/>
            <w:hideMark/>
            <w:tcPrChange w:id="6715" w:author="Namita Sivasankaran" w:date="2016-11-04T11:51:00Z">
              <w:tcPr>
                <w:tcW w:w="1280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6716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6717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 </w:t>
            </w:r>
          </w:p>
        </w:tc>
        <w:tc>
          <w:tcPr>
            <w:tcW w:w="1389" w:type="dxa"/>
            <w:shd w:val="clear" w:color="auto" w:fill="auto"/>
            <w:vAlign w:val="center"/>
            <w:hideMark/>
            <w:tcPrChange w:id="6718" w:author="Namita Sivasankaran" w:date="2016-11-04T11:51:00Z">
              <w:tcPr>
                <w:tcW w:w="1417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6719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6720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 </w:t>
            </w:r>
          </w:p>
        </w:tc>
        <w:tc>
          <w:tcPr>
            <w:tcW w:w="2253" w:type="dxa"/>
            <w:shd w:val="clear" w:color="auto" w:fill="auto"/>
            <w:vAlign w:val="center"/>
            <w:hideMark/>
            <w:tcPrChange w:id="6721" w:author="Namita Sivasankaran" w:date="2016-11-04T11:51:00Z">
              <w:tcPr>
                <w:tcW w:w="2268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6722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6723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From Screening</w:t>
            </w:r>
          </w:p>
        </w:tc>
      </w:tr>
      <w:tr w:rsidR="006C38DA" w:rsidRPr="006C38DA" w:rsidTr="004C203B">
        <w:trPr>
          <w:trHeight w:val="196"/>
          <w:trPrChange w:id="6724" w:author="Namita Sivasankaran" w:date="2016-11-04T12:00:00Z">
            <w:trPr>
              <w:trHeight w:val="300"/>
            </w:trPr>
          </w:trPrChange>
        </w:trPr>
        <w:tc>
          <w:tcPr>
            <w:tcW w:w="1294" w:type="dxa"/>
            <w:vMerge/>
            <w:vAlign w:val="center"/>
            <w:hideMark/>
            <w:tcPrChange w:id="6725" w:author="Namita Sivasankaran" w:date="2016-11-04T12:00:00Z">
              <w:tcPr>
                <w:tcW w:w="1323" w:type="dxa"/>
                <w:gridSpan w:val="3"/>
                <w:vMerge/>
                <w:tcBorders>
                  <w:top w:val="nil"/>
                  <w:left w:val="single" w:sz="8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6726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824" w:type="dxa"/>
            <w:vMerge/>
            <w:vAlign w:val="center"/>
            <w:hideMark/>
            <w:tcPrChange w:id="6727" w:author="Namita Sivasankaran" w:date="2016-11-04T12:00:00Z">
              <w:tcPr>
                <w:tcW w:w="1628" w:type="dxa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6728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1418" w:type="dxa"/>
            <w:gridSpan w:val="3"/>
            <w:vMerge/>
            <w:vAlign w:val="center"/>
            <w:hideMark/>
            <w:tcPrChange w:id="6729" w:author="Namita Sivasankaran" w:date="2016-11-04T12:00:00Z">
              <w:tcPr>
                <w:tcW w:w="1231" w:type="dxa"/>
                <w:gridSpan w:val="3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b/>
                <w:color w:val="000000"/>
                <w:sz w:val="22"/>
                <w:szCs w:val="22"/>
                <w:lang w:val="en-IN" w:eastAsia="en-IN"/>
                <w:rPrChange w:id="6730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</w:p>
        </w:tc>
        <w:tc>
          <w:tcPr>
            <w:tcW w:w="3260" w:type="dxa"/>
            <w:shd w:val="clear" w:color="auto" w:fill="auto"/>
            <w:vAlign w:val="center"/>
            <w:hideMark/>
            <w:tcPrChange w:id="6731" w:author="Namita Sivasankaran" w:date="2016-11-04T12:00:00Z">
              <w:tcPr>
                <w:tcW w:w="3189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6732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6733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Product Type</w:t>
            </w:r>
          </w:p>
        </w:tc>
        <w:tc>
          <w:tcPr>
            <w:tcW w:w="1882" w:type="dxa"/>
            <w:shd w:val="clear" w:color="auto" w:fill="auto"/>
            <w:vAlign w:val="center"/>
            <w:hideMark/>
            <w:tcPrChange w:id="6734" w:author="Namita Sivasankaran" w:date="2016-11-04T12:00:00Z">
              <w:tcPr>
                <w:tcW w:w="2264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6735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6736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dropdown</w:t>
            </w:r>
          </w:p>
        </w:tc>
        <w:tc>
          <w:tcPr>
            <w:tcW w:w="1280" w:type="dxa"/>
            <w:shd w:val="clear" w:color="auto" w:fill="auto"/>
            <w:vAlign w:val="center"/>
            <w:hideMark/>
            <w:tcPrChange w:id="6737" w:author="Namita Sivasankaran" w:date="2016-11-04T12:00:00Z">
              <w:tcPr>
                <w:tcW w:w="1280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6738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6739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 </w:t>
            </w:r>
          </w:p>
        </w:tc>
        <w:tc>
          <w:tcPr>
            <w:tcW w:w="1389" w:type="dxa"/>
            <w:shd w:val="clear" w:color="auto" w:fill="auto"/>
            <w:vAlign w:val="center"/>
            <w:hideMark/>
            <w:tcPrChange w:id="6740" w:author="Namita Sivasankaran" w:date="2016-11-04T12:00:00Z">
              <w:tcPr>
                <w:tcW w:w="1417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6741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6742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 </w:t>
            </w:r>
          </w:p>
        </w:tc>
        <w:tc>
          <w:tcPr>
            <w:tcW w:w="2253" w:type="dxa"/>
            <w:shd w:val="clear" w:color="auto" w:fill="auto"/>
            <w:vAlign w:val="center"/>
            <w:hideMark/>
            <w:tcPrChange w:id="6743" w:author="Namita Sivasankaran" w:date="2016-11-04T12:00:00Z">
              <w:tcPr>
                <w:tcW w:w="2268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6744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6745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From Screening</w:t>
            </w:r>
          </w:p>
        </w:tc>
      </w:tr>
      <w:tr w:rsidR="006C38DA" w:rsidRPr="006C38DA" w:rsidTr="004C203B">
        <w:trPr>
          <w:trHeight w:val="173"/>
          <w:trPrChange w:id="6746" w:author="Namita Sivasankaran" w:date="2016-11-04T12:00:00Z">
            <w:trPr>
              <w:trHeight w:val="315"/>
            </w:trPr>
          </w:trPrChange>
        </w:trPr>
        <w:tc>
          <w:tcPr>
            <w:tcW w:w="1294" w:type="dxa"/>
            <w:shd w:val="clear" w:color="auto" w:fill="auto"/>
            <w:vAlign w:val="center"/>
            <w:hideMark/>
            <w:tcPrChange w:id="6747" w:author="Namita Sivasankaran" w:date="2016-11-04T12:00:00Z">
              <w:tcPr>
                <w:tcW w:w="1323" w:type="dxa"/>
                <w:gridSpan w:val="3"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b/>
                <w:color w:val="000000"/>
                <w:sz w:val="22"/>
                <w:szCs w:val="22"/>
                <w:lang w:val="en-IN" w:eastAsia="en-IN"/>
                <w:rPrChange w:id="6748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b/>
                <w:color w:val="000000"/>
                <w:sz w:val="22"/>
                <w:szCs w:val="22"/>
                <w:lang w:val="en-IN" w:eastAsia="en-IN"/>
                <w:rPrChange w:id="6749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Remarks</w:t>
            </w:r>
          </w:p>
        </w:tc>
        <w:tc>
          <w:tcPr>
            <w:tcW w:w="1824" w:type="dxa"/>
            <w:shd w:val="clear" w:color="auto" w:fill="auto"/>
            <w:vAlign w:val="center"/>
            <w:hideMark/>
            <w:tcPrChange w:id="6750" w:author="Namita Sivasankaran" w:date="2016-11-04T12:00:00Z">
              <w:tcPr>
                <w:tcW w:w="1628" w:type="dxa"/>
                <w:tcBorders>
                  <w:top w:val="nil"/>
                  <w:left w:val="nil"/>
                  <w:bottom w:val="single" w:sz="8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b/>
                <w:color w:val="000000"/>
                <w:sz w:val="22"/>
                <w:szCs w:val="22"/>
                <w:lang w:val="en-IN" w:eastAsia="en-IN"/>
                <w:rPrChange w:id="6751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b/>
                <w:color w:val="000000"/>
                <w:sz w:val="22"/>
                <w:szCs w:val="22"/>
                <w:lang w:val="en-IN" w:eastAsia="en-IN"/>
                <w:rPrChange w:id="6752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 </w:t>
            </w:r>
          </w:p>
        </w:tc>
        <w:tc>
          <w:tcPr>
            <w:tcW w:w="1418" w:type="dxa"/>
            <w:gridSpan w:val="3"/>
            <w:shd w:val="clear" w:color="auto" w:fill="auto"/>
            <w:vAlign w:val="center"/>
            <w:hideMark/>
            <w:tcPrChange w:id="6753" w:author="Namita Sivasankaran" w:date="2016-11-04T12:00:00Z">
              <w:tcPr>
                <w:tcW w:w="1231" w:type="dxa"/>
                <w:gridSpan w:val="3"/>
                <w:tcBorders>
                  <w:top w:val="nil"/>
                  <w:left w:val="nil"/>
                  <w:bottom w:val="single" w:sz="8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b/>
                <w:color w:val="000000"/>
                <w:sz w:val="22"/>
                <w:szCs w:val="22"/>
                <w:lang w:val="en-IN" w:eastAsia="en-IN"/>
                <w:rPrChange w:id="6754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b/>
                <w:color w:val="000000"/>
                <w:sz w:val="22"/>
                <w:szCs w:val="22"/>
                <w:lang w:val="en-IN" w:eastAsia="en-IN"/>
                <w:rPrChange w:id="6755" w:author="Namita Sivasankaran" w:date="2016-11-04T11:40:00Z">
                  <w:rPr>
                    <w:b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 </w:t>
            </w:r>
          </w:p>
        </w:tc>
        <w:tc>
          <w:tcPr>
            <w:tcW w:w="3260" w:type="dxa"/>
            <w:shd w:val="clear" w:color="auto" w:fill="auto"/>
            <w:vAlign w:val="center"/>
            <w:hideMark/>
            <w:tcPrChange w:id="6756" w:author="Namita Sivasankaran" w:date="2016-11-04T12:00:00Z">
              <w:tcPr>
                <w:tcW w:w="3189" w:type="dxa"/>
                <w:gridSpan w:val="3"/>
                <w:tcBorders>
                  <w:top w:val="nil"/>
                  <w:left w:val="nil"/>
                  <w:bottom w:val="single" w:sz="8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6757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6758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Remarks</w:t>
            </w:r>
          </w:p>
        </w:tc>
        <w:tc>
          <w:tcPr>
            <w:tcW w:w="1882" w:type="dxa"/>
            <w:shd w:val="clear" w:color="auto" w:fill="auto"/>
            <w:vAlign w:val="center"/>
            <w:hideMark/>
            <w:tcPrChange w:id="6759" w:author="Namita Sivasankaran" w:date="2016-11-04T12:00:00Z">
              <w:tcPr>
                <w:tcW w:w="2264" w:type="dxa"/>
                <w:gridSpan w:val="3"/>
                <w:tcBorders>
                  <w:top w:val="nil"/>
                  <w:left w:val="nil"/>
                  <w:bottom w:val="single" w:sz="8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6760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6761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Free Text</w:t>
            </w:r>
          </w:p>
        </w:tc>
        <w:tc>
          <w:tcPr>
            <w:tcW w:w="1280" w:type="dxa"/>
            <w:shd w:val="clear" w:color="auto" w:fill="auto"/>
            <w:vAlign w:val="center"/>
            <w:hideMark/>
            <w:tcPrChange w:id="6762" w:author="Namita Sivasankaran" w:date="2016-11-04T12:00:00Z">
              <w:tcPr>
                <w:tcW w:w="1280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6763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6764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Yes</w:t>
            </w:r>
          </w:p>
        </w:tc>
        <w:tc>
          <w:tcPr>
            <w:tcW w:w="1389" w:type="dxa"/>
            <w:shd w:val="clear" w:color="auto" w:fill="auto"/>
            <w:vAlign w:val="center"/>
            <w:hideMark/>
            <w:tcPrChange w:id="6765" w:author="Namita Sivasankaran" w:date="2016-11-04T12:00:00Z">
              <w:tcPr>
                <w:tcW w:w="1417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6766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6767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 </w:t>
            </w:r>
          </w:p>
        </w:tc>
        <w:tc>
          <w:tcPr>
            <w:tcW w:w="2253" w:type="dxa"/>
            <w:shd w:val="clear" w:color="auto" w:fill="auto"/>
            <w:vAlign w:val="center"/>
            <w:hideMark/>
            <w:tcPrChange w:id="6768" w:author="Namita Sivasankaran" w:date="2016-11-04T12:00:00Z">
              <w:tcPr>
                <w:tcW w:w="2268" w:type="dxa"/>
                <w:gridSpan w:val="3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668B1" w:rsidRPr="006C38DA" w:rsidRDefault="006668B1" w:rsidP="006668B1">
            <w:pPr>
              <w:rPr>
                <w:color w:val="000000"/>
                <w:sz w:val="22"/>
                <w:szCs w:val="22"/>
                <w:lang w:val="en-IN" w:eastAsia="en-IN"/>
                <w:rPrChange w:id="6769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</w:pPr>
            <w:r w:rsidRPr="006C38DA">
              <w:rPr>
                <w:color w:val="000000"/>
                <w:sz w:val="22"/>
                <w:szCs w:val="22"/>
                <w:lang w:val="en-IN" w:eastAsia="en-IN"/>
                <w:rPrChange w:id="6770" w:author="Namita Sivasankaran" w:date="2016-11-04T11:40:00Z">
                  <w:rPr>
                    <w:rFonts w:ascii="Calibri" w:hAnsi="Calibri"/>
                    <w:color w:val="000000"/>
                    <w:sz w:val="24"/>
                    <w:szCs w:val="24"/>
                    <w:lang w:val="en-IN" w:eastAsia="en-IN"/>
                  </w:rPr>
                </w:rPrChange>
              </w:rPr>
              <w:t> </w:t>
            </w:r>
          </w:p>
        </w:tc>
      </w:tr>
    </w:tbl>
    <w:p w:rsidR="00D22280" w:rsidRPr="00C8540F" w:rsidRDefault="00D22280" w:rsidP="002523C6">
      <w:pPr>
        <w:ind w:left="1080"/>
        <w:sectPr w:rsidR="00D22280" w:rsidRPr="00C8540F" w:rsidSect="00B90B56">
          <w:pgSz w:w="16838" w:h="11899" w:orient="landscape"/>
          <w:pgMar w:top="720" w:right="720" w:bottom="568" w:left="720" w:header="1560" w:footer="567" w:gutter="0"/>
          <w:cols w:space="720"/>
          <w:docGrid w:linePitch="360"/>
        </w:sectPr>
      </w:pPr>
    </w:p>
    <w:p w:rsidR="00925CF6" w:rsidRPr="00CD0572" w:rsidRDefault="00B42412" w:rsidP="005E2107">
      <w:pPr>
        <w:pStyle w:val="Heading2"/>
        <w:keepNext w:val="0"/>
        <w:keepLines w:val="0"/>
        <w:numPr>
          <w:ilvl w:val="1"/>
          <w:numId w:val="10"/>
        </w:numPr>
        <w:spacing w:line="271" w:lineRule="auto"/>
        <w:rPr>
          <w:rFonts w:ascii="Times New Roman" w:hAnsi="Times New Roman" w:cs="Times New Roman"/>
          <w:b w:val="0"/>
          <w:bCs w:val="0"/>
          <w:smallCaps/>
          <w:color w:val="auto"/>
          <w:sz w:val="28"/>
          <w:szCs w:val="28"/>
        </w:rPr>
      </w:pPr>
      <w:bookmarkStart w:id="6771" w:name="_Toc466024734"/>
      <w:r w:rsidRPr="00CD0572">
        <w:rPr>
          <w:rFonts w:ascii="Times New Roman" w:hAnsi="Times New Roman" w:cs="Times New Roman"/>
          <w:b w:val="0"/>
          <w:bCs w:val="0"/>
          <w:smallCaps/>
          <w:color w:val="auto"/>
          <w:sz w:val="28"/>
          <w:szCs w:val="28"/>
        </w:rPr>
        <w:lastRenderedPageBreak/>
        <w:t>Screenshots</w:t>
      </w:r>
      <w:bookmarkEnd w:id="6771"/>
    </w:p>
    <w:p w:rsidR="00CC7692" w:rsidRPr="00C8540F" w:rsidRDefault="00CC7692" w:rsidP="00CC7692"/>
    <w:p w:rsidR="00CC7692" w:rsidRPr="00C8540F" w:rsidRDefault="005D2FA6" w:rsidP="00CC7692">
      <w:pPr>
        <w:rPr>
          <w:sz w:val="24"/>
        </w:rPr>
      </w:pPr>
      <w:r w:rsidRPr="00C8540F">
        <w:rPr>
          <w:sz w:val="24"/>
        </w:rPr>
        <w:t>UI layout:</w:t>
      </w:r>
    </w:p>
    <w:p w:rsidR="009115DB" w:rsidRDefault="009115DB" w:rsidP="00CC7692">
      <w:pPr>
        <w:rPr>
          <w:sz w:val="24"/>
        </w:rPr>
      </w:pPr>
      <w:r w:rsidRPr="00D5517C">
        <w:rPr>
          <w:sz w:val="24"/>
        </w:rPr>
        <w:t xml:space="preserve">To add </w:t>
      </w:r>
      <w:r w:rsidR="006668B1">
        <w:rPr>
          <w:sz w:val="24"/>
        </w:rPr>
        <w:t>Remarks</w:t>
      </w:r>
      <w:r w:rsidRPr="00D5517C">
        <w:rPr>
          <w:sz w:val="24"/>
        </w:rPr>
        <w:t>, click on + button.</w:t>
      </w:r>
    </w:p>
    <w:p w:rsidR="001E4BFA" w:rsidRDefault="001E4BFA" w:rsidP="00CC7692">
      <w:pPr>
        <w:rPr>
          <w:sz w:val="24"/>
        </w:rPr>
      </w:pPr>
    </w:p>
    <w:p w:rsidR="001E4BFA" w:rsidRPr="00D5517C" w:rsidRDefault="008D6E50" w:rsidP="00CC7692">
      <w:pPr>
        <w:rPr>
          <w:sz w:val="24"/>
        </w:rPr>
      </w:pPr>
      <w:ins w:id="6772" w:author="Swapnil Agrawal | IFMR Rural Finance" w:date="2016-10-27T14:07:00Z">
        <w:r>
          <w:rPr>
            <w:sz w:val="24"/>
          </w:rPr>
          <w:t xml:space="preserve"> </w:t>
        </w:r>
      </w:ins>
      <w:ins w:id="6773" w:author="Swapnil Agrawal | IFMR Rural Finance" w:date="2016-10-27T14:50:00Z">
        <w:r w:rsidR="00610C55">
          <w:rPr>
            <w:sz w:val="24"/>
          </w:rPr>
          <w:t xml:space="preserve">     </w:t>
        </w:r>
      </w:ins>
      <w:ins w:id="6774" w:author="Swapnil Agrawal | IFMR Rural Finance" w:date="2016-10-27T14:07:00Z">
        <w:r>
          <w:rPr>
            <w:sz w:val="24"/>
          </w:rPr>
          <w:t xml:space="preserve">  </w:t>
        </w:r>
      </w:ins>
      <w:r w:rsidR="001E4BFA">
        <w:rPr>
          <w:noProof/>
          <w:lang w:val="en-IN" w:eastAsia="en-IN"/>
        </w:rPr>
        <w:drawing>
          <wp:inline distT="0" distB="0" distL="0" distR="0" wp14:anchorId="40AC5477" wp14:editId="2E31225D">
            <wp:extent cx="3242930" cy="3608949"/>
            <wp:effectExtent l="0" t="0" r="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241738" cy="3607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5DB" w:rsidRPr="00C8540F" w:rsidRDefault="009115DB" w:rsidP="00CC7692">
      <w:pPr>
        <w:rPr>
          <w:sz w:val="28"/>
        </w:rPr>
      </w:pPr>
    </w:p>
    <w:p w:rsidR="009115DB" w:rsidRPr="00C8540F" w:rsidRDefault="004C203B" w:rsidP="00CC7692">
      <w:pPr>
        <w:rPr>
          <w:sz w:val="28"/>
        </w:rPr>
      </w:pPr>
      <w:ins w:id="6775" w:author="Namita Sivasankaran" w:date="2016-11-04T12:02:00Z">
        <w:r>
          <w:rPr>
            <w:noProof/>
            <w:sz w:val="28"/>
            <w:lang w:val="en-IN" w:eastAsia="en-IN"/>
          </w:rPr>
          <mc:AlternateContent>
            <mc:Choice Requires="wps">
              <w:drawing>
                <wp:anchor distT="0" distB="0" distL="114300" distR="114300" simplePos="0" relativeHeight="251667456" behindDoc="0" locked="0" layoutInCell="1" allowOverlap="1">
                  <wp:simplePos x="0" y="0"/>
                  <wp:positionH relativeFrom="column">
                    <wp:posOffset>3710763</wp:posOffset>
                  </wp:positionH>
                  <wp:positionV relativeFrom="paragraph">
                    <wp:posOffset>1878300</wp:posOffset>
                  </wp:positionV>
                  <wp:extent cx="1605516" cy="414670"/>
                  <wp:effectExtent l="0" t="0" r="13970" b="23495"/>
                  <wp:wrapNone/>
                  <wp:docPr id="8" name="Text Box 8"/>
                  <wp:cNvGraphicFramePr/>
                  <a:graphic xmlns:a="http://schemas.openxmlformats.org/drawingml/2006/main">
                    <a:graphicData uri="http://schemas.microsoft.com/office/word/2010/wordprocessingShape">
                      <wps:wsp>
                        <wps:cNvSpPr txBox="1"/>
                        <wps:spPr>
                          <a:xfrm>
                            <a:off x="0" y="0"/>
                            <a:ext cx="1605516" cy="41467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4C203B" w:rsidRPr="004C203B" w:rsidRDefault="004C203B">
                              <w:pPr>
                                <w:rPr>
                                  <w:color w:val="FF0000"/>
                                  <w:rPrChange w:id="6776" w:author="Namita Sivasankaran" w:date="2016-11-04T12:02:00Z">
                                    <w:rPr/>
                                  </w:rPrChange>
                                </w:rPr>
                              </w:pPr>
                              <w:ins w:id="6777" w:author="Namita Sivasankaran" w:date="2016-11-04T12:02:00Z">
                                <w:r w:rsidRPr="004C203B">
                                  <w:rPr>
                                    <w:color w:val="FF0000"/>
                                    <w:rPrChange w:id="6778" w:author="Namita Sivasankaran" w:date="2016-11-04T12:02:00Z">
                                      <w:rPr/>
                                    </w:rPrChange>
                                  </w:rPr>
                                  <w:t>Provide for Accept, Reject, Hold and Send Back</w:t>
                                </w:r>
                              </w:ins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mc:Choice>
            <mc:Fallback>
              <w:pict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8" o:spid="_x0000_s1026" type="#_x0000_t202" style="position:absolute;margin-left:292.2pt;margin-top:147.9pt;width:126.4pt;height:32.6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" fillcolor="white [3201]" strokeweight=".5pt">
                  <v:textbox>
                    <w:txbxContent>
                      <w:p w:rsidR="004C203B" w:rsidRPr="004C203B" w:rsidRDefault="004C203B">
                        <w:pPr>
                          <w:rPr>
                            <w:color w:val="FF0000"/>
                            <w:rPrChange w:id="6779" w:author="Namita Sivasankaran" w:date="2016-11-04T12:02:00Z">
                              <w:rPr/>
                            </w:rPrChange>
                          </w:rPr>
                        </w:pPr>
                        <w:ins w:id="6780" w:author="Namita Sivasankaran" w:date="2016-11-04T12:02:00Z">
                          <w:r w:rsidRPr="004C203B">
                            <w:rPr>
                              <w:color w:val="FF0000"/>
                              <w:rPrChange w:id="6781" w:author="Namita Sivasankaran" w:date="2016-11-04T12:02:00Z">
                                <w:rPr/>
                              </w:rPrChange>
                            </w:rPr>
                            <w:t>Provide for Accept, Reject, Hold and Send Back</w:t>
                          </w:r>
                        </w:ins>
                      </w:p>
                    </w:txbxContent>
                  </v:textbox>
                </v:shape>
              </w:pict>
            </mc:Fallback>
          </mc:AlternateContent>
        </w:r>
      </w:ins>
      <w:ins w:id="6782" w:author="Swapnil Agrawal | IFMR Rural Finance" w:date="2016-10-27T14:50:00Z">
        <w:r w:rsidR="00610C55">
          <w:rPr>
            <w:sz w:val="28"/>
          </w:rPr>
          <w:t xml:space="preserve">    </w:t>
        </w:r>
      </w:ins>
      <w:r w:rsidR="006668B1">
        <w:rPr>
          <w:noProof/>
          <w:lang w:val="en-IN" w:eastAsia="en-IN"/>
        </w:rPr>
        <w:drawing>
          <wp:inline distT="0" distB="0" distL="0" distR="0" wp14:anchorId="2E00080D" wp14:editId="5241B263">
            <wp:extent cx="3434316" cy="3764974"/>
            <wp:effectExtent l="0" t="0" r="0" b="698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444432" cy="3776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5DB" w:rsidRPr="00C8540F" w:rsidRDefault="009115DB" w:rsidP="00CC7692">
      <w:pPr>
        <w:rPr>
          <w:sz w:val="28"/>
        </w:rPr>
      </w:pPr>
    </w:p>
    <w:p w:rsidR="009115DB" w:rsidRPr="00C8540F" w:rsidRDefault="00F24568" w:rsidP="00CC7692">
      <w:pPr>
        <w:rPr>
          <w:b/>
          <w:sz w:val="28"/>
        </w:rPr>
      </w:pPr>
      <w:r w:rsidRPr="00C8540F">
        <w:rPr>
          <w:b/>
          <w:sz w:val="28"/>
        </w:rPr>
        <w:lastRenderedPageBreak/>
        <w:t xml:space="preserve">4.2.1 </w:t>
      </w:r>
      <w:r w:rsidR="009115DB" w:rsidRPr="00C8540F">
        <w:rPr>
          <w:b/>
          <w:sz w:val="28"/>
        </w:rPr>
        <w:t>Applicant</w:t>
      </w:r>
    </w:p>
    <w:p w:rsidR="009115DB" w:rsidRPr="00D5517C" w:rsidRDefault="009115DB" w:rsidP="00CC7692">
      <w:pPr>
        <w:rPr>
          <w:sz w:val="24"/>
        </w:rPr>
      </w:pPr>
    </w:p>
    <w:p w:rsidR="009115DB" w:rsidRPr="00D5517C" w:rsidRDefault="006668B1" w:rsidP="00CC7692">
      <w:pPr>
        <w:rPr>
          <w:sz w:val="24"/>
        </w:rPr>
      </w:pPr>
      <w:r>
        <w:rPr>
          <w:sz w:val="24"/>
        </w:rPr>
        <w:t>Screening Review</w:t>
      </w:r>
      <w:r w:rsidR="009115DB" w:rsidRPr="00D5517C">
        <w:rPr>
          <w:sz w:val="24"/>
        </w:rPr>
        <w:t xml:space="preserve"> </w:t>
      </w:r>
      <w:r w:rsidR="00F24568" w:rsidRPr="00D5517C">
        <w:rPr>
          <w:sz w:val="24"/>
        </w:rPr>
        <w:t xml:space="preserve">will start with </w:t>
      </w:r>
      <w:del w:id="6783" w:author="Swapnil Agrawal | IFMR Rural Finance" w:date="2016-10-27T12:58:00Z">
        <w:r w:rsidR="00F24568" w:rsidRPr="00D5517C" w:rsidDel="006002FC">
          <w:rPr>
            <w:sz w:val="24"/>
          </w:rPr>
          <w:delText>Applicant</w:delText>
        </w:r>
      </w:del>
      <w:ins w:id="6784" w:author="Swapnil Agrawal | IFMR Rural Finance" w:date="2016-10-27T12:58:00Z">
        <w:r w:rsidR="006002FC">
          <w:rPr>
            <w:sz w:val="24"/>
          </w:rPr>
          <w:t>Summary</w:t>
        </w:r>
      </w:ins>
    </w:p>
    <w:p w:rsidR="009115DB" w:rsidRPr="00C8540F" w:rsidRDefault="009115DB" w:rsidP="00CC7692">
      <w:pPr>
        <w:rPr>
          <w:sz w:val="28"/>
        </w:rPr>
      </w:pPr>
    </w:p>
    <w:p w:rsidR="009115DB" w:rsidRPr="00C8540F" w:rsidRDefault="008D6E50" w:rsidP="00CC7692">
      <w:pPr>
        <w:rPr>
          <w:sz w:val="28"/>
        </w:rPr>
      </w:pPr>
      <w:ins w:id="6785" w:author="Swapnil Agrawal | IFMR Rural Finance" w:date="2016-10-27T14:07:00Z">
        <w:r>
          <w:rPr>
            <w:sz w:val="28"/>
          </w:rPr>
          <w:t xml:space="preserve">  </w:t>
        </w:r>
      </w:ins>
      <w:ins w:id="6786" w:author="Swapnil Agrawal | IFMR Rural Finance" w:date="2016-10-27T14:50:00Z">
        <w:r w:rsidR="00610C55">
          <w:rPr>
            <w:sz w:val="28"/>
          </w:rPr>
          <w:t xml:space="preserve">  </w:t>
        </w:r>
      </w:ins>
      <w:ins w:id="6787" w:author="Swapnil Agrawal | IFMR Rural Finance" w:date="2016-10-27T14:07:00Z">
        <w:r>
          <w:rPr>
            <w:sz w:val="28"/>
          </w:rPr>
          <w:t xml:space="preserve"> </w:t>
        </w:r>
      </w:ins>
      <w:del w:id="6788" w:author="Swapnil Agrawal | IFMR Rural Finance" w:date="2016-10-27T12:52:00Z">
        <w:r w:rsidR="006668B1" w:rsidDel="006002FC">
          <w:rPr>
            <w:noProof/>
            <w:lang w:val="en-IN" w:eastAsia="en-IN"/>
          </w:rPr>
          <w:drawing>
            <wp:inline distT="0" distB="0" distL="0" distR="0" wp14:anchorId="3D656DBC" wp14:editId="772FA31B">
              <wp:extent cx="3009700" cy="3317358"/>
              <wp:effectExtent l="0" t="0" r="635" b="0"/>
              <wp:docPr id="79" name="Picture 79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"/>
                      <pic:cNvPicPr/>
                    </pic:nvPicPr>
                    <pic:blipFill>
                      <a:blip r:embed="rId20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3009700" cy="3317358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del>
      <w:ins w:id="6789" w:author="Swapnil Agrawal | IFMR Rural Finance" w:date="2016-10-27T12:57:00Z">
        <w:r w:rsidR="006002FC">
          <w:rPr>
            <w:noProof/>
            <w:lang w:val="en-IN" w:eastAsia="en-IN"/>
          </w:rPr>
          <w:drawing>
            <wp:inline distT="0" distB="0" distL="0" distR="0" wp14:anchorId="79912C87" wp14:editId="516642A2">
              <wp:extent cx="3094074" cy="3400693"/>
              <wp:effectExtent l="0" t="0" r="0" b="0"/>
              <wp:docPr id="6" name="Picture 6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"/>
                      <pic:cNvPicPr/>
                    </pic:nvPicPr>
                    <pic:blipFill>
                      <a:blip r:embed="rId21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3098842" cy="3405934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:rsidR="009115DB" w:rsidRPr="00C8540F" w:rsidRDefault="009115DB" w:rsidP="00CC7692">
      <w:pPr>
        <w:rPr>
          <w:sz w:val="28"/>
        </w:rPr>
      </w:pPr>
    </w:p>
    <w:p w:rsidR="009115DB" w:rsidRPr="00C8540F" w:rsidRDefault="009115DB" w:rsidP="00CC7692">
      <w:pPr>
        <w:rPr>
          <w:sz w:val="28"/>
        </w:rPr>
      </w:pPr>
    </w:p>
    <w:p w:rsidR="00BB5871" w:rsidRDefault="00BB5871" w:rsidP="00F24568">
      <w:pPr>
        <w:pStyle w:val="ListParagraph"/>
        <w:numPr>
          <w:ilvl w:val="3"/>
          <w:numId w:val="10"/>
        </w:numPr>
        <w:rPr>
          <w:rFonts w:ascii="Times New Roman" w:hAnsi="Times New Roman"/>
          <w:sz w:val="28"/>
        </w:rPr>
      </w:pPr>
      <w:del w:id="6790" w:author="Swapnil Agrawal | IFMR Rural Finance" w:date="2016-10-27T12:52:00Z">
        <w:r w:rsidDel="006002FC">
          <w:rPr>
            <w:rFonts w:ascii="Times New Roman" w:hAnsi="Times New Roman"/>
            <w:sz w:val="28"/>
          </w:rPr>
          <w:delText xml:space="preserve">Financial </w:delText>
        </w:r>
      </w:del>
      <w:r>
        <w:rPr>
          <w:rFonts w:ascii="Times New Roman" w:hAnsi="Times New Roman"/>
          <w:sz w:val="28"/>
        </w:rPr>
        <w:t>Summary will provide</w:t>
      </w:r>
      <w:del w:id="6791" w:author="Swapnil Agrawal | IFMR Rural Finance" w:date="2016-10-27T12:52:00Z">
        <w:r w:rsidDel="006002FC">
          <w:rPr>
            <w:rFonts w:ascii="Times New Roman" w:hAnsi="Times New Roman"/>
            <w:sz w:val="28"/>
          </w:rPr>
          <w:delText xml:space="preserve"> </w:delText>
        </w:r>
        <w:r w:rsidRPr="00C8540F" w:rsidDel="006002FC">
          <w:rPr>
            <w:rFonts w:ascii="Times New Roman" w:hAnsi="Times New Roman"/>
            <w:sz w:val="28"/>
          </w:rPr>
          <w:delText>:</w:delText>
        </w:r>
      </w:del>
      <w:r>
        <w:rPr>
          <w:rFonts w:ascii="Times New Roman" w:hAnsi="Times New Roman"/>
          <w:sz w:val="28"/>
        </w:rPr>
        <w:t xml:space="preserve"> Risk Score</w:t>
      </w:r>
      <w:ins w:id="6792" w:author="Swapnil Agrawal | IFMR Rural Finance" w:date="2016-10-27T12:52:00Z">
        <w:r w:rsidR="006002FC">
          <w:rPr>
            <w:rFonts w:ascii="Times New Roman" w:hAnsi="Times New Roman"/>
            <w:sz w:val="28"/>
          </w:rPr>
          <w:t xml:space="preserve"> &amp; CB Check Report</w:t>
        </w:r>
      </w:ins>
      <w:del w:id="6793" w:author="Swapnil Agrawal | IFMR Rural Finance" w:date="2016-10-27T12:52:00Z">
        <w:r w:rsidDel="006002FC">
          <w:rPr>
            <w:rFonts w:ascii="Times New Roman" w:hAnsi="Times New Roman"/>
            <w:sz w:val="28"/>
          </w:rPr>
          <w:delText>, Ratios &amp; Scenarios</w:delText>
        </w:r>
      </w:del>
    </w:p>
    <w:p w:rsidR="00BB5871" w:rsidRPr="00FE2285" w:rsidRDefault="006002FC" w:rsidP="00FE2285">
      <w:pPr>
        <w:ind w:left="360"/>
        <w:rPr>
          <w:sz w:val="28"/>
        </w:rPr>
      </w:pPr>
      <w:ins w:id="6794" w:author="Swapnil Agrawal | IFMR Rural Finance" w:date="2016-10-27T12:57:00Z">
        <w:r>
          <w:rPr>
            <w:noProof/>
            <w:lang w:val="en-IN" w:eastAsia="en-IN"/>
          </w:rPr>
          <w:drawing>
            <wp:inline distT="0" distB="0" distL="0" distR="0" wp14:anchorId="5B1729FA" wp14:editId="22B22F98">
              <wp:extent cx="3262390" cy="3625703"/>
              <wp:effectExtent l="0" t="0" r="0" b="0"/>
              <wp:docPr id="7" name="Picture 7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"/>
                      <pic:cNvPicPr/>
                    </pic:nvPicPr>
                    <pic:blipFill>
                      <a:blip r:embed="rId22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3263770" cy="3627236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  <w:del w:id="6795" w:author="Swapnil Agrawal | IFMR Rural Finance" w:date="2016-10-27T12:53:00Z">
        <w:r w:rsidR="00BB5871" w:rsidDel="006002FC">
          <w:rPr>
            <w:noProof/>
            <w:lang w:val="en-IN" w:eastAsia="en-IN"/>
          </w:rPr>
          <w:drawing>
            <wp:inline distT="0" distB="0" distL="0" distR="0" wp14:anchorId="28D8908B" wp14:editId="172DF26D">
              <wp:extent cx="3636335" cy="4033174"/>
              <wp:effectExtent l="0" t="0" r="2540" b="5715"/>
              <wp:docPr id="80" name="Picture 80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"/>
                      <pic:cNvPicPr/>
                    </pic:nvPicPr>
                    <pic:blipFill>
                      <a:blip r:embed="rId23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3636335" cy="4033174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del>
    </w:p>
    <w:p w:rsidR="009115DB" w:rsidRPr="00C8540F" w:rsidRDefault="00BB5871" w:rsidP="00F24568">
      <w:pPr>
        <w:pStyle w:val="ListParagraph"/>
        <w:numPr>
          <w:ilvl w:val="3"/>
          <w:numId w:val="10"/>
        </w:num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lastRenderedPageBreak/>
        <w:t>Financial Summary : Risk Score</w:t>
      </w:r>
      <w:ins w:id="6796" w:author="Sarthak Shah | IFMR Rural Finance" w:date="2016-10-26T19:33:00Z">
        <w:r w:rsidR="00462F74">
          <w:rPr>
            <w:rFonts w:ascii="Times New Roman" w:hAnsi="Times New Roman"/>
            <w:sz w:val="28"/>
          </w:rPr>
          <w:t xml:space="preserve"> Just display screening score here (Will have to discuss this further)</w:t>
        </w:r>
      </w:ins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384"/>
        <w:gridCol w:w="5443"/>
      </w:tblGrid>
      <w:tr w:rsidR="00E516DD" w:rsidTr="00BB5871">
        <w:trPr>
          <w:trHeight w:val="6022"/>
        </w:trPr>
        <w:tc>
          <w:tcPr>
            <w:tcW w:w="5384" w:type="dxa"/>
          </w:tcPr>
          <w:p w:rsidR="00E516DD" w:rsidRDefault="00E516DD" w:rsidP="006668B1">
            <w:pPr>
              <w:rPr>
                <w:sz w:val="28"/>
              </w:rPr>
            </w:pPr>
            <w:r>
              <w:rPr>
                <w:noProof/>
                <w:lang w:val="en-IN" w:eastAsia="en-IN"/>
              </w:rPr>
              <w:drawing>
                <wp:anchor distT="0" distB="0" distL="114300" distR="114300" simplePos="0" relativeHeight="251660288" behindDoc="1" locked="0" layoutInCell="1" allowOverlap="1" wp14:anchorId="58B9EF7A" wp14:editId="7024F7C7">
                  <wp:simplePos x="0" y="0"/>
                  <wp:positionH relativeFrom="column">
                    <wp:posOffset>-23495</wp:posOffset>
                  </wp:positionH>
                  <wp:positionV relativeFrom="paragraph">
                    <wp:posOffset>397510</wp:posOffset>
                  </wp:positionV>
                  <wp:extent cx="3289300" cy="3646805"/>
                  <wp:effectExtent l="0" t="0" r="6350" b="0"/>
                  <wp:wrapTight wrapText="bothSides">
                    <wp:wrapPolygon edited="0">
                      <wp:start x="0" y="0"/>
                      <wp:lineTo x="0" y="21438"/>
                      <wp:lineTo x="21517" y="21438"/>
                      <wp:lineTo x="21517" y="0"/>
                      <wp:lineTo x="0" y="0"/>
                    </wp:wrapPolygon>
                  </wp:wrapTight>
                  <wp:docPr id="81" name="Picture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89300" cy="36468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BB5871">
              <w:rPr>
                <w:sz w:val="28"/>
              </w:rPr>
              <w:t>Page 1</w:t>
            </w:r>
          </w:p>
        </w:tc>
        <w:tc>
          <w:tcPr>
            <w:tcW w:w="5443" w:type="dxa"/>
          </w:tcPr>
          <w:p w:rsidR="00E516DD" w:rsidRDefault="00E516DD" w:rsidP="006668B1">
            <w:pPr>
              <w:rPr>
                <w:sz w:val="28"/>
              </w:rPr>
            </w:pPr>
            <w:r>
              <w:rPr>
                <w:noProof/>
                <w:lang w:val="en-IN" w:eastAsia="en-IN"/>
              </w:rPr>
              <w:drawing>
                <wp:anchor distT="0" distB="0" distL="114300" distR="114300" simplePos="0" relativeHeight="251666432" behindDoc="1" locked="0" layoutInCell="1" allowOverlap="1" wp14:anchorId="5542930A" wp14:editId="760FC94F">
                  <wp:simplePos x="0" y="0"/>
                  <wp:positionH relativeFrom="column">
                    <wp:posOffset>4445</wp:posOffset>
                  </wp:positionH>
                  <wp:positionV relativeFrom="paragraph">
                    <wp:posOffset>355600</wp:posOffset>
                  </wp:positionV>
                  <wp:extent cx="3327400" cy="3716655"/>
                  <wp:effectExtent l="0" t="0" r="6350" b="0"/>
                  <wp:wrapTight wrapText="bothSides">
                    <wp:wrapPolygon edited="0">
                      <wp:start x="0" y="0"/>
                      <wp:lineTo x="0" y="21478"/>
                      <wp:lineTo x="21518" y="21478"/>
                      <wp:lineTo x="21518" y="0"/>
                      <wp:lineTo x="0" y="0"/>
                    </wp:wrapPolygon>
                  </wp:wrapTight>
                  <wp:docPr id="82" name="Picture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27400" cy="37166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BB5871">
              <w:rPr>
                <w:sz w:val="28"/>
              </w:rPr>
              <w:t>Page 2</w:t>
            </w:r>
          </w:p>
        </w:tc>
      </w:tr>
    </w:tbl>
    <w:p w:rsidR="006668B1" w:rsidRPr="006668B1" w:rsidRDefault="006668B1" w:rsidP="006668B1">
      <w:pPr>
        <w:rPr>
          <w:sz w:val="28"/>
        </w:rPr>
      </w:pPr>
    </w:p>
    <w:p w:rsidR="00F430F2" w:rsidRDefault="006668B1" w:rsidP="001E4BFA">
      <w:pPr>
        <w:pStyle w:val="ListParagraph"/>
        <w:numPr>
          <w:ilvl w:val="3"/>
          <w:numId w:val="10"/>
        </w:numPr>
        <w:rPr>
          <w:ins w:id="6797" w:author="Swapnil Agrawal | IFMR Rural Finance" w:date="2016-10-27T12:58:00Z"/>
          <w:rFonts w:ascii="Times New Roman" w:hAnsi="Times New Roman"/>
          <w:sz w:val="28"/>
        </w:rPr>
      </w:pPr>
      <w:r w:rsidRPr="006668B1">
        <w:rPr>
          <w:rFonts w:ascii="Times New Roman" w:hAnsi="Times New Roman"/>
          <w:sz w:val="28"/>
        </w:rPr>
        <w:br w:type="column"/>
      </w:r>
      <w:ins w:id="6798" w:author="Swapnil Agrawal | IFMR Rural Finance" w:date="2016-10-27T12:58:00Z">
        <w:r w:rsidR="00F430F2">
          <w:rPr>
            <w:rFonts w:ascii="Times New Roman" w:hAnsi="Times New Roman"/>
            <w:sz w:val="28"/>
          </w:rPr>
          <w:lastRenderedPageBreak/>
          <w:t>CB Check Report will provide Reports for Applicant, Co-applicants &amp; Business</w:t>
        </w:r>
      </w:ins>
    </w:p>
    <w:p w:rsidR="00F430F2" w:rsidDel="003A2B93" w:rsidRDefault="00F430F2">
      <w:pPr>
        <w:pStyle w:val="ListParagraph"/>
        <w:ind w:left="1440"/>
        <w:rPr>
          <w:ins w:id="6799" w:author="Swapnil Agrawal | IFMR Rural Finance" w:date="2016-10-27T13:02:00Z"/>
          <w:del w:id="6800" w:author="Namita Sivasankaran" w:date="2016-11-04T12:03:00Z"/>
          <w:rFonts w:ascii="Times New Roman" w:hAnsi="Times New Roman"/>
          <w:sz w:val="28"/>
        </w:rPr>
        <w:pPrChange w:id="6801" w:author="Swapnil Agrawal | IFMR Rural Finance" w:date="2016-10-27T12:59:00Z">
          <w:pPr>
            <w:pStyle w:val="ListParagraph"/>
            <w:numPr>
              <w:ilvl w:val="3"/>
              <w:numId w:val="10"/>
            </w:numPr>
            <w:ind w:left="1440" w:hanging="1080"/>
          </w:pPr>
        </w:pPrChange>
      </w:pPr>
    </w:p>
    <w:p w:rsidR="00F430F2" w:rsidRDefault="00F430F2">
      <w:pPr>
        <w:pStyle w:val="ListParagraph"/>
        <w:ind w:left="1440"/>
        <w:rPr>
          <w:ins w:id="6802" w:author="Swapnil Agrawal | IFMR Rural Finance" w:date="2016-10-27T12:59:00Z"/>
          <w:rFonts w:ascii="Times New Roman" w:hAnsi="Times New Roman"/>
          <w:sz w:val="28"/>
        </w:rPr>
        <w:pPrChange w:id="6803" w:author="Swapnil Agrawal | IFMR Rural Finance" w:date="2016-10-27T12:59:00Z">
          <w:pPr>
            <w:pStyle w:val="ListParagraph"/>
            <w:numPr>
              <w:ilvl w:val="3"/>
              <w:numId w:val="10"/>
            </w:numPr>
            <w:ind w:left="1440" w:hanging="1080"/>
          </w:pPr>
        </w:pPrChange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4716"/>
        <w:gridCol w:w="4756"/>
      </w:tblGrid>
      <w:tr w:rsidR="00F430F2" w:rsidRPr="00C8540F" w:rsidTr="002A43AF">
        <w:trPr>
          <w:trHeight w:val="5994"/>
          <w:ins w:id="6804" w:author="Swapnil Agrawal | IFMR Rural Finance" w:date="2016-10-27T12:59:00Z"/>
        </w:trPr>
        <w:tc>
          <w:tcPr>
            <w:tcW w:w="4690" w:type="dxa"/>
          </w:tcPr>
          <w:p w:rsidR="00F430F2" w:rsidRDefault="00F430F2" w:rsidP="002A43AF">
            <w:pPr>
              <w:pStyle w:val="ListParagraph"/>
              <w:ind w:left="0"/>
              <w:rPr>
                <w:ins w:id="6805" w:author="Swapnil Agrawal | IFMR Rural Finance" w:date="2016-10-27T13:00:00Z"/>
                <w:rFonts w:ascii="Times New Roman" w:hAnsi="Times New Roman"/>
                <w:sz w:val="28"/>
              </w:rPr>
            </w:pPr>
            <w:ins w:id="6806" w:author="Swapnil Agrawal | IFMR Rural Finance" w:date="2016-10-27T12:59:00Z">
              <w:r w:rsidRPr="00C8540F">
                <w:rPr>
                  <w:rFonts w:ascii="Times New Roman" w:hAnsi="Times New Roman"/>
                  <w:sz w:val="28"/>
                </w:rPr>
                <w:t>Page 1</w:t>
              </w:r>
            </w:ins>
          </w:p>
          <w:p w:rsidR="00F430F2" w:rsidRPr="00C8540F" w:rsidRDefault="00F430F2" w:rsidP="002A43AF">
            <w:pPr>
              <w:pStyle w:val="ListParagraph"/>
              <w:ind w:left="0"/>
              <w:rPr>
                <w:ins w:id="6807" w:author="Swapnil Agrawal | IFMR Rural Finance" w:date="2016-10-27T12:59:00Z"/>
                <w:rFonts w:ascii="Times New Roman" w:hAnsi="Times New Roman"/>
                <w:noProof/>
                <w:lang w:eastAsia="en-IN"/>
              </w:rPr>
            </w:pPr>
          </w:p>
          <w:p w:rsidR="00F430F2" w:rsidRPr="00C8540F" w:rsidRDefault="00F430F2" w:rsidP="002A43AF">
            <w:pPr>
              <w:pStyle w:val="ListParagraph"/>
              <w:ind w:left="0"/>
              <w:rPr>
                <w:ins w:id="6808" w:author="Swapnil Agrawal | IFMR Rural Finance" w:date="2016-10-27T12:59:00Z"/>
                <w:rFonts w:ascii="Times New Roman" w:hAnsi="Times New Roman"/>
                <w:sz w:val="28"/>
              </w:rPr>
            </w:pPr>
            <w:ins w:id="6809" w:author="Swapnil Agrawal | IFMR Rural Finance" w:date="2016-10-27T13:00:00Z">
              <w:r>
                <w:rPr>
                  <w:noProof/>
                  <w:lang w:eastAsia="en-IN"/>
                </w:rPr>
                <w:drawing>
                  <wp:inline distT="0" distB="0" distL="0" distR="0" wp14:anchorId="56AAE45E" wp14:editId="7507CFF9">
                    <wp:extent cx="2849526" cy="3119076"/>
                    <wp:effectExtent l="0" t="0" r="8255" b="5715"/>
                    <wp:docPr id="17" name="Picture 17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0" name=""/>
                            <pic:cNvPicPr/>
                          </pic:nvPicPr>
                          <pic:blipFill>
                            <a:blip r:embed="rId26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2855644" cy="3125772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ins>
          </w:p>
        </w:tc>
        <w:tc>
          <w:tcPr>
            <w:tcW w:w="4670" w:type="dxa"/>
          </w:tcPr>
          <w:p w:rsidR="00F430F2" w:rsidRDefault="00F430F2" w:rsidP="002A43AF">
            <w:pPr>
              <w:pStyle w:val="ListParagraph"/>
              <w:ind w:left="0"/>
              <w:rPr>
                <w:ins w:id="6810" w:author="Swapnil Agrawal | IFMR Rural Finance" w:date="2016-10-27T13:00:00Z"/>
                <w:rFonts w:ascii="Times New Roman" w:hAnsi="Times New Roman"/>
                <w:sz w:val="28"/>
              </w:rPr>
            </w:pPr>
            <w:ins w:id="6811" w:author="Swapnil Agrawal | IFMR Rural Finance" w:date="2016-10-27T12:59:00Z">
              <w:r w:rsidRPr="00C8540F">
                <w:rPr>
                  <w:rFonts w:ascii="Times New Roman" w:hAnsi="Times New Roman"/>
                  <w:sz w:val="28"/>
                </w:rPr>
                <w:t>Page 2</w:t>
              </w:r>
            </w:ins>
          </w:p>
          <w:p w:rsidR="00F430F2" w:rsidRPr="00C8540F" w:rsidRDefault="00F430F2" w:rsidP="002A43AF">
            <w:pPr>
              <w:pStyle w:val="ListParagraph"/>
              <w:ind w:left="0"/>
              <w:rPr>
                <w:ins w:id="6812" w:author="Swapnil Agrawal | IFMR Rural Finance" w:date="2016-10-27T12:59:00Z"/>
                <w:rFonts w:ascii="Times New Roman" w:hAnsi="Times New Roman"/>
                <w:noProof/>
                <w:lang w:eastAsia="en-IN"/>
              </w:rPr>
            </w:pPr>
          </w:p>
          <w:p w:rsidR="00F430F2" w:rsidRPr="00C8540F" w:rsidRDefault="00F430F2" w:rsidP="002A43AF">
            <w:pPr>
              <w:pStyle w:val="ListParagraph"/>
              <w:ind w:left="0"/>
              <w:rPr>
                <w:ins w:id="6813" w:author="Swapnil Agrawal | IFMR Rural Finance" w:date="2016-10-27T12:59:00Z"/>
                <w:rFonts w:ascii="Times New Roman" w:hAnsi="Times New Roman"/>
                <w:sz w:val="28"/>
              </w:rPr>
            </w:pPr>
            <w:ins w:id="6814" w:author="Swapnil Agrawal | IFMR Rural Finance" w:date="2016-10-27T13:00:00Z">
              <w:r>
                <w:rPr>
                  <w:noProof/>
                  <w:lang w:eastAsia="en-IN"/>
                </w:rPr>
                <w:drawing>
                  <wp:inline distT="0" distB="0" distL="0" distR="0" wp14:anchorId="47C27DE4" wp14:editId="0B64662E">
                    <wp:extent cx="2883141" cy="3115340"/>
                    <wp:effectExtent l="0" t="0" r="0" b="8890"/>
                    <wp:docPr id="18" name="Picture 18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0" name=""/>
                            <pic:cNvPicPr/>
                          </pic:nvPicPr>
                          <pic:blipFill>
                            <a:blip r:embed="rId27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2886500" cy="3118970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ins>
          </w:p>
        </w:tc>
      </w:tr>
      <w:tr w:rsidR="00F430F2" w:rsidRPr="00C8540F" w:rsidTr="002A43AF">
        <w:trPr>
          <w:trHeight w:val="5994"/>
          <w:ins w:id="6815" w:author="Swapnil Agrawal | IFMR Rural Finance" w:date="2016-10-27T12:59:00Z"/>
        </w:trPr>
        <w:tc>
          <w:tcPr>
            <w:tcW w:w="4690" w:type="dxa"/>
          </w:tcPr>
          <w:p w:rsidR="00F430F2" w:rsidRDefault="00F430F2" w:rsidP="002A43AF">
            <w:pPr>
              <w:pStyle w:val="ListParagraph"/>
              <w:ind w:left="0"/>
              <w:rPr>
                <w:ins w:id="6816" w:author="Swapnil Agrawal | IFMR Rural Finance" w:date="2016-10-27T13:00:00Z"/>
                <w:rFonts w:ascii="Times New Roman" w:hAnsi="Times New Roman"/>
                <w:sz w:val="28"/>
              </w:rPr>
            </w:pPr>
            <w:ins w:id="6817" w:author="Swapnil Agrawal | IFMR Rural Finance" w:date="2016-10-27T13:00:00Z">
              <w:r>
                <w:rPr>
                  <w:rFonts w:ascii="Times New Roman" w:hAnsi="Times New Roman"/>
                  <w:sz w:val="28"/>
                </w:rPr>
                <w:t>Page 3</w:t>
              </w:r>
            </w:ins>
          </w:p>
          <w:p w:rsidR="00F430F2" w:rsidRDefault="00F430F2" w:rsidP="002A43AF">
            <w:pPr>
              <w:pStyle w:val="ListParagraph"/>
              <w:ind w:left="0"/>
              <w:rPr>
                <w:ins w:id="6818" w:author="Swapnil Agrawal | IFMR Rural Finance" w:date="2016-10-27T13:00:00Z"/>
                <w:rFonts w:ascii="Times New Roman" w:hAnsi="Times New Roman"/>
                <w:sz w:val="28"/>
              </w:rPr>
            </w:pPr>
          </w:p>
          <w:p w:rsidR="00F430F2" w:rsidRPr="00C8540F" w:rsidRDefault="00F430F2" w:rsidP="002A43AF">
            <w:pPr>
              <w:pStyle w:val="ListParagraph"/>
              <w:ind w:left="0"/>
              <w:rPr>
                <w:ins w:id="6819" w:author="Swapnil Agrawal | IFMR Rural Finance" w:date="2016-10-27T12:59:00Z"/>
                <w:rFonts w:ascii="Times New Roman" w:hAnsi="Times New Roman"/>
                <w:sz w:val="28"/>
              </w:rPr>
            </w:pPr>
            <w:ins w:id="6820" w:author="Swapnil Agrawal | IFMR Rural Finance" w:date="2016-10-27T13:01:00Z">
              <w:r>
                <w:rPr>
                  <w:noProof/>
                  <w:lang w:eastAsia="en-IN"/>
                </w:rPr>
                <w:drawing>
                  <wp:inline distT="0" distB="0" distL="0" distR="0" wp14:anchorId="25B097BA" wp14:editId="02B98A13">
                    <wp:extent cx="2750274" cy="3030279"/>
                    <wp:effectExtent l="0" t="0" r="0" b="0"/>
                    <wp:docPr id="19" name="Picture 19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0" name=""/>
                            <pic:cNvPicPr/>
                          </pic:nvPicPr>
                          <pic:blipFill>
                            <a:blip r:embed="rId28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2751983" cy="3032162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ins>
          </w:p>
        </w:tc>
        <w:tc>
          <w:tcPr>
            <w:tcW w:w="4670" w:type="dxa"/>
          </w:tcPr>
          <w:p w:rsidR="00F430F2" w:rsidRDefault="00F430F2" w:rsidP="002A43AF">
            <w:pPr>
              <w:pStyle w:val="ListParagraph"/>
              <w:ind w:left="0"/>
              <w:rPr>
                <w:ins w:id="6821" w:author="Swapnil Agrawal | IFMR Rural Finance" w:date="2016-10-27T13:00:00Z"/>
                <w:rFonts w:ascii="Times New Roman" w:hAnsi="Times New Roman"/>
                <w:sz w:val="28"/>
              </w:rPr>
            </w:pPr>
            <w:ins w:id="6822" w:author="Swapnil Agrawal | IFMR Rural Finance" w:date="2016-10-27T13:00:00Z">
              <w:r>
                <w:rPr>
                  <w:rFonts w:ascii="Times New Roman" w:hAnsi="Times New Roman"/>
                  <w:sz w:val="28"/>
                </w:rPr>
                <w:t>Page 4</w:t>
              </w:r>
            </w:ins>
          </w:p>
          <w:p w:rsidR="00F430F2" w:rsidRDefault="00F430F2" w:rsidP="002A43AF">
            <w:pPr>
              <w:pStyle w:val="ListParagraph"/>
              <w:ind w:left="0"/>
              <w:rPr>
                <w:ins w:id="6823" w:author="Swapnil Agrawal | IFMR Rural Finance" w:date="2016-10-27T13:00:00Z"/>
                <w:rFonts w:ascii="Times New Roman" w:hAnsi="Times New Roman"/>
                <w:sz w:val="28"/>
              </w:rPr>
            </w:pPr>
          </w:p>
          <w:p w:rsidR="00F430F2" w:rsidRDefault="00F430F2" w:rsidP="002A43AF">
            <w:pPr>
              <w:pStyle w:val="ListParagraph"/>
              <w:ind w:left="0"/>
              <w:rPr>
                <w:ins w:id="6824" w:author="Swapnil Agrawal | IFMR Rural Finance" w:date="2016-10-27T12:59:00Z"/>
                <w:rFonts w:ascii="Times New Roman" w:hAnsi="Times New Roman"/>
                <w:sz w:val="28"/>
              </w:rPr>
            </w:pPr>
            <w:ins w:id="6825" w:author="Swapnil Agrawal | IFMR Rural Finance" w:date="2016-10-27T13:02:00Z">
              <w:r>
                <w:rPr>
                  <w:noProof/>
                  <w:lang w:eastAsia="en-IN"/>
                </w:rPr>
                <w:drawing>
                  <wp:inline distT="0" distB="0" distL="0" distR="0" wp14:anchorId="22F2A3AA" wp14:editId="517D8368">
                    <wp:extent cx="2768941" cy="3030279"/>
                    <wp:effectExtent l="0" t="0" r="0" b="0"/>
                    <wp:docPr id="20" name="Picture 20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0" name=""/>
                            <pic:cNvPicPr/>
                          </pic:nvPicPr>
                          <pic:blipFill>
                            <a:blip r:embed="rId29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2774818" cy="3036711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ins>
          </w:p>
          <w:p w:rsidR="00F430F2" w:rsidRPr="00C8540F" w:rsidRDefault="00F430F2" w:rsidP="002A43AF">
            <w:pPr>
              <w:pStyle w:val="ListParagraph"/>
              <w:ind w:left="0"/>
              <w:rPr>
                <w:ins w:id="6826" w:author="Swapnil Agrawal | IFMR Rural Finance" w:date="2016-10-27T12:59:00Z"/>
                <w:rFonts w:ascii="Times New Roman" w:hAnsi="Times New Roman"/>
                <w:sz w:val="28"/>
              </w:rPr>
            </w:pPr>
          </w:p>
        </w:tc>
      </w:tr>
    </w:tbl>
    <w:p w:rsidR="00F430F2" w:rsidRDefault="00F430F2">
      <w:pPr>
        <w:pStyle w:val="ListParagraph"/>
        <w:ind w:left="1440"/>
        <w:rPr>
          <w:ins w:id="6827" w:author="Swapnil Agrawal | IFMR Rural Finance" w:date="2016-10-27T13:02:00Z"/>
          <w:rFonts w:ascii="Times New Roman" w:hAnsi="Times New Roman"/>
          <w:sz w:val="28"/>
        </w:rPr>
        <w:pPrChange w:id="6828" w:author="Swapnil Agrawal | IFMR Rural Finance" w:date="2016-10-27T12:59:00Z">
          <w:pPr>
            <w:pStyle w:val="ListParagraph"/>
            <w:numPr>
              <w:ilvl w:val="3"/>
              <w:numId w:val="10"/>
            </w:numPr>
            <w:ind w:left="1440" w:hanging="1080"/>
          </w:pPr>
        </w:pPrChange>
      </w:pPr>
    </w:p>
    <w:p w:rsidR="003A2B93" w:rsidRDefault="003A2B93">
      <w:pPr>
        <w:pStyle w:val="ListParagraph"/>
        <w:ind w:left="1440"/>
        <w:rPr>
          <w:ins w:id="6829" w:author="Namita Sivasankaran" w:date="2016-11-04T12:03:00Z"/>
          <w:rFonts w:ascii="Times New Roman" w:hAnsi="Times New Roman"/>
          <w:sz w:val="28"/>
        </w:rPr>
        <w:sectPr w:rsidR="003A2B93" w:rsidSect="002A7E10">
          <w:pgSz w:w="11899" w:h="16838"/>
          <w:pgMar w:top="720" w:right="568" w:bottom="720" w:left="720" w:header="1560" w:footer="567" w:gutter="0"/>
          <w:cols w:space="720"/>
          <w:docGrid w:linePitch="360"/>
        </w:sectPr>
      </w:pPr>
    </w:p>
    <w:p w:rsidR="00F430F2" w:rsidDel="003A2B93" w:rsidRDefault="00F430F2">
      <w:pPr>
        <w:pStyle w:val="ListParagraph"/>
        <w:ind w:left="1440"/>
        <w:rPr>
          <w:ins w:id="6830" w:author="Swapnil Agrawal | IFMR Rural Finance" w:date="2016-10-27T12:58:00Z"/>
          <w:del w:id="6831" w:author="Namita Sivasankaran" w:date="2016-11-04T12:03:00Z"/>
          <w:rFonts w:ascii="Times New Roman" w:hAnsi="Times New Roman"/>
          <w:sz w:val="28"/>
        </w:rPr>
        <w:pPrChange w:id="6832" w:author="Swapnil Agrawal | IFMR Rural Finance" w:date="2016-10-27T12:59:00Z">
          <w:pPr>
            <w:pStyle w:val="ListParagraph"/>
            <w:numPr>
              <w:ilvl w:val="3"/>
              <w:numId w:val="10"/>
            </w:numPr>
            <w:ind w:left="1440" w:hanging="1080"/>
          </w:pPr>
        </w:pPrChange>
      </w:pPr>
    </w:p>
    <w:p w:rsidR="009115DB" w:rsidRPr="006668B1" w:rsidRDefault="009115DB" w:rsidP="001E4BFA">
      <w:pPr>
        <w:pStyle w:val="ListParagraph"/>
        <w:numPr>
          <w:ilvl w:val="3"/>
          <w:numId w:val="10"/>
        </w:numPr>
        <w:rPr>
          <w:rFonts w:ascii="Times New Roman" w:hAnsi="Times New Roman"/>
          <w:sz w:val="28"/>
        </w:rPr>
      </w:pPr>
      <w:r w:rsidRPr="006668B1">
        <w:rPr>
          <w:rFonts w:ascii="Times New Roman" w:hAnsi="Times New Roman"/>
          <w:sz w:val="28"/>
        </w:rPr>
        <w:t>Applicant Details</w:t>
      </w:r>
    </w:p>
    <w:p w:rsidR="00D5517C" w:rsidRPr="00C8540F" w:rsidRDefault="00D5517C" w:rsidP="00D5517C">
      <w:pPr>
        <w:pStyle w:val="ListParagraph"/>
        <w:ind w:left="1440"/>
        <w:rPr>
          <w:rFonts w:ascii="Times New Roman" w:hAnsi="Times New Roman"/>
          <w:sz w:val="28"/>
        </w:rPr>
      </w:pPr>
    </w:p>
    <w:tbl>
      <w:tblPr>
        <w:tblStyle w:val="TableGrid"/>
        <w:tblW w:w="0" w:type="auto"/>
        <w:tblInd w:w="392" w:type="dxa"/>
        <w:tblLook w:val="04A0" w:firstRow="1" w:lastRow="0" w:firstColumn="1" w:lastColumn="0" w:noHBand="0" w:noVBand="1"/>
        <w:tblPrChange w:id="6833" w:author="Swapnil Agrawal | IFMR Rural Finance" w:date="2016-10-27T14:07:00Z">
          <w:tblPr>
            <w:tblStyle w:val="TableGrid"/>
            <w:tblW w:w="0" w:type="auto"/>
            <w:tblInd w:w="720" w:type="dxa"/>
            <w:tblLook w:val="04A0" w:firstRow="1" w:lastRow="0" w:firstColumn="1" w:lastColumn="0" w:noHBand="0" w:noVBand="1"/>
          </w:tblPr>
        </w:tblPrChange>
      </w:tblPr>
      <w:tblGrid>
        <w:gridCol w:w="4837"/>
        <w:gridCol w:w="4806"/>
        <w:tblGridChange w:id="6834">
          <w:tblGrid>
            <w:gridCol w:w="4809"/>
            <w:gridCol w:w="4789"/>
          </w:tblGrid>
        </w:tblGridChange>
      </w:tblGrid>
      <w:tr w:rsidR="00E516DD" w:rsidRPr="00C8540F" w:rsidTr="008D6E50">
        <w:trPr>
          <w:trHeight w:val="5994"/>
          <w:trPrChange w:id="6835" w:author="Swapnil Agrawal | IFMR Rural Finance" w:date="2016-10-27T14:07:00Z">
            <w:trPr>
              <w:trHeight w:val="5994"/>
            </w:trPr>
          </w:trPrChange>
        </w:trPr>
        <w:tc>
          <w:tcPr>
            <w:tcW w:w="4809" w:type="dxa"/>
            <w:tcPrChange w:id="6836" w:author="Swapnil Agrawal | IFMR Rural Finance" w:date="2016-10-27T14:07:00Z">
              <w:tcPr>
                <w:tcW w:w="4690" w:type="dxa"/>
              </w:tcPr>
            </w:tcPrChange>
          </w:tcPr>
          <w:p w:rsidR="00E516DD" w:rsidRPr="00C8540F" w:rsidRDefault="00E516DD" w:rsidP="009115DB">
            <w:pPr>
              <w:pStyle w:val="ListParagraph"/>
              <w:ind w:left="0"/>
              <w:rPr>
                <w:rFonts w:ascii="Times New Roman" w:hAnsi="Times New Roman"/>
                <w:noProof/>
                <w:lang w:eastAsia="en-IN"/>
              </w:rPr>
            </w:pPr>
            <w:r w:rsidRPr="00C8540F">
              <w:rPr>
                <w:rFonts w:ascii="Times New Roman" w:hAnsi="Times New Roman"/>
                <w:sz w:val="28"/>
              </w:rPr>
              <w:t>Page 1</w:t>
            </w:r>
          </w:p>
          <w:p w:rsidR="00E516DD" w:rsidRPr="00C8540F" w:rsidRDefault="008D6E50" w:rsidP="009115DB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ins w:id="6837" w:author="Swapnil Agrawal | IFMR Rural Finance" w:date="2016-10-27T14:19:00Z">
              <w:r>
                <w:rPr>
                  <w:noProof/>
                  <w:lang w:eastAsia="en-IN"/>
                </w:rPr>
                <w:drawing>
                  <wp:inline distT="0" distB="0" distL="0" distR="0" wp14:anchorId="6C847BD9" wp14:editId="31901624">
                    <wp:extent cx="2934586" cy="3293923"/>
                    <wp:effectExtent l="0" t="0" r="0" b="1905"/>
                    <wp:docPr id="25" name="Picture 25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0" name=""/>
                            <pic:cNvPicPr/>
                          </pic:nvPicPr>
                          <pic:blipFill>
                            <a:blip r:embed="rId30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2937484" cy="3297176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ins>
            <w:del w:id="6838" w:author="Swapnil Agrawal | IFMR Rural Finance" w:date="2016-10-27T14:19:00Z">
              <w:r w:rsidR="00E516DD" w:rsidDel="008D6E50">
                <w:rPr>
                  <w:noProof/>
                  <w:lang w:eastAsia="en-IN"/>
                </w:rPr>
                <w:drawing>
                  <wp:inline distT="0" distB="0" distL="0" distR="0" wp14:anchorId="7FAE228A" wp14:editId="56700291">
                    <wp:extent cx="2916800" cy="3264195"/>
                    <wp:effectExtent l="0" t="0" r="0" b="0"/>
                    <wp:docPr id="83" name="Picture 83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0" name=""/>
                            <pic:cNvPicPr/>
                          </pic:nvPicPr>
                          <pic:blipFill>
                            <a:blip r:embed="rId31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2919960" cy="3267732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del>
          </w:p>
        </w:tc>
        <w:tc>
          <w:tcPr>
            <w:tcW w:w="4789" w:type="dxa"/>
            <w:tcPrChange w:id="6839" w:author="Swapnil Agrawal | IFMR Rural Finance" w:date="2016-10-27T14:07:00Z">
              <w:tcPr>
                <w:tcW w:w="4670" w:type="dxa"/>
              </w:tcPr>
            </w:tcPrChange>
          </w:tcPr>
          <w:p w:rsidR="00E516DD" w:rsidRPr="00C8540F" w:rsidRDefault="00E516DD" w:rsidP="009115DB">
            <w:pPr>
              <w:pStyle w:val="ListParagraph"/>
              <w:ind w:left="0"/>
              <w:rPr>
                <w:rFonts w:ascii="Times New Roman" w:hAnsi="Times New Roman"/>
                <w:noProof/>
                <w:lang w:eastAsia="en-IN"/>
              </w:rPr>
            </w:pPr>
            <w:r w:rsidRPr="00C8540F">
              <w:rPr>
                <w:rFonts w:ascii="Times New Roman" w:hAnsi="Times New Roman"/>
                <w:sz w:val="28"/>
              </w:rPr>
              <w:t>Page 2</w:t>
            </w:r>
          </w:p>
          <w:p w:rsidR="00E516DD" w:rsidRPr="00C8540F" w:rsidRDefault="00DE0A61" w:rsidP="009115DB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ins w:id="6840" w:author="Swapnil Agrawal | IFMR Rural Finance" w:date="2016-10-27T14:23:00Z">
              <w:r>
                <w:rPr>
                  <w:noProof/>
                  <w:lang w:eastAsia="en-IN"/>
                </w:rPr>
                <w:drawing>
                  <wp:inline distT="0" distB="0" distL="0" distR="0" wp14:anchorId="221F4706" wp14:editId="24F47C8F">
                    <wp:extent cx="2913321" cy="3264244"/>
                    <wp:effectExtent l="0" t="0" r="1905" b="0"/>
                    <wp:docPr id="26" name="Picture 26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0" name=""/>
                            <pic:cNvPicPr/>
                          </pic:nvPicPr>
                          <pic:blipFill>
                            <a:blip r:embed="rId32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2914552" cy="3265623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ins>
            <w:del w:id="6841" w:author="Swapnil Agrawal | IFMR Rural Finance" w:date="2016-10-27T14:19:00Z">
              <w:r w:rsidR="00E516DD" w:rsidDel="008D6E50">
                <w:rPr>
                  <w:noProof/>
                  <w:lang w:eastAsia="en-IN"/>
                </w:rPr>
                <w:drawing>
                  <wp:inline distT="0" distB="0" distL="0" distR="0" wp14:anchorId="525B4973" wp14:editId="131D8FE8">
                    <wp:extent cx="2904414" cy="3264195"/>
                    <wp:effectExtent l="0" t="0" r="0" b="0"/>
                    <wp:docPr id="84" name="Picture 84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0" name=""/>
                            <pic:cNvPicPr/>
                          </pic:nvPicPr>
                          <pic:blipFill>
                            <a:blip r:embed="rId33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2904549" cy="3264347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del>
          </w:p>
        </w:tc>
      </w:tr>
      <w:tr w:rsidR="00E516DD" w:rsidRPr="00C8540F" w:rsidTr="008D6E50">
        <w:trPr>
          <w:trHeight w:val="5994"/>
          <w:trPrChange w:id="6842" w:author="Swapnil Agrawal | IFMR Rural Finance" w:date="2016-10-27T14:07:00Z">
            <w:trPr>
              <w:trHeight w:val="5994"/>
            </w:trPr>
          </w:trPrChange>
        </w:trPr>
        <w:tc>
          <w:tcPr>
            <w:tcW w:w="4809" w:type="dxa"/>
            <w:tcPrChange w:id="6843" w:author="Swapnil Agrawal | IFMR Rural Finance" w:date="2016-10-27T14:07:00Z">
              <w:tcPr>
                <w:tcW w:w="4690" w:type="dxa"/>
              </w:tcPr>
            </w:tcPrChange>
          </w:tcPr>
          <w:p w:rsidR="00E516DD" w:rsidRDefault="00E516DD" w:rsidP="009115DB">
            <w:pPr>
              <w:pStyle w:val="ListParagraph"/>
              <w:ind w:left="0"/>
              <w:rPr>
                <w:ins w:id="6844" w:author="Swapnil Agrawal | IFMR Rural Finance" w:date="2016-10-27T14:23:00Z"/>
                <w:rFonts w:ascii="Times New Roman" w:hAnsi="Times New Roman"/>
                <w:sz w:val="28"/>
              </w:rPr>
            </w:pPr>
            <w:del w:id="6845" w:author="Swapnil Agrawal | IFMR Rural Finance" w:date="2016-10-27T14:19:00Z">
              <w:r w:rsidDel="008D6E50">
                <w:rPr>
                  <w:noProof/>
                  <w:lang w:eastAsia="en-IN"/>
                </w:rPr>
                <w:drawing>
                  <wp:anchor distT="0" distB="0" distL="114300" distR="114300" simplePos="0" relativeHeight="251661312" behindDoc="1" locked="0" layoutInCell="1" allowOverlap="1" wp14:anchorId="70266390" wp14:editId="0BC67291">
                    <wp:simplePos x="0" y="0"/>
                    <wp:positionH relativeFrom="column">
                      <wp:posOffset>0</wp:posOffset>
                    </wp:positionH>
                    <wp:positionV relativeFrom="paragraph">
                      <wp:posOffset>553720</wp:posOffset>
                    </wp:positionV>
                    <wp:extent cx="2864485" cy="3253105"/>
                    <wp:effectExtent l="0" t="0" r="0" b="4445"/>
                    <wp:wrapTight wrapText="bothSides">
                      <wp:wrapPolygon edited="0">
                        <wp:start x="0" y="0"/>
                        <wp:lineTo x="0" y="21503"/>
                        <wp:lineTo x="21404" y="21503"/>
                        <wp:lineTo x="21404" y="0"/>
                        <wp:lineTo x="0" y="0"/>
                      </wp:wrapPolygon>
                    </wp:wrapTight>
                    <wp:docPr id="86" name="Picture 86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0" name=""/>
                            <pic:cNvPicPr/>
                          </pic:nvPicPr>
                          <pic:blipFill>
                            <a:blip r:embed="rId34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2864485" cy="3253105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w:r>
            </w:del>
            <w:ins w:id="6846" w:author="Swapnil Agrawal | IFMR Rural Finance" w:date="2016-10-27T13:01:00Z">
              <w:r w:rsidR="00F430F2">
                <w:rPr>
                  <w:rFonts w:ascii="Times New Roman" w:hAnsi="Times New Roman"/>
                  <w:sz w:val="28"/>
                </w:rPr>
                <w:t>Page 3</w:t>
              </w:r>
            </w:ins>
          </w:p>
          <w:p w:rsidR="00DE0A61" w:rsidRPr="00C8540F" w:rsidRDefault="00DE0A61" w:rsidP="009115DB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ins w:id="6847" w:author="Swapnil Agrawal | IFMR Rural Finance" w:date="2016-10-27T14:23:00Z">
              <w:r>
                <w:rPr>
                  <w:noProof/>
                  <w:lang w:eastAsia="en-IN"/>
                </w:rPr>
                <w:drawing>
                  <wp:inline distT="0" distB="0" distL="0" distR="0" wp14:anchorId="5725E3D7" wp14:editId="63A28DAA">
                    <wp:extent cx="2902688" cy="3196218"/>
                    <wp:effectExtent l="0" t="0" r="0" b="4445"/>
                    <wp:docPr id="27" name="Picture 27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0" name=""/>
                            <pic:cNvPicPr/>
                          </pic:nvPicPr>
                          <pic:blipFill>
                            <a:blip r:embed="rId35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2902413" cy="3195915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ins>
          </w:p>
        </w:tc>
        <w:tc>
          <w:tcPr>
            <w:tcW w:w="4789" w:type="dxa"/>
            <w:tcPrChange w:id="6848" w:author="Swapnil Agrawal | IFMR Rural Finance" w:date="2016-10-27T14:07:00Z">
              <w:tcPr>
                <w:tcW w:w="4670" w:type="dxa"/>
              </w:tcPr>
            </w:tcPrChange>
          </w:tcPr>
          <w:p w:rsidR="00E516DD" w:rsidRDefault="00F430F2" w:rsidP="009115DB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ins w:id="6849" w:author="Swapnil Agrawal | IFMR Rural Finance" w:date="2016-10-27T13:01:00Z">
              <w:r>
                <w:rPr>
                  <w:rFonts w:ascii="Times New Roman" w:hAnsi="Times New Roman"/>
                  <w:sz w:val="28"/>
                </w:rPr>
                <w:t>Page 4</w:t>
              </w:r>
            </w:ins>
          </w:p>
          <w:p w:rsidR="00E516DD" w:rsidRDefault="00DE0A61" w:rsidP="009115DB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ins w:id="6850" w:author="Swapnil Agrawal | IFMR Rural Finance" w:date="2016-10-27T14:23:00Z">
              <w:r>
                <w:rPr>
                  <w:noProof/>
                  <w:lang w:eastAsia="en-IN"/>
                </w:rPr>
                <w:drawing>
                  <wp:inline distT="0" distB="0" distL="0" distR="0" wp14:anchorId="6E219570" wp14:editId="196ECBFF">
                    <wp:extent cx="2664999" cy="3125972"/>
                    <wp:effectExtent l="0" t="0" r="2540" b="0"/>
                    <wp:docPr id="28" name="Picture 28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0" name=""/>
                            <pic:cNvPicPr/>
                          </pic:nvPicPr>
                          <pic:blipFill>
                            <a:blip r:embed="rId36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2664941" cy="3125904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ins>
          </w:p>
          <w:p w:rsidR="00E516DD" w:rsidRPr="00C8540F" w:rsidRDefault="00647333" w:rsidP="009115DB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del w:id="6851" w:author="Swapnil Agrawal | IFMR Rural Finance" w:date="2016-10-27T14:19:00Z">
              <w:r w:rsidDel="008D6E50">
                <w:rPr>
                  <w:noProof/>
                  <w:lang w:eastAsia="en-IN"/>
                </w:rPr>
                <w:drawing>
                  <wp:anchor distT="0" distB="0" distL="114300" distR="114300" simplePos="0" relativeHeight="251662336" behindDoc="1" locked="0" layoutInCell="1" allowOverlap="1" wp14:anchorId="4A94B51A" wp14:editId="45F47A84">
                    <wp:simplePos x="0" y="0"/>
                    <wp:positionH relativeFrom="column">
                      <wp:posOffset>-2540</wp:posOffset>
                    </wp:positionH>
                    <wp:positionV relativeFrom="paragraph">
                      <wp:posOffset>93345</wp:posOffset>
                    </wp:positionV>
                    <wp:extent cx="2849245" cy="3202305"/>
                    <wp:effectExtent l="0" t="0" r="8255" b="0"/>
                    <wp:wrapTight wrapText="bothSides">
                      <wp:wrapPolygon edited="0">
                        <wp:start x="0" y="0"/>
                        <wp:lineTo x="0" y="21459"/>
                        <wp:lineTo x="21518" y="21459"/>
                        <wp:lineTo x="21518" y="0"/>
                        <wp:lineTo x="0" y="0"/>
                      </wp:wrapPolygon>
                    </wp:wrapTight>
                    <wp:docPr id="87" name="Picture 87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0" name=""/>
                            <pic:cNvPicPr/>
                          </pic:nvPicPr>
                          <pic:blipFill>
                            <a:blip r:embed="rId37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2849245" cy="3202305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w:r>
            </w:del>
          </w:p>
        </w:tc>
      </w:tr>
    </w:tbl>
    <w:p w:rsidR="009115DB" w:rsidRDefault="009115DB" w:rsidP="009115DB">
      <w:pPr>
        <w:pStyle w:val="ListParagraph"/>
        <w:rPr>
          <w:ins w:id="6852" w:author="Swapnil Agrawal | IFMR Rural Finance" w:date="2016-10-27T14:24:00Z"/>
          <w:rFonts w:ascii="Times New Roman" w:hAnsi="Times New Roman"/>
          <w:sz w:val="28"/>
        </w:rPr>
      </w:pPr>
    </w:p>
    <w:p w:rsidR="00DE0A61" w:rsidRPr="00C8540F" w:rsidRDefault="00DE0A61" w:rsidP="009115DB">
      <w:pPr>
        <w:pStyle w:val="ListParagraph"/>
        <w:rPr>
          <w:rFonts w:ascii="Times New Roman" w:hAnsi="Times New Roman"/>
          <w:sz w:val="28"/>
        </w:rPr>
      </w:pPr>
    </w:p>
    <w:p w:rsidR="00FD4391" w:rsidRPr="00C8540F" w:rsidRDefault="00FD4391" w:rsidP="00FD4391">
      <w:pPr>
        <w:pStyle w:val="ListParagraph"/>
        <w:rPr>
          <w:rFonts w:ascii="Times New Roman" w:hAnsi="Times New Roman"/>
          <w:sz w:val="28"/>
        </w:rPr>
      </w:pPr>
    </w:p>
    <w:p w:rsidR="002A7E10" w:rsidRPr="00C8540F" w:rsidRDefault="002A7E10" w:rsidP="002A7E10">
      <w:pPr>
        <w:pStyle w:val="ListParagraph"/>
        <w:numPr>
          <w:ilvl w:val="3"/>
          <w:numId w:val="10"/>
        </w:numPr>
        <w:rPr>
          <w:rFonts w:ascii="Times New Roman" w:hAnsi="Times New Roman"/>
          <w:sz w:val="28"/>
        </w:rPr>
      </w:pPr>
      <w:r w:rsidRPr="00C8540F">
        <w:rPr>
          <w:rFonts w:ascii="Times New Roman" w:hAnsi="Times New Roman"/>
          <w:sz w:val="28"/>
        </w:rPr>
        <w:lastRenderedPageBreak/>
        <w:t>A</w:t>
      </w:r>
      <w:r w:rsidR="00FD4391" w:rsidRPr="00C8540F">
        <w:rPr>
          <w:rFonts w:ascii="Times New Roman" w:hAnsi="Times New Roman"/>
          <w:sz w:val="28"/>
        </w:rPr>
        <w:t>ddress Details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353"/>
        <w:gridCol w:w="5474"/>
      </w:tblGrid>
      <w:tr w:rsidR="002A7E10" w:rsidRPr="00C8540F" w:rsidTr="001E7FE2">
        <w:trPr>
          <w:trHeight w:val="5690"/>
        </w:trPr>
        <w:tc>
          <w:tcPr>
            <w:tcW w:w="5353" w:type="dxa"/>
          </w:tcPr>
          <w:p w:rsidR="002A7E10" w:rsidRPr="00C8540F" w:rsidRDefault="002A7E10" w:rsidP="002A7E10">
            <w:pPr>
              <w:rPr>
                <w:sz w:val="28"/>
              </w:rPr>
            </w:pPr>
            <w:r w:rsidRPr="00C8540F">
              <w:rPr>
                <w:sz w:val="28"/>
              </w:rPr>
              <w:t>Page 1</w:t>
            </w:r>
          </w:p>
          <w:p w:rsidR="002A7E10" w:rsidRPr="00C8540F" w:rsidRDefault="00DE0A61" w:rsidP="002A7E10">
            <w:pPr>
              <w:rPr>
                <w:sz w:val="28"/>
              </w:rPr>
            </w:pPr>
            <w:ins w:id="6853" w:author="Swapnil Agrawal | IFMR Rural Finance" w:date="2016-10-27T14:24:00Z">
              <w:r>
                <w:rPr>
                  <w:noProof/>
                  <w:lang w:val="en-IN" w:eastAsia="en-IN"/>
                </w:rPr>
                <w:drawing>
                  <wp:inline distT="0" distB="0" distL="0" distR="0" wp14:anchorId="4F0CEC26" wp14:editId="3DCC519C">
                    <wp:extent cx="3211033" cy="3603331"/>
                    <wp:effectExtent l="0" t="0" r="8890" b="0"/>
                    <wp:docPr id="29" name="Picture 29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0" name=""/>
                            <pic:cNvPicPr/>
                          </pic:nvPicPr>
                          <pic:blipFill>
                            <a:blip r:embed="rId38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3214237" cy="3606926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ins>
            <w:del w:id="6854" w:author="Swapnil Agrawal | IFMR Rural Finance" w:date="2016-10-27T14:24:00Z">
              <w:r w:rsidR="00E516DD" w:rsidDel="00DE0A61">
                <w:rPr>
                  <w:noProof/>
                  <w:lang w:val="en-IN" w:eastAsia="en-IN"/>
                </w:rPr>
                <w:drawing>
                  <wp:inline distT="0" distB="0" distL="0" distR="0" wp14:anchorId="6263A569" wp14:editId="23CDA1E3">
                    <wp:extent cx="2934586" cy="3327195"/>
                    <wp:effectExtent l="0" t="0" r="0" b="6985"/>
                    <wp:docPr id="88" name="Picture 88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0" name=""/>
                            <pic:cNvPicPr/>
                          </pic:nvPicPr>
                          <pic:blipFill>
                            <a:blip r:embed="rId39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2935050" cy="3327721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del>
          </w:p>
        </w:tc>
        <w:tc>
          <w:tcPr>
            <w:tcW w:w="5474" w:type="dxa"/>
          </w:tcPr>
          <w:p w:rsidR="002A7E10" w:rsidRDefault="002A7E10" w:rsidP="001E7FE2">
            <w:pPr>
              <w:rPr>
                <w:noProof/>
                <w:lang w:val="en-IN" w:eastAsia="en-IN"/>
              </w:rPr>
            </w:pPr>
            <w:r w:rsidRPr="00C8540F">
              <w:rPr>
                <w:sz w:val="28"/>
              </w:rPr>
              <w:t>Page 2</w:t>
            </w:r>
            <w:r w:rsidR="001E7FE2" w:rsidRPr="00C8540F">
              <w:rPr>
                <w:noProof/>
                <w:lang w:val="en-IN" w:eastAsia="en-IN"/>
              </w:rPr>
              <w:t xml:space="preserve">         </w:t>
            </w:r>
            <w:r w:rsidR="00B511B3">
              <w:rPr>
                <w:noProof/>
                <w:lang w:val="en-IN" w:eastAsia="en-IN"/>
              </w:rPr>
              <w:t xml:space="preserve">    </w:t>
            </w:r>
          </w:p>
          <w:p w:rsidR="00E516DD" w:rsidRPr="00C8540F" w:rsidRDefault="00DE0A61" w:rsidP="001E7FE2">
            <w:pPr>
              <w:rPr>
                <w:sz w:val="28"/>
              </w:rPr>
            </w:pPr>
            <w:ins w:id="6855" w:author="Swapnil Agrawal | IFMR Rural Finance" w:date="2016-10-27T14:25:00Z">
              <w:r>
                <w:rPr>
                  <w:noProof/>
                  <w:lang w:val="en-IN" w:eastAsia="en-IN"/>
                </w:rPr>
                <w:drawing>
                  <wp:inline distT="0" distB="0" distL="0" distR="0" wp14:anchorId="22C834CB" wp14:editId="759E137A">
                    <wp:extent cx="3262729" cy="3606559"/>
                    <wp:effectExtent l="0" t="0" r="0" b="0"/>
                    <wp:docPr id="30" name="Picture 30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0" name=""/>
                            <pic:cNvPicPr/>
                          </pic:nvPicPr>
                          <pic:blipFill>
                            <a:blip r:embed="rId40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3260114" cy="3603669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ins>
            <w:del w:id="6856" w:author="Swapnil Agrawal | IFMR Rural Finance" w:date="2016-10-27T14:24:00Z">
              <w:r w:rsidR="00E516DD" w:rsidDel="00DE0A61">
                <w:rPr>
                  <w:noProof/>
                  <w:lang w:val="en-IN" w:eastAsia="en-IN"/>
                </w:rPr>
                <w:drawing>
                  <wp:inline distT="0" distB="0" distL="0" distR="0" wp14:anchorId="4C5E3751" wp14:editId="557CEBFA">
                    <wp:extent cx="2923953" cy="3305052"/>
                    <wp:effectExtent l="0" t="0" r="0" b="0"/>
                    <wp:docPr id="89" name="Picture 89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0" name=""/>
                            <pic:cNvPicPr/>
                          </pic:nvPicPr>
                          <pic:blipFill>
                            <a:blip r:embed="rId41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2921387" cy="3302152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del>
          </w:p>
          <w:p w:rsidR="002A7E10" w:rsidRPr="00C8540F" w:rsidRDefault="002A7E10" w:rsidP="002A7E10">
            <w:pPr>
              <w:ind w:firstLine="720"/>
              <w:rPr>
                <w:sz w:val="28"/>
              </w:rPr>
            </w:pPr>
          </w:p>
        </w:tc>
      </w:tr>
      <w:tr w:rsidR="002A7E10" w:rsidRPr="00C8540F" w:rsidTr="00B511B3">
        <w:trPr>
          <w:trHeight w:val="5733"/>
        </w:trPr>
        <w:tc>
          <w:tcPr>
            <w:tcW w:w="5353" w:type="dxa"/>
          </w:tcPr>
          <w:p w:rsidR="002A7E10" w:rsidRPr="00C8540F" w:rsidRDefault="001E7FE2" w:rsidP="002A7E10">
            <w:pPr>
              <w:rPr>
                <w:sz w:val="28"/>
              </w:rPr>
            </w:pPr>
            <w:r w:rsidRPr="00C8540F">
              <w:rPr>
                <w:sz w:val="28"/>
              </w:rPr>
              <w:t>Page 3</w:t>
            </w:r>
          </w:p>
          <w:p w:rsidR="001E7FE2" w:rsidRPr="00C8540F" w:rsidRDefault="00DE0A61">
            <w:pPr>
              <w:tabs>
                <w:tab w:val="left" w:pos="1256"/>
              </w:tabs>
              <w:rPr>
                <w:sz w:val="28"/>
              </w:rPr>
              <w:pPrChange w:id="6857" w:author="Swapnil Agrawal | IFMR Rural Finance" w:date="2016-10-27T14:25:00Z">
                <w:pPr/>
              </w:pPrChange>
            </w:pPr>
            <w:ins w:id="6858" w:author="Swapnil Agrawal | IFMR Rural Finance" w:date="2016-10-27T14:25:00Z">
              <w:r>
                <w:rPr>
                  <w:noProof/>
                  <w:lang w:val="en-IN" w:eastAsia="en-IN"/>
                </w:rPr>
                <w:drawing>
                  <wp:inline distT="0" distB="0" distL="0" distR="0" wp14:anchorId="3475AF96" wp14:editId="21DDD833">
                    <wp:extent cx="3247116" cy="3625702"/>
                    <wp:effectExtent l="0" t="0" r="0" b="0"/>
                    <wp:docPr id="31" name="Picture 31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0" name=""/>
                            <pic:cNvPicPr/>
                          </pic:nvPicPr>
                          <pic:blipFill>
                            <a:blip r:embed="rId42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3251671" cy="3630788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ins>
            <w:del w:id="6859" w:author="Swapnil Agrawal | IFMR Rural Finance" w:date="2016-10-27T14:24:00Z">
              <w:r w:rsidR="00E516DD" w:rsidDel="00DE0A61">
                <w:rPr>
                  <w:noProof/>
                  <w:lang w:val="en-IN" w:eastAsia="en-IN"/>
                </w:rPr>
                <w:drawing>
                  <wp:inline distT="0" distB="0" distL="0" distR="0" wp14:anchorId="56BBD3AC" wp14:editId="7EB461B2">
                    <wp:extent cx="3006227" cy="3381153"/>
                    <wp:effectExtent l="0" t="0" r="3810" b="0"/>
                    <wp:docPr id="90" name="Picture 90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0" name=""/>
                            <pic:cNvPicPr/>
                          </pic:nvPicPr>
                          <pic:blipFill>
                            <a:blip r:embed="rId43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3008484" cy="3383691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del>
            <w:ins w:id="6860" w:author="Swapnil Agrawal | IFMR Rural Finance" w:date="2016-10-27T14:25:00Z">
              <w:r>
                <w:rPr>
                  <w:sz w:val="28"/>
                </w:rPr>
                <w:tab/>
                <w:t xml:space="preserve"> </w:t>
              </w:r>
            </w:ins>
          </w:p>
        </w:tc>
        <w:tc>
          <w:tcPr>
            <w:tcW w:w="5474" w:type="dxa"/>
          </w:tcPr>
          <w:p w:rsidR="002A7E10" w:rsidRPr="00C8540F" w:rsidRDefault="001E7FE2" w:rsidP="002A7E10">
            <w:pPr>
              <w:rPr>
                <w:sz w:val="28"/>
              </w:rPr>
            </w:pPr>
            <w:r w:rsidRPr="00C8540F">
              <w:rPr>
                <w:sz w:val="28"/>
              </w:rPr>
              <w:t>Page 4</w:t>
            </w:r>
          </w:p>
          <w:p w:rsidR="001E7FE2" w:rsidRPr="00C8540F" w:rsidRDefault="00E516DD" w:rsidP="002A7E10">
            <w:pPr>
              <w:rPr>
                <w:sz w:val="28"/>
              </w:rPr>
            </w:pPr>
            <w:r>
              <w:rPr>
                <w:noProof/>
                <w:lang w:val="en-IN" w:eastAsia="en-IN"/>
              </w:rPr>
              <w:t xml:space="preserve"> </w:t>
            </w:r>
            <w:ins w:id="6861" w:author="Swapnil Agrawal | IFMR Rural Finance" w:date="2016-10-27T14:26:00Z">
              <w:r w:rsidR="00DE0A61">
                <w:rPr>
                  <w:noProof/>
                  <w:lang w:val="en-IN" w:eastAsia="en-IN"/>
                </w:rPr>
                <w:drawing>
                  <wp:inline distT="0" distB="0" distL="0" distR="0" wp14:anchorId="6914DF4D" wp14:editId="60C76DB4">
                    <wp:extent cx="3258729" cy="3625702"/>
                    <wp:effectExtent l="0" t="0" r="0" b="0"/>
                    <wp:docPr id="32" name="Picture 32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0" name=""/>
                            <pic:cNvPicPr/>
                          </pic:nvPicPr>
                          <pic:blipFill>
                            <a:blip r:embed="rId44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3257653" cy="3624505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ins>
            <w:del w:id="6862" w:author="Swapnil Agrawal | IFMR Rural Finance" w:date="2016-10-27T14:24:00Z">
              <w:r w:rsidDel="00DE0A61">
                <w:rPr>
                  <w:noProof/>
                  <w:lang w:val="en-IN" w:eastAsia="en-IN"/>
                </w:rPr>
                <w:drawing>
                  <wp:inline distT="0" distB="0" distL="0" distR="0" wp14:anchorId="5DC87F56" wp14:editId="6FC9E420">
                    <wp:extent cx="3046323" cy="3423683"/>
                    <wp:effectExtent l="0" t="0" r="1905" b="5715"/>
                    <wp:docPr id="91" name="Picture 91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0" name=""/>
                            <pic:cNvPicPr/>
                          </pic:nvPicPr>
                          <pic:blipFill>
                            <a:blip r:embed="rId45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3046465" cy="3423843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del>
          </w:p>
        </w:tc>
      </w:tr>
    </w:tbl>
    <w:p w:rsidR="002A7E10" w:rsidRPr="00C8540F" w:rsidRDefault="002A7E10" w:rsidP="002A7E10">
      <w:pPr>
        <w:rPr>
          <w:sz w:val="28"/>
        </w:rPr>
      </w:pPr>
    </w:p>
    <w:p w:rsidR="001E7FE2" w:rsidRPr="00C8540F" w:rsidRDefault="001E7FE2" w:rsidP="002A7E10">
      <w:pPr>
        <w:rPr>
          <w:sz w:val="28"/>
        </w:rPr>
      </w:pPr>
    </w:p>
    <w:p w:rsidR="001E7FE2" w:rsidRPr="00C8540F" w:rsidRDefault="001E7FE2" w:rsidP="002A7E10">
      <w:pPr>
        <w:rPr>
          <w:sz w:val="28"/>
        </w:rPr>
      </w:pPr>
    </w:p>
    <w:p w:rsidR="00DE0A61" w:rsidRPr="00C8540F" w:rsidDel="00DE0A61" w:rsidRDefault="00DE0A61" w:rsidP="002A7E10">
      <w:pPr>
        <w:rPr>
          <w:del w:id="6863" w:author="Swapnil Agrawal | IFMR Rural Finance" w:date="2016-10-27T14:26:00Z"/>
          <w:sz w:val="28"/>
        </w:rPr>
      </w:pPr>
    </w:p>
    <w:p w:rsidR="001E7FE2" w:rsidRPr="00C8540F" w:rsidDel="00DE0A61" w:rsidRDefault="001E7FE2" w:rsidP="002A7E10">
      <w:pPr>
        <w:rPr>
          <w:del w:id="6864" w:author="Swapnil Agrawal | IFMR Rural Finance" w:date="2016-10-27T14:26:00Z"/>
          <w:sz w:val="28"/>
        </w:rPr>
      </w:pPr>
    </w:p>
    <w:p w:rsidR="001E7FE2" w:rsidRPr="00C8540F" w:rsidRDefault="00E516DD" w:rsidP="001E7FE2">
      <w:pPr>
        <w:pStyle w:val="ListParagraph"/>
        <w:numPr>
          <w:ilvl w:val="3"/>
          <w:numId w:val="10"/>
        </w:num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Liabilities</w:t>
      </w:r>
    </w:p>
    <w:p w:rsidR="00517E18" w:rsidDel="00DE0A61" w:rsidRDefault="00517E18" w:rsidP="001E7FE2">
      <w:pPr>
        <w:pStyle w:val="ListParagraph"/>
        <w:ind w:left="1440"/>
        <w:rPr>
          <w:del w:id="6865" w:author="Swapnil Agrawal | IFMR Rural Finance" w:date="2016-10-27T14:27:00Z"/>
          <w:rFonts w:ascii="Times New Roman" w:hAnsi="Times New Roman"/>
          <w:sz w:val="28"/>
        </w:rPr>
      </w:pPr>
    </w:p>
    <w:p w:rsidR="001E7FE2" w:rsidRPr="00C616C6" w:rsidRDefault="008D6E50">
      <w:pPr>
        <w:rPr>
          <w:sz w:val="28"/>
        </w:rPr>
        <w:pPrChange w:id="6866" w:author="Swapnil Agrawal | IFMR Rural Finance" w:date="2016-10-27T10:43:00Z">
          <w:pPr>
            <w:pStyle w:val="ListParagraph"/>
            <w:ind w:left="1440"/>
          </w:pPr>
        </w:pPrChange>
      </w:pPr>
      <w:ins w:id="6867" w:author="Swapnil Agrawal | IFMR Rural Finance" w:date="2016-10-27T14:06:00Z">
        <w:r>
          <w:rPr>
            <w:sz w:val="28"/>
          </w:rPr>
          <w:t xml:space="preserve">   </w:t>
        </w:r>
      </w:ins>
      <w:del w:id="6868" w:author="Swapnil Agrawal | IFMR Rural Finance" w:date="2016-10-27T14:26:00Z">
        <w:r w:rsidR="00E516DD" w:rsidDel="00DE0A61">
          <w:rPr>
            <w:noProof/>
            <w:lang w:val="en-IN" w:eastAsia="en-IN"/>
          </w:rPr>
          <w:drawing>
            <wp:inline distT="0" distB="0" distL="0" distR="0" wp14:anchorId="2F419052" wp14:editId="014A5476">
              <wp:extent cx="2700670" cy="3019458"/>
              <wp:effectExtent l="0" t="0" r="4445" b="9525"/>
              <wp:docPr id="92" name="Picture 92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"/>
                      <pic:cNvPicPr/>
                    </pic:nvPicPr>
                    <pic:blipFill>
                      <a:blip r:embed="rId46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2702211" cy="3021181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del>
      <w:ins w:id="6869" w:author="Swapnil Agrawal | IFMR Rural Finance" w:date="2016-10-27T14:27:00Z">
        <w:r w:rsidR="00DE0A61">
          <w:rPr>
            <w:noProof/>
            <w:lang w:val="en-IN" w:eastAsia="en-IN"/>
          </w:rPr>
          <w:drawing>
            <wp:inline distT="0" distB="0" distL="0" distR="0" wp14:anchorId="1B96EEF6" wp14:editId="085A20C6">
              <wp:extent cx="3209790" cy="3593805"/>
              <wp:effectExtent l="0" t="0" r="0" b="6985"/>
              <wp:docPr id="33" name="Picture 33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"/>
                      <pic:cNvPicPr/>
                    </pic:nvPicPr>
                    <pic:blipFill>
                      <a:blip r:embed="rId47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3217527" cy="3602468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:rsidR="00517E18" w:rsidRPr="00C8540F" w:rsidRDefault="00517E18" w:rsidP="001E7FE2">
      <w:pPr>
        <w:pStyle w:val="ListParagraph"/>
        <w:ind w:left="1440"/>
        <w:rPr>
          <w:rFonts w:ascii="Times New Roman" w:hAnsi="Times New Roman"/>
          <w:sz w:val="28"/>
        </w:rPr>
      </w:pPr>
    </w:p>
    <w:p w:rsidR="00517E18" w:rsidRDefault="00517E18" w:rsidP="00517E18">
      <w:pPr>
        <w:pStyle w:val="ListParagraph"/>
        <w:numPr>
          <w:ilvl w:val="3"/>
          <w:numId w:val="10"/>
        </w:numPr>
        <w:rPr>
          <w:rFonts w:ascii="Times New Roman" w:hAnsi="Times New Roman"/>
          <w:sz w:val="28"/>
        </w:rPr>
      </w:pPr>
      <w:r w:rsidRPr="00517E18">
        <w:rPr>
          <w:rFonts w:ascii="Times New Roman" w:hAnsi="Times New Roman"/>
          <w:sz w:val="28"/>
        </w:rPr>
        <w:t>Bank Statement Details</w:t>
      </w:r>
    </w:p>
    <w:p w:rsidR="00517E18" w:rsidDel="00DE0A61" w:rsidRDefault="00517E18" w:rsidP="00517E18">
      <w:pPr>
        <w:pStyle w:val="ListParagraph"/>
        <w:ind w:left="1440"/>
        <w:rPr>
          <w:del w:id="6870" w:author="Swapnil Agrawal | IFMR Rural Finance" w:date="2016-10-27T14:27:00Z"/>
          <w:rFonts w:ascii="Times New Roman" w:hAnsi="Times New Roman"/>
          <w:sz w:val="28"/>
        </w:rPr>
      </w:pPr>
    </w:p>
    <w:tbl>
      <w:tblPr>
        <w:tblStyle w:val="TableGrid"/>
        <w:tblW w:w="0" w:type="auto"/>
        <w:tblInd w:w="392" w:type="dxa"/>
        <w:tblLook w:val="04A0" w:firstRow="1" w:lastRow="0" w:firstColumn="1" w:lastColumn="0" w:noHBand="0" w:noVBand="1"/>
      </w:tblPr>
      <w:tblGrid>
        <w:gridCol w:w="4926"/>
        <w:gridCol w:w="5088"/>
      </w:tblGrid>
      <w:tr w:rsidR="00517E18" w:rsidTr="00517E18">
        <w:trPr>
          <w:trHeight w:val="6397"/>
        </w:trPr>
        <w:tc>
          <w:tcPr>
            <w:tcW w:w="4693" w:type="dxa"/>
          </w:tcPr>
          <w:p w:rsidR="00517E18" w:rsidRDefault="00517E18" w:rsidP="00517E18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Page 1</w:t>
            </w:r>
          </w:p>
          <w:p w:rsidR="00517E18" w:rsidRDefault="00517E18" w:rsidP="00517E18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</w:p>
          <w:p w:rsidR="00517E18" w:rsidRDefault="00DE0A61" w:rsidP="00517E18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ins w:id="6871" w:author="Swapnil Agrawal | IFMR Rural Finance" w:date="2016-10-27T14:27:00Z">
              <w:r>
                <w:rPr>
                  <w:noProof/>
                  <w:lang w:eastAsia="en-IN"/>
                </w:rPr>
                <w:drawing>
                  <wp:inline distT="0" distB="0" distL="0" distR="0" wp14:anchorId="04A7FCE6" wp14:editId="3B9DBEC9">
                    <wp:extent cx="2955851" cy="3316974"/>
                    <wp:effectExtent l="0" t="0" r="0" b="0"/>
                    <wp:docPr id="34" name="Picture 34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0" name=""/>
                            <pic:cNvPicPr/>
                          </pic:nvPicPr>
                          <pic:blipFill>
                            <a:blip r:embed="rId48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2960915" cy="3322657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ins>
            <w:del w:id="6872" w:author="Swapnil Agrawal | IFMR Rural Finance" w:date="2016-10-27T14:27:00Z">
              <w:r w:rsidR="00E516DD" w:rsidDel="00DE0A61">
                <w:rPr>
                  <w:noProof/>
                  <w:lang w:eastAsia="en-IN"/>
                </w:rPr>
                <w:drawing>
                  <wp:anchor distT="0" distB="0" distL="114300" distR="114300" simplePos="0" relativeHeight="251663360" behindDoc="1" locked="0" layoutInCell="1" allowOverlap="1" wp14:anchorId="2DAD0232" wp14:editId="6139F9CD">
                    <wp:simplePos x="0" y="0"/>
                    <wp:positionH relativeFrom="column">
                      <wp:posOffset>-4445</wp:posOffset>
                    </wp:positionH>
                    <wp:positionV relativeFrom="paragraph">
                      <wp:posOffset>-2540</wp:posOffset>
                    </wp:positionV>
                    <wp:extent cx="2987675" cy="3366770"/>
                    <wp:effectExtent l="0" t="0" r="3175" b="5080"/>
                    <wp:wrapTight wrapText="bothSides">
                      <wp:wrapPolygon edited="0">
                        <wp:start x="0" y="0"/>
                        <wp:lineTo x="0" y="21510"/>
                        <wp:lineTo x="21485" y="21510"/>
                        <wp:lineTo x="21485" y="0"/>
                        <wp:lineTo x="0" y="0"/>
                      </wp:wrapPolygon>
                    </wp:wrapTight>
                    <wp:docPr id="93" name="Picture 93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0" name=""/>
                            <pic:cNvPicPr/>
                          </pic:nvPicPr>
                          <pic:blipFill>
                            <a:blip r:embed="rId49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2987675" cy="3366770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w:r>
            </w:del>
          </w:p>
        </w:tc>
        <w:tc>
          <w:tcPr>
            <w:tcW w:w="5088" w:type="dxa"/>
          </w:tcPr>
          <w:p w:rsidR="00517E18" w:rsidRDefault="00517E18" w:rsidP="00517E18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Page 2</w:t>
            </w:r>
          </w:p>
          <w:p w:rsidR="00517E18" w:rsidRDefault="00517E18" w:rsidP="00517E18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</w:p>
          <w:p w:rsidR="00517E18" w:rsidRDefault="00DE0A61" w:rsidP="00517E18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ins w:id="6873" w:author="Swapnil Agrawal | IFMR Rural Finance" w:date="2016-10-27T14:28:00Z">
              <w:r>
                <w:rPr>
                  <w:noProof/>
                  <w:lang w:eastAsia="en-IN"/>
                </w:rPr>
                <w:drawing>
                  <wp:inline distT="0" distB="0" distL="0" distR="0" wp14:anchorId="08310BD0" wp14:editId="5C9ED1F9">
                    <wp:extent cx="2966484" cy="3306463"/>
                    <wp:effectExtent l="0" t="0" r="5715" b="8255"/>
                    <wp:docPr id="35" name="Picture 35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0" name=""/>
                            <pic:cNvPicPr/>
                          </pic:nvPicPr>
                          <pic:blipFill>
                            <a:blip r:embed="rId50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2969714" cy="3310064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ins>
            <w:del w:id="6874" w:author="Swapnil Agrawal | IFMR Rural Finance" w:date="2016-10-27T14:27:00Z">
              <w:r w:rsidR="00E516DD" w:rsidDel="00DE0A61">
                <w:rPr>
                  <w:noProof/>
                  <w:lang w:eastAsia="en-IN"/>
                </w:rPr>
                <w:drawing>
                  <wp:inline distT="0" distB="0" distL="0" distR="0" wp14:anchorId="53EA2C20" wp14:editId="59ABAC54">
                    <wp:extent cx="3019646" cy="3374096"/>
                    <wp:effectExtent l="0" t="0" r="0" b="0"/>
                    <wp:docPr id="94" name="Picture 94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0" name=""/>
                            <pic:cNvPicPr/>
                          </pic:nvPicPr>
                          <pic:blipFill>
                            <a:blip r:embed="rId51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3027965" cy="3383392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del>
          </w:p>
        </w:tc>
      </w:tr>
    </w:tbl>
    <w:p w:rsidR="00E516DD" w:rsidRDefault="00E516DD" w:rsidP="00E516DD">
      <w:pPr>
        <w:pStyle w:val="ListParagraph"/>
        <w:ind w:left="1440"/>
        <w:rPr>
          <w:rFonts w:ascii="Times New Roman" w:hAnsi="Times New Roman"/>
          <w:sz w:val="28"/>
        </w:rPr>
      </w:pPr>
    </w:p>
    <w:p w:rsidR="00517E18" w:rsidDel="00647333" w:rsidRDefault="00A642DF" w:rsidP="00517E18">
      <w:pPr>
        <w:pStyle w:val="ListParagraph"/>
        <w:numPr>
          <w:ilvl w:val="3"/>
          <w:numId w:val="10"/>
        </w:numPr>
        <w:rPr>
          <w:del w:id="6875" w:author="Swapnil Agrawal | IFMR Rural Finance" w:date="2016-10-27T13:54:00Z"/>
          <w:rFonts w:ascii="Times New Roman" w:hAnsi="Times New Roman"/>
          <w:sz w:val="28"/>
        </w:rPr>
      </w:pPr>
      <w:del w:id="6876" w:author="Swapnil Agrawal | IFMR Rural Finance" w:date="2016-10-27T13:54:00Z">
        <w:r w:rsidDel="00647333">
          <w:rPr>
            <w:rFonts w:ascii="Times New Roman" w:hAnsi="Times New Roman"/>
            <w:sz w:val="28"/>
          </w:rPr>
          <w:delText>CB Check Report</w:delText>
        </w:r>
      </w:del>
    </w:p>
    <w:p w:rsidR="00517E18" w:rsidDel="00647333" w:rsidRDefault="00517E18" w:rsidP="00517E18">
      <w:pPr>
        <w:pStyle w:val="ListParagraph"/>
        <w:ind w:left="1440"/>
        <w:rPr>
          <w:del w:id="6877" w:author="Swapnil Agrawal | IFMR Rural Finance" w:date="2016-10-27T13:54:00Z"/>
          <w:rFonts w:ascii="Times New Roman" w:hAnsi="Times New Roman"/>
          <w:sz w:val="28"/>
        </w:rPr>
      </w:pPr>
    </w:p>
    <w:p w:rsidR="00517E18" w:rsidRPr="00FE2285" w:rsidDel="00647333" w:rsidRDefault="00A642DF" w:rsidP="00FE2285">
      <w:pPr>
        <w:rPr>
          <w:del w:id="6878" w:author="Swapnil Agrawal | IFMR Rural Finance" w:date="2016-10-27T13:54:00Z"/>
          <w:sz w:val="28"/>
        </w:rPr>
      </w:pPr>
      <w:del w:id="6879" w:author="Swapnil Agrawal | IFMR Rural Finance" w:date="2016-10-27T13:54:00Z">
        <w:r w:rsidDel="00647333">
          <w:rPr>
            <w:noProof/>
            <w:lang w:val="en-IN" w:eastAsia="en-IN"/>
          </w:rPr>
          <w:drawing>
            <wp:inline distT="0" distB="0" distL="0" distR="0" wp14:anchorId="29FEF127" wp14:editId="34762874">
              <wp:extent cx="4181475" cy="4752975"/>
              <wp:effectExtent l="0" t="0" r="9525" b="9525"/>
              <wp:docPr id="95" name="Picture 95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"/>
                      <pic:cNvPicPr/>
                    </pic:nvPicPr>
                    <pic:blipFill>
                      <a:blip r:embed="rId52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4181475" cy="475297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del>
    </w:p>
    <w:p w:rsidR="00517E18" w:rsidDel="00647333" w:rsidRDefault="00517E18" w:rsidP="00517E18">
      <w:pPr>
        <w:pStyle w:val="ListParagraph"/>
        <w:ind w:left="1440"/>
        <w:rPr>
          <w:del w:id="6880" w:author="Swapnil Agrawal | IFMR Rural Finance" w:date="2016-10-27T13:54:00Z"/>
          <w:rFonts w:ascii="Times New Roman" w:hAnsi="Times New Roman"/>
          <w:sz w:val="28"/>
        </w:rPr>
        <w:sectPr w:rsidR="00517E18" w:rsidDel="00647333" w:rsidSect="002A7E10">
          <w:pgSz w:w="11899" w:h="16838"/>
          <w:pgMar w:top="720" w:right="568" w:bottom="720" w:left="720" w:header="1560" w:footer="567" w:gutter="0"/>
          <w:cols w:space="720"/>
          <w:docGrid w:linePitch="360"/>
        </w:sectPr>
      </w:pPr>
    </w:p>
    <w:p w:rsidR="00517E18" w:rsidRPr="00517E18" w:rsidRDefault="00517E18" w:rsidP="00517E18">
      <w:pPr>
        <w:pStyle w:val="ListParagraph"/>
        <w:numPr>
          <w:ilvl w:val="2"/>
          <w:numId w:val="10"/>
        </w:numPr>
        <w:rPr>
          <w:rFonts w:ascii="Times New Roman" w:hAnsi="Times New Roman"/>
          <w:b/>
          <w:sz w:val="28"/>
        </w:rPr>
      </w:pPr>
      <w:r w:rsidRPr="00517E18">
        <w:rPr>
          <w:rFonts w:ascii="Times New Roman" w:hAnsi="Times New Roman"/>
          <w:b/>
          <w:sz w:val="28"/>
        </w:rPr>
        <w:t>Co-applicant</w:t>
      </w:r>
    </w:p>
    <w:p w:rsidR="00517E18" w:rsidRPr="00647333" w:rsidDel="00C616C6" w:rsidRDefault="00A642DF">
      <w:pPr>
        <w:ind w:left="360"/>
        <w:rPr>
          <w:del w:id="6881" w:author="Swapnil Agrawal | IFMR Rural Finance" w:date="2016-10-27T10:45:00Z"/>
          <w:b/>
          <w:sz w:val="28"/>
          <w:rPrChange w:id="6882" w:author="Swapnil Agrawal | IFMR Rural Finance" w:date="2016-10-27T13:55:00Z">
            <w:rPr>
              <w:del w:id="6883" w:author="Swapnil Agrawal | IFMR Rural Finance" w:date="2016-10-27T10:45:00Z"/>
            </w:rPr>
          </w:rPrChange>
        </w:rPr>
        <w:pPrChange w:id="6884" w:author="Swapnil Agrawal | IFMR Rural Finance" w:date="2016-10-27T13:55:00Z">
          <w:pPr>
            <w:pStyle w:val="ListParagraph"/>
            <w:ind w:left="1080"/>
          </w:pPr>
        </w:pPrChange>
      </w:pPr>
      <w:del w:id="6885" w:author="Swapnil Agrawal | IFMR Rural Finance" w:date="2016-10-27T10:41:00Z">
        <w:r w:rsidDel="00CA238C">
          <w:rPr>
            <w:noProof/>
            <w:lang w:val="en-IN" w:eastAsia="en-IN"/>
          </w:rPr>
          <w:drawing>
            <wp:inline distT="0" distB="0" distL="0" distR="0" wp14:anchorId="30221041" wp14:editId="25D66DD3">
              <wp:extent cx="3349256" cy="3679676"/>
              <wp:effectExtent l="0" t="0" r="3810" b="0"/>
              <wp:docPr id="96" name="Picture 96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"/>
                      <pic:cNvPicPr/>
                    </pic:nvPicPr>
                    <pic:blipFill>
                      <a:blip r:embed="rId53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3348938" cy="3679327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del>
      <w:ins w:id="6886" w:author="Sarthak Shah | IFMR Rural Finance" w:date="2016-10-26T19:37:00Z">
        <w:del w:id="6887" w:author="Swapnil Agrawal | IFMR Rural Finance" w:date="2016-10-27T10:44:00Z">
          <w:r w:rsidR="00462F74" w:rsidRPr="00647333" w:rsidDel="00C616C6">
            <w:rPr>
              <w:b/>
              <w:sz w:val="28"/>
              <w:rPrChange w:id="6888" w:author="Swapnil Agrawal | IFMR Rural Finance" w:date="2016-10-27T13:55:00Z">
                <w:rPr/>
              </w:rPrChange>
            </w:rPr>
            <w:delText>CB</w:delText>
          </w:r>
        </w:del>
        <w:del w:id="6889" w:author="Swapnil Agrawal | IFMR Rural Finance" w:date="2016-10-27T10:45:00Z">
          <w:r w:rsidR="00462F74" w:rsidRPr="00647333" w:rsidDel="00C616C6">
            <w:rPr>
              <w:b/>
              <w:sz w:val="28"/>
              <w:rPrChange w:id="6890" w:author="Swapnil Agrawal | IFMR Rural Finance" w:date="2016-10-27T13:55:00Z">
                <w:rPr/>
              </w:rPrChange>
            </w:rPr>
            <w:delText xml:space="preserve"> Check report is missing</w:delText>
          </w:r>
        </w:del>
      </w:ins>
    </w:p>
    <w:p w:rsidR="00517E18" w:rsidRDefault="00647333">
      <w:pPr>
        <w:ind w:left="360"/>
        <w:rPr>
          <w:ins w:id="6891" w:author="Swapnil Agrawal | IFMR Rural Finance" w:date="2016-10-27T13:55:00Z"/>
        </w:rPr>
        <w:pPrChange w:id="6892" w:author="Swapnil Agrawal | IFMR Rural Finance" w:date="2016-10-27T13:55:00Z">
          <w:pPr>
            <w:pStyle w:val="ListParagraph"/>
            <w:ind w:left="1080"/>
          </w:pPr>
        </w:pPrChange>
      </w:pPr>
      <w:ins w:id="6893" w:author="Swapnil Agrawal | IFMR Rural Finance" w:date="2016-10-27T13:55:00Z">
        <w:r>
          <w:rPr>
            <w:noProof/>
            <w:lang w:val="en-IN" w:eastAsia="en-IN"/>
          </w:rPr>
          <w:drawing>
            <wp:inline distT="0" distB="0" distL="0" distR="0" wp14:anchorId="2E3FF3D2" wp14:editId="667993A8">
              <wp:extent cx="3189768" cy="3484983"/>
              <wp:effectExtent l="0" t="0" r="0" b="1270"/>
              <wp:docPr id="1" name="Picture 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"/>
                      <pic:cNvPicPr/>
                    </pic:nvPicPr>
                    <pic:blipFill>
                      <a:blip r:embed="rId54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3189275" cy="348444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:rsidR="00647333" w:rsidRDefault="00647333">
      <w:pPr>
        <w:ind w:left="360"/>
        <w:pPrChange w:id="6894" w:author="Swapnil Agrawal | IFMR Rural Finance" w:date="2016-10-27T13:55:00Z">
          <w:pPr>
            <w:pStyle w:val="ListParagraph"/>
            <w:ind w:left="1080"/>
          </w:pPr>
        </w:pPrChange>
      </w:pPr>
    </w:p>
    <w:p w:rsidR="004520A8" w:rsidRDefault="00517E18" w:rsidP="004520A8">
      <w:pPr>
        <w:pStyle w:val="ListParagraph"/>
        <w:numPr>
          <w:ilvl w:val="3"/>
          <w:numId w:val="10"/>
        </w:numPr>
        <w:rPr>
          <w:rFonts w:ascii="Times New Roman" w:hAnsi="Times New Roman"/>
          <w:sz w:val="28"/>
        </w:rPr>
      </w:pPr>
      <w:r w:rsidRPr="00517E18">
        <w:rPr>
          <w:rFonts w:ascii="Times New Roman" w:hAnsi="Times New Roman"/>
          <w:sz w:val="28"/>
        </w:rPr>
        <w:t>KYC Details</w:t>
      </w:r>
    </w:p>
    <w:p w:rsidR="00947C88" w:rsidRDefault="00947C88" w:rsidP="00947C88">
      <w:pPr>
        <w:pStyle w:val="ListParagraph"/>
        <w:ind w:left="1440"/>
        <w:rPr>
          <w:rFonts w:ascii="Times New Roman" w:hAnsi="Times New Roman"/>
          <w:sz w:val="28"/>
        </w:rPr>
      </w:pPr>
    </w:p>
    <w:p w:rsidR="004D46C4" w:rsidRPr="004D46C4" w:rsidRDefault="008D6E50" w:rsidP="004D46C4">
      <w:pPr>
        <w:rPr>
          <w:sz w:val="28"/>
          <w:rPrChange w:id="6895" w:author="Swapnil Agrawal | IFMR Rural Finance" w:date="2016-10-27T13:55:00Z">
            <w:rPr>
              <w:sz w:val="28"/>
            </w:rPr>
          </w:rPrChange>
        </w:rPr>
        <w:sectPr w:rsidR="004D46C4" w:rsidRPr="004D46C4" w:rsidSect="002A7E10">
          <w:pgSz w:w="11899" w:h="16838"/>
          <w:pgMar w:top="720" w:right="568" w:bottom="720" w:left="720" w:header="1560" w:footer="567" w:gutter="0"/>
          <w:cols w:space="720"/>
          <w:docGrid w:linePitch="360"/>
        </w:sectPr>
        <w:pPrChange w:id="6896" w:author="Swapnil Agrawal | IFMR Rural Finance" w:date="2016-10-27T13:55:00Z">
          <w:pPr>
            <w:pStyle w:val="ListParagraph"/>
            <w:ind w:left="1440"/>
          </w:pPr>
        </w:pPrChange>
      </w:pPr>
      <w:ins w:id="6897" w:author="Swapnil Agrawal | IFMR Rural Finance" w:date="2016-10-27T14:06:00Z">
        <w:r>
          <w:rPr>
            <w:sz w:val="28"/>
          </w:rPr>
          <w:t xml:space="preserve">  </w:t>
        </w:r>
      </w:ins>
      <w:del w:id="6898" w:author="Swapnil Agrawal | IFMR Rural Finance" w:date="2016-10-27T14:28:00Z">
        <w:r w:rsidR="00A642DF" w:rsidDel="00DE0A61">
          <w:rPr>
            <w:noProof/>
            <w:lang w:val="en-IN" w:eastAsia="en-IN"/>
          </w:rPr>
          <w:drawing>
            <wp:inline distT="0" distB="0" distL="0" distR="0" wp14:anchorId="61228219" wp14:editId="03E5F2C5">
              <wp:extent cx="3423684" cy="3867208"/>
              <wp:effectExtent l="0" t="0" r="5715" b="0"/>
              <wp:docPr id="97" name="Picture 97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"/>
                      <pic:cNvPicPr/>
                    </pic:nvPicPr>
                    <pic:blipFill>
                      <a:blip r:embed="rId55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3425448" cy="386920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del>
      <w:ins w:id="6899" w:author="Swapnil Agrawal | IFMR Rural Finance" w:date="2016-10-27T14:28:00Z">
        <w:r w:rsidR="00DE0A61">
          <w:rPr>
            <w:noProof/>
            <w:lang w:val="en-IN" w:eastAsia="en-IN"/>
          </w:rPr>
          <w:drawing>
            <wp:inline distT="0" distB="0" distL="0" distR="0" wp14:anchorId="279F2272" wp14:editId="1EF92FB4">
              <wp:extent cx="3242931" cy="3608950"/>
              <wp:effectExtent l="0" t="0" r="0" b="0"/>
              <wp:docPr id="36" name="Picture 36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"/>
                      <pic:cNvPicPr/>
                    </pic:nvPicPr>
                    <pic:blipFill>
                      <a:blip r:embed="rId56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3241739" cy="3607624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:rsidR="004520A8" w:rsidRDefault="004520A8" w:rsidP="004520A8">
      <w:pPr>
        <w:pStyle w:val="ListParagraph"/>
        <w:numPr>
          <w:ilvl w:val="3"/>
          <w:numId w:val="10"/>
        </w:num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lastRenderedPageBreak/>
        <w:t>Co-applicant Details</w:t>
      </w:r>
    </w:p>
    <w:p w:rsidR="008632D6" w:rsidRDefault="008632D6" w:rsidP="008632D6">
      <w:pPr>
        <w:pStyle w:val="ListParagraph"/>
        <w:ind w:left="1440"/>
        <w:rPr>
          <w:rFonts w:ascii="Times New Roman" w:hAnsi="Times New Roman"/>
          <w:sz w:val="28"/>
        </w:rPr>
      </w:pPr>
    </w:p>
    <w:tbl>
      <w:tblPr>
        <w:tblStyle w:val="TableGrid"/>
        <w:tblW w:w="0" w:type="auto"/>
        <w:tblInd w:w="675" w:type="dxa"/>
        <w:tblLook w:val="04A0" w:firstRow="1" w:lastRow="0" w:firstColumn="1" w:lastColumn="0" w:noHBand="0" w:noVBand="1"/>
        <w:tblPrChange w:id="6900" w:author="Swapnil Agrawal | IFMR Rural Finance" w:date="2016-10-27T14:06:00Z">
          <w:tblPr>
            <w:tblStyle w:val="TableGrid"/>
            <w:tblW w:w="0" w:type="auto"/>
            <w:tblInd w:w="1242" w:type="dxa"/>
            <w:tblLook w:val="04A0" w:firstRow="1" w:lastRow="0" w:firstColumn="1" w:lastColumn="0" w:noHBand="0" w:noVBand="1"/>
          </w:tblPr>
        </w:tblPrChange>
      </w:tblPr>
      <w:tblGrid>
        <w:gridCol w:w="5087"/>
        <w:gridCol w:w="5015"/>
        <w:gridCol w:w="4837"/>
        <w:tblGridChange w:id="6901">
          <w:tblGrid>
            <w:gridCol w:w="4818"/>
            <w:gridCol w:w="4953"/>
            <w:gridCol w:w="4601"/>
          </w:tblGrid>
        </w:tblGridChange>
      </w:tblGrid>
      <w:tr w:rsidR="00947C88" w:rsidTr="008D6E50">
        <w:trPr>
          <w:trHeight w:val="6543"/>
          <w:trPrChange w:id="6902" w:author="Swapnil Agrawal | IFMR Rural Finance" w:date="2016-10-27T14:06:00Z">
            <w:trPr>
              <w:trHeight w:val="6543"/>
            </w:trPr>
          </w:trPrChange>
        </w:trPr>
        <w:tc>
          <w:tcPr>
            <w:tcW w:w="4818" w:type="dxa"/>
            <w:tcPrChange w:id="6903" w:author="Swapnil Agrawal | IFMR Rural Finance" w:date="2016-10-27T14:06:00Z">
              <w:tcPr>
                <w:tcW w:w="4820" w:type="dxa"/>
              </w:tcPr>
            </w:tcPrChange>
          </w:tcPr>
          <w:p w:rsidR="00947C88" w:rsidRDefault="00947C88" w:rsidP="00947C88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Page 1</w:t>
            </w:r>
          </w:p>
          <w:p w:rsidR="008632D6" w:rsidRDefault="008632D6" w:rsidP="00947C88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</w:p>
          <w:p w:rsidR="00947C88" w:rsidRDefault="00DE0A61" w:rsidP="00947C88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ins w:id="6904" w:author="Swapnil Agrawal | IFMR Rural Finance" w:date="2016-10-27T14:29:00Z">
              <w:r>
                <w:rPr>
                  <w:noProof/>
                  <w:lang w:eastAsia="en-IN"/>
                </w:rPr>
                <w:drawing>
                  <wp:inline distT="0" distB="0" distL="0" distR="0" wp14:anchorId="58A7E062" wp14:editId="3B580132">
                    <wp:extent cx="3113839" cy="3444949"/>
                    <wp:effectExtent l="0" t="0" r="0" b="3175"/>
                    <wp:docPr id="37" name="Picture 37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0" name=""/>
                            <pic:cNvPicPr/>
                          </pic:nvPicPr>
                          <pic:blipFill>
                            <a:blip r:embed="rId57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3118530" cy="3450138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ins>
            <w:del w:id="6905" w:author="Swapnil Agrawal | IFMR Rural Finance" w:date="2016-10-27T14:28:00Z">
              <w:r w:rsidR="00A642DF" w:rsidDel="00DE0A61">
                <w:rPr>
                  <w:noProof/>
                  <w:lang w:eastAsia="en-IN"/>
                </w:rPr>
                <w:drawing>
                  <wp:inline distT="0" distB="0" distL="0" distR="0" wp14:anchorId="3A329CBA" wp14:editId="42B362F0">
                    <wp:extent cx="2873726" cy="3221666"/>
                    <wp:effectExtent l="0" t="0" r="3175" b="0"/>
                    <wp:docPr id="98" name="Picture 98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0" name=""/>
                            <pic:cNvPicPr/>
                          </pic:nvPicPr>
                          <pic:blipFill>
                            <a:blip r:embed="rId58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2873191" cy="3221067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del>
          </w:p>
        </w:tc>
        <w:tc>
          <w:tcPr>
            <w:tcW w:w="4953" w:type="dxa"/>
            <w:tcPrChange w:id="6906" w:author="Swapnil Agrawal | IFMR Rural Finance" w:date="2016-10-27T14:06:00Z">
              <w:tcPr>
                <w:tcW w:w="4961" w:type="dxa"/>
              </w:tcPr>
            </w:tcPrChange>
          </w:tcPr>
          <w:p w:rsidR="00947C88" w:rsidRDefault="00947C88" w:rsidP="00947C88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Page 2</w:t>
            </w:r>
          </w:p>
          <w:p w:rsidR="008632D6" w:rsidRDefault="008632D6" w:rsidP="00947C88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</w:p>
          <w:p w:rsidR="00947C88" w:rsidRDefault="00DE0A61" w:rsidP="00947C88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ins w:id="6907" w:author="Swapnil Agrawal | IFMR Rural Finance" w:date="2016-10-27T14:29:00Z">
              <w:r>
                <w:rPr>
                  <w:noProof/>
                  <w:lang w:eastAsia="en-IN"/>
                </w:rPr>
                <w:drawing>
                  <wp:inline distT="0" distB="0" distL="0" distR="0" wp14:anchorId="76E76315" wp14:editId="25D10AED">
                    <wp:extent cx="3060877" cy="3397918"/>
                    <wp:effectExtent l="0" t="0" r="6350" b="0"/>
                    <wp:docPr id="38" name="Picture 38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0" name=""/>
                            <pic:cNvPicPr/>
                          </pic:nvPicPr>
                          <pic:blipFill>
                            <a:blip r:embed="rId59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3058160" cy="3394902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ins>
            <w:del w:id="6908" w:author="Swapnil Agrawal | IFMR Rural Finance" w:date="2016-10-27T14:28:00Z">
              <w:r w:rsidR="00A642DF" w:rsidDel="00DE0A61">
                <w:rPr>
                  <w:noProof/>
                  <w:lang w:eastAsia="en-IN"/>
                </w:rPr>
                <w:drawing>
                  <wp:inline distT="0" distB="0" distL="0" distR="0" wp14:anchorId="5F9CE7F5" wp14:editId="217B953F">
                    <wp:extent cx="2831742" cy="3221666"/>
                    <wp:effectExtent l="0" t="0" r="6985" b="0"/>
                    <wp:docPr id="99" name="Picture 99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0" name=""/>
                            <pic:cNvPicPr/>
                          </pic:nvPicPr>
                          <pic:blipFill>
                            <a:blip r:embed="rId60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2830700" cy="3220481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del>
          </w:p>
        </w:tc>
        <w:tc>
          <w:tcPr>
            <w:tcW w:w="4601" w:type="dxa"/>
            <w:tcPrChange w:id="6909" w:author="Swapnil Agrawal | IFMR Rural Finance" w:date="2016-10-27T14:06:00Z">
              <w:tcPr>
                <w:tcW w:w="4591" w:type="dxa"/>
              </w:tcPr>
            </w:tcPrChange>
          </w:tcPr>
          <w:p w:rsidR="00947C88" w:rsidRDefault="00947C88" w:rsidP="00947C88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Page 3</w:t>
            </w:r>
          </w:p>
          <w:p w:rsidR="008632D6" w:rsidRDefault="008632D6" w:rsidP="00947C88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</w:p>
          <w:p w:rsidR="00947C88" w:rsidRDefault="00DE0A61" w:rsidP="00947C88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ins w:id="6910" w:author="Swapnil Agrawal | IFMR Rural Finance" w:date="2016-10-27T14:30:00Z">
              <w:r>
                <w:rPr>
                  <w:noProof/>
                  <w:lang w:eastAsia="en-IN"/>
                </w:rPr>
                <w:drawing>
                  <wp:inline distT="0" distB="0" distL="0" distR="0" wp14:anchorId="1D19534D" wp14:editId="6F9D7A66">
                    <wp:extent cx="2953387" cy="3306726"/>
                    <wp:effectExtent l="0" t="0" r="0" b="8255"/>
                    <wp:docPr id="39" name="Picture 39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0" name=""/>
                            <pic:cNvPicPr/>
                          </pic:nvPicPr>
                          <pic:blipFill>
                            <a:blip r:embed="rId61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2954878" cy="3308395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ins>
            <w:del w:id="6911" w:author="Swapnil Agrawal | IFMR Rural Finance" w:date="2016-10-27T14:28:00Z">
              <w:r w:rsidR="00A642DF" w:rsidDel="00DE0A61">
                <w:rPr>
                  <w:noProof/>
                  <w:lang w:eastAsia="en-IN"/>
                </w:rPr>
                <w:drawing>
                  <wp:inline distT="0" distB="0" distL="0" distR="0" wp14:anchorId="076D9B8F" wp14:editId="12F58436">
                    <wp:extent cx="2785090" cy="3144253"/>
                    <wp:effectExtent l="0" t="0" r="0" b="0"/>
                    <wp:docPr id="100" name="Picture 100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0" name=""/>
                            <pic:cNvPicPr/>
                          </pic:nvPicPr>
                          <pic:blipFill>
                            <a:blip r:embed="rId62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2785220" cy="3144400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del>
          </w:p>
        </w:tc>
      </w:tr>
    </w:tbl>
    <w:p w:rsidR="008632D6" w:rsidRDefault="008632D6" w:rsidP="00947C88">
      <w:pPr>
        <w:pStyle w:val="ListParagraph"/>
        <w:ind w:left="1440"/>
        <w:rPr>
          <w:rFonts w:ascii="Times New Roman" w:hAnsi="Times New Roman"/>
          <w:sz w:val="28"/>
        </w:rPr>
        <w:sectPr w:rsidR="008632D6" w:rsidSect="00947C88">
          <w:pgSz w:w="16838" w:h="11899" w:orient="landscape"/>
          <w:pgMar w:top="720" w:right="720" w:bottom="568" w:left="720" w:header="1560" w:footer="567" w:gutter="0"/>
          <w:cols w:space="720"/>
          <w:docGrid w:linePitch="360"/>
        </w:sectPr>
      </w:pPr>
    </w:p>
    <w:p w:rsidR="004520A8" w:rsidRDefault="004520A8" w:rsidP="004520A8">
      <w:pPr>
        <w:pStyle w:val="ListParagraph"/>
        <w:numPr>
          <w:ilvl w:val="3"/>
          <w:numId w:val="10"/>
        </w:num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lastRenderedPageBreak/>
        <w:t>Address Details</w:t>
      </w:r>
    </w:p>
    <w:p w:rsidR="00537276" w:rsidRDefault="00537276" w:rsidP="00537276">
      <w:pPr>
        <w:pStyle w:val="ListParagraph"/>
        <w:ind w:left="1440"/>
        <w:rPr>
          <w:rFonts w:ascii="Times New Roman" w:hAnsi="Times New Roman"/>
          <w:sz w:val="28"/>
        </w:rPr>
      </w:pPr>
    </w:p>
    <w:tbl>
      <w:tblPr>
        <w:tblStyle w:val="TableGrid"/>
        <w:tblW w:w="0" w:type="auto"/>
        <w:tblInd w:w="534" w:type="dxa"/>
        <w:tblLook w:val="04A0" w:firstRow="1" w:lastRow="0" w:firstColumn="1" w:lastColumn="0" w:noHBand="0" w:noVBand="1"/>
        <w:tblPrChange w:id="6912" w:author="Swapnil Agrawal | IFMR Rural Finance" w:date="2016-10-27T14:06:00Z">
          <w:tblPr>
            <w:tblStyle w:val="TableGrid"/>
            <w:tblW w:w="0" w:type="auto"/>
            <w:tblInd w:w="1101" w:type="dxa"/>
            <w:tblLook w:val="04A0" w:firstRow="1" w:lastRow="0" w:firstColumn="1" w:lastColumn="0" w:noHBand="0" w:noVBand="1"/>
          </w:tblPr>
        </w:tblPrChange>
      </w:tblPr>
      <w:tblGrid>
        <w:gridCol w:w="5076"/>
        <w:gridCol w:w="5076"/>
        <w:tblGridChange w:id="6913">
          <w:tblGrid>
            <w:gridCol w:w="4716"/>
            <w:gridCol w:w="4695"/>
          </w:tblGrid>
        </w:tblGridChange>
      </w:tblGrid>
      <w:tr w:rsidR="008632D6" w:rsidTr="008D6E50">
        <w:tc>
          <w:tcPr>
            <w:tcW w:w="4716" w:type="dxa"/>
            <w:tcPrChange w:id="6914" w:author="Swapnil Agrawal | IFMR Rural Finance" w:date="2016-10-27T14:06:00Z">
              <w:tcPr>
                <w:tcW w:w="4716" w:type="dxa"/>
              </w:tcPr>
            </w:tcPrChange>
          </w:tcPr>
          <w:p w:rsidR="008632D6" w:rsidRDefault="008632D6" w:rsidP="008632D6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Page 1</w:t>
            </w:r>
          </w:p>
          <w:p w:rsidR="008632D6" w:rsidRDefault="00613162" w:rsidP="008632D6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ins w:id="6915" w:author="Swapnil Agrawal | IFMR Rural Finance" w:date="2016-10-27T14:33:00Z">
              <w:r>
                <w:rPr>
                  <w:noProof/>
                  <w:lang w:eastAsia="en-IN"/>
                </w:rPr>
                <w:drawing>
                  <wp:inline distT="0" distB="0" distL="0" distR="0" wp14:anchorId="6FDDB520" wp14:editId="277A7E98">
                    <wp:extent cx="3083442" cy="3446200"/>
                    <wp:effectExtent l="0" t="0" r="3175" b="1905"/>
                    <wp:docPr id="44" name="Picture 44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0" name=""/>
                            <pic:cNvPicPr/>
                          </pic:nvPicPr>
                          <pic:blipFill>
                            <a:blip r:embed="rId63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3083118" cy="3445837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ins>
            <w:del w:id="6916" w:author="Swapnil Agrawal | IFMR Rural Finance" w:date="2016-10-27T14:30:00Z">
              <w:r w:rsidR="00A642DF" w:rsidDel="00DE0A61">
                <w:rPr>
                  <w:noProof/>
                  <w:lang w:eastAsia="en-IN"/>
                </w:rPr>
                <w:drawing>
                  <wp:inline distT="0" distB="0" distL="0" distR="0" wp14:anchorId="21574B56" wp14:editId="2CF1EBF9">
                    <wp:extent cx="2817628" cy="3146142"/>
                    <wp:effectExtent l="0" t="0" r="1905" b="0"/>
                    <wp:docPr id="101" name="Picture 101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0" name=""/>
                            <pic:cNvPicPr/>
                          </pic:nvPicPr>
                          <pic:blipFill>
                            <a:blip r:embed="rId64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2822101" cy="3151136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del>
          </w:p>
          <w:p w:rsidR="008632D6" w:rsidRDefault="008632D6" w:rsidP="008632D6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</w:p>
        </w:tc>
        <w:tc>
          <w:tcPr>
            <w:tcW w:w="4695" w:type="dxa"/>
            <w:tcPrChange w:id="6917" w:author="Swapnil Agrawal | IFMR Rural Finance" w:date="2016-10-27T14:06:00Z">
              <w:tcPr>
                <w:tcW w:w="4671" w:type="dxa"/>
              </w:tcPr>
            </w:tcPrChange>
          </w:tcPr>
          <w:p w:rsidR="008632D6" w:rsidRDefault="008632D6" w:rsidP="008632D6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Page 2</w:t>
            </w:r>
          </w:p>
          <w:p w:rsidR="008632D6" w:rsidDel="00DE0A61" w:rsidRDefault="00613162" w:rsidP="008632D6">
            <w:pPr>
              <w:pStyle w:val="ListParagraph"/>
              <w:ind w:left="0"/>
              <w:rPr>
                <w:del w:id="6918" w:author="Swapnil Agrawal | IFMR Rural Finance" w:date="2016-10-27T14:31:00Z"/>
                <w:rFonts w:ascii="Times New Roman" w:hAnsi="Times New Roman"/>
                <w:sz w:val="28"/>
              </w:rPr>
            </w:pPr>
            <w:ins w:id="6919" w:author="Swapnil Agrawal | IFMR Rural Finance" w:date="2016-10-27T14:34:00Z">
              <w:r>
                <w:rPr>
                  <w:noProof/>
                  <w:lang w:eastAsia="en-IN"/>
                </w:rPr>
                <w:drawing>
                  <wp:inline distT="0" distB="0" distL="0" distR="0" wp14:anchorId="57F67F1B" wp14:editId="26770BDF">
                    <wp:extent cx="3082081" cy="3407604"/>
                    <wp:effectExtent l="0" t="0" r="4445" b="2540"/>
                    <wp:docPr id="45" name="Picture 45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0" name=""/>
                            <pic:cNvPicPr/>
                          </pic:nvPicPr>
                          <pic:blipFill>
                            <a:blip r:embed="rId65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3080334" cy="3405672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ins>
            <w:del w:id="6920" w:author="Swapnil Agrawal | IFMR Rural Finance" w:date="2016-10-27T14:30:00Z">
              <w:r w:rsidR="00A642DF" w:rsidDel="00DE0A61">
                <w:rPr>
                  <w:noProof/>
                  <w:lang w:eastAsia="en-IN"/>
                </w:rPr>
                <w:drawing>
                  <wp:inline distT="0" distB="0" distL="0" distR="0" wp14:anchorId="400F346A" wp14:editId="225AAE83">
                    <wp:extent cx="2817628" cy="3165093"/>
                    <wp:effectExtent l="0" t="0" r="1905" b="0"/>
                    <wp:docPr id="102" name="Picture 102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0" name=""/>
                            <pic:cNvPicPr/>
                          </pic:nvPicPr>
                          <pic:blipFill>
                            <a:blip r:embed="rId66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2813952" cy="3160963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del>
          </w:p>
          <w:p w:rsidR="008632D6" w:rsidRDefault="008632D6" w:rsidP="008632D6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</w:p>
        </w:tc>
      </w:tr>
      <w:tr w:rsidR="008632D6" w:rsidTr="008D6E50">
        <w:tc>
          <w:tcPr>
            <w:tcW w:w="4716" w:type="dxa"/>
            <w:tcPrChange w:id="6921" w:author="Swapnil Agrawal | IFMR Rural Finance" w:date="2016-10-27T14:06:00Z">
              <w:tcPr>
                <w:tcW w:w="4716" w:type="dxa"/>
              </w:tcPr>
            </w:tcPrChange>
          </w:tcPr>
          <w:p w:rsidR="008632D6" w:rsidRDefault="008632D6" w:rsidP="008632D6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Page 3</w:t>
            </w:r>
          </w:p>
          <w:p w:rsidR="008632D6" w:rsidRDefault="00613162" w:rsidP="008632D6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ins w:id="6922" w:author="Swapnil Agrawal | IFMR Rural Finance" w:date="2016-10-27T14:34:00Z">
              <w:r>
                <w:rPr>
                  <w:noProof/>
                  <w:lang w:eastAsia="en-IN"/>
                </w:rPr>
                <w:drawing>
                  <wp:inline distT="0" distB="0" distL="0" distR="0" wp14:anchorId="0BE58F91" wp14:editId="00C15518">
                    <wp:extent cx="3030279" cy="3343521"/>
                    <wp:effectExtent l="0" t="0" r="0" b="9525"/>
                    <wp:docPr id="46" name="Picture 46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0" name=""/>
                            <pic:cNvPicPr/>
                          </pic:nvPicPr>
                          <pic:blipFill>
                            <a:blip r:embed="rId67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3030038" cy="3343256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ins>
            <w:del w:id="6923" w:author="Swapnil Agrawal | IFMR Rural Finance" w:date="2016-10-27T14:30:00Z">
              <w:r w:rsidR="00A642DF" w:rsidDel="00DE0A61">
                <w:rPr>
                  <w:noProof/>
                  <w:lang w:eastAsia="en-IN"/>
                </w:rPr>
                <w:drawing>
                  <wp:inline distT="0" distB="0" distL="0" distR="0" wp14:anchorId="13EA1BAA" wp14:editId="1734071A">
                    <wp:extent cx="2817628" cy="3160313"/>
                    <wp:effectExtent l="0" t="0" r="1905" b="2540"/>
                    <wp:docPr id="103" name="Picture 103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0" name=""/>
                            <pic:cNvPicPr/>
                          </pic:nvPicPr>
                          <pic:blipFill>
                            <a:blip r:embed="rId68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2818417" cy="3161198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del>
          </w:p>
          <w:p w:rsidR="008632D6" w:rsidRDefault="008632D6" w:rsidP="008632D6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</w:p>
        </w:tc>
        <w:tc>
          <w:tcPr>
            <w:tcW w:w="4695" w:type="dxa"/>
            <w:tcPrChange w:id="6924" w:author="Swapnil Agrawal | IFMR Rural Finance" w:date="2016-10-27T14:06:00Z">
              <w:tcPr>
                <w:tcW w:w="4671" w:type="dxa"/>
              </w:tcPr>
            </w:tcPrChange>
          </w:tcPr>
          <w:p w:rsidR="008632D6" w:rsidRDefault="008632D6" w:rsidP="008632D6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Page 4</w:t>
            </w:r>
          </w:p>
          <w:p w:rsidR="008632D6" w:rsidRDefault="00613162" w:rsidP="008632D6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ins w:id="6925" w:author="Swapnil Agrawal | IFMR Rural Finance" w:date="2016-10-27T14:35:00Z">
              <w:r>
                <w:rPr>
                  <w:noProof/>
                  <w:lang w:eastAsia="en-IN"/>
                </w:rPr>
                <w:drawing>
                  <wp:inline distT="0" distB="0" distL="0" distR="0" wp14:anchorId="42013438" wp14:editId="433D1A47">
                    <wp:extent cx="3083442" cy="3403620"/>
                    <wp:effectExtent l="0" t="0" r="3175" b="6350"/>
                    <wp:docPr id="47" name="Picture 47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0" name=""/>
                            <pic:cNvPicPr/>
                          </pic:nvPicPr>
                          <pic:blipFill>
                            <a:blip r:embed="rId69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3085490" cy="3405880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ins>
            <w:del w:id="6926" w:author="Swapnil Agrawal | IFMR Rural Finance" w:date="2016-10-27T14:30:00Z">
              <w:r w:rsidR="00A642DF" w:rsidDel="00DE0A61">
                <w:rPr>
                  <w:noProof/>
                  <w:lang w:eastAsia="en-IN"/>
                </w:rPr>
                <w:drawing>
                  <wp:inline distT="0" distB="0" distL="0" distR="0" wp14:anchorId="1A25F45B" wp14:editId="3D1C0360">
                    <wp:extent cx="2844640" cy="3157870"/>
                    <wp:effectExtent l="0" t="0" r="0" b="4445"/>
                    <wp:docPr id="104" name="Picture 104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0" name=""/>
                            <pic:cNvPicPr/>
                          </pic:nvPicPr>
                          <pic:blipFill>
                            <a:blip r:embed="rId70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2844004" cy="3157164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del>
          </w:p>
        </w:tc>
      </w:tr>
    </w:tbl>
    <w:p w:rsidR="002F60D9" w:rsidRDefault="002F60D9" w:rsidP="008632D6">
      <w:pPr>
        <w:pStyle w:val="ListParagraph"/>
        <w:ind w:left="1440"/>
        <w:rPr>
          <w:rFonts w:ascii="Times New Roman" w:hAnsi="Times New Roman"/>
          <w:sz w:val="28"/>
        </w:rPr>
        <w:sectPr w:rsidR="002F60D9" w:rsidSect="008632D6">
          <w:pgSz w:w="11899" w:h="16838"/>
          <w:pgMar w:top="720" w:right="568" w:bottom="720" w:left="720" w:header="1560" w:footer="567" w:gutter="0"/>
          <w:cols w:space="720"/>
          <w:docGrid w:linePitch="360"/>
        </w:sectPr>
      </w:pPr>
    </w:p>
    <w:p w:rsidR="004520A8" w:rsidDel="00647333" w:rsidRDefault="00A642DF" w:rsidP="004520A8">
      <w:pPr>
        <w:pStyle w:val="ListParagraph"/>
        <w:numPr>
          <w:ilvl w:val="3"/>
          <w:numId w:val="10"/>
        </w:numPr>
        <w:rPr>
          <w:del w:id="6927" w:author="Swapnil Agrawal | IFMR Rural Finance" w:date="2016-10-27T14:01:00Z"/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lastRenderedPageBreak/>
        <w:t>Liabilities</w:t>
      </w:r>
    </w:p>
    <w:p w:rsidR="00537276" w:rsidRPr="00647333" w:rsidRDefault="00537276">
      <w:pPr>
        <w:pStyle w:val="ListParagraph"/>
        <w:numPr>
          <w:ilvl w:val="3"/>
          <w:numId w:val="10"/>
        </w:numPr>
        <w:rPr>
          <w:rFonts w:ascii="Times New Roman" w:hAnsi="Times New Roman"/>
          <w:sz w:val="28"/>
          <w:rPrChange w:id="6928" w:author="Swapnil Agrawal | IFMR Rural Finance" w:date="2016-10-27T14:01:00Z">
            <w:rPr/>
          </w:rPrChange>
        </w:rPr>
        <w:pPrChange w:id="6929" w:author="Swapnil Agrawal | IFMR Rural Finance" w:date="2016-10-27T14:01:00Z">
          <w:pPr>
            <w:pStyle w:val="ListParagraph"/>
            <w:ind w:left="1440"/>
          </w:pPr>
        </w:pPrChange>
      </w:pPr>
    </w:p>
    <w:p w:rsidR="00F73F46" w:rsidRDefault="00613162" w:rsidP="002F60D9">
      <w:pPr>
        <w:pStyle w:val="ListParagraph"/>
        <w:ind w:left="1440"/>
        <w:rPr>
          <w:rFonts w:ascii="Times New Roman" w:hAnsi="Times New Roman"/>
          <w:sz w:val="28"/>
        </w:rPr>
      </w:pPr>
      <w:ins w:id="6930" w:author="Swapnil Agrawal | IFMR Rural Finance" w:date="2016-10-27T14:35:00Z">
        <w:r>
          <w:rPr>
            <w:noProof/>
            <w:lang w:eastAsia="en-IN"/>
          </w:rPr>
          <w:drawing>
            <wp:inline distT="0" distB="0" distL="0" distR="0" wp14:anchorId="76BA5C2E" wp14:editId="666F3689">
              <wp:extent cx="3072809" cy="3450786"/>
              <wp:effectExtent l="0" t="0" r="0" b="0"/>
              <wp:docPr id="48" name="Picture 48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"/>
                      <pic:cNvPicPr/>
                    </pic:nvPicPr>
                    <pic:blipFill>
                      <a:blip r:embed="rId71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3074927" cy="3453164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:rsidR="00647333" w:rsidRDefault="00A642DF" w:rsidP="00FE2285">
      <w:pPr>
        <w:rPr>
          <w:ins w:id="6931" w:author="Swapnil Agrawal | IFMR Rural Finance" w:date="2016-10-27T14:01:00Z"/>
          <w:sz w:val="28"/>
        </w:rPr>
      </w:pPr>
      <w:del w:id="6932" w:author="Swapnil Agrawal | IFMR Rural Finance" w:date="2016-10-27T14:32:00Z">
        <w:r w:rsidDel="00DE0A61">
          <w:rPr>
            <w:noProof/>
            <w:lang w:val="en-IN" w:eastAsia="en-IN"/>
          </w:rPr>
          <w:drawing>
            <wp:inline distT="0" distB="0" distL="0" distR="0" wp14:anchorId="538C2047" wp14:editId="41BF1CF5">
              <wp:extent cx="3402419" cy="3837257"/>
              <wp:effectExtent l="0" t="0" r="7620" b="0"/>
              <wp:docPr id="105" name="Picture 105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"/>
                      <pic:cNvPicPr/>
                    </pic:nvPicPr>
                    <pic:blipFill>
                      <a:blip r:embed="rId72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3408991" cy="3844669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del>
    </w:p>
    <w:p w:rsidR="00647333" w:rsidRDefault="00647333" w:rsidP="00647333">
      <w:pPr>
        <w:rPr>
          <w:ins w:id="6933" w:author="Swapnil Agrawal | IFMR Rural Finance" w:date="2016-10-27T14:01:00Z"/>
          <w:sz w:val="28"/>
        </w:rPr>
      </w:pPr>
    </w:p>
    <w:p w:rsidR="002A43AF" w:rsidRDefault="002A43AF">
      <w:pPr>
        <w:rPr>
          <w:del w:id="6934" w:author="Swapnil Agrawal | IFMR Rural Finance" w:date="2016-10-27T14:02:00Z"/>
          <w:sz w:val="28"/>
        </w:rPr>
        <w:sectPr w:rsidR="002A43AF" w:rsidSect="008632D6">
          <w:pgSz w:w="11899" w:h="16838"/>
          <w:pgMar w:top="720" w:right="568" w:bottom="720" w:left="720" w:header="1560" w:footer="567" w:gutter="0"/>
          <w:cols w:space="720"/>
          <w:docGrid w:linePitch="360"/>
        </w:sectPr>
      </w:pPr>
    </w:p>
    <w:p w:rsidR="006479CB" w:rsidRDefault="006479CB" w:rsidP="004520A8">
      <w:pPr>
        <w:pStyle w:val="ListParagraph"/>
        <w:numPr>
          <w:ilvl w:val="3"/>
          <w:numId w:val="10"/>
        </w:num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Bank Statement Details</w:t>
      </w:r>
    </w:p>
    <w:p w:rsidR="006479CB" w:rsidRDefault="006479CB" w:rsidP="006479CB">
      <w:pPr>
        <w:pStyle w:val="ListParagraph"/>
        <w:ind w:left="1440"/>
        <w:rPr>
          <w:rFonts w:ascii="Times New Roman" w:hAnsi="Times New Roman"/>
          <w:sz w:val="28"/>
        </w:rPr>
      </w:pPr>
    </w:p>
    <w:tbl>
      <w:tblPr>
        <w:tblStyle w:val="TableGrid"/>
        <w:tblW w:w="0" w:type="auto"/>
        <w:tblInd w:w="534" w:type="dxa"/>
        <w:tblLook w:val="04A0" w:firstRow="1" w:lastRow="0" w:firstColumn="1" w:lastColumn="0" w:noHBand="0" w:noVBand="1"/>
      </w:tblPr>
      <w:tblGrid>
        <w:gridCol w:w="5088"/>
        <w:gridCol w:w="5053"/>
      </w:tblGrid>
      <w:tr w:rsidR="006479CB" w:rsidTr="006479CB">
        <w:tc>
          <w:tcPr>
            <w:tcW w:w="4776" w:type="dxa"/>
          </w:tcPr>
          <w:p w:rsidR="006479CB" w:rsidRDefault="006479CB" w:rsidP="00095259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Page 1</w:t>
            </w:r>
          </w:p>
          <w:p w:rsidR="006479CB" w:rsidRDefault="00613162" w:rsidP="00095259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ins w:id="6935" w:author="Swapnil Agrawal | IFMR Rural Finance" w:date="2016-10-27T14:36:00Z">
              <w:r>
                <w:rPr>
                  <w:noProof/>
                  <w:lang w:eastAsia="en-IN"/>
                </w:rPr>
                <w:drawing>
                  <wp:inline distT="0" distB="0" distL="0" distR="0" wp14:anchorId="5BC6C2B0" wp14:editId="7327B20D">
                    <wp:extent cx="3094074" cy="3466770"/>
                    <wp:effectExtent l="0" t="0" r="0" b="635"/>
                    <wp:docPr id="49" name="Picture 49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0" name=""/>
                            <pic:cNvPicPr/>
                          </pic:nvPicPr>
                          <pic:blipFill>
                            <a:blip r:embed="rId73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3095383" cy="3468236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ins>
            <w:del w:id="6936" w:author="Swapnil Agrawal | IFMR Rural Finance" w:date="2016-10-27T14:36:00Z">
              <w:r w:rsidR="006479CB" w:rsidDel="00613162">
                <w:rPr>
                  <w:noProof/>
                  <w:lang w:eastAsia="en-IN"/>
                </w:rPr>
                <w:drawing>
                  <wp:inline distT="0" distB="0" distL="0" distR="0" wp14:anchorId="54E68DF0" wp14:editId="2BE01BB6">
                    <wp:extent cx="2892056" cy="3244588"/>
                    <wp:effectExtent l="0" t="0" r="3810" b="0"/>
                    <wp:docPr id="106" name="Picture 106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0" name=""/>
                            <pic:cNvPicPr/>
                          </pic:nvPicPr>
                          <pic:blipFill>
                            <a:blip r:embed="rId74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2903724" cy="3257678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del>
          </w:p>
          <w:p w:rsidR="006479CB" w:rsidRDefault="006479CB" w:rsidP="00095259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</w:p>
        </w:tc>
        <w:tc>
          <w:tcPr>
            <w:tcW w:w="4950" w:type="dxa"/>
          </w:tcPr>
          <w:p w:rsidR="006479CB" w:rsidRDefault="006479CB" w:rsidP="00095259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Page 2</w:t>
            </w:r>
          </w:p>
          <w:p w:rsidR="006479CB" w:rsidDel="00647333" w:rsidRDefault="00613162" w:rsidP="00095259">
            <w:pPr>
              <w:pStyle w:val="ListParagraph"/>
              <w:ind w:left="0"/>
              <w:rPr>
                <w:del w:id="6937" w:author="Swapnil Agrawal | IFMR Rural Finance" w:date="2016-10-27T14:02:00Z"/>
                <w:rFonts w:ascii="Times New Roman" w:hAnsi="Times New Roman"/>
                <w:sz w:val="28"/>
              </w:rPr>
            </w:pPr>
            <w:ins w:id="6938" w:author="Swapnil Agrawal | IFMR Rural Finance" w:date="2016-10-27T14:36:00Z">
              <w:r>
                <w:rPr>
                  <w:noProof/>
                  <w:lang w:eastAsia="en-IN"/>
                </w:rPr>
                <w:drawing>
                  <wp:inline distT="0" distB="0" distL="0" distR="0" wp14:anchorId="4F93E1B1" wp14:editId="77463590">
                    <wp:extent cx="3071553" cy="3396695"/>
                    <wp:effectExtent l="0" t="0" r="0" b="0"/>
                    <wp:docPr id="50" name="Picture 50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0" name=""/>
                            <pic:cNvPicPr/>
                          </pic:nvPicPr>
                          <pic:blipFill>
                            <a:blip r:embed="rId75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3070535" cy="3395570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ins>
            <w:del w:id="6939" w:author="Swapnil Agrawal | IFMR Rural Finance" w:date="2016-10-27T14:36:00Z">
              <w:r w:rsidR="006479CB" w:rsidDel="00613162">
                <w:rPr>
                  <w:noProof/>
                  <w:lang w:eastAsia="en-IN"/>
                </w:rPr>
                <w:drawing>
                  <wp:inline distT="0" distB="0" distL="0" distR="0" wp14:anchorId="5B81D597" wp14:editId="1EEBDA7F">
                    <wp:extent cx="2860158" cy="3229841"/>
                    <wp:effectExtent l="0" t="0" r="0" b="8890"/>
                    <wp:docPr id="107" name="Picture 107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0" name=""/>
                            <pic:cNvPicPr/>
                          </pic:nvPicPr>
                          <pic:blipFill>
                            <a:blip r:embed="rId76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2860431" cy="3230150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del>
          </w:p>
          <w:p w:rsidR="006479CB" w:rsidRDefault="006479CB" w:rsidP="00095259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</w:p>
        </w:tc>
      </w:tr>
    </w:tbl>
    <w:p w:rsidR="006479CB" w:rsidRDefault="006479CB" w:rsidP="006479CB">
      <w:pPr>
        <w:pStyle w:val="ListParagraph"/>
        <w:ind w:left="1440"/>
        <w:rPr>
          <w:rFonts w:ascii="Times New Roman" w:hAnsi="Times New Roman"/>
          <w:sz w:val="28"/>
        </w:rPr>
      </w:pPr>
    </w:p>
    <w:p w:rsidR="006479CB" w:rsidDel="00647333" w:rsidRDefault="006479CB" w:rsidP="006479CB">
      <w:pPr>
        <w:pStyle w:val="ListParagraph"/>
        <w:ind w:left="1440"/>
        <w:rPr>
          <w:del w:id="6940" w:author="Swapnil Agrawal | IFMR Rural Finance" w:date="2016-10-27T14:02:00Z"/>
          <w:rFonts w:ascii="Times New Roman" w:hAnsi="Times New Roman"/>
          <w:sz w:val="28"/>
        </w:rPr>
      </w:pPr>
    </w:p>
    <w:p w:rsidR="004520A8" w:rsidDel="00647333" w:rsidRDefault="006479CB" w:rsidP="004520A8">
      <w:pPr>
        <w:pStyle w:val="ListParagraph"/>
        <w:numPr>
          <w:ilvl w:val="3"/>
          <w:numId w:val="10"/>
        </w:numPr>
        <w:rPr>
          <w:del w:id="6941" w:author="Swapnil Agrawal | IFMR Rural Finance" w:date="2016-10-27T13:55:00Z"/>
          <w:rFonts w:ascii="Times New Roman" w:hAnsi="Times New Roman"/>
          <w:sz w:val="28"/>
        </w:rPr>
      </w:pPr>
      <w:del w:id="6942" w:author="Swapnil Agrawal | IFMR Rural Finance" w:date="2016-10-27T13:55:00Z">
        <w:r w:rsidDel="00647333">
          <w:rPr>
            <w:rFonts w:ascii="Times New Roman" w:hAnsi="Times New Roman"/>
            <w:sz w:val="28"/>
          </w:rPr>
          <w:delText>CB Check Report</w:delText>
        </w:r>
      </w:del>
    </w:p>
    <w:p w:rsidR="006479CB" w:rsidRPr="006479CB" w:rsidDel="00647333" w:rsidRDefault="006479CB" w:rsidP="006479CB">
      <w:pPr>
        <w:ind w:left="360"/>
        <w:rPr>
          <w:del w:id="6943" w:author="Swapnil Agrawal | IFMR Rural Finance" w:date="2016-10-27T13:55:00Z"/>
          <w:sz w:val="28"/>
        </w:rPr>
      </w:pPr>
      <w:del w:id="6944" w:author="Swapnil Agrawal | IFMR Rural Finance" w:date="2016-10-27T13:55:00Z">
        <w:r w:rsidDel="00647333">
          <w:rPr>
            <w:noProof/>
            <w:lang w:val="en-IN" w:eastAsia="en-IN"/>
          </w:rPr>
          <w:drawing>
            <wp:inline distT="0" distB="0" distL="0" distR="0" wp14:anchorId="592A0F67" wp14:editId="3D9DD762">
              <wp:extent cx="3136605" cy="3511017"/>
              <wp:effectExtent l="0" t="0" r="6985" b="0"/>
              <wp:docPr id="109" name="Picture 109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"/>
                      <pic:cNvPicPr/>
                    </pic:nvPicPr>
                    <pic:blipFill>
                      <a:blip r:embed="rId77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3140386" cy="3515249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del>
    </w:p>
    <w:p w:rsidR="00F73F46" w:rsidRPr="004520A8" w:rsidDel="00647333" w:rsidRDefault="00F73F46" w:rsidP="00F73F46">
      <w:pPr>
        <w:pStyle w:val="ListParagraph"/>
        <w:ind w:left="1440"/>
        <w:rPr>
          <w:del w:id="6945" w:author="Swapnil Agrawal | IFMR Rural Finance" w:date="2016-10-27T13:55:00Z"/>
          <w:rFonts w:ascii="Times New Roman" w:hAnsi="Times New Roman"/>
          <w:sz w:val="28"/>
        </w:rPr>
      </w:pPr>
    </w:p>
    <w:p w:rsidR="00517E18" w:rsidRDefault="00EF487C" w:rsidP="00EF487C">
      <w:pPr>
        <w:pStyle w:val="ListParagraph"/>
        <w:numPr>
          <w:ilvl w:val="2"/>
          <w:numId w:val="10"/>
        </w:numPr>
        <w:rPr>
          <w:rFonts w:ascii="Times New Roman" w:hAnsi="Times New Roman"/>
          <w:b/>
          <w:sz w:val="28"/>
        </w:rPr>
      </w:pPr>
      <w:r w:rsidRPr="00EF487C">
        <w:rPr>
          <w:rFonts w:ascii="Times New Roman" w:hAnsi="Times New Roman"/>
          <w:b/>
          <w:sz w:val="28"/>
        </w:rPr>
        <w:t>Guarantor</w:t>
      </w:r>
    </w:p>
    <w:p w:rsidR="00CA4FB7" w:rsidRDefault="00CA4FB7" w:rsidP="00CA4FB7">
      <w:pPr>
        <w:pStyle w:val="ListParagraph"/>
        <w:ind w:left="1080"/>
        <w:rPr>
          <w:rFonts w:ascii="Times New Roman" w:hAnsi="Times New Roman"/>
          <w:b/>
          <w:sz w:val="28"/>
        </w:rPr>
      </w:pPr>
    </w:p>
    <w:p w:rsidR="00C616C6" w:rsidRPr="00FE2285" w:rsidRDefault="006479CB" w:rsidP="00FE2285">
      <w:pPr>
        <w:rPr>
          <w:b/>
          <w:sz w:val="28"/>
        </w:rPr>
      </w:pPr>
      <w:del w:id="6946" w:author="Swapnil Agrawal | IFMR Rural Finance" w:date="2016-10-27T10:48:00Z">
        <w:r w:rsidDel="00C616C6">
          <w:rPr>
            <w:noProof/>
            <w:lang w:val="en-IN" w:eastAsia="en-IN"/>
          </w:rPr>
          <w:drawing>
            <wp:inline distT="0" distB="0" distL="0" distR="0" wp14:anchorId="6B5C92D5" wp14:editId="5979D31D">
              <wp:extent cx="3428127" cy="3806456"/>
              <wp:effectExtent l="0" t="0" r="1270" b="3810"/>
              <wp:docPr id="110" name="Picture 110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"/>
                      <pic:cNvPicPr/>
                    </pic:nvPicPr>
                    <pic:blipFill>
                      <a:blip r:embed="rId78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3425974" cy="380406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del>
      <w:ins w:id="6947" w:author="Sarthak Shah | IFMR Rural Finance" w:date="2016-10-26T19:39:00Z">
        <w:del w:id="6948" w:author="Swapnil Agrawal | IFMR Rural Finance" w:date="2016-10-27T10:48:00Z">
          <w:r w:rsidR="00462F74" w:rsidDel="00C616C6">
            <w:rPr>
              <w:b/>
              <w:sz w:val="28"/>
            </w:rPr>
            <w:delText>CB Check report</w:delText>
          </w:r>
        </w:del>
      </w:ins>
      <w:ins w:id="6949" w:author="Swapnil Agrawal | IFMR Rural Finance" w:date="2016-10-27T13:56:00Z">
        <w:r w:rsidR="00647333">
          <w:rPr>
            <w:noProof/>
            <w:lang w:val="en-IN" w:eastAsia="en-IN"/>
          </w:rPr>
          <w:drawing>
            <wp:inline distT="0" distB="0" distL="0" distR="0" wp14:anchorId="31A4E25E" wp14:editId="1D8CFA08">
              <wp:extent cx="3272877" cy="3583172"/>
              <wp:effectExtent l="0" t="0" r="3810" b="0"/>
              <wp:docPr id="21" name="Picture 2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"/>
                      <pic:cNvPicPr/>
                    </pic:nvPicPr>
                    <pic:blipFill>
                      <a:blip r:embed="rId79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3276491" cy="3587128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:rsidR="006479CB" w:rsidRPr="006479CB" w:rsidRDefault="006479CB" w:rsidP="006479CB">
      <w:pPr>
        <w:rPr>
          <w:lang w:val="en-IN"/>
        </w:rPr>
      </w:pPr>
    </w:p>
    <w:p w:rsidR="00EF487C" w:rsidDel="00C616C6" w:rsidRDefault="00EF487C" w:rsidP="00EF487C">
      <w:pPr>
        <w:pStyle w:val="ListParagraph"/>
        <w:numPr>
          <w:ilvl w:val="3"/>
          <w:numId w:val="10"/>
        </w:numPr>
        <w:rPr>
          <w:del w:id="6950" w:author="Swapnil Agrawal | IFMR Rural Finance" w:date="2016-10-27T10:49:00Z"/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KYC Details</w:t>
      </w:r>
    </w:p>
    <w:p w:rsidR="00CA4FB7" w:rsidRPr="00C616C6" w:rsidDel="00CA238C" w:rsidRDefault="00CA4FB7">
      <w:pPr>
        <w:pStyle w:val="ListParagraph"/>
        <w:numPr>
          <w:ilvl w:val="3"/>
          <w:numId w:val="10"/>
        </w:numPr>
        <w:rPr>
          <w:del w:id="6951" w:author="Swapnil Agrawal | IFMR Rural Finance" w:date="2016-10-27T10:38:00Z"/>
          <w:sz w:val="28"/>
          <w:rPrChange w:id="6952" w:author="Swapnil Agrawal | IFMR Rural Finance" w:date="2016-10-27T10:49:00Z">
            <w:rPr>
              <w:del w:id="6953" w:author="Swapnil Agrawal | IFMR Rural Finance" w:date="2016-10-27T10:38:00Z"/>
            </w:rPr>
          </w:rPrChange>
        </w:rPr>
        <w:pPrChange w:id="6954" w:author="Swapnil Agrawal | IFMR Rural Finance" w:date="2016-10-27T10:49:00Z">
          <w:pPr>
            <w:ind w:left="360"/>
          </w:pPr>
        </w:pPrChange>
      </w:pPr>
    </w:p>
    <w:p w:rsidR="00C616C6" w:rsidRDefault="00C616C6" w:rsidP="00C616C6">
      <w:pPr>
        <w:pStyle w:val="ListParagraph"/>
        <w:numPr>
          <w:ilvl w:val="3"/>
          <w:numId w:val="10"/>
        </w:numPr>
        <w:rPr>
          <w:ins w:id="6955" w:author="Swapnil Agrawal | IFMR Rural Finance" w:date="2016-10-27T10:49:00Z"/>
          <w:rFonts w:ascii="Times New Roman" w:hAnsi="Times New Roman"/>
        </w:rPr>
      </w:pPr>
    </w:p>
    <w:p w:rsidR="00C616C6" w:rsidRPr="002A43AF" w:rsidRDefault="00647333">
      <w:pPr>
        <w:rPr>
          <w:ins w:id="6956" w:author="Swapnil Agrawal | IFMR Rural Finance" w:date="2016-10-27T10:49:00Z"/>
        </w:rPr>
        <w:pPrChange w:id="6957" w:author="Swapnil Agrawal | IFMR Rural Finance" w:date="2016-10-27T10:49:00Z">
          <w:pPr>
            <w:pStyle w:val="ListParagraph"/>
            <w:numPr>
              <w:ilvl w:val="3"/>
              <w:numId w:val="10"/>
            </w:numPr>
            <w:ind w:left="1440" w:hanging="1080"/>
          </w:pPr>
        </w:pPrChange>
      </w:pPr>
      <w:del w:id="6958" w:author="Swapnil Agrawal | IFMR Rural Finance" w:date="2016-10-27T14:36:00Z">
        <w:r w:rsidDel="00613162">
          <w:rPr>
            <w:noProof/>
            <w:lang w:val="en-IN" w:eastAsia="en-IN"/>
          </w:rPr>
          <w:drawing>
            <wp:anchor distT="0" distB="0" distL="114300" distR="114300" simplePos="0" relativeHeight="251664384" behindDoc="1" locked="0" layoutInCell="1" allowOverlap="1" wp14:anchorId="4460BC21" wp14:editId="4E1E12CE">
              <wp:simplePos x="0" y="0"/>
              <wp:positionH relativeFrom="column">
                <wp:posOffset>11430</wp:posOffset>
              </wp:positionH>
              <wp:positionV relativeFrom="paragraph">
                <wp:posOffset>46990</wp:posOffset>
              </wp:positionV>
              <wp:extent cx="3380740" cy="3778885"/>
              <wp:effectExtent l="0" t="0" r="0" b="0"/>
              <wp:wrapTight wrapText="bothSides">
                <wp:wrapPolygon edited="0">
                  <wp:start x="0" y="0"/>
                  <wp:lineTo x="0" y="21451"/>
                  <wp:lineTo x="21421" y="21451"/>
                  <wp:lineTo x="21421" y="0"/>
                  <wp:lineTo x="0" y="0"/>
                </wp:wrapPolygon>
              </wp:wrapTight>
              <wp:docPr id="111" name="Picture 11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"/>
                      <pic:cNvPicPr/>
                    </pic:nvPicPr>
                    <pic:blipFill>
                      <a:blip r:embed="rId80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3380740" cy="377888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w:r>
      </w:del>
      <w:ins w:id="6959" w:author="Swapnil Agrawal | IFMR Rural Finance" w:date="2016-10-27T14:37:00Z">
        <w:r w:rsidR="00613162">
          <w:rPr>
            <w:noProof/>
            <w:lang w:val="en-IN" w:eastAsia="en-IN"/>
          </w:rPr>
          <w:drawing>
            <wp:inline distT="0" distB="0" distL="0" distR="0" wp14:anchorId="72C45A59" wp14:editId="71CB0FA6">
              <wp:extent cx="3413051" cy="3854194"/>
              <wp:effectExtent l="0" t="0" r="0" b="0"/>
              <wp:docPr id="51" name="Picture 5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"/>
                      <pic:cNvPicPr/>
                    </pic:nvPicPr>
                    <pic:blipFill>
                      <a:blip r:embed="rId81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3414008" cy="3855274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:rsidR="00C616C6" w:rsidRPr="00545BEE" w:rsidRDefault="00C616C6">
      <w:pPr>
        <w:rPr>
          <w:ins w:id="6960" w:author="Swapnil Agrawal | IFMR Rural Finance" w:date="2016-10-27T10:49:00Z"/>
        </w:rPr>
        <w:pPrChange w:id="6961" w:author="Swapnil Agrawal | IFMR Rural Finance" w:date="2016-10-27T10:49:00Z">
          <w:pPr>
            <w:pStyle w:val="ListParagraph"/>
            <w:numPr>
              <w:ilvl w:val="3"/>
              <w:numId w:val="10"/>
            </w:numPr>
            <w:ind w:left="1440" w:hanging="1080"/>
          </w:pPr>
        </w:pPrChange>
      </w:pPr>
    </w:p>
    <w:p w:rsidR="00C616C6" w:rsidRPr="00545BEE" w:rsidRDefault="00C616C6">
      <w:pPr>
        <w:rPr>
          <w:ins w:id="6962" w:author="Swapnil Agrawal | IFMR Rural Finance" w:date="2016-10-27T10:49:00Z"/>
        </w:rPr>
        <w:pPrChange w:id="6963" w:author="Swapnil Agrawal | IFMR Rural Finance" w:date="2016-10-27T10:49:00Z">
          <w:pPr>
            <w:pStyle w:val="ListParagraph"/>
            <w:numPr>
              <w:ilvl w:val="3"/>
              <w:numId w:val="10"/>
            </w:numPr>
            <w:ind w:left="1440" w:hanging="1080"/>
          </w:pPr>
        </w:pPrChange>
      </w:pPr>
    </w:p>
    <w:p w:rsidR="004D46C4" w:rsidRPr="004D46C4" w:rsidRDefault="004D46C4" w:rsidP="004D46C4">
      <w:pPr>
        <w:rPr>
          <w:rPrChange w:id="6964" w:author="Swapnil Agrawal | IFMR Rural Finance" w:date="2016-10-27T10:49:00Z">
            <w:rPr/>
          </w:rPrChange>
        </w:rPr>
        <w:sectPr w:rsidR="004D46C4" w:rsidRPr="004D46C4" w:rsidSect="008632D6">
          <w:pgSz w:w="11899" w:h="16838"/>
          <w:pgMar w:top="720" w:right="568" w:bottom="720" w:left="720" w:header="1560" w:footer="567" w:gutter="0"/>
          <w:cols w:space="720"/>
          <w:docGrid w:linePitch="360"/>
        </w:sectPr>
        <w:pPrChange w:id="6965" w:author="Swapnil Agrawal | IFMR Rural Finance" w:date="2016-10-27T10:49:00Z">
          <w:pPr>
            <w:pStyle w:val="ListParagraph"/>
            <w:ind w:left="1440"/>
          </w:pPr>
        </w:pPrChange>
      </w:pPr>
    </w:p>
    <w:p w:rsidR="00EF487C" w:rsidRDefault="00CA4FB7" w:rsidP="00EF487C">
      <w:pPr>
        <w:pStyle w:val="ListParagraph"/>
        <w:numPr>
          <w:ilvl w:val="3"/>
          <w:numId w:val="10"/>
        </w:numPr>
        <w:rPr>
          <w:ins w:id="6966" w:author="Swapnil Agrawal | IFMR Rural Finance" w:date="2016-10-27T14:38:00Z"/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lastRenderedPageBreak/>
        <w:t>Guarantor</w:t>
      </w:r>
      <w:r w:rsidR="00EF487C">
        <w:rPr>
          <w:rFonts w:ascii="Times New Roman" w:hAnsi="Times New Roman"/>
          <w:sz w:val="28"/>
        </w:rPr>
        <w:t xml:space="preserve"> Details</w:t>
      </w:r>
    </w:p>
    <w:p w:rsidR="00613162" w:rsidRDefault="00613162">
      <w:pPr>
        <w:pStyle w:val="ListParagraph"/>
        <w:ind w:left="1080"/>
        <w:rPr>
          <w:rFonts w:ascii="Times New Roman" w:hAnsi="Times New Roman"/>
          <w:sz w:val="28"/>
        </w:rPr>
        <w:pPrChange w:id="6967" w:author="Swapnil Agrawal | IFMR Rural Finance" w:date="2016-10-27T14:38:00Z">
          <w:pPr>
            <w:pStyle w:val="ListParagraph"/>
            <w:numPr>
              <w:ilvl w:val="3"/>
              <w:numId w:val="10"/>
            </w:numPr>
            <w:ind w:left="1440" w:hanging="1080"/>
          </w:pPr>
        </w:pPrChange>
      </w:pPr>
    </w:p>
    <w:tbl>
      <w:tblPr>
        <w:tblStyle w:val="TableGrid"/>
        <w:tblW w:w="0" w:type="auto"/>
        <w:tblInd w:w="675" w:type="dxa"/>
        <w:tblLook w:val="04A0" w:firstRow="1" w:lastRow="0" w:firstColumn="1" w:lastColumn="0" w:noHBand="0" w:noVBand="1"/>
        <w:tblPrChange w:id="6968" w:author="Swapnil Agrawal | IFMR Rural Finance" w:date="2016-10-27T14:06:00Z">
          <w:tblPr>
            <w:tblStyle w:val="TableGrid"/>
            <w:tblW w:w="0" w:type="auto"/>
            <w:tblInd w:w="1101" w:type="dxa"/>
            <w:tblLook w:val="04A0" w:firstRow="1" w:lastRow="0" w:firstColumn="1" w:lastColumn="0" w:noHBand="0" w:noVBand="1"/>
          </w:tblPr>
        </w:tblPrChange>
      </w:tblPr>
      <w:tblGrid>
        <w:gridCol w:w="4973"/>
        <w:gridCol w:w="5055"/>
        <w:gridCol w:w="4911"/>
        <w:tblGridChange w:id="6969">
          <w:tblGrid>
            <w:gridCol w:w="4636"/>
            <w:gridCol w:w="4725"/>
            <w:gridCol w:w="4813"/>
          </w:tblGrid>
        </w:tblGridChange>
      </w:tblGrid>
      <w:tr w:rsidR="00CA4FB7" w:rsidTr="008D6E50">
        <w:tc>
          <w:tcPr>
            <w:tcW w:w="4636" w:type="dxa"/>
            <w:tcPrChange w:id="6970" w:author="Swapnil Agrawal | IFMR Rural Finance" w:date="2016-10-27T14:06:00Z">
              <w:tcPr>
                <w:tcW w:w="4636" w:type="dxa"/>
              </w:tcPr>
            </w:tcPrChange>
          </w:tcPr>
          <w:p w:rsidR="00CA4FB7" w:rsidRDefault="00CA4FB7">
            <w:pPr>
              <w:pStyle w:val="ListParagraph"/>
              <w:tabs>
                <w:tab w:val="left" w:pos="1239"/>
              </w:tabs>
              <w:ind w:left="0"/>
              <w:rPr>
                <w:rFonts w:ascii="Times New Roman" w:hAnsi="Times New Roman"/>
                <w:sz w:val="28"/>
              </w:rPr>
              <w:pPrChange w:id="6971" w:author="Swapnil Agrawal | IFMR Rural Finance" w:date="2016-10-27T14:06:00Z">
                <w:pPr>
                  <w:pStyle w:val="ListParagraph"/>
                  <w:ind w:left="0"/>
                </w:pPr>
              </w:pPrChange>
            </w:pPr>
            <w:r>
              <w:rPr>
                <w:rFonts w:ascii="Times New Roman" w:hAnsi="Times New Roman"/>
                <w:sz w:val="28"/>
              </w:rPr>
              <w:t>Page 1</w:t>
            </w:r>
            <w:ins w:id="6972" w:author="Swapnil Agrawal | IFMR Rural Finance" w:date="2016-10-27T14:06:00Z">
              <w:r w:rsidR="008D6E50">
                <w:rPr>
                  <w:rFonts w:ascii="Times New Roman" w:hAnsi="Times New Roman"/>
                  <w:sz w:val="28"/>
                </w:rPr>
                <w:tab/>
              </w:r>
            </w:ins>
          </w:p>
          <w:p w:rsidR="00CA4FB7" w:rsidRDefault="006479CB" w:rsidP="00CA4FB7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del w:id="6973" w:author="Swapnil Agrawal | IFMR Rural Finance" w:date="2016-10-27T14:37:00Z">
              <w:r w:rsidDel="00613162">
                <w:rPr>
                  <w:noProof/>
                  <w:lang w:eastAsia="en-IN"/>
                </w:rPr>
                <w:drawing>
                  <wp:inline distT="0" distB="0" distL="0" distR="0" wp14:anchorId="1624554F" wp14:editId="0AE970E0">
                    <wp:extent cx="2732567" cy="3060228"/>
                    <wp:effectExtent l="0" t="0" r="0" b="6985"/>
                    <wp:docPr id="112" name="Picture 112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0" name=""/>
                            <pic:cNvPicPr/>
                          </pic:nvPicPr>
                          <pic:blipFill>
                            <a:blip r:embed="rId82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2735266" cy="3063251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del>
          </w:p>
          <w:p w:rsidR="00CA4FB7" w:rsidRDefault="00613162" w:rsidP="00CA4FB7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ins w:id="6974" w:author="Swapnil Agrawal | IFMR Rural Finance" w:date="2016-10-27T14:38:00Z">
              <w:r>
                <w:rPr>
                  <w:noProof/>
                  <w:lang w:eastAsia="en-IN"/>
                </w:rPr>
                <w:drawing>
                  <wp:inline distT="0" distB="0" distL="0" distR="0" wp14:anchorId="389BE531" wp14:editId="4FB45BE5">
                    <wp:extent cx="3147238" cy="3540643"/>
                    <wp:effectExtent l="0" t="0" r="0" b="3175"/>
                    <wp:docPr id="52" name="Picture 52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0" name=""/>
                            <pic:cNvPicPr/>
                          </pic:nvPicPr>
                          <pic:blipFill>
                            <a:blip r:embed="rId83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3150346" cy="3544139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ins>
          </w:p>
        </w:tc>
        <w:tc>
          <w:tcPr>
            <w:tcW w:w="4725" w:type="dxa"/>
            <w:tcPrChange w:id="6975" w:author="Swapnil Agrawal | IFMR Rural Finance" w:date="2016-10-27T14:06:00Z">
              <w:tcPr>
                <w:tcW w:w="4725" w:type="dxa"/>
              </w:tcPr>
            </w:tcPrChange>
          </w:tcPr>
          <w:p w:rsidR="00CA4FB7" w:rsidRDefault="00CA4FB7" w:rsidP="00CA4FB7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Page 2</w:t>
            </w:r>
          </w:p>
          <w:p w:rsidR="00CA4FB7" w:rsidRDefault="006479CB" w:rsidP="00CA4FB7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del w:id="6976" w:author="Swapnil Agrawal | IFMR Rural Finance" w:date="2016-10-27T14:37:00Z">
              <w:r w:rsidDel="00613162">
                <w:rPr>
                  <w:noProof/>
                  <w:lang w:eastAsia="en-IN"/>
                </w:rPr>
                <w:drawing>
                  <wp:inline distT="0" distB="0" distL="0" distR="0" wp14:anchorId="55364AE3" wp14:editId="1EE3D97B">
                    <wp:extent cx="2732567" cy="3048578"/>
                    <wp:effectExtent l="0" t="0" r="0" b="0"/>
                    <wp:docPr id="113" name="Picture 113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0" name=""/>
                            <pic:cNvPicPr/>
                          </pic:nvPicPr>
                          <pic:blipFill>
                            <a:blip r:embed="rId84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2733000" cy="3049061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del>
          </w:p>
          <w:p w:rsidR="00CA4FB7" w:rsidRDefault="00613162" w:rsidP="00CA4FB7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ins w:id="6977" w:author="Swapnil Agrawal | IFMR Rural Finance" w:date="2016-10-27T14:38:00Z">
              <w:r>
                <w:rPr>
                  <w:noProof/>
                  <w:lang w:eastAsia="en-IN"/>
                </w:rPr>
                <w:drawing>
                  <wp:inline distT="0" distB="0" distL="0" distR="0" wp14:anchorId="261B168E" wp14:editId="783D1B60">
                    <wp:extent cx="3200400" cy="3544838"/>
                    <wp:effectExtent l="0" t="0" r="0" b="0"/>
                    <wp:docPr id="53" name="Picture 53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0" name=""/>
                            <pic:cNvPicPr/>
                          </pic:nvPicPr>
                          <pic:blipFill>
                            <a:blip r:embed="rId85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3197088" cy="3541170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ins>
          </w:p>
        </w:tc>
        <w:tc>
          <w:tcPr>
            <w:tcW w:w="4813" w:type="dxa"/>
            <w:tcPrChange w:id="6978" w:author="Swapnil Agrawal | IFMR Rural Finance" w:date="2016-10-27T14:06:00Z">
              <w:tcPr>
                <w:tcW w:w="4813" w:type="dxa"/>
              </w:tcPr>
            </w:tcPrChange>
          </w:tcPr>
          <w:p w:rsidR="00CA4FB7" w:rsidRDefault="00CA4FB7" w:rsidP="00CA4FB7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Page 3</w:t>
            </w:r>
          </w:p>
          <w:p w:rsidR="00CA4FB7" w:rsidRDefault="006479CB" w:rsidP="00CA4FB7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del w:id="6979" w:author="Swapnil Agrawal | IFMR Rural Finance" w:date="2016-10-27T14:37:00Z">
              <w:r w:rsidDel="00613162">
                <w:rPr>
                  <w:noProof/>
                  <w:lang w:eastAsia="en-IN"/>
                </w:rPr>
                <w:drawing>
                  <wp:inline distT="0" distB="0" distL="0" distR="0" wp14:anchorId="5B503140" wp14:editId="2E7E5C5D">
                    <wp:extent cx="2828260" cy="3160245"/>
                    <wp:effectExtent l="0" t="0" r="0" b="2540"/>
                    <wp:docPr id="114" name="Picture 114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0" name=""/>
                            <pic:cNvPicPr/>
                          </pic:nvPicPr>
                          <pic:blipFill>
                            <a:blip r:embed="rId86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2831053" cy="3163366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del>
          </w:p>
          <w:p w:rsidR="00CA4FB7" w:rsidRDefault="00613162" w:rsidP="00CA4FB7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ins w:id="6980" w:author="Swapnil Agrawal | IFMR Rural Finance" w:date="2016-10-27T14:39:00Z">
              <w:r>
                <w:rPr>
                  <w:noProof/>
                  <w:lang w:eastAsia="en-IN"/>
                </w:rPr>
                <w:drawing>
                  <wp:inline distT="0" distB="0" distL="0" distR="0" wp14:anchorId="40AA15C8" wp14:editId="581263C2">
                    <wp:extent cx="3104579" cy="3476847"/>
                    <wp:effectExtent l="0" t="0" r="635" b="9525"/>
                    <wp:docPr id="54" name="Picture 54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0" name=""/>
                            <pic:cNvPicPr/>
                          </pic:nvPicPr>
                          <pic:blipFill>
                            <a:blip r:embed="rId87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3107351" cy="3479951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ins>
          </w:p>
        </w:tc>
      </w:tr>
    </w:tbl>
    <w:p w:rsidR="00213B79" w:rsidRDefault="00213B79" w:rsidP="00CA4FB7">
      <w:pPr>
        <w:pStyle w:val="ListParagraph"/>
        <w:ind w:left="1440"/>
        <w:rPr>
          <w:rFonts w:ascii="Times New Roman" w:hAnsi="Times New Roman"/>
          <w:sz w:val="28"/>
        </w:rPr>
        <w:sectPr w:rsidR="00213B79" w:rsidSect="00CA4FB7">
          <w:pgSz w:w="16838" w:h="11899" w:orient="landscape"/>
          <w:pgMar w:top="720" w:right="720" w:bottom="568" w:left="720" w:header="1560" w:footer="567" w:gutter="0"/>
          <w:cols w:space="720"/>
          <w:docGrid w:linePitch="360"/>
        </w:sectPr>
      </w:pPr>
    </w:p>
    <w:p w:rsidR="004E1127" w:rsidRDefault="004E1127" w:rsidP="00EF487C">
      <w:pPr>
        <w:pStyle w:val="ListParagraph"/>
        <w:numPr>
          <w:ilvl w:val="3"/>
          <w:numId w:val="10"/>
        </w:num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lastRenderedPageBreak/>
        <w:t>Address Details</w:t>
      </w:r>
    </w:p>
    <w:tbl>
      <w:tblPr>
        <w:tblStyle w:val="TableGrid"/>
        <w:tblW w:w="0" w:type="auto"/>
        <w:tblInd w:w="392" w:type="dxa"/>
        <w:tblLook w:val="04A0" w:firstRow="1" w:lastRow="0" w:firstColumn="1" w:lastColumn="0" w:noHBand="0" w:noVBand="1"/>
        <w:tblPrChange w:id="6981" w:author="Swapnil Agrawal | IFMR Rural Finance" w:date="2016-10-27T14:06:00Z">
          <w:tblPr>
            <w:tblStyle w:val="TableGrid"/>
            <w:tblW w:w="0" w:type="auto"/>
            <w:tblInd w:w="817" w:type="dxa"/>
            <w:tblLook w:val="04A0" w:firstRow="1" w:lastRow="0" w:firstColumn="1" w:lastColumn="0" w:noHBand="0" w:noVBand="1"/>
          </w:tblPr>
        </w:tblPrChange>
      </w:tblPr>
      <w:tblGrid>
        <w:gridCol w:w="5090"/>
        <w:gridCol w:w="5055"/>
        <w:tblGridChange w:id="6982">
          <w:tblGrid>
            <w:gridCol w:w="4820"/>
            <w:gridCol w:w="4961"/>
          </w:tblGrid>
        </w:tblGridChange>
      </w:tblGrid>
      <w:tr w:rsidR="004E1127" w:rsidTr="008D6E50">
        <w:tc>
          <w:tcPr>
            <w:tcW w:w="4820" w:type="dxa"/>
            <w:tcPrChange w:id="6983" w:author="Swapnil Agrawal | IFMR Rural Finance" w:date="2016-10-27T14:06:00Z">
              <w:tcPr>
                <w:tcW w:w="4820" w:type="dxa"/>
              </w:tcPr>
            </w:tcPrChange>
          </w:tcPr>
          <w:p w:rsidR="004E1127" w:rsidRDefault="004E1127" w:rsidP="00095259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Page 1</w:t>
            </w:r>
          </w:p>
          <w:p w:rsidR="004E1127" w:rsidRDefault="00613162" w:rsidP="00095259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ins w:id="6984" w:author="Swapnil Agrawal | IFMR Rural Finance" w:date="2016-10-27T14:40:00Z">
              <w:r>
                <w:rPr>
                  <w:noProof/>
                  <w:lang w:eastAsia="en-IN"/>
                </w:rPr>
                <w:drawing>
                  <wp:inline distT="0" distB="0" distL="0" distR="0" wp14:anchorId="5489FBF7" wp14:editId="4C94218D">
                    <wp:extent cx="3095563" cy="3444949"/>
                    <wp:effectExtent l="0" t="0" r="0" b="3175"/>
                    <wp:docPr id="55" name="Picture 55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0" name=""/>
                            <pic:cNvPicPr/>
                          </pic:nvPicPr>
                          <pic:blipFill>
                            <a:blip r:embed="rId88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3094426" cy="3443684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ins>
            <w:del w:id="6985" w:author="Swapnil Agrawal | IFMR Rural Finance" w:date="2016-10-27T14:40:00Z">
              <w:r w:rsidR="004E1127" w:rsidDel="00613162">
                <w:rPr>
                  <w:noProof/>
                  <w:lang w:eastAsia="en-IN"/>
                </w:rPr>
                <w:drawing>
                  <wp:inline distT="0" distB="0" distL="0" distR="0" wp14:anchorId="69D7EA7F" wp14:editId="1B4C06E5">
                    <wp:extent cx="2907154" cy="3296093"/>
                    <wp:effectExtent l="0" t="0" r="7620" b="0"/>
                    <wp:docPr id="115" name="Picture 115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0" name=""/>
                            <pic:cNvPicPr/>
                          </pic:nvPicPr>
                          <pic:blipFill>
                            <a:blip r:embed="rId89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2907614" cy="3296614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del>
          </w:p>
          <w:p w:rsidR="004E1127" w:rsidRDefault="004E1127" w:rsidP="00095259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</w:p>
        </w:tc>
        <w:tc>
          <w:tcPr>
            <w:tcW w:w="4961" w:type="dxa"/>
            <w:tcPrChange w:id="6986" w:author="Swapnil Agrawal | IFMR Rural Finance" w:date="2016-10-27T14:06:00Z">
              <w:tcPr>
                <w:tcW w:w="4961" w:type="dxa"/>
              </w:tcPr>
            </w:tcPrChange>
          </w:tcPr>
          <w:p w:rsidR="004E1127" w:rsidRDefault="004E1127" w:rsidP="00095259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Page 2</w:t>
            </w:r>
          </w:p>
          <w:p w:rsidR="004E1127" w:rsidRDefault="00613162" w:rsidP="00095259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ins w:id="6987" w:author="Swapnil Agrawal | IFMR Rural Finance" w:date="2016-10-27T14:41:00Z">
              <w:r>
                <w:rPr>
                  <w:noProof/>
                  <w:lang w:eastAsia="en-IN"/>
                </w:rPr>
                <w:drawing>
                  <wp:inline distT="0" distB="0" distL="0" distR="0" wp14:anchorId="4EB1433A" wp14:editId="016CDF37">
                    <wp:extent cx="3072372" cy="3400558"/>
                    <wp:effectExtent l="0" t="0" r="0" b="0"/>
                    <wp:docPr id="56" name="Picture 56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0" name=""/>
                            <pic:cNvPicPr/>
                          </pic:nvPicPr>
                          <pic:blipFill>
                            <a:blip r:embed="rId90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3073903" cy="3402252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ins>
            <w:del w:id="6988" w:author="Swapnil Agrawal | IFMR Rural Finance" w:date="2016-10-27T14:40:00Z">
              <w:r w:rsidR="004E1127" w:rsidDel="00613162">
                <w:rPr>
                  <w:noProof/>
                  <w:lang w:eastAsia="en-IN"/>
                </w:rPr>
                <w:drawing>
                  <wp:inline distT="0" distB="0" distL="0" distR="0" wp14:anchorId="48BBFDF9" wp14:editId="6F0B0DC0">
                    <wp:extent cx="2981222" cy="3296093"/>
                    <wp:effectExtent l="0" t="0" r="0" b="0"/>
                    <wp:docPr id="116" name="Picture 116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0" name=""/>
                            <pic:cNvPicPr/>
                          </pic:nvPicPr>
                          <pic:blipFill>
                            <a:blip r:embed="rId91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2978188" cy="3292739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del>
          </w:p>
          <w:p w:rsidR="004E1127" w:rsidRDefault="004E1127" w:rsidP="00095259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</w:p>
        </w:tc>
      </w:tr>
      <w:tr w:rsidR="004E1127" w:rsidTr="008D6E50">
        <w:tc>
          <w:tcPr>
            <w:tcW w:w="4820" w:type="dxa"/>
            <w:tcPrChange w:id="6989" w:author="Swapnil Agrawal | IFMR Rural Finance" w:date="2016-10-27T14:06:00Z">
              <w:tcPr>
                <w:tcW w:w="4820" w:type="dxa"/>
              </w:tcPr>
            </w:tcPrChange>
          </w:tcPr>
          <w:p w:rsidR="004E1127" w:rsidRDefault="004E1127" w:rsidP="00095259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Page 3</w:t>
            </w:r>
          </w:p>
          <w:p w:rsidR="004E1127" w:rsidRDefault="00613162" w:rsidP="00095259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ins w:id="6990" w:author="Swapnil Agrawal | IFMR Rural Finance" w:date="2016-10-27T14:41:00Z">
              <w:r>
                <w:rPr>
                  <w:noProof/>
                  <w:lang w:eastAsia="en-IN"/>
                </w:rPr>
                <w:drawing>
                  <wp:inline distT="0" distB="0" distL="0" distR="0" wp14:anchorId="161B7151" wp14:editId="35D6FFED">
                    <wp:extent cx="3094074" cy="3411769"/>
                    <wp:effectExtent l="0" t="0" r="0" b="0"/>
                    <wp:docPr id="57" name="Picture 57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0" name=""/>
                            <pic:cNvPicPr/>
                          </pic:nvPicPr>
                          <pic:blipFill>
                            <a:blip r:embed="rId92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3103175" cy="3421804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ins>
            <w:del w:id="6991" w:author="Swapnil Agrawal | IFMR Rural Finance" w:date="2016-10-27T14:40:00Z">
              <w:r w:rsidR="004E1127" w:rsidDel="00613162">
                <w:rPr>
                  <w:noProof/>
                  <w:lang w:eastAsia="en-IN"/>
                </w:rPr>
                <w:drawing>
                  <wp:inline distT="0" distB="0" distL="0" distR="0" wp14:anchorId="1424F63A" wp14:editId="6906BB5A">
                    <wp:extent cx="2828261" cy="3153862"/>
                    <wp:effectExtent l="0" t="0" r="0" b="8890"/>
                    <wp:docPr id="117" name="Picture 117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0" name=""/>
                            <pic:cNvPicPr/>
                          </pic:nvPicPr>
                          <pic:blipFill>
                            <a:blip r:embed="rId93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2829635" cy="3155394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del>
          </w:p>
          <w:p w:rsidR="004E1127" w:rsidRDefault="004E1127" w:rsidP="00095259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</w:p>
        </w:tc>
        <w:tc>
          <w:tcPr>
            <w:tcW w:w="4961" w:type="dxa"/>
            <w:tcPrChange w:id="6992" w:author="Swapnil Agrawal | IFMR Rural Finance" w:date="2016-10-27T14:06:00Z">
              <w:tcPr>
                <w:tcW w:w="4961" w:type="dxa"/>
              </w:tcPr>
            </w:tcPrChange>
          </w:tcPr>
          <w:p w:rsidR="004E1127" w:rsidRDefault="004E1127" w:rsidP="00095259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Page 4</w:t>
            </w:r>
          </w:p>
          <w:p w:rsidR="004E1127" w:rsidDel="00613162" w:rsidRDefault="004E1127" w:rsidP="00095259">
            <w:pPr>
              <w:pStyle w:val="ListParagraph"/>
              <w:ind w:left="0"/>
              <w:rPr>
                <w:del w:id="6993" w:author="Swapnil Agrawal | IFMR Rural Finance" w:date="2016-10-27T14:42:00Z"/>
                <w:rFonts w:ascii="Times New Roman" w:hAnsi="Times New Roman"/>
                <w:sz w:val="28"/>
              </w:rPr>
            </w:pPr>
            <w:del w:id="6994" w:author="Swapnil Agrawal | IFMR Rural Finance" w:date="2016-10-27T14:40:00Z">
              <w:r w:rsidDel="00613162">
                <w:rPr>
                  <w:noProof/>
                  <w:lang w:eastAsia="en-IN"/>
                </w:rPr>
                <w:drawing>
                  <wp:inline distT="0" distB="0" distL="0" distR="0" wp14:anchorId="424E52F2" wp14:editId="51D0F34B">
                    <wp:extent cx="2828260" cy="3155337"/>
                    <wp:effectExtent l="0" t="0" r="0" b="6985"/>
                    <wp:docPr id="118" name="Picture 118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0" name=""/>
                            <pic:cNvPicPr/>
                          </pic:nvPicPr>
                          <pic:blipFill>
                            <a:blip r:embed="rId94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2828707" cy="3155836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del>
          </w:p>
          <w:p w:rsidR="004E1127" w:rsidRDefault="00613162" w:rsidP="00095259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ins w:id="6995" w:author="Swapnil Agrawal | IFMR Rural Finance" w:date="2016-10-27T14:42:00Z">
              <w:r>
                <w:rPr>
                  <w:noProof/>
                  <w:lang w:eastAsia="en-IN"/>
                </w:rPr>
                <w:drawing>
                  <wp:inline distT="0" distB="0" distL="0" distR="0" wp14:anchorId="581254DE" wp14:editId="524EB392">
                    <wp:extent cx="3072809" cy="3425767"/>
                    <wp:effectExtent l="0" t="0" r="0" b="3810"/>
                    <wp:docPr id="58" name="Picture 58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0" name=""/>
                            <pic:cNvPicPr/>
                          </pic:nvPicPr>
                          <pic:blipFill>
                            <a:blip r:embed="rId95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3079758" cy="3433515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ins>
          </w:p>
        </w:tc>
      </w:tr>
    </w:tbl>
    <w:p w:rsidR="004E1127" w:rsidRDefault="004E1127" w:rsidP="004E1127">
      <w:pPr>
        <w:pStyle w:val="ListParagraph"/>
        <w:ind w:left="1440"/>
        <w:rPr>
          <w:rFonts w:ascii="Times New Roman" w:hAnsi="Times New Roman"/>
          <w:sz w:val="28"/>
        </w:rPr>
      </w:pPr>
    </w:p>
    <w:p w:rsidR="004E1127" w:rsidRDefault="004E1127" w:rsidP="004E1127">
      <w:pPr>
        <w:pStyle w:val="ListParagraph"/>
        <w:ind w:left="1440"/>
        <w:rPr>
          <w:rFonts w:ascii="Times New Roman" w:hAnsi="Times New Roman"/>
          <w:sz w:val="28"/>
        </w:rPr>
      </w:pPr>
    </w:p>
    <w:p w:rsidR="004E1127" w:rsidRDefault="004E1127" w:rsidP="004E1127">
      <w:pPr>
        <w:pStyle w:val="ListParagraph"/>
        <w:ind w:left="1440"/>
        <w:rPr>
          <w:rFonts w:ascii="Times New Roman" w:hAnsi="Times New Roman"/>
          <w:sz w:val="28"/>
        </w:rPr>
      </w:pPr>
    </w:p>
    <w:p w:rsidR="004E1127" w:rsidRDefault="004E1127" w:rsidP="004E1127">
      <w:pPr>
        <w:pStyle w:val="ListParagraph"/>
        <w:ind w:left="1440"/>
        <w:rPr>
          <w:rFonts w:ascii="Times New Roman" w:hAnsi="Times New Roman"/>
          <w:sz w:val="28"/>
        </w:rPr>
      </w:pPr>
    </w:p>
    <w:p w:rsidR="00EF487C" w:rsidDel="00647333" w:rsidRDefault="004E1127" w:rsidP="00EF487C">
      <w:pPr>
        <w:pStyle w:val="ListParagraph"/>
        <w:numPr>
          <w:ilvl w:val="3"/>
          <w:numId w:val="10"/>
        </w:numPr>
        <w:rPr>
          <w:del w:id="6996" w:author="Swapnil Agrawal | IFMR Rural Finance" w:date="2016-10-27T13:56:00Z"/>
          <w:rFonts w:ascii="Times New Roman" w:hAnsi="Times New Roman"/>
          <w:sz w:val="28"/>
        </w:rPr>
      </w:pPr>
      <w:del w:id="6997" w:author="Swapnil Agrawal | IFMR Rural Finance" w:date="2016-10-27T13:56:00Z">
        <w:r w:rsidDel="00647333">
          <w:rPr>
            <w:rFonts w:ascii="Times New Roman" w:hAnsi="Times New Roman"/>
            <w:sz w:val="28"/>
          </w:rPr>
          <w:delText>CB Check Report</w:delText>
        </w:r>
      </w:del>
    </w:p>
    <w:p w:rsidR="00213B79" w:rsidRPr="00FE2285" w:rsidDel="00647333" w:rsidRDefault="004E1127" w:rsidP="00FE2285">
      <w:pPr>
        <w:ind w:left="360"/>
        <w:rPr>
          <w:del w:id="6998" w:author="Swapnil Agrawal | IFMR Rural Finance" w:date="2016-10-27T13:56:00Z"/>
          <w:sz w:val="28"/>
        </w:rPr>
      </w:pPr>
      <w:del w:id="6999" w:author="Swapnil Agrawal | IFMR Rural Finance" w:date="2016-10-27T13:56:00Z">
        <w:r w:rsidDel="00647333">
          <w:rPr>
            <w:noProof/>
            <w:lang w:val="en-IN" w:eastAsia="en-IN"/>
          </w:rPr>
          <w:drawing>
            <wp:inline distT="0" distB="0" distL="0" distR="0" wp14:anchorId="304BC999" wp14:editId="6681B916">
              <wp:extent cx="4210050" cy="4724400"/>
              <wp:effectExtent l="0" t="0" r="0" b="0"/>
              <wp:docPr id="119" name="Picture 119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"/>
                      <pic:cNvPicPr/>
                    </pic:nvPicPr>
                    <pic:blipFill>
                      <a:blip r:embed="rId96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4210050" cy="472440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del>
    </w:p>
    <w:p w:rsidR="004D4640" w:rsidDel="00647333" w:rsidRDefault="004D4640" w:rsidP="00EF487C">
      <w:pPr>
        <w:pStyle w:val="ListParagraph"/>
        <w:numPr>
          <w:ilvl w:val="2"/>
          <w:numId w:val="10"/>
        </w:numPr>
        <w:rPr>
          <w:del w:id="7000" w:author="Swapnil Agrawal | IFMR Rural Finance" w:date="2016-10-27T13:56:00Z"/>
          <w:rFonts w:ascii="Times New Roman" w:hAnsi="Times New Roman"/>
          <w:b/>
          <w:sz w:val="28"/>
        </w:rPr>
        <w:sectPr w:rsidR="004D4640" w:rsidDel="00647333" w:rsidSect="00213B79">
          <w:pgSz w:w="11899" w:h="16838"/>
          <w:pgMar w:top="720" w:right="568" w:bottom="720" w:left="720" w:header="1560" w:footer="567" w:gutter="0"/>
          <w:cols w:space="720"/>
          <w:docGrid w:linePitch="360"/>
        </w:sectPr>
      </w:pPr>
    </w:p>
    <w:p w:rsidR="00EF487C" w:rsidRDefault="00EF487C" w:rsidP="00EF487C">
      <w:pPr>
        <w:pStyle w:val="ListParagraph"/>
        <w:numPr>
          <w:ilvl w:val="2"/>
          <w:numId w:val="10"/>
        </w:numPr>
        <w:rPr>
          <w:rFonts w:ascii="Times New Roman" w:hAnsi="Times New Roman"/>
          <w:b/>
          <w:sz w:val="28"/>
        </w:rPr>
      </w:pPr>
      <w:r w:rsidRPr="00EF487C">
        <w:rPr>
          <w:rFonts w:ascii="Times New Roman" w:hAnsi="Times New Roman"/>
          <w:b/>
          <w:sz w:val="28"/>
        </w:rPr>
        <w:t>Business</w:t>
      </w:r>
    </w:p>
    <w:p w:rsidR="004D4640" w:rsidRPr="00FE2285" w:rsidRDefault="004E1127" w:rsidP="00FE2285">
      <w:pPr>
        <w:ind w:left="360"/>
        <w:rPr>
          <w:b/>
          <w:sz w:val="28"/>
        </w:rPr>
      </w:pPr>
      <w:del w:id="7001" w:author="Swapnil Agrawal | IFMR Rural Finance" w:date="2016-10-27T13:56:00Z">
        <w:r w:rsidDel="00647333">
          <w:rPr>
            <w:noProof/>
            <w:lang w:val="en-IN" w:eastAsia="en-IN"/>
          </w:rPr>
          <w:drawing>
            <wp:inline distT="0" distB="0" distL="0" distR="0" wp14:anchorId="19A67E46" wp14:editId="234711E2">
              <wp:extent cx="3753293" cy="4134554"/>
              <wp:effectExtent l="0" t="0" r="0" b="0"/>
              <wp:docPr id="120" name="Picture 120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"/>
                      <pic:cNvPicPr/>
                    </pic:nvPicPr>
                    <pic:blipFill>
                      <a:blip r:embed="rId97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3755345" cy="4136814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del>
      <w:ins w:id="7002" w:author="Swapnil Agrawal | IFMR Rural Finance" w:date="2016-10-27T14:03:00Z">
        <w:r w:rsidR="0083002F">
          <w:rPr>
            <w:noProof/>
            <w:lang w:val="en-IN" w:eastAsia="en-IN"/>
          </w:rPr>
          <w:drawing>
            <wp:inline distT="0" distB="0" distL="0" distR="0" wp14:anchorId="7885C565" wp14:editId="3EF299AB">
              <wp:extent cx="3905803" cy="4284921"/>
              <wp:effectExtent l="0" t="0" r="0" b="1905"/>
              <wp:docPr id="23" name="Picture 23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"/>
                      <pic:cNvPicPr/>
                    </pic:nvPicPr>
                    <pic:blipFill>
                      <a:blip r:embed="rId98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3913070" cy="4292893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:rsidR="004D4640" w:rsidRDefault="004D4640" w:rsidP="004D4640">
      <w:pPr>
        <w:pStyle w:val="ListParagraph"/>
        <w:ind w:left="1080"/>
        <w:rPr>
          <w:rFonts w:ascii="Times New Roman" w:hAnsi="Times New Roman"/>
          <w:b/>
          <w:sz w:val="28"/>
        </w:rPr>
      </w:pPr>
    </w:p>
    <w:p w:rsidR="004D4640" w:rsidRDefault="004D4640" w:rsidP="004D4640">
      <w:pPr>
        <w:pStyle w:val="ListParagraph"/>
        <w:numPr>
          <w:ilvl w:val="3"/>
          <w:numId w:val="10"/>
        </w:numPr>
        <w:rPr>
          <w:rFonts w:ascii="Times New Roman" w:hAnsi="Times New Roman"/>
          <w:sz w:val="28"/>
        </w:rPr>
        <w:sectPr w:rsidR="004D4640" w:rsidSect="00213B79">
          <w:pgSz w:w="11899" w:h="16838"/>
          <w:pgMar w:top="720" w:right="568" w:bottom="720" w:left="720" w:header="1560" w:footer="567" w:gutter="0"/>
          <w:cols w:space="720"/>
          <w:docGrid w:linePitch="360"/>
        </w:sectPr>
      </w:pPr>
    </w:p>
    <w:p w:rsidR="004D4640" w:rsidRDefault="004D4640" w:rsidP="004D4640">
      <w:pPr>
        <w:pStyle w:val="ListParagraph"/>
        <w:numPr>
          <w:ilvl w:val="3"/>
          <w:numId w:val="10"/>
        </w:numPr>
        <w:rPr>
          <w:rFonts w:ascii="Times New Roman" w:hAnsi="Times New Roman"/>
          <w:sz w:val="28"/>
        </w:rPr>
      </w:pPr>
      <w:r w:rsidRPr="004D4640">
        <w:rPr>
          <w:rFonts w:ascii="Times New Roman" w:hAnsi="Times New Roman"/>
          <w:sz w:val="28"/>
        </w:rPr>
        <w:lastRenderedPageBreak/>
        <w:t>Business Details</w:t>
      </w:r>
    </w:p>
    <w:p w:rsidR="00D414D2" w:rsidRDefault="00D414D2" w:rsidP="00D414D2">
      <w:pPr>
        <w:pStyle w:val="ListParagraph"/>
        <w:ind w:left="1440"/>
        <w:rPr>
          <w:rFonts w:ascii="Times New Roman" w:hAnsi="Times New Roman"/>
          <w:sz w:val="28"/>
        </w:rPr>
      </w:pPr>
    </w:p>
    <w:tbl>
      <w:tblPr>
        <w:tblStyle w:val="TableGrid"/>
        <w:tblW w:w="0" w:type="auto"/>
        <w:tblInd w:w="959" w:type="dxa"/>
        <w:tblLook w:val="04A0" w:firstRow="1" w:lastRow="0" w:firstColumn="1" w:lastColumn="0" w:noHBand="0" w:noVBand="1"/>
      </w:tblPr>
      <w:tblGrid>
        <w:gridCol w:w="4937"/>
        <w:gridCol w:w="4845"/>
        <w:gridCol w:w="4873"/>
      </w:tblGrid>
      <w:tr w:rsidR="004D4640" w:rsidTr="004D4640">
        <w:tc>
          <w:tcPr>
            <w:tcW w:w="4686" w:type="dxa"/>
          </w:tcPr>
          <w:p w:rsidR="004D4640" w:rsidRDefault="004D4640" w:rsidP="004D4640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Page 1</w:t>
            </w:r>
          </w:p>
          <w:p w:rsidR="004D4640" w:rsidRDefault="00613162" w:rsidP="004D4640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ins w:id="7003" w:author="Swapnil Agrawal | IFMR Rural Finance" w:date="2016-10-27T14:43:00Z">
              <w:r>
                <w:rPr>
                  <w:noProof/>
                  <w:lang w:eastAsia="en-IN"/>
                </w:rPr>
                <w:drawing>
                  <wp:inline distT="0" distB="0" distL="0" distR="0" wp14:anchorId="7BFE1733" wp14:editId="5DCCF6D0">
                    <wp:extent cx="3051544" cy="3374567"/>
                    <wp:effectExtent l="0" t="0" r="0" b="0"/>
                    <wp:docPr id="59" name="Picture 59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0" name=""/>
                            <pic:cNvPicPr/>
                          </pic:nvPicPr>
                          <pic:blipFill>
                            <a:blip r:embed="rId99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3050532" cy="3373448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ins>
          </w:p>
          <w:p w:rsidR="004D4640" w:rsidRDefault="004E1127" w:rsidP="004D4640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del w:id="7004" w:author="Swapnil Agrawal | IFMR Rural Finance" w:date="2016-10-27T14:42:00Z">
              <w:r w:rsidDel="00613162">
                <w:rPr>
                  <w:noProof/>
                  <w:lang w:eastAsia="en-IN"/>
                </w:rPr>
                <w:drawing>
                  <wp:inline distT="0" distB="0" distL="0" distR="0" wp14:anchorId="1B2569FF" wp14:editId="05602CB7">
                    <wp:extent cx="2892056" cy="3193039"/>
                    <wp:effectExtent l="0" t="0" r="3810" b="7620"/>
                    <wp:docPr id="121" name="Picture 121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0" name=""/>
                            <pic:cNvPicPr/>
                          </pic:nvPicPr>
                          <pic:blipFill>
                            <a:blip r:embed="rId100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2893159" cy="3194257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del>
          </w:p>
        </w:tc>
        <w:tc>
          <w:tcPr>
            <w:tcW w:w="4811" w:type="dxa"/>
          </w:tcPr>
          <w:p w:rsidR="004D4640" w:rsidDel="00610C55" w:rsidRDefault="004D4640" w:rsidP="004D4640">
            <w:pPr>
              <w:pStyle w:val="ListParagraph"/>
              <w:ind w:left="0"/>
              <w:rPr>
                <w:del w:id="7005" w:author="Swapnil Agrawal | IFMR Rural Finance" w:date="2016-10-27T14:43:00Z"/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Page 2</w:t>
            </w:r>
          </w:p>
          <w:p w:rsidR="004D4640" w:rsidRDefault="004D4640" w:rsidP="004D4640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</w:p>
          <w:p w:rsidR="004D4640" w:rsidRDefault="00610C55" w:rsidP="004D4640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ins w:id="7006" w:author="Swapnil Agrawal | IFMR Rural Finance" w:date="2016-10-27T14:43:00Z">
              <w:r>
                <w:rPr>
                  <w:noProof/>
                  <w:lang w:eastAsia="en-IN"/>
                </w:rPr>
                <w:drawing>
                  <wp:inline distT="0" distB="0" distL="0" distR="0" wp14:anchorId="55A00A1F" wp14:editId="77B13674">
                    <wp:extent cx="2992546" cy="3338623"/>
                    <wp:effectExtent l="0" t="0" r="0" b="0"/>
                    <wp:docPr id="60" name="Picture 60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0" name=""/>
                            <pic:cNvPicPr/>
                          </pic:nvPicPr>
                          <pic:blipFill>
                            <a:blip r:embed="rId101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2993020" cy="3339152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ins>
            <w:del w:id="7007" w:author="Swapnil Agrawal | IFMR Rural Finance" w:date="2016-10-27T14:42:00Z">
              <w:r w:rsidR="004E1127" w:rsidDel="00613162">
                <w:rPr>
                  <w:noProof/>
                  <w:lang w:eastAsia="en-IN"/>
                </w:rPr>
                <w:drawing>
                  <wp:inline distT="0" distB="0" distL="0" distR="0" wp14:anchorId="6482EF42" wp14:editId="0E219F35">
                    <wp:extent cx="2902689" cy="3197545"/>
                    <wp:effectExtent l="0" t="0" r="0" b="3175"/>
                    <wp:docPr id="122" name="Picture 122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0" name=""/>
                            <pic:cNvPicPr/>
                          </pic:nvPicPr>
                          <pic:blipFill>
                            <a:blip r:embed="rId102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2903796" cy="3198764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del>
          </w:p>
        </w:tc>
        <w:tc>
          <w:tcPr>
            <w:tcW w:w="5037" w:type="dxa"/>
          </w:tcPr>
          <w:p w:rsidR="004D4640" w:rsidRDefault="004D4640" w:rsidP="004D4640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Page 3</w:t>
            </w:r>
          </w:p>
          <w:p w:rsidR="004D4640" w:rsidRDefault="00610C55" w:rsidP="004D4640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ins w:id="7008" w:author="Swapnil Agrawal | IFMR Rural Finance" w:date="2016-10-27T14:44:00Z">
              <w:r>
                <w:rPr>
                  <w:noProof/>
                  <w:lang w:eastAsia="en-IN"/>
                </w:rPr>
                <w:drawing>
                  <wp:inline distT="0" distB="0" distL="0" distR="0" wp14:anchorId="3AE55AC5" wp14:editId="0BD7F8FB">
                    <wp:extent cx="3002714" cy="3286754"/>
                    <wp:effectExtent l="0" t="0" r="7620" b="9525"/>
                    <wp:docPr id="61" name="Picture 61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0" name=""/>
                            <pic:cNvPicPr/>
                          </pic:nvPicPr>
                          <pic:blipFill>
                            <a:blip r:embed="rId103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3005302" cy="3289587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ins>
          </w:p>
          <w:p w:rsidR="004D4640" w:rsidRDefault="004E1127" w:rsidP="004D4640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del w:id="7009" w:author="Swapnil Agrawal | IFMR Rural Finance" w:date="2016-10-27T14:42:00Z">
              <w:r w:rsidDel="00613162">
                <w:rPr>
                  <w:noProof/>
                  <w:lang w:eastAsia="en-IN"/>
                </w:rPr>
                <w:drawing>
                  <wp:inline distT="0" distB="0" distL="0" distR="0" wp14:anchorId="77777E9C" wp14:editId="3E41272D">
                    <wp:extent cx="2945218" cy="3203918"/>
                    <wp:effectExtent l="0" t="0" r="7620" b="0"/>
                    <wp:docPr id="123" name="Picture 123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0" name=""/>
                            <pic:cNvPicPr/>
                          </pic:nvPicPr>
                          <pic:blipFill>
                            <a:blip r:embed="rId104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2947107" cy="3205972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del>
          </w:p>
        </w:tc>
      </w:tr>
    </w:tbl>
    <w:p w:rsidR="004D4640" w:rsidRDefault="004D4640" w:rsidP="004D4640">
      <w:pPr>
        <w:pStyle w:val="ListParagraph"/>
        <w:ind w:left="1080"/>
        <w:rPr>
          <w:rFonts w:ascii="Times New Roman" w:hAnsi="Times New Roman"/>
          <w:sz w:val="28"/>
        </w:rPr>
      </w:pPr>
    </w:p>
    <w:p w:rsidR="004D4640" w:rsidRDefault="004D4640" w:rsidP="004D4640">
      <w:pPr>
        <w:pStyle w:val="ListParagraph"/>
        <w:ind w:left="1440"/>
        <w:rPr>
          <w:rFonts w:ascii="Times New Roman" w:hAnsi="Times New Roman"/>
          <w:sz w:val="28"/>
        </w:rPr>
      </w:pPr>
    </w:p>
    <w:p w:rsidR="00D414D2" w:rsidRDefault="00D414D2" w:rsidP="004D4640">
      <w:pPr>
        <w:pStyle w:val="ListParagraph"/>
        <w:numPr>
          <w:ilvl w:val="3"/>
          <w:numId w:val="10"/>
        </w:numPr>
        <w:rPr>
          <w:rFonts w:ascii="Times New Roman" w:hAnsi="Times New Roman"/>
          <w:sz w:val="28"/>
        </w:rPr>
        <w:sectPr w:rsidR="00D414D2" w:rsidSect="004D4640">
          <w:pgSz w:w="16838" w:h="11899" w:orient="landscape"/>
          <w:pgMar w:top="720" w:right="720" w:bottom="568" w:left="720" w:header="1560" w:footer="567" w:gutter="0"/>
          <w:cols w:space="720"/>
          <w:docGrid w:linePitch="360"/>
        </w:sectPr>
      </w:pPr>
    </w:p>
    <w:p w:rsidR="004D4640" w:rsidRDefault="004D4640" w:rsidP="004D4640">
      <w:pPr>
        <w:pStyle w:val="ListParagraph"/>
        <w:numPr>
          <w:ilvl w:val="3"/>
          <w:numId w:val="10"/>
        </w:num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lastRenderedPageBreak/>
        <w:t>Address Details</w:t>
      </w:r>
    </w:p>
    <w:tbl>
      <w:tblPr>
        <w:tblStyle w:val="TableGrid"/>
        <w:tblW w:w="0" w:type="auto"/>
        <w:tblInd w:w="392" w:type="dxa"/>
        <w:tblLook w:val="04A0" w:firstRow="1" w:lastRow="0" w:firstColumn="1" w:lastColumn="0" w:noHBand="0" w:noVBand="1"/>
        <w:tblPrChange w:id="7010" w:author="Swapnil Agrawal | IFMR Rural Finance" w:date="2016-10-27T14:05:00Z">
          <w:tblPr>
            <w:tblStyle w:val="TableGrid"/>
            <w:tblW w:w="0" w:type="auto"/>
            <w:tblInd w:w="1101" w:type="dxa"/>
            <w:tblLook w:val="04A0" w:firstRow="1" w:lastRow="0" w:firstColumn="1" w:lastColumn="0" w:noHBand="0" w:noVBand="1"/>
          </w:tblPr>
        </w:tblPrChange>
      </w:tblPr>
      <w:tblGrid>
        <w:gridCol w:w="5196"/>
        <w:gridCol w:w="5235"/>
        <w:tblGridChange w:id="7011">
          <w:tblGrid>
            <w:gridCol w:w="4866"/>
            <w:gridCol w:w="4776"/>
          </w:tblGrid>
        </w:tblGridChange>
      </w:tblGrid>
      <w:tr w:rsidR="00D414D2" w:rsidTr="008D6E50">
        <w:tc>
          <w:tcPr>
            <w:tcW w:w="4866" w:type="dxa"/>
            <w:tcPrChange w:id="7012" w:author="Swapnil Agrawal | IFMR Rural Finance" w:date="2016-10-27T14:05:00Z">
              <w:tcPr>
                <w:tcW w:w="4819" w:type="dxa"/>
              </w:tcPr>
            </w:tcPrChange>
          </w:tcPr>
          <w:p w:rsidR="00D414D2" w:rsidRDefault="00D414D2" w:rsidP="00D414D2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Page 1</w:t>
            </w:r>
          </w:p>
          <w:p w:rsidR="00D414D2" w:rsidRDefault="00610C55" w:rsidP="00D414D2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ins w:id="7013" w:author="Swapnil Agrawal | IFMR Rural Finance" w:date="2016-10-27T14:44:00Z">
              <w:r>
                <w:rPr>
                  <w:noProof/>
                  <w:lang w:eastAsia="en-IN"/>
                </w:rPr>
                <w:drawing>
                  <wp:inline distT="0" distB="0" distL="0" distR="0" wp14:anchorId="6488B09A" wp14:editId="6AEBFA2E">
                    <wp:extent cx="3157870" cy="3523066"/>
                    <wp:effectExtent l="0" t="0" r="4445" b="1270"/>
                    <wp:docPr id="62" name="Picture 62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0" name=""/>
                            <pic:cNvPicPr/>
                          </pic:nvPicPr>
                          <pic:blipFill>
                            <a:blip r:embed="rId105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3159072" cy="3524407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ins>
            <w:del w:id="7014" w:author="Swapnil Agrawal | IFMR Rural Finance" w:date="2016-10-27T14:44:00Z">
              <w:r w:rsidR="004E1127" w:rsidDel="00610C55">
                <w:rPr>
                  <w:noProof/>
                  <w:lang w:eastAsia="en-IN"/>
                </w:rPr>
                <w:drawing>
                  <wp:inline distT="0" distB="0" distL="0" distR="0" wp14:anchorId="79E9A8AC" wp14:editId="13F8D954">
                    <wp:extent cx="2945218" cy="3258396"/>
                    <wp:effectExtent l="0" t="0" r="7620" b="0"/>
                    <wp:docPr id="124" name="Picture 124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0" name=""/>
                            <pic:cNvPicPr/>
                          </pic:nvPicPr>
                          <pic:blipFill>
                            <a:blip r:embed="rId106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2952660" cy="3266629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del>
          </w:p>
        </w:tc>
        <w:tc>
          <w:tcPr>
            <w:tcW w:w="4776" w:type="dxa"/>
            <w:tcPrChange w:id="7015" w:author="Swapnil Agrawal | IFMR Rural Finance" w:date="2016-10-27T14:05:00Z">
              <w:tcPr>
                <w:tcW w:w="4568" w:type="dxa"/>
              </w:tcPr>
            </w:tcPrChange>
          </w:tcPr>
          <w:p w:rsidR="00D414D2" w:rsidRDefault="00D414D2" w:rsidP="00D414D2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Page 2</w:t>
            </w:r>
          </w:p>
          <w:p w:rsidR="00D414D2" w:rsidRDefault="00610C55" w:rsidP="00D414D2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ins w:id="7016" w:author="Swapnil Agrawal | IFMR Rural Finance" w:date="2016-10-27T14:45:00Z">
              <w:r>
                <w:rPr>
                  <w:noProof/>
                  <w:lang w:eastAsia="en-IN"/>
                </w:rPr>
                <w:drawing>
                  <wp:inline distT="0" distB="0" distL="0" distR="0" wp14:anchorId="4CB63552" wp14:editId="05286169">
                    <wp:extent cx="3187615" cy="3518609"/>
                    <wp:effectExtent l="0" t="0" r="0" b="5715"/>
                    <wp:docPr id="63" name="Picture 63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0" name=""/>
                            <pic:cNvPicPr/>
                          </pic:nvPicPr>
                          <pic:blipFill>
                            <a:blip r:embed="rId107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3188070" cy="3519111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ins>
            <w:del w:id="7017" w:author="Swapnil Agrawal | IFMR Rural Finance" w:date="2016-10-27T14:44:00Z">
              <w:r w:rsidR="004E1127" w:rsidDel="00610C55">
                <w:rPr>
                  <w:noProof/>
                  <w:lang w:eastAsia="en-IN"/>
                </w:rPr>
                <w:drawing>
                  <wp:inline distT="0" distB="0" distL="0" distR="0" wp14:anchorId="792DABB8" wp14:editId="6821A2FC">
                    <wp:extent cx="2892056" cy="3225755"/>
                    <wp:effectExtent l="0" t="0" r="3810" b="0"/>
                    <wp:docPr id="125" name="Picture 125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0" name=""/>
                            <pic:cNvPicPr/>
                          </pic:nvPicPr>
                          <pic:blipFill>
                            <a:blip r:embed="rId108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2891752" cy="3225416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del>
          </w:p>
        </w:tc>
      </w:tr>
    </w:tbl>
    <w:p w:rsidR="00D414D2" w:rsidRDefault="00D414D2" w:rsidP="00D414D2">
      <w:pPr>
        <w:pStyle w:val="ListParagraph"/>
        <w:ind w:left="1440"/>
        <w:rPr>
          <w:rFonts w:ascii="Times New Roman" w:hAnsi="Times New Roman"/>
          <w:sz w:val="28"/>
        </w:rPr>
      </w:pPr>
    </w:p>
    <w:p w:rsidR="004D4640" w:rsidRDefault="004D4640" w:rsidP="004D4640">
      <w:pPr>
        <w:pStyle w:val="ListParagraph"/>
        <w:numPr>
          <w:ilvl w:val="3"/>
          <w:numId w:val="10"/>
        </w:num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Business Financials</w:t>
      </w:r>
    </w:p>
    <w:p w:rsidR="00B3176F" w:rsidRDefault="00B3176F" w:rsidP="00B3176F">
      <w:pPr>
        <w:pStyle w:val="ListParagraph"/>
        <w:ind w:left="1440"/>
        <w:rPr>
          <w:rFonts w:ascii="Times New Roman" w:hAnsi="Times New Roman"/>
          <w:sz w:val="28"/>
        </w:rPr>
      </w:pPr>
    </w:p>
    <w:p w:rsidR="001712C8" w:rsidRPr="002A43AF" w:rsidRDefault="004E1127">
      <w:pPr>
        <w:rPr>
          <w:sz w:val="28"/>
        </w:rPr>
        <w:pPrChange w:id="7018" w:author="Swapnil Agrawal | IFMR Rural Finance" w:date="2016-10-27T14:05:00Z">
          <w:pPr>
            <w:pStyle w:val="ListParagraph"/>
            <w:ind w:left="1440"/>
          </w:pPr>
        </w:pPrChange>
      </w:pPr>
      <w:r>
        <w:rPr>
          <w:noProof/>
          <w:lang w:val="en-IN" w:eastAsia="en-IN"/>
        </w:rPr>
        <w:drawing>
          <wp:inline distT="0" distB="0" distL="0" distR="0" wp14:anchorId="6D76822C" wp14:editId="766CD003">
            <wp:extent cx="3187727" cy="3561907"/>
            <wp:effectExtent l="0" t="0" r="0" b="635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197935" cy="3573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176F" w:rsidRDefault="00B3176F" w:rsidP="001712C8">
      <w:pPr>
        <w:pStyle w:val="ListParagraph"/>
        <w:ind w:left="1440"/>
        <w:rPr>
          <w:rFonts w:ascii="Times New Roman" w:hAnsi="Times New Roman"/>
          <w:sz w:val="28"/>
        </w:rPr>
      </w:pPr>
    </w:p>
    <w:p w:rsidR="00B3176F" w:rsidRDefault="00B3176F" w:rsidP="00B3176F">
      <w:pPr>
        <w:pStyle w:val="ListParagraph"/>
        <w:numPr>
          <w:ilvl w:val="4"/>
          <w:numId w:val="10"/>
        </w:numPr>
        <w:rPr>
          <w:rFonts w:ascii="Times New Roman" w:hAnsi="Times New Roman"/>
          <w:sz w:val="28"/>
        </w:rPr>
        <w:sectPr w:rsidR="00B3176F" w:rsidSect="00D414D2">
          <w:pgSz w:w="11899" w:h="16838"/>
          <w:pgMar w:top="720" w:right="568" w:bottom="720" w:left="720" w:header="1560" w:footer="567" w:gutter="0"/>
          <w:cols w:space="720"/>
          <w:docGrid w:linePitch="360"/>
        </w:sectPr>
      </w:pPr>
    </w:p>
    <w:p w:rsidR="009B72CB" w:rsidRDefault="009B72CB" w:rsidP="009B72CB">
      <w:pPr>
        <w:pStyle w:val="ListParagraph"/>
        <w:ind w:left="1800"/>
        <w:rPr>
          <w:rFonts w:ascii="Times New Roman" w:hAnsi="Times New Roman"/>
          <w:sz w:val="28"/>
        </w:rPr>
      </w:pPr>
    </w:p>
    <w:p w:rsidR="00B3176F" w:rsidRDefault="00B3176F" w:rsidP="00B3176F">
      <w:pPr>
        <w:pStyle w:val="ListParagraph"/>
        <w:numPr>
          <w:ilvl w:val="4"/>
          <w:numId w:val="10"/>
        </w:num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Liabilities</w:t>
      </w:r>
    </w:p>
    <w:p w:rsidR="007D5B15" w:rsidRDefault="007D5B15" w:rsidP="007D5B15">
      <w:pPr>
        <w:pStyle w:val="ListParagraph"/>
        <w:ind w:left="1800"/>
        <w:rPr>
          <w:rFonts w:ascii="Times New Roman" w:hAnsi="Times New Roman"/>
          <w:sz w:val="28"/>
        </w:rPr>
      </w:pPr>
    </w:p>
    <w:p w:rsidR="006D648F" w:rsidRPr="00545BEE" w:rsidRDefault="004E1127">
      <w:pPr>
        <w:rPr>
          <w:sz w:val="28"/>
        </w:rPr>
        <w:pPrChange w:id="7019" w:author="Swapnil Agrawal | IFMR Rural Finance" w:date="2016-10-27T14:46:00Z">
          <w:pPr>
            <w:pStyle w:val="ListParagraph"/>
            <w:ind w:left="1800"/>
          </w:pPr>
        </w:pPrChange>
      </w:pPr>
      <w:del w:id="7020" w:author="Swapnil Agrawal | IFMR Rural Finance" w:date="2016-10-27T14:46:00Z">
        <w:r w:rsidDel="00610C55">
          <w:rPr>
            <w:noProof/>
            <w:lang w:val="en-IN" w:eastAsia="en-IN"/>
          </w:rPr>
          <w:drawing>
            <wp:anchor distT="0" distB="0" distL="114300" distR="114300" simplePos="0" relativeHeight="251665408" behindDoc="1" locked="0" layoutInCell="1" allowOverlap="1" wp14:anchorId="4774F102" wp14:editId="6C4EC58C">
              <wp:simplePos x="0" y="0"/>
              <wp:positionH relativeFrom="column">
                <wp:align>left</wp:align>
              </wp:positionH>
              <wp:positionV relativeFrom="paragraph">
                <wp:align>top</wp:align>
              </wp:positionV>
              <wp:extent cx="3072765" cy="3409950"/>
              <wp:effectExtent l="0" t="0" r="0" b="0"/>
              <wp:wrapTight wrapText="bothSides">
                <wp:wrapPolygon edited="0">
                  <wp:start x="0" y="0"/>
                  <wp:lineTo x="0" y="21479"/>
                  <wp:lineTo x="21426" y="21479"/>
                  <wp:lineTo x="21426" y="0"/>
                  <wp:lineTo x="0" y="0"/>
                </wp:wrapPolygon>
              </wp:wrapTight>
              <wp:docPr id="127" name="Picture 127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"/>
                      <pic:cNvPicPr/>
                    </pic:nvPicPr>
                    <pic:blipFill>
                      <a:blip r:embed="rId110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3072765" cy="340995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anchor>
          </w:drawing>
        </w:r>
      </w:del>
      <w:ins w:id="7021" w:author="Swapnil Agrawal | IFMR Rural Finance" w:date="2016-10-27T14:46:00Z">
        <w:r w:rsidR="00610C55">
          <w:rPr>
            <w:noProof/>
            <w:lang w:val="en-IN" w:eastAsia="en-IN"/>
          </w:rPr>
          <w:drawing>
            <wp:inline distT="0" distB="0" distL="0" distR="0" wp14:anchorId="24FD7450" wp14:editId="2A63DCA2">
              <wp:extent cx="3196426" cy="3498111"/>
              <wp:effectExtent l="0" t="0" r="4445" b="7620"/>
              <wp:docPr id="65" name="Picture 65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"/>
                      <pic:cNvPicPr/>
                    </pic:nvPicPr>
                    <pic:blipFill>
                      <a:blip r:embed="rId111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3198412" cy="3500284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  <w:r w:rsidRPr="002A43AF">
        <w:rPr>
          <w:sz w:val="28"/>
        </w:rPr>
        <w:br w:type="textWrapping" w:clear="all"/>
      </w:r>
    </w:p>
    <w:p w:rsidR="004D4640" w:rsidRDefault="004D4640" w:rsidP="004D4640">
      <w:pPr>
        <w:pStyle w:val="ListParagraph"/>
        <w:numPr>
          <w:ilvl w:val="3"/>
          <w:numId w:val="10"/>
        </w:num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Bank Statement </w:t>
      </w:r>
    </w:p>
    <w:p w:rsidR="007D5B15" w:rsidRDefault="007D5B15" w:rsidP="007D5B15">
      <w:pPr>
        <w:pStyle w:val="ListParagraph"/>
        <w:ind w:left="1440"/>
        <w:rPr>
          <w:rFonts w:ascii="Times New Roman" w:hAnsi="Times New Roman"/>
          <w:sz w:val="28"/>
        </w:rPr>
      </w:pPr>
    </w:p>
    <w:tbl>
      <w:tblPr>
        <w:tblStyle w:val="TableGrid"/>
        <w:tblW w:w="0" w:type="auto"/>
        <w:tblInd w:w="534" w:type="dxa"/>
        <w:tblLook w:val="04A0" w:firstRow="1" w:lastRow="0" w:firstColumn="1" w:lastColumn="0" w:noHBand="0" w:noVBand="1"/>
        <w:tblPrChange w:id="7022" w:author="Swapnil Agrawal | IFMR Rural Finance" w:date="2016-10-27T14:46:00Z">
          <w:tblPr>
            <w:tblStyle w:val="TableGrid"/>
            <w:tblW w:w="0" w:type="auto"/>
            <w:tblInd w:w="1101" w:type="dxa"/>
            <w:tblLook w:val="04A0" w:firstRow="1" w:lastRow="0" w:firstColumn="1" w:lastColumn="0" w:noHBand="0" w:noVBand="1"/>
          </w:tblPr>
        </w:tblPrChange>
      </w:tblPr>
      <w:tblGrid>
        <w:gridCol w:w="4866"/>
        <w:gridCol w:w="4896"/>
        <w:tblGridChange w:id="7023">
          <w:tblGrid>
            <w:gridCol w:w="4866"/>
            <w:gridCol w:w="4521"/>
          </w:tblGrid>
        </w:tblGridChange>
      </w:tblGrid>
      <w:tr w:rsidR="007D5B15" w:rsidTr="00610C55">
        <w:tc>
          <w:tcPr>
            <w:tcW w:w="4866" w:type="dxa"/>
            <w:tcPrChange w:id="7024" w:author="Swapnil Agrawal | IFMR Rural Finance" w:date="2016-10-27T14:46:00Z">
              <w:tcPr>
                <w:tcW w:w="4866" w:type="dxa"/>
              </w:tcPr>
            </w:tcPrChange>
          </w:tcPr>
          <w:p w:rsidR="007D5B15" w:rsidRDefault="007D5B15" w:rsidP="007D5B15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Page 1</w:t>
            </w:r>
          </w:p>
          <w:p w:rsidR="007D5B15" w:rsidRDefault="00610C55" w:rsidP="007D5B15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ins w:id="7025" w:author="Swapnil Agrawal | IFMR Rural Finance" w:date="2016-10-27T14:47:00Z">
              <w:r>
                <w:rPr>
                  <w:noProof/>
                  <w:lang w:eastAsia="en-IN"/>
                </w:rPr>
                <w:drawing>
                  <wp:inline distT="0" distB="0" distL="0" distR="0" wp14:anchorId="5413F5D6" wp14:editId="1CCAFB6B">
                    <wp:extent cx="2863703" cy="3221666"/>
                    <wp:effectExtent l="0" t="0" r="0" b="0"/>
                    <wp:docPr id="66" name="Picture 66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0" name=""/>
                            <pic:cNvPicPr/>
                          </pic:nvPicPr>
                          <pic:blipFill>
                            <a:blip r:embed="rId112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2866531" cy="3224848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ins>
            <w:del w:id="7026" w:author="Swapnil Agrawal | IFMR Rural Finance" w:date="2016-10-27T14:46:00Z">
              <w:r w:rsidR="004E1127" w:rsidDel="00610C55">
                <w:rPr>
                  <w:noProof/>
                  <w:lang w:eastAsia="en-IN"/>
                </w:rPr>
                <w:drawing>
                  <wp:inline distT="0" distB="0" distL="0" distR="0" wp14:anchorId="321C0832" wp14:editId="78733536">
                    <wp:extent cx="2870791" cy="3153375"/>
                    <wp:effectExtent l="0" t="0" r="6350" b="0"/>
                    <wp:docPr id="128" name="Picture 128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0" name=""/>
                            <pic:cNvPicPr/>
                          </pic:nvPicPr>
                          <pic:blipFill>
                            <a:blip r:embed="rId113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2874925" cy="3157916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del>
          </w:p>
        </w:tc>
        <w:tc>
          <w:tcPr>
            <w:tcW w:w="4521" w:type="dxa"/>
            <w:tcPrChange w:id="7027" w:author="Swapnil Agrawal | IFMR Rural Finance" w:date="2016-10-27T14:46:00Z">
              <w:tcPr>
                <w:tcW w:w="4521" w:type="dxa"/>
              </w:tcPr>
            </w:tcPrChange>
          </w:tcPr>
          <w:p w:rsidR="007D5B15" w:rsidRDefault="007D5B15" w:rsidP="007D5B15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Page 2</w:t>
            </w:r>
          </w:p>
          <w:p w:rsidR="007D5B15" w:rsidRDefault="00610C55" w:rsidP="007D5B15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ins w:id="7028" w:author="Swapnil Agrawal | IFMR Rural Finance" w:date="2016-10-27T14:47:00Z">
              <w:r>
                <w:rPr>
                  <w:noProof/>
                  <w:lang w:eastAsia="en-IN"/>
                </w:rPr>
                <w:drawing>
                  <wp:inline distT="0" distB="0" distL="0" distR="0" wp14:anchorId="76CD4AA8" wp14:editId="3CB5FA8E">
                    <wp:extent cx="2965577" cy="3285460"/>
                    <wp:effectExtent l="0" t="0" r="6350" b="0"/>
                    <wp:docPr id="67" name="Picture 67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0" name=""/>
                            <pic:cNvPicPr/>
                          </pic:nvPicPr>
                          <pic:blipFill>
                            <a:blip r:embed="rId114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2967020" cy="3287059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ins>
            <w:del w:id="7029" w:author="Swapnil Agrawal | IFMR Rural Finance" w:date="2016-10-27T14:46:00Z">
              <w:r w:rsidR="004E1127" w:rsidDel="00610C55">
                <w:rPr>
                  <w:noProof/>
                  <w:lang w:eastAsia="en-IN"/>
                </w:rPr>
                <w:drawing>
                  <wp:inline distT="0" distB="0" distL="0" distR="0" wp14:anchorId="2C59E63D" wp14:editId="0FE28509">
                    <wp:extent cx="2732567" cy="3064906"/>
                    <wp:effectExtent l="0" t="0" r="0" b="2540"/>
                    <wp:docPr id="129" name="Picture 129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0" name=""/>
                            <pic:cNvPicPr/>
                          </pic:nvPicPr>
                          <pic:blipFill>
                            <a:blip r:embed="rId115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2731567" cy="3063784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del>
          </w:p>
        </w:tc>
      </w:tr>
    </w:tbl>
    <w:p w:rsidR="003422AF" w:rsidRDefault="003422AF" w:rsidP="007D5B15">
      <w:pPr>
        <w:pStyle w:val="ListParagraph"/>
        <w:ind w:left="1440"/>
        <w:rPr>
          <w:rFonts w:ascii="Times New Roman" w:hAnsi="Times New Roman"/>
          <w:sz w:val="28"/>
        </w:rPr>
        <w:sectPr w:rsidR="003422AF" w:rsidSect="00D414D2">
          <w:pgSz w:w="11899" w:h="16838"/>
          <w:pgMar w:top="720" w:right="568" w:bottom="720" w:left="720" w:header="1560" w:footer="567" w:gutter="0"/>
          <w:cols w:space="720"/>
          <w:docGrid w:linePitch="360"/>
        </w:sectPr>
      </w:pPr>
    </w:p>
    <w:p w:rsidR="004E1127" w:rsidRDefault="001E4BFA" w:rsidP="004D4640">
      <w:pPr>
        <w:pStyle w:val="ListParagraph"/>
        <w:numPr>
          <w:ilvl w:val="3"/>
          <w:numId w:val="10"/>
        </w:num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lastRenderedPageBreak/>
        <w:t>Business Financials</w:t>
      </w:r>
    </w:p>
    <w:p w:rsidR="001E4BFA" w:rsidRDefault="001E4BFA" w:rsidP="00FE2285">
      <w:pPr>
        <w:ind w:left="360"/>
        <w:rPr>
          <w:sz w:val="28"/>
        </w:rPr>
      </w:pPr>
      <w:del w:id="7030" w:author="Swapnil Agrawal | IFMR Rural Finance" w:date="2016-10-27T14:47:00Z">
        <w:r w:rsidDel="00610C55">
          <w:rPr>
            <w:noProof/>
            <w:lang w:val="en-IN" w:eastAsia="en-IN"/>
          </w:rPr>
          <w:drawing>
            <wp:inline distT="0" distB="0" distL="0" distR="0" wp14:anchorId="001659B4" wp14:editId="747C010A">
              <wp:extent cx="3239796" cy="3657600"/>
              <wp:effectExtent l="0" t="0" r="0" b="0"/>
              <wp:docPr id="130" name="Picture 130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"/>
                      <pic:cNvPicPr/>
                    </pic:nvPicPr>
                    <pic:blipFill>
                      <a:blip r:embed="rId116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3243741" cy="3662054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del>
      <w:ins w:id="7031" w:author="Swapnil Agrawal | IFMR Rural Finance" w:date="2016-10-27T14:48:00Z">
        <w:r w:rsidR="00610C55">
          <w:rPr>
            <w:noProof/>
            <w:lang w:val="en-IN" w:eastAsia="en-IN"/>
          </w:rPr>
          <w:drawing>
            <wp:inline distT="0" distB="0" distL="0" distR="0" wp14:anchorId="5440D4BE" wp14:editId="562E6B18">
              <wp:extent cx="3487479" cy="3879330"/>
              <wp:effectExtent l="0" t="0" r="0" b="6985"/>
              <wp:docPr id="68" name="Picture 68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"/>
                      <pic:cNvPicPr/>
                    </pic:nvPicPr>
                    <pic:blipFill>
                      <a:blip r:embed="rId117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3490923" cy="3883161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:rsidR="00FE2285" w:rsidRPr="00FE2285" w:rsidRDefault="00FE2285" w:rsidP="00FE2285">
      <w:pPr>
        <w:ind w:left="360"/>
        <w:rPr>
          <w:sz w:val="28"/>
        </w:rPr>
      </w:pPr>
    </w:p>
    <w:p w:rsidR="004D4640" w:rsidDel="00647333" w:rsidRDefault="001E4BFA" w:rsidP="004D4640">
      <w:pPr>
        <w:pStyle w:val="ListParagraph"/>
        <w:numPr>
          <w:ilvl w:val="3"/>
          <w:numId w:val="10"/>
        </w:numPr>
        <w:rPr>
          <w:del w:id="7032" w:author="Swapnil Agrawal | IFMR Rural Finance" w:date="2016-10-27T13:59:00Z"/>
          <w:rFonts w:ascii="Times New Roman" w:hAnsi="Times New Roman"/>
          <w:sz w:val="28"/>
        </w:rPr>
      </w:pPr>
      <w:del w:id="7033" w:author="Swapnil Agrawal | IFMR Rural Finance" w:date="2016-10-27T13:59:00Z">
        <w:r w:rsidDel="00647333">
          <w:rPr>
            <w:rFonts w:ascii="Times New Roman" w:hAnsi="Times New Roman"/>
            <w:sz w:val="28"/>
          </w:rPr>
          <w:delText>CB Check Report</w:delText>
        </w:r>
      </w:del>
    </w:p>
    <w:p w:rsidR="001E4BFA" w:rsidRPr="00FE2285" w:rsidDel="00647333" w:rsidRDefault="001E4BFA" w:rsidP="00FE2285">
      <w:pPr>
        <w:ind w:left="360"/>
        <w:rPr>
          <w:del w:id="7034" w:author="Swapnil Agrawal | IFMR Rural Finance" w:date="2016-10-27T13:59:00Z"/>
          <w:sz w:val="28"/>
        </w:rPr>
      </w:pPr>
      <w:del w:id="7035" w:author="Swapnil Agrawal | IFMR Rural Finance" w:date="2016-10-27T13:59:00Z">
        <w:r w:rsidDel="00647333">
          <w:rPr>
            <w:noProof/>
            <w:lang w:val="en-IN" w:eastAsia="en-IN"/>
          </w:rPr>
          <w:drawing>
            <wp:inline distT="0" distB="0" distL="0" distR="0" wp14:anchorId="4DCF4B0A" wp14:editId="247E97E0">
              <wp:extent cx="3711660" cy="4210493"/>
              <wp:effectExtent l="0" t="0" r="3175" b="0"/>
              <wp:docPr id="132" name="Picture 132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"/>
                      <pic:cNvPicPr/>
                    </pic:nvPicPr>
                    <pic:blipFill>
                      <a:blip r:embed="rId118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3714217" cy="4213394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del>
    </w:p>
    <w:p w:rsidR="003422AF" w:rsidRDefault="003422AF" w:rsidP="003422AF">
      <w:pPr>
        <w:pStyle w:val="ListParagraph"/>
        <w:ind w:left="1440"/>
        <w:rPr>
          <w:rFonts w:ascii="Times New Roman" w:hAnsi="Times New Roman"/>
          <w:sz w:val="28"/>
        </w:rPr>
      </w:pPr>
    </w:p>
    <w:p w:rsidR="00EF487C" w:rsidRDefault="00EF487C" w:rsidP="00EF487C">
      <w:pPr>
        <w:pStyle w:val="ListParagraph"/>
        <w:numPr>
          <w:ilvl w:val="2"/>
          <w:numId w:val="10"/>
        </w:numPr>
        <w:rPr>
          <w:rFonts w:ascii="Times New Roman" w:hAnsi="Times New Roman"/>
          <w:b/>
          <w:sz w:val="28"/>
        </w:rPr>
      </w:pPr>
      <w:r w:rsidRPr="00EF487C">
        <w:rPr>
          <w:rFonts w:ascii="Times New Roman" w:hAnsi="Times New Roman"/>
          <w:b/>
          <w:sz w:val="28"/>
        </w:rPr>
        <w:t xml:space="preserve">Loan </w:t>
      </w:r>
      <w:r w:rsidR="003422AF">
        <w:rPr>
          <w:rFonts w:ascii="Times New Roman" w:hAnsi="Times New Roman"/>
          <w:b/>
          <w:sz w:val="28"/>
        </w:rPr>
        <w:t>Request</w:t>
      </w:r>
    </w:p>
    <w:p w:rsidR="003422AF" w:rsidRPr="00FE2285" w:rsidRDefault="008D6E50" w:rsidP="00FE2285">
      <w:pPr>
        <w:rPr>
          <w:sz w:val="28"/>
        </w:rPr>
      </w:pPr>
      <w:ins w:id="7036" w:author="Swapnil Agrawal | IFMR Rural Finance" w:date="2016-10-27T14:04:00Z">
        <w:r>
          <w:rPr>
            <w:sz w:val="28"/>
          </w:rPr>
          <w:t xml:space="preserve">     </w:t>
        </w:r>
      </w:ins>
      <w:r w:rsidR="001E4BFA">
        <w:rPr>
          <w:noProof/>
          <w:lang w:val="en-IN" w:eastAsia="en-IN"/>
        </w:rPr>
        <w:drawing>
          <wp:inline distT="0" distB="0" distL="0" distR="0" wp14:anchorId="27952CAA" wp14:editId="20DF49C1">
            <wp:extent cx="3501947" cy="3848986"/>
            <wp:effectExtent l="0" t="0" r="381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503283" cy="3850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4BFA" w:rsidRDefault="001E4BFA" w:rsidP="001E4BFA">
      <w:pPr>
        <w:pStyle w:val="ListParagraph"/>
        <w:ind w:left="1440"/>
        <w:rPr>
          <w:rFonts w:ascii="Times New Roman" w:hAnsi="Times New Roman"/>
          <w:sz w:val="28"/>
        </w:rPr>
      </w:pPr>
    </w:p>
    <w:p w:rsidR="003422AF" w:rsidRDefault="003422AF" w:rsidP="003422AF">
      <w:pPr>
        <w:pStyle w:val="ListParagraph"/>
        <w:numPr>
          <w:ilvl w:val="3"/>
          <w:numId w:val="10"/>
        </w:numPr>
        <w:rPr>
          <w:rFonts w:ascii="Times New Roman" w:hAnsi="Times New Roman"/>
          <w:sz w:val="28"/>
        </w:rPr>
      </w:pPr>
      <w:r w:rsidRPr="003422AF">
        <w:rPr>
          <w:rFonts w:ascii="Times New Roman" w:hAnsi="Times New Roman"/>
          <w:sz w:val="28"/>
        </w:rPr>
        <w:t>Loan Proposal</w:t>
      </w:r>
    </w:p>
    <w:p w:rsidR="003422AF" w:rsidRPr="002A43AF" w:rsidRDefault="001E4BFA">
      <w:pPr>
        <w:ind w:left="360"/>
        <w:rPr>
          <w:sz w:val="28"/>
        </w:rPr>
        <w:pPrChange w:id="7037" w:author="Swapnil Agrawal | IFMR Rural Finance" w:date="2016-10-27T14:04:00Z">
          <w:pPr>
            <w:pStyle w:val="ListParagraph"/>
            <w:ind w:left="1440"/>
          </w:pPr>
        </w:pPrChange>
      </w:pPr>
      <w:del w:id="7038" w:author="Swapnil Agrawal | IFMR Rural Finance" w:date="2016-10-27T14:04:00Z">
        <w:r w:rsidDel="0083002F">
          <w:rPr>
            <w:noProof/>
            <w:lang w:val="en-IN" w:eastAsia="en-IN"/>
          </w:rPr>
          <w:drawing>
            <wp:inline distT="0" distB="0" distL="0" distR="0" wp14:anchorId="311D3C58" wp14:editId="49A0BD88">
              <wp:extent cx="3604437" cy="3936531"/>
              <wp:effectExtent l="0" t="0" r="0" b="6985"/>
              <wp:docPr id="137" name="Picture 137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"/>
                      <pic:cNvPicPr/>
                    </pic:nvPicPr>
                    <pic:blipFill>
                      <a:blip r:embed="rId120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3613689" cy="3946636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del>
      <w:ins w:id="7039" w:author="Swapnil Agrawal | IFMR Rural Finance" w:date="2016-10-27T14:48:00Z">
        <w:r w:rsidR="00610C55">
          <w:rPr>
            <w:noProof/>
            <w:lang w:val="en-IN" w:eastAsia="en-IN"/>
          </w:rPr>
          <w:drawing>
            <wp:inline distT="0" distB="0" distL="0" distR="0" wp14:anchorId="3693E1C6" wp14:editId="62493AD3">
              <wp:extent cx="3774558" cy="4157979"/>
              <wp:effectExtent l="0" t="0" r="0" b="0"/>
              <wp:docPr id="69" name="Picture 69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"/>
                      <pic:cNvPicPr/>
                    </pic:nvPicPr>
                    <pic:blipFill>
                      <a:blip r:embed="rId121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3775997" cy="415956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:rsidR="00B42412" w:rsidRPr="008A170E" w:rsidRDefault="00925CF6" w:rsidP="008A170E">
      <w:pPr>
        <w:pStyle w:val="Heading2"/>
        <w:keepNext w:val="0"/>
        <w:keepLines w:val="0"/>
        <w:numPr>
          <w:ilvl w:val="1"/>
          <w:numId w:val="10"/>
        </w:numPr>
        <w:spacing w:line="271" w:lineRule="auto"/>
        <w:rPr>
          <w:rFonts w:ascii="Times New Roman" w:hAnsi="Times New Roman" w:cs="Times New Roman"/>
          <w:b w:val="0"/>
          <w:bCs w:val="0"/>
          <w:smallCaps/>
          <w:color w:val="auto"/>
          <w:sz w:val="28"/>
          <w:szCs w:val="28"/>
        </w:rPr>
      </w:pPr>
      <w:bookmarkStart w:id="7040" w:name="_Toc466024735"/>
      <w:r w:rsidRPr="00C8540F">
        <w:rPr>
          <w:rFonts w:ascii="Times New Roman" w:hAnsi="Times New Roman" w:cs="Times New Roman"/>
          <w:b w:val="0"/>
          <w:bCs w:val="0"/>
          <w:smallCaps/>
          <w:color w:val="auto"/>
          <w:sz w:val="28"/>
          <w:szCs w:val="28"/>
        </w:rPr>
        <w:t>Functional requirements</w:t>
      </w:r>
      <w:bookmarkEnd w:id="7040"/>
      <w:r w:rsidR="00B42412" w:rsidRPr="008A170E">
        <w:rPr>
          <w:rFonts w:ascii="Times New Roman" w:hAnsi="Times New Roman" w:cs="Times New Roman"/>
          <w:b w:val="0"/>
          <w:bCs w:val="0"/>
          <w:smallCaps/>
          <w:color w:val="auto"/>
          <w:sz w:val="28"/>
          <w:szCs w:val="28"/>
        </w:rPr>
        <w:t xml:space="preserve"> </w:t>
      </w:r>
    </w:p>
    <w:p w:rsidR="00090202" w:rsidRPr="00C8540F" w:rsidRDefault="005239EC" w:rsidP="005239EC">
      <w:pPr>
        <w:pStyle w:val="ListParagraph"/>
        <w:numPr>
          <w:ilvl w:val="1"/>
          <w:numId w:val="9"/>
        </w:numPr>
        <w:rPr>
          <w:rFonts w:ascii="Times New Roman" w:hAnsi="Times New Roman"/>
          <w:sz w:val="28"/>
          <w:szCs w:val="28"/>
        </w:rPr>
      </w:pPr>
      <w:r w:rsidRPr="00C8540F">
        <w:rPr>
          <w:rFonts w:ascii="Times New Roman" w:hAnsi="Times New Roman"/>
          <w:sz w:val="28"/>
          <w:szCs w:val="28"/>
        </w:rPr>
        <w:t xml:space="preserve">Once the profile is </w:t>
      </w:r>
      <w:r w:rsidR="00C873B9">
        <w:rPr>
          <w:rFonts w:ascii="Times New Roman" w:hAnsi="Times New Roman"/>
          <w:sz w:val="28"/>
          <w:szCs w:val="28"/>
        </w:rPr>
        <w:t>completed</w:t>
      </w:r>
      <w:r w:rsidRPr="00C8540F">
        <w:rPr>
          <w:rFonts w:ascii="Times New Roman" w:hAnsi="Times New Roman"/>
          <w:sz w:val="28"/>
          <w:szCs w:val="28"/>
        </w:rPr>
        <w:t xml:space="preserve"> from the </w:t>
      </w:r>
      <w:r w:rsidR="00117109">
        <w:rPr>
          <w:rFonts w:ascii="Times New Roman" w:hAnsi="Times New Roman"/>
          <w:sz w:val="28"/>
          <w:szCs w:val="28"/>
        </w:rPr>
        <w:t>Screening</w:t>
      </w:r>
      <w:r w:rsidRPr="00C8540F">
        <w:rPr>
          <w:rFonts w:ascii="Times New Roman" w:hAnsi="Times New Roman"/>
          <w:sz w:val="28"/>
          <w:szCs w:val="28"/>
        </w:rPr>
        <w:t xml:space="preserve"> queue, the </w:t>
      </w:r>
      <w:del w:id="7041" w:author="Namita Sivasankaran" w:date="2016-11-04T11:23:00Z">
        <w:r w:rsidR="00117109" w:rsidDel="00545BEE">
          <w:rPr>
            <w:rFonts w:ascii="Times New Roman" w:hAnsi="Times New Roman"/>
            <w:sz w:val="28"/>
            <w:szCs w:val="28"/>
          </w:rPr>
          <w:delText>Hub Manager</w:delText>
        </w:r>
      </w:del>
      <w:ins w:id="7042" w:author="Namita Sivasankaran" w:date="2016-11-04T11:23:00Z">
        <w:r w:rsidR="00545BEE">
          <w:rPr>
            <w:rFonts w:ascii="Times New Roman" w:hAnsi="Times New Roman"/>
            <w:sz w:val="28"/>
            <w:szCs w:val="28"/>
          </w:rPr>
          <w:t>Central Risk Manager</w:t>
        </w:r>
      </w:ins>
      <w:r w:rsidRPr="00C8540F">
        <w:rPr>
          <w:rFonts w:ascii="Times New Roman" w:hAnsi="Times New Roman"/>
          <w:sz w:val="28"/>
          <w:szCs w:val="28"/>
        </w:rPr>
        <w:t xml:space="preserve"> </w:t>
      </w:r>
      <w:r w:rsidR="00117109">
        <w:rPr>
          <w:rFonts w:ascii="Times New Roman" w:hAnsi="Times New Roman"/>
          <w:sz w:val="28"/>
          <w:szCs w:val="28"/>
        </w:rPr>
        <w:t>reviews</w:t>
      </w:r>
      <w:r w:rsidRPr="00C8540F">
        <w:rPr>
          <w:rFonts w:ascii="Times New Roman" w:hAnsi="Times New Roman"/>
          <w:sz w:val="28"/>
          <w:szCs w:val="28"/>
        </w:rPr>
        <w:t xml:space="preserve"> the </w:t>
      </w:r>
      <w:r w:rsidR="00090202" w:rsidRPr="00C8540F">
        <w:rPr>
          <w:rFonts w:ascii="Times New Roman" w:hAnsi="Times New Roman"/>
          <w:sz w:val="28"/>
          <w:szCs w:val="28"/>
        </w:rPr>
        <w:t>application details</w:t>
      </w:r>
      <w:r w:rsidRPr="00C8540F">
        <w:rPr>
          <w:rFonts w:ascii="Times New Roman" w:hAnsi="Times New Roman"/>
          <w:sz w:val="28"/>
          <w:szCs w:val="28"/>
        </w:rPr>
        <w:t xml:space="preserve"> data and </w:t>
      </w:r>
      <w:del w:id="7043" w:author="Namita Sivasankaran" w:date="2016-11-04T12:07:00Z">
        <w:r w:rsidR="00117109" w:rsidDel="00597A38">
          <w:rPr>
            <w:rFonts w:ascii="Times New Roman" w:hAnsi="Times New Roman"/>
            <w:sz w:val="28"/>
            <w:szCs w:val="28"/>
          </w:rPr>
          <w:delText xml:space="preserve">give </w:delText>
        </w:r>
      </w:del>
      <w:ins w:id="7044" w:author="Namita Sivasankaran" w:date="2016-11-04T12:07:00Z">
        <w:r w:rsidR="00597A38">
          <w:rPr>
            <w:rFonts w:ascii="Times New Roman" w:hAnsi="Times New Roman"/>
            <w:sz w:val="28"/>
            <w:szCs w:val="28"/>
          </w:rPr>
          <w:t xml:space="preserve">enters </w:t>
        </w:r>
      </w:ins>
      <w:r w:rsidR="00117109">
        <w:rPr>
          <w:rFonts w:ascii="Times New Roman" w:hAnsi="Times New Roman"/>
          <w:sz w:val="28"/>
          <w:szCs w:val="28"/>
        </w:rPr>
        <w:t>remarks</w:t>
      </w:r>
      <w:r w:rsidR="00A17689" w:rsidRPr="00C8540F">
        <w:rPr>
          <w:rFonts w:ascii="Times New Roman" w:hAnsi="Times New Roman"/>
          <w:sz w:val="28"/>
          <w:szCs w:val="28"/>
        </w:rPr>
        <w:t>.</w:t>
      </w:r>
      <w:r w:rsidRPr="00C8540F">
        <w:rPr>
          <w:rFonts w:ascii="Times New Roman" w:hAnsi="Times New Roman"/>
          <w:sz w:val="28"/>
          <w:szCs w:val="28"/>
        </w:rPr>
        <w:t xml:space="preserve"> </w:t>
      </w:r>
      <w:r w:rsidR="00117109">
        <w:rPr>
          <w:rFonts w:ascii="Times New Roman" w:hAnsi="Times New Roman"/>
          <w:sz w:val="28"/>
          <w:szCs w:val="28"/>
        </w:rPr>
        <w:t>Based on</w:t>
      </w:r>
      <w:r w:rsidR="00014FDE">
        <w:rPr>
          <w:rFonts w:ascii="Times New Roman" w:hAnsi="Times New Roman"/>
          <w:sz w:val="28"/>
          <w:szCs w:val="28"/>
        </w:rPr>
        <w:t xml:space="preserve"> the</w:t>
      </w:r>
      <w:r w:rsidR="00117109">
        <w:rPr>
          <w:rFonts w:ascii="Times New Roman" w:hAnsi="Times New Roman"/>
          <w:sz w:val="28"/>
          <w:szCs w:val="28"/>
        </w:rPr>
        <w:t xml:space="preserve"> review s/he can submit and move profile to next stage or send back to screening stage</w:t>
      </w:r>
      <w:ins w:id="7045" w:author="Namita Sivasankaran" w:date="2016-11-04T12:08:00Z">
        <w:r w:rsidR="00597A38">
          <w:rPr>
            <w:rFonts w:ascii="Times New Roman" w:hAnsi="Times New Roman"/>
            <w:sz w:val="28"/>
            <w:szCs w:val="28"/>
          </w:rPr>
          <w:t xml:space="preserve"> or Hold in the screening review queue until further action or reject.</w:t>
        </w:r>
      </w:ins>
      <w:del w:id="7046" w:author="Namita Sivasankaran" w:date="2016-11-04T12:08:00Z">
        <w:r w:rsidR="00117109" w:rsidDel="00597A38">
          <w:rPr>
            <w:rFonts w:ascii="Times New Roman" w:hAnsi="Times New Roman"/>
            <w:sz w:val="28"/>
            <w:szCs w:val="28"/>
          </w:rPr>
          <w:delText>.</w:delText>
        </w:r>
      </w:del>
    </w:p>
    <w:p w:rsidR="00117109" w:rsidRDefault="002E3D37" w:rsidP="00FE2285">
      <w:pPr>
        <w:pStyle w:val="ListParagraph"/>
        <w:numPr>
          <w:ilvl w:val="1"/>
          <w:numId w:val="9"/>
        </w:numPr>
        <w:rPr>
          <w:ins w:id="7047" w:author="Namita Sivasankaran" w:date="2016-11-04T12:08:00Z"/>
          <w:rFonts w:ascii="Times New Roman" w:hAnsi="Times New Roman"/>
          <w:sz w:val="28"/>
          <w:szCs w:val="28"/>
        </w:rPr>
      </w:pPr>
      <w:r w:rsidRPr="00117109">
        <w:rPr>
          <w:rFonts w:ascii="Times New Roman" w:hAnsi="Times New Roman"/>
          <w:sz w:val="28"/>
          <w:szCs w:val="28"/>
        </w:rPr>
        <w:t>All</w:t>
      </w:r>
      <w:r w:rsidR="00117109">
        <w:rPr>
          <w:rFonts w:ascii="Times New Roman" w:hAnsi="Times New Roman"/>
          <w:sz w:val="28"/>
          <w:szCs w:val="28"/>
        </w:rPr>
        <w:t xml:space="preserve"> profiles submitted</w:t>
      </w:r>
      <w:r w:rsidR="00090202" w:rsidRPr="00117109">
        <w:rPr>
          <w:rFonts w:ascii="Times New Roman" w:hAnsi="Times New Roman"/>
          <w:sz w:val="28"/>
          <w:szCs w:val="28"/>
        </w:rPr>
        <w:t xml:space="preserve"> will</w:t>
      </w:r>
      <w:r w:rsidR="00BE0594" w:rsidRPr="00117109">
        <w:rPr>
          <w:rFonts w:ascii="Times New Roman" w:hAnsi="Times New Roman"/>
          <w:sz w:val="28"/>
          <w:szCs w:val="28"/>
        </w:rPr>
        <w:t xml:space="preserve"> be sent </w:t>
      </w:r>
      <w:r w:rsidR="00117109">
        <w:rPr>
          <w:rFonts w:ascii="Times New Roman" w:hAnsi="Times New Roman"/>
          <w:sz w:val="28"/>
          <w:szCs w:val="28"/>
        </w:rPr>
        <w:t>to</w:t>
      </w:r>
      <w:r w:rsidR="00BE0594" w:rsidRPr="00117109">
        <w:rPr>
          <w:rFonts w:ascii="Times New Roman" w:hAnsi="Times New Roman"/>
          <w:sz w:val="28"/>
          <w:szCs w:val="28"/>
        </w:rPr>
        <w:t xml:space="preserve"> application </w:t>
      </w:r>
      <w:r w:rsidR="00117109">
        <w:rPr>
          <w:rFonts w:ascii="Times New Roman" w:hAnsi="Times New Roman"/>
          <w:sz w:val="28"/>
          <w:szCs w:val="28"/>
        </w:rPr>
        <w:t>stage.</w:t>
      </w:r>
    </w:p>
    <w:p w:rsidR="00597A38" w:rsidRPr="00597A38" w:rsidRDefault="00597A38" w:rsidP="00A46314">
      <w:pPr>
        <w:pStyle w:val="ListParagraph"/>
        <w:numPr>
          <w:ilvl w:val="1"/>
          <w:numId w:val="9"/>
        </w:numPr>
        <w:rPr>
          <w:rFonts w:ascii="Times New Roman" w:hAnsi="Times New Roman"/>
          <w:sz w:val="28"/>
          <w:szCs w:val="28"/>
          <w:rPrChange w:id="7048" w:author="Namita Sivasankaran" w:date="2016-11-04T12:09:00Z">
            <w:rPr/>
          </w:rPrChange>
        </w:rPr>
      </w:pPr>
      <w:ins w:id="7049" w:author="Namita Sivasankaran" w:date="2016-11-04T12:08:00Z">
        <w:r>
          <w:rPr>
            <w:rFonts w:ascii="Times New Roman" w:hAnsi="Times New Roman"/>
            <w:sz w:val="28"/>
            <w:szCs w:val="28"/>
          </w:rPr>
          <w:t>All profiles sent back will appear in screening queue with remarks</w:t>
        </w:r>
      </w:ins>
    </w:p>
    <w:p w:rsidR="00B42412" w:rsidRPr="00117109" w:rsidRDefault="00B42412" w:rsidP="005E2107">
      <w:pPr>
        <w:pStyle w:val="ListParagraph"/>
        <w:numPr>
          <w:ilvl w:val="1"/>
          <w:numId w:val="10"/>
        </w:numPr>
        <w:spacing w:line="271" w:lineRule="auto"/>
        <w:rPr>
          <w:rFonts w:ascii="Times New Roman" w:hAnsi="Times New Roman"/>
          <w:smallCaps/>
          <w:sz w:val="28"/>
          <w:szCs w:val="28"/>
        </w:rPr>
      </w:pPr>
      <w:r w:rsidRPr="00117109">
        <w:rPr>
          <w:rFonts w:ascii="Times New Roman" w:hAnsi="Times New Roman"/>
          <w:smallCaps/>
          <w:sz w:val="28"/>
          <w:szCs w:val="28"/>
        </w:rPr>
        <w:t>Uploads</w:t>
      </w:r>
    </w:p>
    <w:p w:rsidR="00090202" w:rsidRPr="00C8540F" w:rsidRDefault="00090202" w:rsidP="00090202">
      <w:pPr>
        <w:ind w:left="1080"/>
      </w:pPr>
      <w:r w:rsidRPr="00C8540F">
        <w:t>-NA-</w:t>
      </w:r>
    </w:p>
    <w:p w:rsidR="00090202" w:rsidRPr="00C8540F" w:rsidRDefault="00B42412" w:rsidP="00090202">
      <w:pPr>
        <w:pStyle w:val="Heading2"/>
        <w:keepNext w:val="0"/>
        <w:keepLines w:val="0"/>
        <w:numPr>
          <w:ilvl w:val="1"/>
          <w:numId w:val="10"/>
        </w:numPr>
        <w:spacing w:line="271" w:lineRule="auto"/>
        <w:rPr>
          <w:rFonts w:ascii="Times New Roman" w:hAnsi="Times New Roman" w:cs="Times New Roman"/>
          <w:b w:val="0"/>
          <w:bCs w:val="0"/>
          <w:smallCaps/>
          <w:color w:val="auto"/>
          <w:sz w:val="28"/>
          <w:szCs w:val="28"/>
        </w:rPr>
      </w:pPr>
      <w:bookmarkStart w:id="7050" w:name="_Toc466024736"/>
      <w:r w:rsidRPr="00C8540F">
        <w:rPr>
          <w:rFonts w:ascii="Times New Roman" w:hAnsi="Times New Roman" w:cs="Times New Roman"/>
          <w:b w:val="0"/>
          <w:bCs w:val="0"/>
          <w:smallCaps/>
          <w:color w:val="auto"/>
          <w:sz w:val="28"/>
          <w:szCs w:val="28"/>
        </w:rPr>
        <w:t>Downloads</w:t>
      </w:r>
      <w:bookmarkEnd w:id="7050"/>
    </w:p>
    <w:p w:rsidR="004A65D9" w:rsidRPr="00C8540F" w:rsidRDefault="00090202" w:rsidP="00741D91">
      <w:pPr>
        <w:ind w:left="1080"/>
      </w:pPr>
      <w:r w:rsidRPr="00C8540F">
        <w:t>-NA-</w:t>
      </w:r>
    </w:p>
    <w:p w:rsidR="00B42412" w:rsidRPr="00C8540F" w:rsidRDefault="00B42412" w:rsidP="005E2107">
      <w:pPr>
        <w:pStyle w:val="Heading2"/>
        <w:keepNext w:val="0"/>
        <w:keepLines w:val="0"/>
        <w:numPr>
          <w:ilvl w:val="1"/>
          <w:numId w:val="10"/>
        </w:numPr>
        <w:spacing w:line="271" w:lineRule="auto"/>
        <w:rPr>
          <w:rFonts w:ascii="Times New Roman" w:hAnsi="Times New Roman" w:cs="Times New Roman"/>
          <w:b w:val="0"/>
          <w:bCs w:val="0"/>
          <w:smallCaps/>
          <w:color w:val="auto"/>
          <w:sz w:val="28"/>
          <w:szCs w:val="28"/>
        </w:rPr>
      </w:pPr>
      <w:bookmarkStart w:id="7051" w:name="_Toc466024737"/>
      <w:r w:rsidRPr="00C8540F">
        <w:rPr>
          <w:rFonts w:ascii="Times New Roman" w:hAnsi="Times New Roman" w:cs="Times New Roman"/>
          <w:b w:val="0"/>
          <w:bCs w:val="0"/>
          <w:smallCaps/>
          <w:color w:val="auto"/>
          <w:sz w:val="28"/>
          <w:szCs w:val="28"/>
        </w:rPr>
        <w:t>Reports</w:t>
      </w:r>
      <w:bookmarkEnd w:id="7051"/>
    </w:p>
    <w:p w:rsidR="002E3D37" w:rsidRPr="00C8540F" w:rsidRDefault="002E3D37" w:rsidP="002E3D37">
      <w:pPr>
        <w:pStyle w:val="ListParagraph"/>
        <w:ind w:firstLine="360"/>
        <w:rPr>
          <w:rFonts w:ascii="Times New Roman" w:hAnsi="Times New Roman"/>
        </w:rPr>
      </w:pPr>
      <w:r w:rsidRPr="00C8540F">
        <w:rPr>
          <w:rFonts w:ascii="Times New Roman" w:hAnsi="Times New Roman"/>
        </w:rPr>
        <w:t>-NA-</w:t>
      </w:r>
    </w:p>
    <w:p w:rsidR="00677A12" w:rsidRPr="00C8540F" w:rsidRDefault="00677A12" w:rsidP="00677A12">
      <w:pPr>
        <w:ind w:left="360" w:firstLine="720"/>
        <w:rPr>
          <w:rFonts w:eastAsia="Calibri"/>
          <w:sz w:val="28"/>
          <w:szCs w:val="28"/>
          <w:lang w:val="en-IN"/>
        </w:rPr>
      </w:pPr>
    </w:p>
    <w:p w:rsidR="00677A12" w:rsidRPr="00C8540F" w:rsidRDefault="00677A12" w:rsidP="00677A12">
      <w:pPr>
        <w:ind w:left="360" w:firstLine="720"/>
        <w:rPr>
          <w:rFonts w:eastAsia="Calibri"/>
          <w:sz w:val="28"/>
          <w:szCs w:val="28"/>
          <w:lang w:val="en-IN"/>
        </w:rPr>
      </w:pPr>
    </w:p>
    <w:p w:rsidR="00677A12" w:rsidRPr="00C8540F" w:rsidRDefault="00677A12" w:rsidP="004A65D9">
      <w:pPr>
        <w:pStyle w:val="Header"/>
        <w:tabs>
          <w:tab w:val="clear" w:pos="4320"/>
          <w:tab w:val="clear" w:pos="8640"/>
        </w:tabs>
        <w:rPr>
          <w:rFonts w:eastAsia="Calibri"/>
          <w:sz w:val="28"/>
          <w:szCs w:val="28"/>
          <w:lang w:val="en-IN"/>
        </w:rPr>
      </w:pPr>
    </w:p>
    <w:sectPr w:rsidR="00677A12" w:rsidRPr="00C8540F" w:rsidSect="00D414D2">
      <w:pgSz w:w="11899" w:h="16838"/>
      <w:pgMar w:top="720" w:right="568" w:bottom="720" w:left="720" w:header="1560" w:footer="567" w:gutter="0"/>
      <w:cols w:space="720"/>
      <w:docGrid w:linePitch="360"/>
    </w:sectPr>
  </w:body>
</w:document>
</file>

<file path=word/comments.xml><?xml version="1.0" encoding="utf-8"?>
<w:comment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comment w:id="214" w:author="Sarthak Shah | IFMR Rural Finance" w:date="2016-10-26T18:49:00Z" w:initials="SS|IRF">
    <w:p w:rsidR="002A43AF" w:rsidRDefault="002A43AF">
      <w:pPr>
        <w:pStyle w:val="CommentText"/>
      </w:pPr>
      <w:r>
        <w:rPr>
          <w:rStyle w:val="CommentReference"/>
        </w:rPr>
        <w:annotationRef/>
      </w:r>
      <w:r>
        <w:t>Remarks will be part of customer view only, it isn’t different stage</w:t>
      </w:r>
    </w:p>
  </w:comment>
</w:comments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A66F10" w:rsidRDefault="00A66F10">
      <w:r>
        <w:separator/>
      </w:r>
    </w:p>
  </w:endnote>
  <w:endnote w:type="continuationSeparator" w:id="0">
    <w:p w:rsidR="00A66F10" w:rsidRDefault="00A66F1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2A87" w:usb1="00000000" w:usb2="00000000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Britannic Bold">
    <w:panose1 w:val="020B0903060703020204"/>
    <w:charset w:val="00"/>
    <w:family w:val="swiss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1985548251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2A43AF" w:rsidRDefault="002A43AF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F40B4B">
          <w:rPr>
            <w:noProof/>
          </w:rPr>
          <w:t>4</w:t>
        </w:r>
        <w:r>
          <w:rPr>
            <w:noProof/>
          </w:rPr>
          <w:fldChar w:fldCharType="end"/>
        </w:r>
      </w:p>
    </w:sdtContent>
  </w:sdt>
  <w:p w:rsidR="002A43AF" w:rsidRPr="004E49BF" w:rsidRDefault="002A43AF" w:rsidP="0037061C">
    <w:pPr>
      <w:pStyle w:val="Footer"/>
      <w:tabs>
        <w:tab w:val="clear" w:pos="4320"/>
        <w:tab w:val="clear" w:pos="8640"/>
        <w:tab w:val="left" w:pos="3383"/>
      </w:tabs>
      <w:rPr>
        <w:rFonts w:ascii="Britannic Bold" w:hAnsi="Britannic Bold"/>
        <w:color w:val="4F5150"/>
      </w:rPr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A66F10" w:rsidRDefault="00A66F10">
      <w:r>
        <w:separator/>
      </w:r>
    </w:p>
  </w:footnote>
  <w:footnote w:type="continuationSeparator" w:id="0">
    <w:p w:rsidR="00A66F10" w:rsidRDefault="00A66F10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2A43AF" w:rsidRDefault="002A43AF" w:rsidP="0037061C">
    <w:pPr>
      <w:pStyle w:val="Header"/>
      <w:ind w:hanging="567"/>
    </w:pPr>
    <w:r>
      <w:rPr>
        <w:noProof/>
        <w:lang w:val="en-IN" w:eastAsia="en-IN"/>
      </w:rPr>
      <w:drawing>
        <wp:anchor distT="0" distB="0" distL="114300" distR="114300" simplePos="0" relativeHeight="251661312" behindDoc="1" locked="0" layoutInCell="1" allowOverlap="1" wp14:anchorId="4860200B" wp14:editId="2ABA2F6C">
          <wp:simplePos x="0" y="0"/>
          <wp:positionH relativeFrom="column">
            <wp:posOffset>-342900</wp:posOffset>
          </wp:positionH>
          <wp:positionV relativeFrom="paragraph">
            <wp:posOffset>-716280</wp:posOffset>
          </wp:positionV>
          <wp:extent cx="1612900" cy="736600"/>
          <wp:effectExtent l="0" t="0" r="0" b="0"/>
          <wp:wrapNone/>
          <wp:docPr id="11" name="Picture 11" descr="Rural finance RGB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2" descr="Rural finance RGB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612900" cy="736600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anchor>
      </w:drawing>
    </w:r>
    <w:r>
      <w:rPr>
        <w:noProof/>
        <w:lang w:val="en-IN" w:eastAsia="en-IN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43BA0B84" wp14:editId="53589328">
              <wp:simplePos x="0" y="0"/>
              <wp:positionH relativeFrom="column">
                <wp:posOffset>1343660</wp:posOffset>
              </wp:positionH>
              <wp:positionV relativeFrom="paragraph">
                <wp:posOffset>-14605</wp:posOffset>
              </wp:positionV>
              <wp:extent cx="5400040" cy="17780"/>
              <wp:effectExtent l="0" t="0" r="0" b="1270"/>
              <wp:wrapNone/>
              <wp:docPr id="4" name="Rectangle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5400040" cy="17780"/>
                      </a:xfrm>
                      <a:prstGeom prst="rect">
                        <a:avLst/>
                      </a:prstGeom>
                      <a:solidFill>
                        <a:srgbClr val="4F5150"/>
                      </a:solidFill>
                      <a:ln>
                        <a:noFill/>
                      </a:ln>
                      <a:effectLst/>
                      <a:extLst>
                        <a:ext uri="{91240B29-F687-4F45-9708-019B960494DF}">
                          <a14:hiddenLine xmlns:a14="http://schemas.microsoft.com/office/drawing/2010/main" w="19050">
                            <a:solidFill>
                              <a:srgbClr val="4A7EBB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25400" dir="5400000" algn="ctr" rotWithShape="0">
                                <a:srgbClr val="808080">
                                  <a:alpha val="35001"/>
                                </a:srgbClr>
                              </a:outerShdw>
                            </a:effectLst>
                          </a14:hiddenEffects>
                        </a:ext>
                      </a:extLst>
                    </wps:spPr>
                    <wps:bodyPr rot="0" vert="horz" wrap="square" lIns="91440" tIns="91440" rIns="91440" bIns="9144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id="Rectangle 1" o:spid="_x0000_s1026" style="position:absolute;margin-left:105.8pt;margin-top:-1.15pt;width:425.2pt;height:1.4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" fillcolor="#4f5150" stroked="f" strokecolor="#4a7ebb" strokeweight="1.5pt">
              <v:shadow opacity="22938f" offset="0"/>
              <v:textbox inset=",7.2pt,,7.2pt"/>
            </v:rect>
          </w:pict>
        </mc:Fallback>
      </mc:AlternateConten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1E851A6"/>
    <w:multiLevelType w:val="hybridMultilevel"/>
    <w:tmpl w:val="7A324E0E"/>
    <w:lvl w:ilvl="0" w:tplc="B394D6A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>
    <w:nsid w:val="07742F9B"/>
    <w:multiLevelType w:val="hybridMultilevel"/>
    <w:tmpl w:val="FCC262F2"/>
    <w:lvl w:ilvl="0" w:tplc="40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8EA18E0"/>
    <w:multiLevelType w:val="multilevel"/>
    <w:tmpl w:val="89CA7EAC"/>
    <w:lvl w:ilvl="0">
      <w:start w:val="7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3">
    <w:nsid w:val="09C16EB9"/>
    <w:multiLevelType w:val="hybridMultilevel"/>
    <w:tmpl w:val="3F2E280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0CF1271C"/>
    <w:multiLevelType w:val="multilevel"/>
    <w:tmpl w:val="1A2C5F6A"/>
    <w:lvl w:ilvl="0">
      <w:start w:val="6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5">
    <w:nsid w:val="0D8E2A23"/>
    <w:multiLevelType w:val="multilevel"/>
    <w:tmpl w:val="89CA7EAC"/>
    <w:lvl w:ilvl="0">
      <w:start w:val="7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6">
    <w:nsid w:val="11A17F32"/>
    <w:multiLevelType w:val="hybridMultilevel"/>
    <w:tmpl w:val="3F2E280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14BA49A8"/>
    <w:multiLevelType w:val="multilevel"/>
    <w:tmpl w:val="40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8">
    <w:nsid w:val="157C7B02"/>
    <w:multiLevelType w:val="hybridMultilevel"/>
    <w:tmpl w:val="8E52757E"/>
    <w:lvl w:ilvl="0" w:tplc="40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1A71153C"/>
    <w:multiLevelType w:val="hybridMultilevel"/>
    <w:tmpl w:val="9A621620"/>
    <w:lvl w:ilvl="0" w:tplc="40090001">
      <w:start w:val="1"/>
      <w:numFmt w:val="bullet"/>
      <w:lvlText w:val=""/>
      <w:lvlJc w:val="left"/>
      <w:pPr>
        <w:ind w:left="1364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084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04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524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244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964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684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04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124" w:hanging="360"/>
      </w:pPr>
      <w:rPr>
        <w:rFonts w:ascii="Wingdings" w:hAnsi="Wingdings" w:hint="default"/>
      </w:rPr>
    </w:lvl>
  </w:abstractNum>
  <w:abstractNum w:abstractNumId="10">
    <w:nsid w:val="1BDF78B2"/>
    <w:multiLevelType w:val="hybridMultilevel"/>
    <w:tmpl w:val="924AB7A8"/>
    <w:lvl w:ilvl="0" w:tplc="7EA856D4">
      <w:start w:val="100"/>
      <w:numFmt w:val="lowerRoman"/>
      <w:lvlText w:val="%1."/>
      <w:lvlJc w:val="left"/>
      <w:pPr>
        <w:ind w:left="1080" w:hanging="72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204E0739"/>
    <w:multiLevelType w:val="hybridMultilevel"/>
    <w:tmpl w:val="84F63740"/>
    <w:lvl w:ilvl="0" w:tplc="40090019">
      <w:start w:val="1"/>
      <w:numFmt w:val="lowerLetter"/>
      <w:lvlText w:val="%1."/>
      <w:lvlJc w:val="left"/>
      <w:pPr>
        <w:ind w:left="1440" w:hanging="360"/>
      </w:p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2">
    <w:nsid w:val="238E34CD"/>
    <w:multiLevelType w:val="hybridMultilevel"/>
    <w:tmpl w:val="D8663B0C"/>
    <w:lvl w:ilvl="0" w:tplc="EFA6663E">
      <w:start w:val="2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64E8B828">
      <w:start w:val="5"/>
      <w:numFmt w:val="decimal"/>
      <w:lvlText w:val="%4"/>
      <w:lvlJc w:val="left"/>
      <w:pPr>
        <w:ind w:left="2880" w:hanging="360"/>
      </w:pPr>
      <w:rPr>
        <w:rFonts w:hint="default"/>
      </w:rPr>
    </w:lvl>
    <w:lvl w:ilvl="4" w:tplc="833CF628">
      <w:start w:val="1"/>
      <w:numFmt w:val="lowerLetter"/>
      <w:lvlText w:val="%5)"/>
      <w:lvlJc w:val="left"/>
      <w:pPr>
        <w:ind w:left="4330" w:hanging="360"/>
      </w:pPr>
      <w:rPr>
        <w:rFonts w:hint="default"/>
      </w:r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2F226611"/>
    <w:multiLevelType w:val="multilevel"/>
    <w:tmpl w:val="C194029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14">
    <w:nsid w:val="31746236"/>
    <w:multiLevelType w:val="hybridMultilevel"/>
    <w:tmpl w:val="ECE23594"/>
    <w:lvl w:ilvl="0" w:tplc="EA14C7A0">
      <w:start w:val="1"/>
      <w:numFmt w:val="lowerLetter"/>
      <w:lvlText w:val="%1)"/>
      <w:lvlJc w:val="left"/>
      <w:pPr>
        <w:ind w:left="720" w:hanging="360"/>
      </w:pPr>
      <w:rPr>
        <w:rFonts w:asciiTheme="minorHAnsi" w:eastAsia="Calibri" w:hAnsiTheme="minorHAnsi" w:cs="Times New Roman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32D960A1"/>
    <w:multiLevelType w:val="hybridMultilevel"/>
    <w:tmpl w:val="8A4020EA"/>
    <w:lvl w:ilvl="0" w:tplc="40090019">
      <w:start w:val="1"/>
      <w:numFmt w:val="lowerLetter"/>
      <w:lvlText w:val="%1."/>
      <w:lvlJc w:val="left"/>
      <w:pPr>
        <w:ind w:left="1440" w:hanging="360"/>
      </w:pPr>
    </w:lvl>
    <w:lvl w:ilvl="1" w:tplc="40090019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6">
    <w:nsid w:val="333652EA"/>
    <w:multiLevelType w:val="hybridMultilevel"/>
    <w:tmpl w:val="239ECAF2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7">
    <w:nsid w:val="34247CE2"/>
    <w:multiLevelType w:val="hybridMultilevel"/>
    <w:tmpl w:val="11E2669C"/>
    <w:lvl w:ilvl="0" w:tplc="40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E7AA1AC8">
      <w:start w:val="1"/>
      <w:numFmt w:val="upperLetter"/>
      <w:lvlText w:val="%4)"/>
      <w:lvlJc w:val="left"/>
      <w:pPr>
        <w:ind w:left="2880" w:hanging="360"/>
      </w:pPr>
      <w:rPr>
        <w:rFonts w:hint="default"/>
      </w:r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356D64ED"/>
    <w:multiLevelType w:val="hybridMultilevel"/>
    <w:tmpl w:val="7272031E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3A504304"/>
    <w:multiLevelType w:val="multilevel"/>
    <w:tmpl w:val="89CA7EAC"/>
    <w:lvl w:ilvl="0">
      <w:start w:val="7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20">
    <w:nsid w:val="3B6B4580"/>
    <w:multiLevelType w:val="hybridMultilevel"/>
    <w:tmpl w:val="878A275E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3BCF259A"/>
    <w:multiLevelType w:val="hybridMultilevel"/>
    <w:tmpl w:val="E880FD4A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3CAB2706"/>
    <w:multiLevelType w:val="hybridMultilevel"/>
    <w:tmpl w:val="3D66CD82"/>
    <w:lvl w:ilvl="0" w:tplc="F67A567C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3">
    <w:nsid w:val="3D3714D5"/>
    <w:multiLevelType w:val="hybridMultilevel"/>
    <w:tmpl w:val="7A324E0E"/>
    <w:lvl w:ilvl="0" w:tplc="B394D6A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4">
    <w:nsid w:val="3F5A1379"/>
    <w:multiLevelType w:val="hybridMultilevel"/>
    <w:tmpl w:val="596E3964"/>
    <w:lvl w:ilvl="0" w:tplc="1708FD06">
      <w:start w:val="1"/>
      <w:numFmt w:val="lowerLetter"/>
      <w:lvlText w:val="%1."/>
      <w:lvlJc w:val="left"/>
      <w:pPr>
        <w:ind w:left="644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364" w:hanging="360"/>
      </w:pPr>
    </w:lvl>
    <w:lvl w:ilvl="2" w:tplc="4009001B" w:tentative="1">
      <w:start w:val="1"/>
      <w:numFmt w:val="lowerRoman"/>
      <w:lvlText w:val="%3."/>
      <w:lvlJc w:val="right"/>
      <w:pPr>
        <w:ind w:left="2084" w:hanging="180"/>
      </w:pPr>
    </w:lvl>
    <w:lvl w:ilvl="3" w:tplc="4009000F" w:tentative="1">
      <w:start w:val="1"/>
      <w:numFmt w:val="decimal"/>
      <w:lvlText w:val="%4."/>
      <w:lvlJc w:val="left"/>
      <w:pPr>
        <w:ind w:left="2804" w:hanging="360"/>
      </w:pPr>
    </w:lvl>
    <w:lvl w:ilvl="4" w:tplc="40090019" w:tentative="1">
      <w:start w:val="1"/>
      <w:numFmt w:val="lowerLetter"/>
      <w:lvlText w:val="%5."/>
      <w:lvlJc w:val="left"/>
      <w:pPr>
        <w:ind w:left="3524" w:hanging="360"/>
      </w:pPr>
    </w:lvl>
    <w:lvl w:ilvl="5" w:tplc="4009001B" w:tentative="1">
      <w:start w:val="1"/>
      <w:numFmt w:val="lowerRoman"/>
      <w:lvlText w:val="%6."/>
      <w:lvlJc w:val="right"/>
      <w:pPr>
        <w:ind w:left="4244" w:hanging="180"/>
      </w:pPr>
    </w:lvl>
    <w:lvl w:ilvl="6" w:tplc="4009000F" w:tentative="1">
      <w:start w:val="1"/>
      <w:numFmt w:val="decimal"/>
      <w:lvlText w:val="%7."/>
      <w:lvlJc w:val="left"/>
      <w:pPr>
        <w:ind w:left="4964" w:hanging="360"/>
      </w:pPr>
    </w:lvl>
    <w:lvl w:ilvl="7" w:tplc="40090019" w:tentative="1">
      <w:start w:val="1"/>
      <w:numFmt w:val="lowerLetter"/>
      <w:lvlText w:val="%8."/>
      <w:lvlJc w:val="left"/>
      <w:pPr>
        <w:ind w:left="5684" w:hanging="360"/>
      </w:pPr>
    </w:lvl>
    <w:lvl w:ilvl="8" w:tplc="40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25">
    <w:nsid w:val="3FEF72E4"/>
    <w:multiLevelType w:val="hybridMultilevel"/>
    <w:tmpl w:val="E464591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>
    <w:nsid w:val="422A1124"/>
    <w:multiLevelType w:val="multilevel"/>
    <w:tmpl w:val="FAE6D87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7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27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476" w:hanging="72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185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534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243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592" w:hanging="1440"/>
      </w:pPr>
      <w:rPr>
        <w:rFonts w:hint="default"/>
      </w:rPr>
    </w:lvl>
  </w:abstractNum>
  <w:abstractNum w:abstractNumId="27">
    <w:nsid w:val="42E74727"/>
    <w:multiLevelType w:val="multilevel"/>
    <w:tmpl w:val="BFD4B9CA"/>
    <w:lvl w:ilvl="0">
      <w:start w:val="3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09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28">
    <w:nsid w:val="45F8772E"/>
    <w:multiLevelType w:val="hybridMultilevel"/>
    <w:tmpl w:val="461AB4E6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>
    <w:nsid w:val="49A16553"/>
    <w:multiLevelType w:val="multilevel"/>
    <w:tmpl w:val="C2C82F8A"/>
    <w:lvl w:ilvl="0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713" w:hanging="720"/>
      </w:pPr>
      <w:rPr>
        <w:rFonts w:hint="default"/>
      </w:rPr>
    </w:lvl>
    <w:lvl w:ilvl="2">
      <w:start w:val="1"/>
      <w:numFmt w:val="bullet"/>
      <w:lvlText w:val=""/>
      <w:lvlJc w:val="left"/>
      <w:pPr>
        <w:ind w:left="1800" w:hanging="720"/>
      </w:pPr>
      <w:rPr>
        <w:rFonts w:ascii="Symbol" w:hAnsi="Symbol" w:hint="default"/>
      </w:rPr>
    </w:lvl>
    <w:lvl w:ilvl="3">
      <w:start w:val="1"/>
      <w:numFmt w:val="decimal"/>
      <w:isLgl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bullet"/>
      <w:lvlText w:val=""/>
      <w:lvlJc w:val="left"/>
      <w:pPr>
        <w:ind w:left="2520" w:hanging="1440"/>
      </w:pPr>
      <w:rPr>
        <w:rFonts w:ascii="Symbol" w:hAnsi="Symbol" w:hint="default"/>
      </w:rPr>
    </w:lvl>
    <w:lvl w:ilvl="5">
      <w:start w:val="1"/>
      <w:numFmt w:val="decimal"/>
      <w:isLgl/>
      <w:lvlText w:val="%1.%2.%3.%4.%5.%6"/>
      <w:lvlJc w:val="left"/>
      <w:pPr>
        <w:ind w:left="252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88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88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240" w:hanging="2160"/>
      </w:pPr>
      <w:rPr>
        <w:rFonts w:hint="default"/>
      </w:rPr>
    </w:lvl>
  </w:abstractNum>
  <w:abstractNum w:abstractNumId="30">
    <w:nsid w:val="4A7939A6"/>
    <w:multiLevelType w:val="hybridMultilevel"/>
    <w:tmpl w:val="140E9DE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>
    <w:nsid w:val="4FCB7679"/>
    <w:multiLevelType w:val="hybridMultilevel"/>
    <w:tmpl w:val="73285EC6"/>
    <w:lvl w:ilvl="0" w:tplc="48FEACFA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2">
    <w:nsid w:val="508B2D7D"/>
    <w:multiLevelType w:val="hybridMultilevel"/>
    <w:tmpl w:val="EE0E3A08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>
    <w:nsid w:val="53732C01"/>
    <w:multiLevelType w:val="multilevel"/>
    <w:tmpl w:val="BFD4B9CA"/>
    <w:lvl w:ilvl="0">
      <w:start w:val="3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09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34">
    <w:nsid w:val="54B163C3"/>
    <w:multiLevelType w:val="hybridMultilevel"/>
    <w:tmpl w:val="D7EE4A0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>
    <w:nsid w:val="5B952EC7"/>
    <w:multiLevelType w:val="hybridMultilevel"/>
    <w:tmpl w:val="DF402994"/>
    <w:lvl w:ilvl="0" w:tplc="88083AD2">
      <w:start w:val="1"/>
      <w:numFmt w:val="lowerRoman"/>
      <w:lvlText w:val="%1."/>
      <w:lvlJc w:val="left"/>
      <w:pPr>
        <w:ind w:left="1440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6">
    <w:nsid w:val="5F632288"/>
    <w:multiLevelType w:val="hybridMultilevel"/>
    <w:tmpl w:val="8F949A7A"/>
    <w:lvl w:ilvl="0" w:tplc="69BA7074">
      <w:start w:val="500"/>
      <w:numFmt w:val="lowerRoman"/>
      <w:lvlText w:val="%1."/>
      <w:lvlJc w:val="left"/>
      <w:pPr>
        <w:ind w:left="1080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>
    <w:nsid w:val="605B4AB1"/>
    <w:multiLevelType w:val="hybridMultilevel"/>
    <w:tmpl w:val="54D6F890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>
    <w:nsid w:val="626050EE"/>
    <w:multiLevelType w:val="multilevel"/>
    <w:tmpl w:val="182EEC54"/>
    <w:lvl w:ilvl="0">
      <w:start w:val="8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39">
    <w:nsid w:val="63CB2E16"/>
    <w:multiLevelType w:val="hybridMultilevel"/>
    <w:tmpl w:val="8E1E8BB2"/>
    <w:lvl w:ilvl="0" w:tplc="88083AD2">
      <w:start w:val="1"/>
      <w:numFmt w:val="lowerRoman"/>
      <w:lvlText w:val="%1."/>
      <w:lvlJc w:val="left"/>
      <w:pPr>
        <w:ind w:left="1440" w:hanging="360"/>
      </w:pPr>
      <w:rPr>
        <w:rFonts w:hint="default"/>
      </w:rPr>
    </w:lvl>
    <w:lvl w:ilvl="1" w:tplc="40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0">
    <w:nsid w:val="6A7E401F"/>
    <w:multiLevelType w:val="hybridMultilevel"/>
    <w:tmpl w:val="10D40384"/>
    <w:lvl w:ilvl="0" w:tplc="47C834DA">
      <w:start w:val="500"/>
      <w:numFmt w:val="lowerRoman"/>
      <w:lvlText w:val="%1."/>
      <w:lvlJc w:val="left"/>
      <w:pPr>
        <w:ind w:left="1800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1">
    <w:nsid w:val="6E810AC1"/>
    <w:multiLevelType w:val="multilevel"/>
    <w:tmpl w:val="6C9285D8"/>
    <w:lvl w:ilvl="0">
      <w:start w:val="5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42">
    <w:nsid w:val="72142F1F"/>
    <w:multiLevelType w:val="hybridMultilevel"/>
    <w:tmpl w:val="1F9E5F8E"/>
    <w:lvl w:ilvl="0" w:tplc="25129EF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3">
    <w:nsid w:val="7F8F5BEF"/>
    <w:multiLevelType w:val="hybridMultilevel"/>
    <w:tmpl w:val="924843CA"/>
    <w:lvl w:ilvl="0" w:tplc="14A6A5D0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4">
    <w:nsid w:val="7FF23717"/>
    <w:multiLevelType w:val="hybridMultilevel"/>
    <w:tmpl w:val="F1665A70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3"/>
  </w:num>
  <w:num w:numId="2">
    <w:abstractNumId w:val="6"/>
  </w:num>
  <w:num w:numId="3">
    <w:abstractNumId w:val="30"/>
  </w:num>
  <w:num w:numId="4">
    <w:abstractNumId w:val="0"/>
  </w:num>
  <w:num w:numId="5">
    <w:abstractNumId w:val="3"/>
  </w:num>
  <w:num w:numId="6">
    <w:abstractNumId w:val="32"/>
  </w:num>
  <w:num w:numId="7">
    <w:abstractNumId w:val="17"/>
  </w:num>
  <w:num w:numId="8">
    <w:abstractNumId w:val="11"/>
  </w:num>
  <w:num w:numId="9">
    <w:abstractNumId w:val="8"/>
  </w:num>
  <w:num w:numId="10">
    <w:abstractNumId w:val="13"/>
  </w:num>
  <w:num w:numId="11">
    <w:abstractNumId w:val="16"/>
  </w:num>
  <w:num w:numId="12">
    <w:abstractNumId w:val="25"/>
  </w:num>
  <w:num w:numId="13">
    <w:abstractNumId w:val="35"/>
  </w:num>
  <w:num w:numId="14">
    <w:abstractNumId w:val="39"/>
  </w:num>
  <w:num w:numId="15">
    <w:abstractNumId w:val="12"/>
  </w:num>
  <w:num w:numId="16">
    <w:abstractNumId w:val="10"/>
  </w:num>
  <w:num w:numId="17">
    <w:abstractNumId w:val="36"/>
  </w:num>
  <w:num w:numId="18">
    <w:abstractNumId w:val="40"/>
  </w:num>
  <w:num w:numId="19">
    <w:abstractNumId w:val="33"/>
  </w:num>
  <w:num w:numId="20">
    <w:abstractNumId w:val="1"/>
  </w:num>
  <w:num w:numId="21">
    <w:abstractNumId w:val="24"/>
  </w:num>
  <w:num w:numId="22">
    <w:abstractNumId w:val="14"/>
  </w:num>
  <w:num w:numId="23">
    <w:abstractNumId w:val="41"/>
  </w:num>
  <w:num w:numId="24">
    <w:abstractNumId w:val="4"/>
  </w:num>
  <w:num w:numId="25">
    <w:abstractNumId w:val="19"/>
  </w:num>
  <w:num w:numId="26">
    <w:abstractNumId w:val="5"/>
  </w:num>
  <w:num w:numId="27">
    <w:abstractNumId w:val="2"/>
  </w:num>
  <w:num w:numId="28">
    <w:abstractNumId w:val="38"/>
  </w:num>
  <w:num w:numId="29">
    <w:abstractNumId w:val="15"/>
  </w:num>
  <w:num w:numId="30">
    <w:abstractNumId w:val="27"/>
  </w:num>
  <w:num w:numId="31">
    <w:abstractNumId w:val="28"/>
  </w:num>
  <w:num w:numId="32">
    <w:abstractNumId w:val="34"/>
  </w:num>
  <w:num w:numId="33">
    <w:abstractNumId w:val="18"/>
  </w:num>
  <w:num w:numId="34">
    <w:abstractNumId w:val="44"/>
  </w:num>
  <w:num w:numId="35">
    <w:abstractNumId w:val="37"/>
  </w:num>
  <w:num w:numId="36">
    <w:abstractNumId w:val="20"/>
  </w:num>
  <w:num w:numId="37">
    <w:abstractNumId w:val="9"/>
  </w:num>
  <w:num w:numId="38">
    <w:abstractNumId w:val="43"/>
  </w:num>
  <w:num w:numId="39">
    <w:abstractNumId w:val="22"/>
  </w:num>
  <w:num w:numId="40">
    <w:abstractNumId w:val="31"/>
  </w:num>
  <w:num w:numId="41">
    <w:abstractNumId w:val="21"/>
  </w:num>
  <w:num w:numId="42">
    <w:abstractNumId w:val="42"/>
  </w:num>
  <w:num w:numId="43">
    <w:abstractNumId w:val="29"/>
  </w:num>
  <w:num w:numId="44">
    <w:abstractNumId w:val="26"/>
  </w:num>
  <w:num w:numId="45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doNotDisplayPageBoundaries/>
  <w:proofState w:spelling="clean" w:grammar="clean"/>
  <w:trackRevisions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02154"/>
    <w:rsid w:val="00014FDE"/>
    <w:rsid w:val="00017F41"/>
    <w:rsid w:val="00023CC3"/>
    <w:rsid w:val="00032E64"/>
    <w:rsid w:val="00082537"/>
    <w:rsid w:val="00090202"/>
    <w:rsid w:val="00095259"/>
    <w:rsid w:val="000B2BA5"/>
    <w:rsid w:val="000B5C2D"/>
    <w:rsid w:val="000C13F9"/>
    <w:rsid w:val="000E19AD"/>
    <w:rsid w:val="000E55C9"/>
    <w:rsid w:val="000F097A"/>
    <w:rsid w:val="000F410E"/>
    <w:rsid w:val="000F78E5"/>
    <w:rsid w:val="00100EAD"/>
    <w:rsid w:val="001013E2"/>
    <w:rsid w:val="00112852"/>
    <w:rsid w:val="00116762"/>
    <w:rsid w:val="00117109"/>
    <w:rsid w:val="001369A1"/>
    <w:rsid w:val="00161966"/>
    <w:rsid w:val="001712C8"/>
    <w:rsid w:val="001901C1"/>
    <w:rsid w:val="001A3DD3"/>
    <w:rsid w:val="001C3668"/>
    <w:rsid w:val="001E4BFA"/>
    <w:rsid w:val="001E6877"/>
    <w:rsid w:val="001E7FE2"/>
    <w:rsid w:val="0020538F"/>
    <w:rsid w:val="00213B79"/>
    <w:rsid w:val="00222F8F"/>
    <w:rsid w:val="00236920"/>
    <w:rsid w:val="002523C6"/>
    <w:rsid w:val="00253E6F"/>
    <w:rsid w:val="00265C7F"/>
    <w:rsid w:val="0027001E"/>
    <w:rsid w:val="002712E0"/>
    <w:rsid w:val="002A0F46"/>
    <w:rsid w:val="002A1A41"/>
    <w:rsid w:val="002A43AF"/>
    <w:rsid w:val="002A7E10"/>
    <w:rsid w:val="002B2E57"/>
    <w:rsid w:val="002B37F7"/>
    <w:rsid w:val="002C18C3"/>
    <w:rsid w:val="002C2ABC"/>
    <w:rsid w:val="002C5CC8"/>
    <w:rsid w:val="002D4BB4"/>
    <w:rsid w:val="002D53AA"/>
    <w:rsid w:val="002E3D37"/>
    <w:rsid w:val="002E52C8"/>
    <w:rsid w:val="002F60D9"/>
    <w:rsid w:val="003014A3"/>
    <w:rsid w:val="00306D88"/>
    <w:rsid w:val="00324BD7"/>
    <w:rsid w:val="003256A2"/>
    <w:rsid w:val="003257A4"/>
    <w:rsid w:val="003405E7"/>
    <w:rsid w:val="0034067B"/>
    <w:rsid w:val="00340980"/>
    <w:rsid w:val="003422AF"/>
    <w:rsid w:val="00355DC2"/>
    <w:rsid w:val="0037061C"/>
    <w:rsid w:val="00370D30"/>
    <w:rsid w:val="00377F6E"/>
    <w:rsid w:val="003A2B93"/>
    <w:rsid w:val="003A5B95"/>
    <w:rsid w:val="003B5665"/>
    <w:rsid w:val="003B5A92"/>
    <w:rsid w:val="003B6DFB"/>
    <w:rsid w:val="003D2EF3"/>
    <w:rsid w:val="003D4E74"/>
    <w:rsid w:val="003D530E"/>
    <w:rsid w:val="003D7909"/>
    <w:rsid w:val="004009AD"/>
    <w:rsid w:val="00405D2E"/>
    <w:rsid w:val="004061F7"/>
    <w:rsid w:val="00406526"/>
    <w:rsid w:val="00410047"/>
    <w:rsid w:val="00410927"/>
    <w:rsid w:val="004113D3"/>
    <w:rsid w:val="00431FFE"/>
    <w:rsid w:val="00434C10"/>
    <w:rsid w:val="00445D65"/>
    <w:rsid w:val="004520A8"/>
    <w:rsid w:val="004525DF"/>
    <w:rsid w:val="00461502"/>
    <w:rsid w:val="00462F74"/>
    <w:rsid w:val="0047703A"/>
    <w:rsid w:val="0049186D"/>
    <w:rsid w:val="00493EB9"/>
    <w:rsid w:val="004A65D9"/>
    <w:rsid w:val="004C203B"/>
    <w:rsid w:val="004C265B"/>
    <w:rsid w:val="004C2B0F"/>
    <w:rsid w:val="004C305E"/>
    <w:rsid w:val="004D4640"/>
    <w:rsid w:val="004D46C4"/>
    <w:rsid w:val="004D5419"/>
    <w:rsid w:val="004E1127"/>
    <w:rsid w:val="00501AEE"/>
    <w:rsid w:val="00506974"/>
    <w:rsid w:val="0051397D"/>
    <w:rsid w:val="005163FC"/>
    <w:rsid w:val="00517E18"/>
    <w:rsid w:val="005239EC"/>
    <w:rsid w:val="00525496"/>
    <w:rsid w:val="005366F3"/>
    <w:rsid w:val="00536E3C"/>
    <w:rsid w:val="00536F4C"/>
    <w:rsid w:val="00537276"/>
    <w:rsid w:val="005372CE"/>
    <w:rsid w:val="0054313B"/>
    <w:rsid w:val="00545BEE"/>
    <w:rsid w:val="00546B9B"/>
    <w:rsid w:val="00546CA3"/>
    <w:rsid w:val="00550A20"/>
    <w:rsid w:val="0055603C"/>
    <w:rsid w:val="00562FC9"/>
    <w:rsid w:val="00564EE0"/>
    <w:rsid w:val="00565078"/>
    <w:rsid w:val="0057119A"/>
    <w:rsid w:val="00571EAD"/>
    <w:rsid w:val="00572826"/>
    <w:rsid w:val="0057440C"/>
    <w:rsid w:val="005823AF"/>
    <w:rsid w:val="005856F5"/>
    <w:rsid w:val="005925B8"/>
    <w:rsid w:val="00595233"/>
    <w:rsid w:val="00597A38"/>
    <w:rsid w:val="005A1F4B"/>
    <w:rsid w:val="005B1F89"/>
    <w:rsid w:val="005D2FA6"/>
    <w:rsid w:val="005D3FC5"/>
    <w:rsid w:val="005E16A6"/>
    <w:rsid w:val="005E2107"/>
    <w:rsid w:val="005E72A8"/>
    <w:rsid w:val="005E7E1A"/>
    <w:rsid w:val="005F1AAC"/>
    <w:rsid w:val="006002FC"/>
    <w:rsid w:val="00602154"/>
    <w:rsid w:val="00610753"/>
    <w:rsid w:val="00610C55"/>
    <w:rsid w:val="00613162"/>
    <w:rsid w:val="00641168"/>
    <w:rsid w:val="00645805"/>
    <w:rsid w:val="00647333"/>
    <w:rsid w:val="006479CB"/>
    <w:rsid w:val="0065496F"/>
    <w:rsid w:val="00656DB2"/>
    <w:rsid w:val="006608A4"/>
    <w:rsid w:val="00662D95"/>
    <w:rsid w:val="006668B1"/>
    <w:rsid w:val="00677A12"/>
    <w:rsid w:val="00690645"/>
    <w:rsid w:val="006A414E"/>
    <w:rsid w:val="006A5795"/>
    <w:rsid w:val="006C38DA"/>
    <w:rsid w:val="006D648F"/>
    <w:rsid w:val="007349D1"/>
    <w:rsid w:val="00741D91"/>
    <w:rsid w:val="007516D7"/>
    <w:rsid w:val="00777E05"/>
    <w:rsid w:val="00786B50"/>
    <w:rsid w:val="00787DDD"/>
    <w:rsid w:val="007A11B8"/>
    <w:rsid w:val="007A1E25"/>
    <w:rsid w:val="007A6F51"/>
    <w:rsid w:val="007B11F5"/>
    <w:rsid w:val="007B37C0"/>
    <w:rsid w:val="007C2423"/>
    <w:rsid w:val="007D0349"/>
    <w:rsid w:val="007D14D8"/>
    <w:rsid w:val="007D5130"/>
    <w:rsid w:val="007D53F7"/>
    <w:rsid w:val="007D5B15"/>
    <w:rsid w:val="007E768B"/>
    <w:rsid w:val="0083002F"/>
    <w:rsid w:val="00832427"/>
    <w:rsid w:val="008339DB"/>
    <w:rsid w:val="00840BBA"/>
    <w:rsid w:val="0084223C"/>
    <w:rsid w:val="0084566F"/>
    <w:rsid w:val="008632D6"/>
    <w:rsid w:val="00866D3C"/>
    <w:rsid w:val="00867B90"/>
    <w:rsid w:val="0087788E"/>
    <w:rsid w:val="00893AB0"/>
    <w:rsid w:val="00894426"/>
    <w:rsid w:val="00894979"/>
    <w:rsid w:val="008A170E"/>
    <w:rsid w:val="008C3AB0"/>
    <w:rsid w:val="008C52CC"/>
    <w:rsid w:val="008D30F2"/>
    <w:rsid w:val="008D6E50"/>
    <w:rsid w:val="008E5979"/>
    <w:rsid w:val="008E7208"/>
    <w:rsid w:val="00905A1F"/>
    <w:rsid w:val="0090714D"/>
    <w:rsid w:val="009115DB"/>
    <w:rsid w:val="009118D9"/>
    <w:rsid w:val="0091501D"/>
    <w:rsid w:val="00925CF6"/>
    <w:rsid w:val="00937337"/>
    <w:rsid w:val="00947C88"/>
    <w:rsid w:val="00951464"/>
    <w:rsid w:val="0095531A"/>
    <w:rsid w:val="009554A3"/>
    <w:rsid w:val="009707EF"/>
    <w:rsid w:val="00976EE9"/>
    <w:rsid w:val="009848E6"/>
    <w:rsid w:val="00996B58"/>
    <w:rsid w:val="009B72CB"/>
    <w:rsid w:val="009C1965"/>
    <w:rsid w:val="009F784E"/>
    <w:rsid w:val="00A05C6F"/>
    <w:rsid w:val="00A1018D"/>
    <w:rsid w:val="00A12F1F"/>
    <w:rsid w:val="00A17689"/>
    <w:rsid w:val="00A41486"/>
    <w:rsid w:val="00A42940"/>
    <w:rsid w:val="00A46314"/>
    <w:rsid w:val="00A52CB2"/>
    <w:rsid w:val="00A54774"/>
    <w:rsid w:val="00A61445"/>
    <w:rsid w:val="00A642DF"/>
    <w:rsid w:val="00A64C3F"/>
    <w:rsid w:val="00A65E15"/>
    <w:rsid w:val="00A669D8"/>
    <w:rsid w:val="00A66F10"/>
    <w:rsid w:val="00A67AF8"/>
    <w:rsid w:val="00A741CD"/>
    <w:rsid w:val="00A750FA"/>
    <w:rsid w:val="00A853D6"/>
    <w:rsid w:val="00A8559D"/>
    <w:rsid w:val="00A90310"/>
    <w:rsid w:val="00A94D6D"/>
    <w:rsid w:val="00AA25F0"/>
    <w:rsid w:val="00AA57BC"/>
    <w:rsid w:val="00AB18AB"/>
    <w:rsid w:val="00AB402F"/>
    <w:rsid w:val="00AB5C7A"/>
    <w:rsid w:val="00AC2257"/>
    <w:rsid w:val="00AD7154"/>
    <w:rsid w:val="00AE4FEE"/>
    <w:rsid w:val="00B022CC"/>
    <w:rsid w:val="00B16218"/>
    <w:rsid w:val="00B216B6"/>
    <w:rsid w:val="00B2195D"/>
    <w:rsid w:val="00B3176F"/>
    <w:rsid w:val="00B42412"/>
    <w:rsid w:val="00B454C8"/>
    <w:rsid w:val="00B47894"/>
    <w:rsid w:val="00B511B3"/>
    <w:rsid w:val="00B528E5"/>
    <w:rsid w:val="00B61B99"/>
    <w:rsid w:val="00B62F8C"/>
    <w:rsid w:val="00B62FAE"/>
    <w:rsid w:val="00B76EDD"/>
    <w:rsid w:val="00B90B56"/>
    <w:rsid w:val="00B95D85"/>
    <w:rsid w:val="00BB2743"/>
    <w:rsid w:val="00BB5871"/>
    <w:rsid w:val="00BB7B3B"/>
    <w:rsid w:val="00BC1BBE"/>
    <w:rsid w:val="00BC4BF0"/>
    <w:rsid w:val="00BD58C0"/>
    <w:rsid w:val="00BD5B0B"/>
    <w:rsid w:val="00BD7D8A"/>
    <w:rsid w:val="00BE0594"/>
    <w:rsid w:val="00BE7F80"/>
    <w:rsid w:val="00C02487"/>
    <w:rsid w:val="00C12B61"/>
    <w:rsid w:val="00C21411"/>
    <w:rsid w:val="00C258A1"/>
    <w:rsid w:val="00C40886"/>
    <w:rsid w:val="00C471A1"/>
    <w:rsid w:val="00C541E5"/>
    <w:rsid w:val="00C576F9"/>
    <w:rsid w:val="00C616C6"/>
    <w:rsid w:val="00C64365"/>
    <w:rsid w:val="00C71282"/>
    <w:rsid w:val="00C77CD9"/>
    <w:rsid w:val="00C8540F"/>
    <w:rsid w:val="00C873B9"/>
    <w:rsid w:val="00C96BD5"/>
    <w:rsid w:val="00CA238C"/>
    <w:rsid w:val="00CA4FB7"/>
    <w:rsid w:val="00CB6A34"/>
    <w:rsid w:val="00CC7692"/>
    <w:rsid w:val="00CD0572"/>
    <w:rsid w:val="00CD1E75"/>
    <w:rsid w:val="00CD4C69"/>
    <w:rsid w:val="00CD6FB2"/>
    <w:rsid w:val="00CD7F47"/>
    <w:rsid w:val="00D05D6C"/>
    <w:rsid w:val="00D22280"/>
    <w:rsid w:val="00D27D00"/>
    <w:rsid w:val="00D34EF0"/>
    <w:rsid w:val="00D3630F"/>
    <w:rsid w:val="00D414D2"/>
    <w:rsid w:val="00D5318A"/>
    <w:rsid w:val="00D534DE"/>
    <w:rsid w:val="00D5517C"/>
    <w:rsid w:val="00D64A8D"/>
    <w:rsid w:val="00D77F4A"/>
    <w:rsid w:val="00D82647"/>
    <w:rsid w:val="00D8436F"/>
    <w:rsid w:val="00DA4FC6"/>
    <w:rsid w:val="00DA51C5"/>
    <w:rsid w:val="00DB181C"/>
    <w:rsid w:val="00DC2EC9"/>
    <w:rsid w:val="00DD0A1F"/>
    <w:rsid w:val="00DD5213"/>
    <w:rsid w:val="00DE0A61"/>
    <w:rsid w:val="00DF776C"/>
    <w:rsid w:val="00E150DA"/>
    <w:rsid w:val="00E250B5"/>
    <w:rsid w:val="00E25392"/>
    <w:rsid w:val="00E47229"/>
    <w:rsid w:val="00E4790D"/>
    <w:rsid w:val="00E516DD"/>
    <w:rsid w:val="00E87460"/>
    <w:rsid w:val="00EC0EE8"/>
    <w:rsid w:val="00EC336F"/>
    <w:rsid w:val="00EC4485"/>
    <w:rsid w:val="00EE0ED4"/>
    <w:rsid w:val="00EF0FCD"/>
    <w:rsid w:val="00EF487C"/>
    <w:rsid w:val="00F13020"/>
    <w:rsid w:val="00F2440F"/>
    <w:rsid w:val="00F24568"/>
    <w:rsid w:val="00F372A2"/>
    <w:rsid w:val="00F40B4B"/>
    <w:rsid w:val="00F42BF5"/>
    <w:rsid w:val="00F430F2"/>
    <w:rsid w:val="00F5161D"/>
    <w:rsid w:val="00F673AB"/>
    <w:rsid w:val="00F67C83"/>
    <w:rsid w:val="00F73F46"/>
    <w:rsid w:val="00F77634"/>
    <w:rsid w:val="00F81E0A"/>
    <w:rsid w:val="00F973C5"/>
    <w:rsid w:val="00FA25FF"/>
    <w:rsid w:val="00FA2759"/>
    <w:rsid w:val="00FC7906"/>
    <w:rsid w:val="00FD0D52"/>
    <w:rsid w:val="00FD4391"/>
    <w:rsid w:val="00FE2285"/>
    <w:rsid w:val="00FF4714"/>
    <w:rsid w:val="00FF69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uiPriority="0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602154"/>
    <w:rPr>
      <w:rFonts w:ascii="Times New Roman" w:eastAsia="Times New Roman" w:hAnsi="Times New Roman" w:cs="Times New Roman"/>
      <w:sz w:val="20"/>
      <w:szCs w:val="20"/>
    </w:rPr>
  </w:style>
  <w:style w:type="paragraph" w:styleId="Heading1">
    <w:name w:val="heading 1"/>
    <w:basedOn w:val="Normal"/>
    <w:next w:val="Normal"/>
    <w:link w:val="Heading1Char"/>
    <w:uiPriority w:val="9"/>
    <w:qFormat/>
    <w:rsid w:val="00602154"/>
    <w:pPr>
      <w:keepNext/>
      <w:spacing w:after="60"/>
      <w:outlineLvl w:val="0"/>
    </w:pPr>
    <w:rPr>
      <w:rFonts w:eastAsiaTheme="majorEastAsia" w:cstheme="majorBidi"/>
      <w:b/>
      <w:bCs/>
      <w:kern w:val="32"/>
      <w:sz w:val="28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02154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602154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02154"/>
    <w:rPr>
      <w:rFonts w:ascii="Times New Roman" w:eastAsiaTheme="majorEastAsia" w:hAnsi="Times New Roman" w:cstheme="majorBidi"/>
      <w:b/>
      <w:bCs/>
      <w:kern w:val="32"/>
      <w:sz w:val="28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602154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602154"/>
    <w:rPr>
      <w:rFonts w:asciiTheme="majorHAnsi" w:eastAsiaTheme="majorEastAsia" w:hAnsiTheme="majorHAnsi" w:cstheme="majorBidi"/>
      <w:b/>
      <w:bCs/>
      <w:color w:val="4F81BD" w:themeColor="accent1"/>
      <w:sz w:val="20"/>
      <w:szCs w:val="20"/>
    </w:rPr>
  </w:style>
  <w:style w:type="paragraph" w:styleId="Header">
    <w:name w:val="header"/>
    <w:basedOn w:val="Normal"/>
    <w:link w:val="HeaderChar"/>
    <w:unhideWhenUsed/>
    <w:rsid w:val="00602154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rsid w:val="00602154"/>
    <w:rPr>
      <w:rFonts w:ascii="Times New Roman" w:eastAsia="Times New Roman" w:hAnsi="Times New Roman" w:cs="Times New Roman"/>
      <w:sz w:val="20"/>
      <w:szCs w:val="20"/>
    </w:rPr>
  </w:style>
  <w:style w:type="paragraph" w:styleId="Footer">
    <w:name w:val="footer"/>
    <w:basedOn w:val="Normal"/>
    <w:link w:val="FooterChar"/>
    <w:uiPriority w:val="99"/>
    <w:unhideWhenUsed/>
    <w:rsid w:val="00602154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602154"/>
    <w:rPr>
      <w:rFonts w:ascii="Times New Roman" w:eastAsia="Times New Roman" w:hAnsi="Times New Roman" w:cs="Times New Roman"/>
      <w:sz w:val="20"/>
      <w:szCs w:val="20"/>
    </w:rPr>
  </w:style>
  <w:style w:type="paragraph" w:styleId="Title">
    <w:name w:val="Title"/>
    <w:basedOn w:val="Normal"/>
    <w:next w:val="Normal"/>
    <w:link w:val="TitleChar"/>
    <w:uiPriority w:val="10"/>
    <w:qFormat/>
    <w:rsid w:val="00602154"/>
    <w:pPr>
      <w:spacing w:after="60" w:line="360" w:lineRule="auto"/>
      <w:outlineLvl w:val="0"/>
    </w:pPr>
    <w:rPr>
      <w:rFonts w:eastAsiaTheme="majorEastAsia" w:cstheme="majorBidi"/>
      <w:b/>
      <w:bCs/>
      <w:kern w:val="28"/>
      <w:sz w:val="28"/>
      <w:szCs w:val="32"/>
    </w:rPr>
  </w:style>
  <w:style w:type="character" w:customStyle="1" w:styleId="TitleChar">
    <w:name w:val="Title Char"/>
    <w:basedOn w:val="DefaultParagraphFont"/>
    <w:link w:val="Title"/>
    <w:uiPriority w:val="10"/>
    <w:rsid w:val="00602154"/>
    <w:rPr>
      <w:rFonts w:ascii="Times New Roman" w:eastAsiaTheme="majorEastAsia" w:hAnsi="Times New Roman" w:cstheme="majorBidi"/>
      <w:b/>
      <w:bCs/>
      <w:kern w:val="28"/>
      <w:sz w:val="28"/>
      <w:szCs w:val="32"/>
    </w:rPr>
  </w:style>
  <w:style w:type="character" w:styleId="Hyperlink">
    <w:name w:val="Hyperlink"/>
    <w:uiPriority w:val="99"/>
    <w:rsid w:val="00602154"/>
    <w:rPr>
      <w:color w:val="0000FF"/>
      <w:u w:val="single"/>
    </w:rPr>
  </w:style>
  <w:style w:type="paragraph" w:styleId="TOC1">
    <w:name w:val="toc 1"/>
    <w:basedOn w:val="Normal"/>
    <w:next w:val="Normal"/>
    <w:autoRedefine/>
    <w:uiPriority w:val="39"/>
    <w:rsid w:val="003257A4"/>
    <w:pPr>
      <w:tabs>
        <w:tab w:val="left" w:pos="660"/>
        <w:tab w:val="right" w:leader="dot" w:pos="9053"/>
      </w:tabs>
      <w:spacing w:after="200" w:line="276" w:lineRule="auto"/>
    </w:pPr>
    <w:rPr>
      <w:sz w:val="24"/>
    </w:rPr>
  </w:style>
  <w:style w:type="paragraph" w:styleId="ListParagraph">
    <w:name w:val="List Paragraph"/>
    <w:basedOn w:val="Normal"/>
    <w:uiPriority w:val="34"/>
    <w:qFormat/>
    <w:rsid w:val="00602154"/>
    <w:pPr>
      <w:spacing w:after="200" w:line="276" w:lineRule="auto"/>
      <w:ind w:left="720"/>
      <w:contextualSpacing/>
    </w:pPr>
    <w:rPr>
      <w:rFonts w:ascii="Calibri" w:eastAsia="Calibri" w:hAnsi="Calibri"/>
      <w:sz w:val="22"/>
      <w:szCs w:val="22"/>
      <w:lang w:val="en-IN"/>
    </w:rPr>
  </w:style>
  <w:style w:type="paragraph" w:styleId="TOCHeading">
    <w:name w:val="TOC Heading"/>
    <w:basedOn w:val="Heading1"/>
    <w:next w:val="Normal"/>
    <w:uiPriority w:val="39"/>
    <w:unhideWhenUsed/>
    <w:qFormat/>
    <w:rsid w:val="00602154"/>
    <w:pPr>
      <w:keepLines/>
      <w:spacing w:before="480" w:after="0" w:line="276" w:lineRule="auto"/>
      <w:outlineLvl w:val="9"/>
    </w:pPr>
    <w:rPr>
      <w:rFonts w:asciiTheme="majorHAnsi" w:hAnsiTheme="majorHAnsi"/>
      <w:color w:val="365F91" w:themeColor="accent1" w:themeShade="BF"/>
      <w:kern w:val="0"/>
      <w:szCs w:val="28"/>
      <w:lang w:eastAsia="ja-JP"/>
    </w:rPr>
  </w:style>
  <w:style w:type="paragraph" w:styleId="NoSpacing">
    <w:name w:val="No Spacing"/>
    <w:link w:val="NoSpacingChar"/>
    <w:uiPriority w:val="1"/>
    <w:qFormat/>
    <w:rsid w:val="00602154"/>
    <w:rPr>
      <w:rFonts w:eastAsiaTheme="minorEastAsia"/>
      <w:lang w:eastAsia="ja-JP"/>
    </w:rPr>
  </w:style>
  <w:style w:type="character" w:customStyle="1" w:styleId="NoSpacingChar">
    <w:name w:val="No Spacing Char"/>
    <w:basedOn w:val="DefaultParagraphFont"/>
    <w:link w:val="NoSpacing"/>
    <w:uiPriority w:val="1"/>
    <w:rsid w:val="00602154"/>
    <w:rPr>
      <w:rFonts w:eastAsiaTheme="minorEastAsia"/>
      <w:lang w:eastAsia="ja-JP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02154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02154"/>
    <w:rPr>
      <w:rFonts w:ascii="Tahoma" w:eastAsia="Times New Roman" w:hAnsi="Tahoma" w:cs="Tahoma"/>
      <w:sz w:val="16"/>
      <w:szCs w:val="16"/>
    </w:rPr>
  </w:style>
  <w:style w:type="paragraph" w:styleId="TOC2">
    <w:name w:val="toc 2"/>
    <w:basedOn w:val="Normal"/>
    <w:next w:val="Normal"/>
    <w:autoRedefine/>
    <w:uiPriority w:val="39"/>
    <w:unhideWhenUsed/>
    <w:rsid w:val="00602154"/>
    <w:pPr>
      <w:spacing w:after="100"/>
      <w:ind w:left="200"/>
    </w:pPr>
  </w:style>
  <w:style w:type="paragraph" w:styleId="TOC3">
    <w:name w:val="toc 3"/>
    <w:basedOn w:val="Normal"/>
    <w:next w:val="Normal"/>
    <w:autoRedefine/>
    <w:uiPriority w:val="39"/>
    <w:unhideWhenUsed/>
    <w:rsid w:val="00602154"/>
    <w:pPr>
      <w:spacing w:after="100"/>
      <w:ind w:left="400"/>
    </w:pPr>
  </w:style>
  <w:style w:type="table" w:styleId="TableGrid">
    <w:name w:val="Table Grid"/>
    <w:basedOn w:val="TableNormal"/>
    <w:uiPriority w:val="59"/>
    <w:rsid w:val="00B4241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xl67">
    <w:name w:val="xl67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68">
    <w:name w:val="xl68"/>
    <w:basedOn w:val="Normal"/>
    <w:rsid w:val="00D27D00"/>
    <w:pP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69">
    <w:name w:val="xl69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70">
    <w:name w:val="xl70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71">
    <w:name w:val="xl71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72">
    <w:name w:val="xl72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73">
    <w:name w:val="xl73"/>
    <w:basedOn w:val="Normal"/>
    <w:rsid w:val="00D27D00"/>
    <w:pPr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74">
    <w:name w:val="xl74"/>
    <w:basedOn w:val="Normal"/>
    <w:rsid w:val="00D27D00"/>
    <w:pPr>
      <w:pBdr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75">
    <w:name w:val="xl75"/>
    <w:basedOn w:val="Normal"/>
    <w:rsid w:val="00D27D00"/>
    <w:pPr>
      <w:pBdr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76">
    <w:name w:val="xl76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77">
    <w:name w:val="xl77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78">
    <w:name w:val="xl78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79">
    <w:name w:val="xl79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80">
    <w:name w:val="xl80"/>
    <w:basedOn w:val="Normal"/>
    <w:rsid w:val="00D27D00"/>
    <w:pPr>
      <w:pBdr>
        <w:left w:val="single" w:sz="4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81">
    <w:name w:val="xl81"/>
    <w:basedOn w:val="Normal"/>
    <w:rsid w:val="00D27D00"/>
    <w:pPr>
      <w:pBdr>
        <w:bottom w:val="single" w:sz="8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82">
    <w:name w:val="xl82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83">
    <w:name w:val="xl83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84">
    <w:name w:val="xl84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85">
    <w:name w:val="xl85"/>
    <w:basedOn w:val="Normal"/>
    <w:rsid w:val="00D27D00"/>
    <w:pPr>
      <w:pBdr>
        <w:top w:val="single" w:sz="4" w:space="0" w:color="auto"/>
        <w:left w:val="single" w:sz="4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86">
    <w:name w:val="xl86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87">
    <w:name w:val="xl87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88">
    <w:name w:val="xl88"/>
    <w:basedOn w:val="Normal"/>
    <w:rsid w:val="00D27D00"/>
    <w:pPr>
      <w:pBdr>
        <w:top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89">
    <w:name w:val="xl89"/>
    <w:basedOn w:val="Normal"/>
    <w:rsid w:val="00D27D00"/>
    <w:pP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90">
    <w:name w:val="xl90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91">
    <w:name w:val="xl91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b/>
      <w:bCs/>
      <w:sz w:val="24"/>
      <w:szCs w:val="24"/>
      <w:lang w:val="en-IN" w:eastAsia="en-IN"/>
    </w:rPr>
  </w:style>
  <w:style w:type="paragraph" w:customStyle="1" w:styleId="xl92">
    <w:name w:val="xl92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93">
    <w:name w:val="xl93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94">
    <w:name w:val="xl94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95">
    <w:name w:val="xl95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96">
    <w:name w:val="xl96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97">
    <w:name w:val="xl97"/>
    <w:basedOn w:val="Normal"/>
    <w:rsid w:val="00D27D00"/>
    <w:pPr>
      <w:pBdr>
        <w:top w:val="single" w:sz="8" w:space="0" w:color="auto"/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98">
    <w:name w:val="xl98"/>
    <w:basedOn w:val="Normal"/>
    <w:rsid w:val="00D27D00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99">
    <w:name w:val="xl99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00">
    <w:name w:val="xl100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01">
    <w:name w:val="xl101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rFonts w:ascii="Calibri Light" w:hAnsi="Calibri Light"/>
      <w:sz w:val="24"/>
      <w:szCs w:val="24"/>
      <w:lang w:val="en-IN" w:eastAsia="en-IN"/>
    </w:rPr>
  </w:style>
  <w:style w:type="paragraph" w:customStyle="1" w:styleId="xl102">
    <w:name w:val="xl102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03">
    <w:name w:val="xl103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04">
    <w:name w:val="xl104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05">
    <w:name w:val="xl105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rFonts w:ascii="Calibri Light" w:hAnsi="Calibri Light"/>
      <w:sz w:val="24"/>
      <w:szCs w:val="24"/>
      <w:lang w:val="en-IN" w:eastAsia="en-IN"/>
    </w:rPr>
  </w:style>
  <w:style w:type="paragraph" w:customStyle="1" w:styleId="xl106">
    <w:name w:val="xl106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07">
    <w:name w:val="xl107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08">
    <w:name w:val="xl108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09">
    <w:name w:val="xl109"/>
    <w:basedOn w:val="Normal"/>
    <w:rsid w:val="00D27D00"/>
    <w:pP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10">
    <w:name w:val="xl110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11">
    <w:name w:val="xl111"/>
    <w:basedOn w:val="Normal"/>
    <w:rsid w:val="00D27D00"/>
    <w:pPr>
      <w:pBdr>
        <w:top w:val="single" w:sz="4" w:space="0" w:color="auto"/>
        <w:left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12">
    <w:name w:val="xl112"/>
    <w:basedOn w:val="Normal"/>
    <w:rsid w:val="00D27D00"/>
    <w:pPr>
      <w:pBdr>
        <w:top w:val="single" w:sz="4" w:space="0" w:color="auto"/>
        <w:left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rFonts w:ascii="Calibri Light" w:hAnsi="Calibri Light"/>
      <w:sz w:val="24"/>
      <w:szCs w:val="24"/>
      <w:lang w:val="en-IN" w:eastAsia="en-IN"/>
    </w:rPr>
  </w:style>
  <w:style w:type="paragraph" w:customStyle="1" w:styleId="xl113">
    <w:name w:val="xl113"/>
    <w:basedOn w:val="Normal"/>
    <w:rsid w:val="00D27D00"/>
    <w:pPr>
      <w:pBdr>
        <w:top w:val="single" w:sz="4" w:space="0" w:color="auto"/>
        <w:left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14">
    <w:name w:val="xl114"/>
    <w:basedOn w:val="Normal"/>
    <w:rsid w:val="00D27D00"/>
    <w:pPr>
      <w:pBdr>
        <w:top w:val="single" w:sz="4" w:space="0" w:color="auto"/>
        <w:left w:val="single" w:sz="4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15">
    <w:name w:val="xl115"/>
    <w:basedOn w:val="Normal"/>
    <w:rsid w:val="00D27D00"/>
    <w:pP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16">
    <w:name w:val="xl116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8" w:space="0" w:color="auto"/>
      </w:pBdr>
      <w:shd w:val="clear" w:color="000000" w:fill="CCC0DA"/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17">
    <w:name w:val="xl117"/>
    <w:basedOn w:val="Normal"/>
    <w:rsid w:val="00D27D00"/>
    <w:pPr>
      <w:pBdr>
        <w:bottom w:val="single" w:sz="8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18">
    <w:name w:val="xl118"/>
    <w:basedOn w:val="Normal"/>
    <w:rsid w:val="00D27D00"/>
    <w:pPr>
      <w:pBdr>
        <w:right w:val="single" w:sz="8" w:space="0" w:color="auto"/>
      </w:pBdr>
      <w:spacing w:before="100" w:beforeAutospacing="1" w:after="100" w:afterAutospacing="1"/>
    </w:pPr>
    <w:rPr>
      <w:b/>
      <w:bCs/>
      <w:color w:val="FF0000"/>
      <w:sz w:val="24"/>
      <w:szCs w:val="24"/>
      <w:lang w:val="en-IN" w:eastAsia="en-IN"/>
    </w:rPr>
  </w:style>
  <w:style w:type="paragraph" w:customStyle="1" w:styleId="xl119">
    <w:name w:val="xl119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20">
    <w:name w:val="xl120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21">
    <w:name w:val="xl121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22">
    <w:name w:val="xl122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23">
    <w:name w:val="xl123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24">
    <w:name w:val="xl124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125">
    <w:name w:val="xl125"/>
    <w:basedOn w:val="Normal"/>
    <w:rsid w:val="00D27D00"/>
    <w:pPr>
      <w:pBdr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126">
    <w:name w:val="xl126"/>
    <w:basedOn w:val="Normal"/>
    <w:rsid w:val="00D27D00"/>
    <w:pPr>
      <w:pBdr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27">
    <w:name w:val="xl127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28">
    <w:name w:val="xl128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29">
    <w:name w:val="xl129"/>
    <w:basedOn w:val="Normal"/>
    <w:rsid w:val="00D27D00"/>
    <w:pPr>
      <w:pBdr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30">
    <w:name w:val="xl130"/>
    <w:basedOn w:val="Normal"/>
    <w:rsid w:val="00D27D00"/>
    <w:pPr>
      <w:pBdr>
        <w:top w:val="single" w:sz="8" w:space="0" w:color="auto"/>
        <w:left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31">
    <w:name w:val="xl131"/>
    <w:basedOn w:val="Normal"/>
    <w:rsid w:val="00D27D00"/>
    <w:pPr>
      <w:pBdr>
        <w:left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32">
    <w:name w:val="xl132"/>
    <w:basedOn w:val="Normal"/>
    <w:rsid w:val="00D27D00"/>
    <w:pPr>
      <w:pBdr>
        <w:left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33">
    <w:name w:val="xl133"/>
    <w:basedOn w:val="Normal"/>
    <w:rsid w:val="00D27D00"/>
    <w:pPr>
      <w:pBdr>
        <w:top w:val="single" w:sz="8" w:space="0" w:color="auto"/>
        <w:left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34">
    <w:name w:val="xl134"/>
    <w:basedOn w:val="Normal"/>
    <w:rsid w:val="00D27D00"/>
    <w:pPr>
      <w:pBdr>
        <w:left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35">
    <w:name w:val="xl135"/>
    <w:basedOn w:val="Normal"/>
    <w:rsid w:val="00D27D00"/>
    <w:pPr>
      <w:pBdr>
        <w:left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36">
    <w:name w:val="xl136"/>
    <w:basedOn w:val="Normal"/>
    <w:rsid w:val="00D27D00"/>
    <w:pPr>
      <w:pBdr>
        <w:top w:val="single" w:sz="8" w:space="0" w:color="auto"/>
        <w:left w:val="single" w:sz="8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37">
    <w:name w:val="xl137"/>
    <w:basedOn w:val="Normal"/>
    <w:rsid w:val="00D27D00"/>
    <w:pPr>
      <w:pBdr>
        <w:left w:val="single" w:sz="8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38">
    <w:name w:val="xl138"/>
    <w:basedOn w:val="Normal"/>
    <w:rsid w:val="00D27D00"/>
    <w:pPr>
      <w:pBdr>
        <w:left w:val="single" w:sz="8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39">
    <w:name w:val="xl139"/>
    <w:basedOn w:val="Normal"/>
    <w:rsid w:val="00D27D00"/>
    <w:pPr>
      <w:pBdr>
        <w:top w:val="single" w:sz="8" w:space="0" w:color="auto"/>
        <w:left w:val="single" w:sz="8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40">
    <w:name w:val="xl140"/>
    <w:basedOn w:val="Normal"/>
    <w:rsid w:val="00D27D00"/>
    <w:pPr>
      <w:pBdr>
        <w:top w:val="single" w:sz="4" w:space="0" w:color="auto"/>
        <w:left w:val="single" w:sz="8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41">
    <w:name w:val="xl141"/>
    <w:basedOn w:val="Normal"/>
    <w:rsid w:val="00D27D00"/>
    <w:pPr>
      <w:pBdr>
        <w:top w:val="single" w:sz="4" w:space="0" w:color="auto"/>
        <w:left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42">
    <w:name w:val="xl142"/>
    <w:basedOn w:val="Normal"/>
    <w:rsid w:val="00D27D00"/>
    <w:pP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43">
    <w:name w:val="xl143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CCC0DA"/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144">
    <w:name w:val="xl144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145">
    <w:name w:val="xl145"/>
    <w:basedOn w:val="Normal"/>
    <w:rsid w:val="00D27D00"/>
    <w:pPr>
      <w:pBdr>
        <w:top w:val="single" w:sz="8" w:space="0" w:color="auto"/>
        <w:left w:val="single" w:sz="8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46">
    <w:name w:val="xl146"/>
    <w:basedOn w:val="Normal"/>
    <w:rsid w:val="00D27D00"/>
    <w:pPr>
      <w:pBdr>
        <w:top w:val="single" w:sz="4" w:space="0" w:color="auto"/>
        <w:left w:val="single" w:sz="8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47">
    <w:name w:val="xl147"/>
    <w:basedOn w:val="Normal"/>
    <w:rsid w:val="00D27D00"/>
    <w:pPr>
      <w:pBdr>
        <w:top w:val="single" w:sz="4" w:space="0" w:color="auto"/>
        <w:left w:val="single" w:sz="8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48">
    <w:name w:val="xl148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B8CCE4"/>
      <w:spacing w:before="100" w:beforeAutospacing="1" w:after="100" w:afterAutospacing="1"/>
    </w:pPr>
    <w:rPr>
      <w:b/>
      <w:bCs/>
      <w:sz w:val="24"/>
      <w:szCs w:val="24"/>
      <w:lang w:val="en-IN" w:eastAsia="en-IN"/>
    </w:rPr>
  </w:style>
  <w:style w:type="paragraph" w:customStyle="1" w:styleId="xl149">
    <w:name w:val="xl149"/>
    <w:basedOn w:val="Normal"/>
    <w:rsid w:val="00D27D00"/>
    <w:pPr>
      <w:pBdr>
        <w:top w:val="single" w:sz="4" w:space="0" w:color="auto"/>
        <w:left w:val="single" w:sz="8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50">
    <w:name w:val="xl150"/>
    <w:basedOn w:val="Normal"/>
    <w:rsid w:val="00D27D00"/>
    <w:pPr>
      <w:pBdr>
        <w:top w:val="single" w:sz="4" w:space="0" w:color="auto"/>
        <w:left w:val="single" w:sz="4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151">
    <w:name w:val="xl151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/>
    </w:pPr>
    <w:rPr>
      <w:b/>
      <w:bCs/>
      <w:color w:val="FF0000"/>
      <w:sz w:val="24"/>
      <w:szCs w:val="24"/>
      <w:lang w:val="en-IN" w:eastAsia="en-IN"/>
    </w:rPr>
  </w:style>
  <w:style w:type="paragraph" w:customStyle="1" w:styleId="xl152">
    <w:name w:val="xl152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hd w:val="clear" w:color="000000" w:fill="B8CCE4"/>
      <w:spacing w:before="100" w:beforeAutospacing="1" w:after="100" w:afterAutospacing="1"/>
      <w:textAlignment w:val="center"/>
    </w:pPr>
    <w:rPr>
      <w:b/>
      <w:bCs/>
      <w:sz w:val="24"/>
      <w:szCs w:val="24"/>
      <w:lang w:val="en-IN" w:eastAsia="en-IN"/>
    </w:rPr>
  </w:style>
  <w:style w:type="paragraph" w:customStyle="1" w:styleId="xl153">
    <w:name w:val="xl153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hd w:val="clear" w:color="000000" w:fill="B8CCE4"/>
      <w:spacing w:before="100" w:beforeAutospacing="1" w:after="100" w:afterAutospacing="1"/>
    </w:pPr>
    <w:rPr>
      <w:b/>
      <w:bCs/>
      <w:sz w:val="24"/>
      <w:szCs w:val="24"/>
      <w:lang w:val="en-IN" w:eastAsia="en-IN"/>
    </w:rPr>
  </w:style>
  <w:style w:type="paragraph" w:customStyle="1" w:styleId="xl154">
    <w:name w:val="xl154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hd w:val="clear" w:color="000000" w:fill="B8CCE4"/>
      <w:spacing w:before="100" w:beforeAutospacing="1" w:after="100" w:afterAutospacing="1"/>
    </w:pPr>
    <w:rPr>
      <w:b/>
      <w:bCs/>
      <w:sz w:val="24"/>
      <w:szCs w:val="24"/>
      <w:lang w:val="en-IN" w:eastAsia="en-IN"/>
    </w:rPr>
  </w:style>
  <w:style w:type="paragraph" w:customStyle="1" w:styleId="xl155">
    <w:name w:val="xl155"/>
    <w:basedOn w:val="Normal"/>
    <w:rsid w:val="00D27D00"/>
    <w:pPr>
      <w:pBdr>
        <w:top w:val="single" w:sz="8" w:space="0" w:color="auto"/>
        <w:left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56">
    <w:name w:val="xl156"/>
    <w:basedOn w:val="Normal"/>
    <w:rsid w:val="00D27D00"/>
    <w:pPr>
      <w:pBdr>
        <w:left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57">
    <w:name w:val="xl157"/>
    <w:basedOn w:val="Normal"/>
    <w:rsid w:val="00D27D00"/>
    <w:pPr>
      <w:pBdr>
        <w:left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58">
    <w:name w:val="xl158"/>
    <w:basedOn w:val="Normal"/>
    <w:rsid w:val="00D27D00"/>
    <w:pPr>
      <w:pBdr>
        <w:top w:val="single" w:sz="8" w:space="0" w:color="auto"/>
        <w:bottom w:val="single" w:sz="8" w:space="0" w:color="auto"/>
      </w:pBdr>
      <w:spacing w:before="100" w:beforeAutospacing="1" w:after="100" w:afterAutospacing="1"/>
      <w:jc w:val="center"/>
    </w:pPr>
    <w:rPr>
      <w:sz w:val="24"/>
      <w:szCs w:val="24"/>
      <w:lang w:val="en-IN" w:eastAsia="en-IN"/>
    </w:rPr>
  </w:style>
  <w:style w:type="paragraph" w:customStyle="1" w:styleId="xl159">
    <w:name w:val="xl159"/>
    <w:basedOn w:val="Normal"/>
    <w:rsid w:val="00D27D00"/>
    <w:pPr>
      <w:pBdr>
        <w:top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  <w:jc w:val="center"/>
    </w:pPr>
    <w:rPr>
      <w:sz w:val="24"/>
      <w:szCs w:val="24"/>
      <w:lang w:val="en-IN" w:eastAsia="en-IN"/>
    </w:rPr>
  </w:style>
  <w:style w:type="paragraph" w:customStyle="1" w:styleId="xl160">
    <w:name w:val="xl160"/>
    <w:basedOn w:val="Normal"/>
    <w:rsid w:val="00D27D00"/>
    <w:pPr>
      <w:pBdr>
        <w:top w:val="single" w:sz="8" w:space="0" w:color="auto"/>
        <w:left w:val="single" w:sz="8" w:space="0" w:color="auto"/>
        <w:bottom w:val="single" w:sz="8" w:space="0" w:color="auto"/>
      </w:pBdr>
      <w:spacing w:before="100" w:beforeAutospacing="1" w:after="100" w:afterAutospacing="1"/>
      <w:jc w:val="center"/>
    </w:pPr>
    <w:rPr>
      <w:b/>
      <w:bCs/>
      <w:sz w:val="24"/>
      <w:szCs w:val="24"/>
      <w:lang w:val="en-IN" w:eastAsia="en-IN"/>
    </w:rPr>
  </w:style>
  <w:style w:type="paragraph" w:customStyle="1" w:styleId="xl161">
    <w:name w:val="xl161"/>
    <w:basedOn w:val="Normal"/>
    <w:rsid w:val="00D27D00"/>
    <w:pPr>
      <w:pBdr>
        <w:top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62">
    <w:name w:val="xl162"/>
    <w:basedOn w:val="Normal"/>
    <w:rsid w:val="00D27D00"/>
    <w:pPr>
      <w:pBdr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63">
    <w:name w:val="xl163"/>
    <w:basedOn w:val="Normal"/>
    <w:rsid w:val="00D27D00"/>
    <w:pPr>
      <w:pBdr>
        <w:bottom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64">
    <w:name w:val="xl164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165">
    <w:name w:val="xl165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166">
    <w:name w:val="xl166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167">
    <w:name w:val="xl167"/>
    <w:basedOn w:val="Normal"/>
    <w:rsid w:val="00D27D00"/>
    <w:pPr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168">
    <w:name w:val="xl168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69">
    <w:name w:val="xl169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70">
    <w:name w:val="xl170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71">
    <w:name w:val="xl171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72">
    <w:name w:val="xl172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73">
    <w:name w:val="xl173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74">
    <w:name w:val="xl174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75">
    <w:name w:val="xl175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76">
    <w:name w:val="xl176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77">
    <w:name w:val="xl177"/>
    <w:basedOn w:val="Normal"/>
    <w:rsid w:val="00D27D00"/>
    <w:pPr>
      <w:pBdr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78">
    <w:name w:val="xl178"/>
    <w:basedOn w:val="Normal"/>
    <w:rsid w:val="00D27D00"/>
    <w:pPr>
      <w:pBdr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79">
    <w:name w:val="xl179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80">
    <w:name w:val="xl180"/>
    <w:basedOn w:val="Normal"/>
    <w:rsid w:val="00D27D00"/>
    <w:pPr>
      <w:pBdr>
        <w:top w:val="single" w:sz="4" w:space="0" w:color="auto"/>
        <w:left w:val="single" w:sz="4" w:space="0" w:color="auto"/>
        <w:right w:val="single" w:sz="4" w:space="0" w:color="auto"/>
      </w:pBdr>
      <w:shd w:val="clear" w:color="000000" w:fill="B8CCE4"/>
      <w:spacing w:before="100" w:beforeAutospacing="1" w:after="100" w:afterAutospacing="1"/>
    </w:pPr>
    <w:rPr>
      <w:b/>
      <w:bCs/>
      <w:sz w:val="24"/>
      <w:szCs w:val="24"/>
      <w:lang w:val="en-IN" w:eastAsia="en-IN"/>
    </w:rPr>
  </w:style>
  <w:style w:type="paragraph" w:customStyle="1" w:styleId="xl181">
    <w:name w:val="xl181"/>
    <w:basedOn w:val="Normal"/>
    <w:rsid w:val="00D27D00"/>
    <w:pPr>
      <w:pBdr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82">
    <w:name w:val="xl182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83">
    <w:name w:val="xl183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8" w:space="0" w:color="auto"/>
      </w:pBdr>
      <w:shd w:val="clear" w:color="000000" w:fill="FFFFFF"/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84">
    <w:name w:val="xl184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8" w:space="0" w:color="auto"/>
      </w:pBdr>
      <w:shd w:val="clear" w:color="000000" w:fill="FFFFFF"/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85">
    <w:name w:val="xl185"/>
    <w:basedOn w:val="Normal"/>
    <w:rsid w:val="00D27D00"/>
    <w:pPr>
      <w:pBdr>
        <w:left w:val="single" w:sz="4" w:space="0" w:color="auto"/>
        <w:right w:val="single" w:sz="4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86">
    <w:name w:val="xl186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</w:pPr>
    <w:rPr>
      <w:b/>
      <w:bCs/>
      <w:sz w:val="24"/>
      <w:szCs w:val="24"/>
      <w:lang w:val="en-IN" w:eastAsia="en-IN"/>
    </w:rPr>
  </w:style>
  <w:style w:type="paragraph" w:customStyle="1" w:styleId="xl187">
    <w:name w:val="xl187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hd w:val="clear" w:color="000000" w:fill="FFFFFF"/>
      <w:spacing w:before="100" w:beforeAutospacing="1" w:after="100" w:afterAutospacing="1"/>
    </w:pPr>
    <w:rPr>
      <w:b/>
      <w:bCs/>
      <w:sz w:val="24"/>
      <w:szCs w:val="24"/>
      <w:lang w:val="en-IN" w:eastAsia="en-IN"/>
    </w:rPr>
  </w:style>
  <w:style w:type="paragraph" w:customStyle="1" w:styleId="xl188">
    <w:name w:val="xl188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</w:pPr>
    <w:rPr>
      <w:b/>
      <w:bCs/>
      <w:sz w:val="24"/>
      <w:szCs w:val="24"/>
      <w:lang w:val="en-IN" w:eastAsia="en-IN"/>
    </w:rPr>
  </w:style>
  <w:style w:type="paragraph" w:customStyle="1" w:styleId="xl189">
    <w:name w:val="xl189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90">
    <w:name w:val="xl190"/>
    <w:basedOn w:val="Normal"/>
    <w:rsid w:val="00D27D00"/>
    <w:pPr>
      <w:pBdr>
        <w:top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91">
    <w:name w:val="xl191"/>
    <w:basedOn w:val="Normal"/>
    <w:rsid w:val="00D27D00"/>
    <w:pPr>
      <w:pBdr>
        <w:top w:val="single" w:sz="8" w:space="0" w:color="auto"/>
        <w:left w:val="single" w:sz="4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92">
    <w:name w:val="xl192"/>
    <w:basedOn w:val="Normal"/>
    <w:rsid w:val="00D27D00"/>
    <w:pPr>
      <w:pBdr>
        <w:top w:val="single" w:sz="8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193">
    <w:name w:val="xl193"/>
    <w:basedOn w:val="Normal"/>
    <w:rsid w:val="00D27D00"/>
    <w:pPr>
      <w:pBdr>
        <w:top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194">
    <w:name w:val="xl194"/>
    <w:basedOn w:val="Normal"/>
    <w:rsid w:val="00D27D00"/>
    <w:pPr>
      <w:pBdr>
        <w:top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b/>
      <w:bCs/>
      <w:sz w:val="24"/>
      <w:szCs w:val="24"/>
      <w:lang w:val="en-IN" w:eastAsia="en-IN"/>
    </w:rPr>
  </w:style>
  <w:style w:type="paragraph" w:customStyle="1" w:styleId="xl195">
    <w:name w:val="xl195"/>
    <w:basedOn w:val="Normal"/>
    <w:rsid w:val="00D27D00"/>
    <w:pPr>
      <w:pBdr>
        <w:top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196">
    <w:name w:val="xl196"/>
    <w:basedOn w:val="Normal"/>
    <w:rsid w:val="00D27D00"/>
    <w:pPr>
      <w:pBdr>
        <w:left w:val="single" w:sz="4" w:space="0" w:color="auto"/>
        <w:bottom w:val="single" w:sz="4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97">
    <w:name w:val="xl197"/>
    <w:basedOn w:val="Normal"/>
    <w:rsid w:val="00D27D00"/>
    <w:pPr>
      <w:pBdr>
        <w:left w:val="single" w:sz="4" w:space="0" w:color="auto"/>
        <w:bottom w:val="single" w:sz="4" w:space="0" w:color="auto"/>
      </w:pBdr>
      <w:shd w:val="clear" w:color="000000" w:fill="FFFFFF"/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198">
    <w:name w:val="xl198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</w:pBdr>
      <w:spacing w:before="100" w:beforeAutospacing="1" w:after="100" w:afterAutospacing="1"/>
    </w:pPr>
    <w:rPr>
      <w:b/>
      <w:bCs/>
      <w:sz w:val="24"/>
      <w:szCs w:val="24"/>
      <w:lang w:val="en-IN" w:eastAsia="en-IN"/>
    </w:rPr>
  </w:style>
  <w:style w:type="paragraph" w:customStyle="1" w:styleId="xl199">
    <w:name w:val="xl199"/>
    <w:basedOn w:val="Normal"/>
    <w:rsid w:val="00D27D00"/>
    <w:pPr>
      <w:pBdr>
        <w:bottom w:val="single" w:sz="8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200">
    <w:name w:val="xl200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rFonts w:ascii="Calibri Light" w:hAnsi="Calibri Light"/>
      <w:sz w:val="24"/>
      <w:szCs w:val="24"/>
      <w:lang w:val="en-IN" w:eastAsia="en-IN"/>
    </w:rPr>
  </w:style>
  <w:style w:type="paragraph" w:customStyle="1" w:styleId="xl201">
    <w:name w:val="xl201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rFonts w:ascii="Calibri Light" w:hAnsi="Calibri Light"/>
      <w:sz w:val="24"/>
      <w:szCs w:val="24"/>
      <w:lang w:val="en-IN" w:eastAsia="en-IN"/>
    </w:rPr>
  </w:style>
  <w:style w:type="paragraph" w:customStyle="1" w:styleId="xl202">
    <w:name w:val="xl202"/>
    <w:basedOn w:val="Normal"/>
    <w:rsid w:val="00D27D00"/>
    <w:pP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203">
    <w:name w:val="xl203"/>
    <w:basedOn w:val="Normal"/>
    <w:rsid w:val="00D27D00"/>
    <w:pPr>
      <w:pBdr>
        <w:bottom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204">
    <w:name w:val="xl204"/>
    <w:basedOn w:val="Normal"/>
    <w:rsid w:val="00D27D00"/>
    <w:pPr>
      <w:pBdr>
        <w:top w:val="single" w:sz="4" w:space="0" w:color="auto"/>
        <w:left w:val="single" w:sz="4" w:space="0" w:color="auto"/>
      </w:pBdr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205">
    <w:name w:val="xl205"/>
    <w:basedOn w:val="Normal"/>
    <w:rsid w:val="00D27D00"/>
    <w:pPr>
      <w:pBdr>
        <w:left w:val="single" w:sz="4" w:space="0" w:color="auto"/>
        <w:bottom w:val="single" w:sz="4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206">
    <w:name w:val="xl206"/>
    <w:basedOn w:val="Normal"/>
    <w:rsid w:val="00D27D00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207">
    <w:name w:val="xl207"/>
    <w:basedOn w:val="Normal"/>
    <w:rsid w:val="00D27D00"/>
    <w:pPr>
      <w:pBdr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208">
    <w:name w:val="xl208"/>
    <w:basedOn w:val="Normal"/>
    <w:rsid w:val="00D27D00"/>
    <w:pPr>
      <w:pBdr>
        <w:top w:val="single" w:sz="8" w:space="0" w:color="auto"/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209">
    <w:name w:val="xl209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210">
    <w:name w:val="xl210"/>
    <w:basedOn w:val="Normal"/>
    <w:rsid w:val="00D27D00"/>
    <w:pPr>
      <w:pBdr>
        <w:top w:val="single" w:sz="8" w:space="0" w:color="auto"/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211">
    <w:name w:val="xl211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hd w:val="clear" w:color="000000" w:fill="FFFFFF"/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212">
    <w:name w:val="xl212"/>
    <w:basedOn w:val="Normal"/>
    <w:rsid w:val="00D27D00"/>
    <w:pPr>
      <w:pBdr>
        <w:top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213">
    <w:name w:val="xl213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color w:val="FF0000"/>
      <w:sz w:val="24"/>
      <w:szCs w:val="24"/>
      <w:lang w:val="en-IN" w:eastAsia="en-IN"/>
    </w:rPr>
  </w:style>
  <w:style w:type="paragraph" w:customStyle="1" w:styleId="xl214">
    <w:name w:val="xl214"/>
    <w:basedOn w:val="Normal"/>
    <w:rsid w:val="00D27D00"/>
    <w:pPr>
      <w:pBdr>
        <w:top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215">
    <w:name w:val="xl215"/>
    <w:basedOn w:val="Normal"/>
    <w:rsid w:val="00D27D00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b/>
      <w:bCs/>
      <w:sz w:val="24"/>
      <w:szCs w:val="24"/>
      <w:lang w:val="en-IN" w:eastAsia="en-IN"/>
    </w:rPr>
  </w:style>
  <w:style w:type="paragraph" w:customStyle="1" w:styleId="xl216">
    <w:name w:val="xl216"/>
    <w:basedOn w:val="Normal"/>
    <w:rsid w:val="00D27D00"/>
    <w:pPr>
      <w:pBdr>
        <w:top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b/>
      <w:bCs/>
      <w:sz w:val="24"/>
      <w:szCs w:val="24"/>
      <w:lang w:val="en-IN" w:eastAsia="en-IN"/>
    </w:rPr>
  </w:style>
  <w:style w:type="character" w:styleId="FollowedHyperlink">
    <w:name w:val="FollowedHyperlink"/>
    <w:basedOn w:val="DefaultParagraphFont"/>
    <w:uiPriority w:val="99"/>
    <w:semiHidden/>
    <w:unhideWhenUsed/>
    <w:rsid w:val="006668B1"/>
    <w:rPr>
      <w:color w:val="800080"/>
      <w:u w:val="single"/>
    </w:rPr>
  </w:style>
  <w:style w:type="paragraph" w:customStyle="1" w:styleId="xl63">
    <w:name w:val="xl63"/>
    <w:basedOn w:val="Normal"/>
    <w:rsid w:val="006668B1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64">
    <w:name w:val="xl64"/>
    <w:basedOn w:val="Normal"/>
    <w:rsid w:val="006668B1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lang w:val="en-IN" w:eastAsia="en-IN"/>
    </w:rPr>
  </w:style>
  <w:style w:type="paragraph" w:customStyle="1" w:styleId="xl65">
    <w:name w:val="xl65"/>
    <w:basedOn w:val="Normal"/>
    <w:rsid w:val="006668B1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color w:val="000000"/>
      <w:sz w:val="24"/>
      <w:szCs w:val="24"/>
      <w:lang w:val="en-IN" w:eastAsia="en-IN"/>
    </w:rPr>
  </w:style>
  <w:style w:type="paragraph" w:customStyle="1" w:styleId="xl66">
    <w:name w:val="xl66"/>
    <w:basedOn w:val="Normal"/>
    <w:rsid w:val="006668B1"/>
    <w:pPr>
      <w:pBdr>
        <w:top w:val="single" w:sz="8" w:space="0" w:color="auto"/>
        <w:left w:val="single" w:sz="8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character" w:styleId="CommentReference">
    <w:name w:val="annotation reference"/>
    <w:basedOn w:val="DefaultParagraphFont"/>
    <w:uiPriority w:val="99"/>
    <w:semiHidden/>
    <w:unhideWhenUsed/>
    <w:rsid w:val="00095259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095259"/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095259"/>
    <w:rPr>
      <w:rFonts w:ascii="Times New Roman" w:eastAsia="Times New Roman" w:hAnsi="Times New Roman" w:cs="Times New Roman"/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095259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095259"/>
    <w:rPr>
      <w:rFonts w:ascii="Times New Roman" w:eastAsia="Times New Roman" w:hAnsi="Times New Roman" w:cs="Times New Roman"/>
      <w:b/>
      <w:bCs/>
      <w:sz w:val="20"/>
      <w:szCs w:val="20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uiPriority="0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602154"/>
    <w:rPr>
      <w:rFonts w:ascii="Times New Roman" w:eastAsia="Times New Roman" w:hAnsi="Times New Roman" w:cs="Times New Roman"/>
      <w:sz w:val="20"/>
      <w:szCs w:val="20"/>
    </w:rPr>
  </w:style>
  <w:style w:type="paragraph" w:styleId="Heading1">
    <w:name w:val="heading 1"/>
    <w:basedOn w:val="Normal"/>
    <w:next w:val="Normal"/>
    <w:link w:val="Heading1Char"/>
    <w:uiPriority w:val="9"/>
    <w:qFormat/>
    <w:rsid w:val="00602154"/>
    <w:pPr>
      <w:keepNext/>
      <w:spacing w:after="60"/>
      <w:outlineLvl w:val="0"/>
    </w:pPr>
    <w:rPr>
      <w:rFonts w:eastAsiaTheme="majorEastAsia" w:cstheme="majorBidi"/>
      <w:b/>
      <w:bCs/>
      <w:kern w:val="32"/>
      <w:sz w:val="28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02154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602154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02154"/>
    <w:rPr>
      <w:rFonts w:ascii="Times New Roman" w:eastAsiaTheme="majorEastAsia" w:hAnsi="Times New Roman" w:cstheme="majorBidi"/>
      <w:b/>
      <w:bCs/>
      <w:kern w:val="32"/>
      <w:sz w:val="28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602154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602154"/>
    <w:rPr>
      <w:rFonts w:asciiTheme="majorHAnsi" w:eastAsiaTheme="majorEastAsia" w:hAnsiTheme="majorHAnsi" w:cstheme="majorBidi"/>
      <w:b/>
      <w:bCs/>
      <w:color w:val="4F81BD" w:themeColor="accent1"/>
      <w:sz w:val="20"/>
      <w:szCs w:val="20"/>
    </w:rPr>
  </w:style>
  <w:style w:type="paragraph" w:styleId="Header">
    <w:name w:val="header"/>
    <w:basedOn w:val="Normal"/>
    <w:link w:val="HeaderChar"/>
    <w:unhideWhenUsed/>
    <w:rsid w:val="00602154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rsid w:val="00602154"/>
    <w:rPr>
      <w:rFonts w:ascii="Times New Roman" w:eastAsia="Times New Roman" w:hAnsi="Times New Roman" w:cs="Times New Roman"/>
      <w:sz w:val="20"/>
      <w:szCs w:val="20"/>
    </w:rPr>
  </w:style>
  <w:style w:type="paragraph" w:styleId="Footer">
    <w:name w:val="footer"/>
    <w:basedOn w:val="Normal"/>
    <w:link w:val="FooterChar"/>
    <w:uiPriority w:val="99"/>
    <w:unhideWhenUsed/>
    <w:rsid w:val="00602154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602154"/>
    <w:rPr>
      <w:rFonts w:ascii="Times New Roman" w:eastAsia="Times New Roman" w:hAnsi="Times New Roman" w:cs="Times New Roman"/>
      <w:sz w:val="20"/>
      <w:szCs w:val="20"/>
    </w:rPr>
  </w:style>
  <w:style w:type="paragraph" w:styleId="Title">
    <w:name w:val="Title"/>
    <w:basedOn w:val="Normal"/>
    <w:next w:val="Normal"/>
    <w:link w:val="TitleChar"/>
    <w:uiPriority w:val="10"/>
    <w:qFormat/>
    <w:rsid w:val="00602154"/>
    <w:pPr>
      <w:spacing w:after="60" w:line="360" w:lineRule="auto"/>
      <w:outlineLvl w:val="0"/>
    </w:pPr>
    <w:rPr>
      <w:rFonts w:eastAsiaTheme="majorEastAsia" w:cstheme="majorBidi"/>
      <w:b/>
      <w:bCs/>
      <w:kern w:val="28"/>
      <w:sz w:val="28"/>
      <w:szCs w:val="32"/>
    </w:rPr>
  </w:style>
  <w:style w:type="character" w:customStyle="1" w:styleId="TitleChar">
    <w:name w:val="Title Char"/>
    <w:basedOn w:val="DefaultParagraphFont"/>
    <w:link w:val="Title"/>
    <w:uiPriority w:val="10"/>
    <w:rsid w:val="00602154"/>
    <w:rPr>
      <w:rFonts w:ascii="Times New Roman" w:eastAsiaTheme="majorEastAsia" w:hAnsi="Times New Roman" w:cstheme="majorBidi"/>
      <w:b/>
      <w:bCs/>
      <w:kern w:val="28"/>
      <w:sz w:val="28"/>
      <w:szCs w:val="32"/>
    </w:rPr>
  </w:style>
  <w:style w:type="character" w:styleId="Hyperlink">
    <w:name w:val="Hyperlink"/>
    <w:uiPriority w:val="99"/>
    <w:rsid w:val="00602154"/>
    <w:rPr>
      <w:color w:val="0000FF"/>
      <w:u w:val="single"/>
    </w:rPr>
  </w:style>
  <w:style w:type="paragraph" w:styleId="TOC1">
    <w:name w:val="toc 1"/>
    <w:basedOn w:val="Normal"/>
    <w:next w:val="Normal"/>
    <w:autoRedefine/>
    <w:uiPriority w:val="39"/>
    <w:rsid w:val="003257A4"/>
    <w:pPr>
      <w:tabs>
        <w:tab w:val="left" w:pos="660"/>
        <w:tab w:val="right" w:leader="dot" w:pos="9053"/>
      </w:tabs>
      <w:spacing w:after="200" w:line="276" w:lineRule="auto"/>
    </w:pPr>
    <w:rPr>
      <w:sz w:val="24"/>
    </w:rPr>
  </w:style>
  <w:style w:type="paragraph" w:styleId="ListParagraph">
    <w:name w:val="List Paragraph"/>
    <w:basedOn w:val="Normal"/>
    <w:uiPriority w:val="34"/>
    <w:qFormat/>
    <w:rsid w:val="00602154"/>
    <w:pPr>
      <w:spacing w:after="200" w:line="276" w:lineRule="auto"/>
      <w:ind w:left="720"/>
      <w:contextualSpacing/>
    </w:pPr>
    <w:rPr>
      <w:rFonts w:ascii="Calibri" w:eastAsia="Calibri" w:hAnsi="Calibri"/>
      <w:sz w:val="22"/>
      <w:szCs w:val="22"/>
      <w:lang w:val="en-IN"/>
    </w:rPr>
  </w:style>
  <w:style w:type="paragraph" w:styleId="TOCHeading">
    <w:name w:val="TOC Heading"/>
    <w:basedOn w:val="Heading1"/>
    <w:next w:val="Normal"/>
    <w:uiPriority w:val="39"/>
    <w:unhideWhenUsed/>
    <w:qFormat/>
    <w:rsid w:val="00602154"/>
    <w:pPr>
      <w:keepLines/>
      <w:spacing w:before="480" w:after="0" w:line="276" w:lineRule="auto"/>
      <w:outlineLvl w:val="9"/>
    </w:pPr>
    <w:rPr>
      <w:rFonts w:asciiTheme="majorHAnsi" w:hAnsiTheme="majorHAnsi"/>
      <w:color w:val="365F91" w:themeColor="accent1" w:themeShade="BF"/>
      <w:kern w:val="0"/>
      <w:szCs w:val="28"/>
      <w:lang w:eastAsia="ja-JP"/>
    </w:rPr>
  </w:style>
  <w:style w:type="paragraph" w:styleId="NoSpacing">
    <w:name w:val="No Spacing"/>
    <w:link w:val="NoSpacingChar"/>
    <w:uiPriority w:val="1"/>
    <w:qFormat/>
    <w:rsid w:val="00602154"/>
    <w:rPr>
      <w:rFonts w:eastAsiaTheme="minorEastAsia"/>
      <w:lang w:eastAsia="ja-JP"/>
    </w:rPr>
  </w:style>
  <w:style w:type="character" w:customStyle="1" w:styleId="NoSpacingChar">
    <w:name w:val="No Spacing Char"/>
    <w:basedOn w:val="DefaultParagraphFont"/>
    <w:link w:val="NoSpacing"/>
    <w:uiPriority w:val="1"/>
    <w:rsid w:val="00602154"/>
    <w:rPr>
      <w:rFonts w:eastAsiaTheme="minorEastAsia"/>
      <w:lang w:eastAsia="ja-JP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02154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02154"/>
    <w:rPr>
      <w:rFonts w:ascii="Tahoma" w:eastAsia="Times New Roman" w:hAnsi="Tahoma" w:cs="Tahoma"/>
      <w:sz w:val="16"/>
      <w:szCs w:val="16"/>
    </w:rPr>
  </w:style>
  <w:style w:type="paragraph" w:styleId="TOC2">
    <w:name w:val="toc 2"/>
    <w:basedOn w:val="Normal"/>
    <w:next w:val="Normal"/>
    <w:autoRedefine/>
    <w:uiPriority w:val="39"/>
    <w:unhideWhenUsed/>
    <w:rsid w:val="00602154"/>
    <w:pPr>
      <w:spacing w:after="100"/>
      <w:ind w:left="200"/>
    </w:pPr>
  </w:style>
  <w:style w:type="paragraph" w:styleId="TOC3">
    <w:name w:val="toc 3"/>
    <w:basedOn w:val="Normal"/>
    <w:next w:val="Normal"/>
    <w:autoRedefine/>
    <w:uiPriority w:val="39"/>
    <w:unhideWhenUsed/>
    <w:rsid w:val="00602154"/>
    <w:pPr>
      <w:spacing w:after="100"/>
      <w:ind w:left="400"/>
    </w:pPr>
  </w:style>
  <w:style w:type="table" w:styleId="TableGrid">
    <w:name w:val="Table Grid"/>
    <w:basedOn w:val="TableNormal"/>
    <w:uiPriority w:val="59"/>
    <w:rsid w:val="00B4241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xl67">
    <w:name w:val="xl67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68">
    <w:name w:val="xl68"/>
    <w:basedOn w:val="Normal"/>
    <w:rsid w:val="00D27D00"/>
    <w:pP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69">
    <w:name w:val="xl69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70">
    <w:name w:val="xl70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71">
    <w:name w:val="xl71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72">
    <w:name w:val="xl72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73">
    <w:name w:val="xl73"/>
    <w:basedOn w:val="Normal"/>
    <w:rsid w:val="00D27D00"/>
    <w:pPr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74">
    <w:name w:val="xl74"/>
    <w:basedOn w:val="Normal"/>
    <w:rsid w:val="00D27D00"/>
    <w:pPr>
      <w:pBdr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75">
    <w:name w:val="xl75"/>
    <w:basedOn w:val="Normal"/>
    <w:rsid w:val="00D27D00"/>
    <w:pPr>
      <w:pBdr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76">
    <w:name w:val="xl76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77">
    <w:name w:val="xl77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78">
    <w:name w:val="xl78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79">
    <w:name w:val="xl79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80">
    <w:name w:val="xl80"/>
    <w:basedOn w:val="Normal"/>
    <w:rsid w:val="00D27D00"/>
    <w:pPr>
      <w:pBdr>
        <w:left w:val="single" w:sz="4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81">
    <w:name w:val="xl81"/>
    <w:basedOn w:val="Normal"/>
    <w:rsid w:val="00D27D00"/>
    <w:pPr>
      <w:pBdr>
        <w:bottom w:val="single" w:sz="8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82">
    <w:name w:val="xl82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83">
    <w:name w:val="xl83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84">
    <w:name w:val="xl84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85">
    <w:name w:val="xl85"/>
    <w:basedOn w:val="Normal"/>
    <w:rsid w:val="00D27D00"/>
    <w:pPr>
      <w:pBdr>
        <w:top w:val="single" w:sz="4" w:space="0" w:color="auto"/>
        <w:left w:val="single" w:sz="4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86">
    <w:name w:val="xl86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87">
    <w:name w:val="xl87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88">
    <w:name w:val="xl88"/>
    <w:basedOn w:val="Normal"/>
    <w:rsid w:val="00D27D00"/>
    <w:pPr>
      <w:pBdr>
        <w:top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89">
    <w:name w:val="xl89"/>
    <w:basedOn w:val="Normal"/>
    <w:rsid w:val="00D27D00"/>
    <w:pP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90">
    <w:name w:val="xl90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91">
    <w:name w:val="xl91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b/>
      <w:bCs/>
      <w:sz w:val="24"/>
      <w:szCs w:val="24"/>
      <w:lang w:val="en-IN" w:eastAsia="en-IN"/>
    </w:rPr>
  </w:style>
  <w:style w:type="paragraph" w:customStyle="1" w:styleId="xl92">
    <w:name w:val="xl92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93">
    <w:name w:val="xl93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94">
    <w:name w:val="xl94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95">
    <w:name w:val="xl95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96">
    <w:name w:val="xl96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97">
    <w:name w:val="xl97"/>
    <w:basedOn w:val="Normal"/>
    <w:rsid w:val="00D27D00"/>
    <w:pPr>
      <w:pBdr>
        <w:top w:val="single" w:sz="8" w:space="0" w:color="auto"/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98">
    <w:name w:val="xl98"/>
    <w:basedOn w:val="Normal"/>
    <w:rsid w:val="00D27D00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99">
    <w:name w:val="xl99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00">
    <w:name w:val="xl100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01">
    <w:name w:val="xl101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rFonts w:ascii="Calibri Light" w:hAnsi="Calibri Light"/>
      <w:sz w:val="24"/>
      <w:szCs w:val="24"/>
      <w:lang w:val="en-IN" w:eastAsia="en-IN"/>
    </w:rPr>
  </w:style>
  <w:style w:type="paragraph" w:customStyle="1" w:styleId="xl102">
    <w:name w:val="xl102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03">
    <w:name w:val="xl103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04">
    <w:name w:val="xl104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05">
    <w:name w:val="xl105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rFonts w:ascii="Calibri Light" w:hAnsi="Calibri Light"/>
      <w:sz w:val="24"/>
      <w:szCs w:val="24"/>
      <w:lang w:val="en-IN" w:eastAsia="en-IN"/>
    </w:rPr>
  </w:style>
  <w:style w:type="paragraph" w:customStyle="1" w:styleId="xl106">
    <w:name w:val="xl106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07">
    <w:name w:val="xl107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08">
    <w:name w:val="xl108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09">
    <w:name w:val="xl109"/>
    <w:basedOn w:val="Normal"/>
    <w:rsid w:val="00D27D00"/>
    <w:pP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10">
    <w:name w:val="xl110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11">
    <w:name w:val="xl111"/>
    <w:basedOn w:val="Normal"/>
    <w:rsid w:val="00D27D00"/>
    <w:pPr>
      <w:pBdr>
        <w:top w:val="single" w:sz="4" w:space="0" w:color="auto"/>
        <w:left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12">
    <w:name w:val="xl112"/>
    <w:basedOn w:val="Normal"/>
    <w:rsid w:val="00D27D00"/>
    <w:pPr>
      <w:pBdr>
        <w:top w:val="single" w:sz="4" w:space="0" w:color="auto"/>
        <w:left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rFonts w:ascii="Calibri Light" w:hAnsi="Calibri Light"/>
      <w:sz w:val="24"/>
      <w:szCs w:val="24"/>
      <w:lang w:val="en-IN" w:eastAsia="en-IN"/>
    </w:rPr>
  </w:style>
  <w:style w:type="paragraph" w:customStyle="1" w:styleId="xl113">
    <w:name w:val="xl113"/>
    <w:basedOn w:val="Normal"/>
    <w:rsid w:val="00D27D00"/>
    <w:pPr>
      <w:pBdr>
        <w:top w:val="single" w:sz="4" w:space="0" w:color="auto"/>
        <w:left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14">
    <w:name w:val="xl114"/>
    <w:basedOn w:val="Normal"/>
    <w:rsid w:val="00D27D00"/>
    <w:pPr>
      <w:pBdr>
        <w:top w:val="single" w:sz="4" w:space="0" w:color="auto"/>
        <w:left w:val="single" w:sz="4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15">
    <w:name w:val="xl115"/>
    <w:basedOn w:val="Normal"/>
    <w:rsid w:val="00D27D00"/>
    <w:pP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16">
    <w:name w:val="xl116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8" w:space="0" w:color="auto"/>
      </w:pBdr>
      <w:shd w:val="clear" w:color="000000" w:fill="CCC0DA"/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17">
    <w:name w:val="xl117"/>
    <w:basedOn w:val="Normal"/>
    <w:rsid w:val="00D27D00"/>
    <w:pPr>
      <w:pBdr>
        <w:bottom w:val="single" w:sz="8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18">
    <w:name w:val="xl118"/>
    <w:basedOn w:val="Normal"/>
    <w:rsid w:val="00D27D00"/>
    <w:pPr>
      <w:pBdr>
        <w:right w:val="single" w:sz="8" w:space="0" w:color="auto"/>
      </w:pBdr>
      <w:spacing w:before="100" w:beforeAutospacing="1" w:after="100" w:afterAutospacing="1"/>
    </w:pPr>
    <w:rPr>
      <w:b/>
      <w:bCs/>
      <w:color w:val="FF0000"/>
      <w:sz w:val="24"/>
      <w:szCs w:val="24"/>
      <w:lang w:val="en-IN" w:eastAsia="en-IN"/>
    </w:rPr>
  </w:style>
  <w:style w:type="paragraph" w:customStyle="1" w:styleId="xl119">
    <w:name w:val="xl119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20">
    <w:name w:val="xl120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21">
    <w:name w:val="xl121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22">
    <w:name w:val="xl122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23">
    <w:name w:val="xl123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24">
    <w:name w:val="xl124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125">
    <w:name w:val="xl125"/>
    <w:basedOn w:val="Normal"/>
    <w:rsid w:val="00D27D00"/>
    <w:pPr>
      <w:pBdr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126">
    <w:name w:val="xl126"/>
    <w:basedOn w:val="Normal"/>
    <w:rsid w:val="00D27D00"/>
    <w:pPr>
      <w:pBdr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27">
    <w:name w:val="xl127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28">
    <w:name w:val="xl128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29">
    <w:name w:val="xl129"/>
    <w:basedOn w:val="Normal"/>
    <w:rsid w:val="00D27D00"/>
    <w:pPr>
      <w:pBdr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30">
    <w:name w:val="xl130"/>
    <w:basedOn w:val="Normal"/>
    <w:rsid w:val="00D27D00"/>
    <w:pPr>
      <w:pBdr>
        <w:top w:val="single" w:sz="8" w:space="0" w:color="auto"/>
        <w:left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31">
    <w:name w:val="xl131"/>
    <w:basedOn w:val="Normal"/>
    <w:rsid w:val="00D27D00"/>
    <w:pPr>
      <w:pBdr>
        <w:left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32">
    <w:name w:val="xl132"/>
    <w:basedOn w:val="Normal"/>
    <w:rsid w:val="00D27D00"/>
    <w:pPr>
      <w:pBdr>
        <w:left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33">
    <w:name w:val="xl133"/>
    <w:basedOn w:val="Normal"/>
    <w:rsid w:val="00D27D00"/>
    <w:pPr>
      <w:pBdr>
        <w:top w:val="single" w:sz="8" w:space="0" w:color="auto"/>
        <w:left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34">
    <w:name w:val="xl134"/>
    <w:basedOn w:val="Normal"/>
    <w:rsid w:val="00D27D00"/>
    <w:pPr>
      <w:pBdr>
        <w:left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35">
    <w:name w:val="xl135"/>
    <w:basedOn w:val="Normal"/>
    <w:rsid w:val="00D27D00"/>
    <w:pPr>
      <w:pBdr>
        <w:left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36">
    <w:name w:val="xl136"/>
    <w:basedOn w:val="Normal"/>
    <w:rsid w:val="00D27D00"/>
    <w:pPr>
      <w:pBdr>
        <w:top w:val="single" w:sz="8" w:space="0" w:color="auto"/>
        <w:left w:val="single" w:sz="8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37">
    <w:name w:val="xl137"/>
    <w:basedOn w:val="Normal"/>
    <w:rsid w:val="00D27D00"/>
    <w:pPr>
      <w:pBdr>
        <w:left w:val="single" w:sz="8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38">
    <w:name w:val="xl138"/>
    <w:basedOn w:val="Normal"/>
    <w:rsid w:val="00D27D00"/>
    <w:pPr>
      <w:pBdr>
        <w:left w:val="single" w:sz="8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39">
    <w:name w:val="xl139"/>
    <w:basedOn w:val="Normal"/>
    <w:rsid w:val="00D27D00"/>
    <w:pPr>
      <w:pBdr>
        <w:top w:val="single" w:sz="8" w:space="0" w:color="auto"/>
        <w:left w:val="single" w:sz="8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40">
    <w:name w:val="xl140"/>
    <w:basedOn w:val="Normal"/>
    <w:rsid w:val="00D27D00"/>
    <w:pPr>
      <w:pBdr>
        <w:top w:val="single" w:sz="4" w:space="0" w:color="auto"/>
        <w:left w:val="single" w:sz="8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41">
    <w:name w:val="xl141"/>
    <w:basedOn w:val="Normal"/>
    <w:rsid w:val="00D27D00"/>
    <w:pPr>
      <w:pBdr>
        <w:top w:val="single" w:sz="4" w:space="0" w:color="auto"/>
        <w:left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42">
    <w:name w:val="xl142"/>
    <w:basedOn w:val="Normal"/>
    <w:rsid w:val="00D27D00"/>
    <w:pP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43">
    <w:name w:val="xl143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CCC0DA"/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144">
    <w:name w:val="xl144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145">
    <w:name w:val="xl145"/>
    <w:basedOn w:val="Normal"/>
    <w:rsid w:val="00D27D00"/>
    <w:pPr>
      <w:pBdr>
        <w:top w:val="single" w:sz="8" w:space="0" w:color="auto"/>
        <w:left w:val="single" w:sz="8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46">
    <w:name w:val="xl146"/>
    <w:basedOn w:val="Normal"/>
    <w:rsid w:val="00D27D00"/>
    <w:pPr>
      <w:pBdr>
        <w:top w:val="single" w:sz="4" w:space="0" w:color="auto"/>
        <w:left w:val="single" w:sz="8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47">
    <w:name w:val="xl147"/>
    <w:basedOn w:val="Normal"/>
    <w:rsid w:val="00D27D00"/>
    <w:pPr>
      <w:pBdr>
        <w:top w:val="single" w:sz="4" w:space="0" w:color="auto"/>
        <w:left w:val="single" w:sz="8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48">
    <w:name w:val="xl148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B8CCE4"/>
      <w:spacing w:before="100" w:beforeAutospacing="1" w:after="100" w:afterAutospacing="1"/>
    </w:pPr>
    <w:rPr>
      <w:b/>
      <w:bCs/>
      <w:sz w:val="24"/>
      <w:szCs w:val="24"/>
      <w:lang w:val="en-IN" w:eastAsia="en-IN"/>
    </w:rPr>
  </w:style>
  <w:style w:type="paragraph" w:customStyle="1" w:styleId="xl149">
    <w:name w:val="xl149"/>
    <w:basedOn w:val="Normal"/>
    <w:rsid w:val="00D27D00"/>
    <w:pPr>
      <w:pBdr>
        <w:top w:val="single" w:sz="4" w:space="0" w:color="auto"/>
        <w:left w:val="single" w:sz="8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50">
    <w:name w:val="xl150"/>
    <w:basedOn w:val="Normal"/>
    <w:rsid w:val="00D27D00"/>
    <w:pPr>
      <w:pBdr>
        <w:top w:val="single" w:sz="4" w:space="0" w:color="auto"/>
        <w:left w:val="single" w:sz="4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151">
    <w:name w:val="xl151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/>
    </w:pPr>
    <w:rPr>
      <w:b/>
      <w:bCs/>
      <w:color w:val="FF0000"/>
      <w:sz w:val="24"/>
      <w:szCs w:val="24"/>
      <w:lang w:val="en-IN" w:eastAsia="en-IN"/>
    </w:rPr>
  </w:style>
  <w:style w:type="paragraph" w:customStyle="1" w:styleId="xl152">
    <w:name w:val="xl152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hd w:val="clear" w:color="000000" w:fill="B8CCE4"/>
      <w:spacing w:before="100" w:beforeAutospacing="1" w:after="100" w:afterAutospacing="1"/>
      <w:textAlignment w:val="center"/>
    </w:pPr>
    <w:rPr>
      <w:b/>
      <w:bCs/>
      <w:sz w:val="24"/>
      <w:szCs w:val="24"/>
      <w:lang w:val="en-IN" w:eastAsia="en-IN"/>
    </w:rPr>
  </w:style>
  <w:style w:type="paragraph" w:customStyle="1" w:styleId="xl153">
    <w:name w:val="xl153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hd w:val="clear" w:color="000000" w:fill="B8CCE4"/>
      <w:spacing w:before="100" w:beforeAutospacing="1" w:after="100" w:afterAutospacing="1"/>
    </w:pPr>
    <w:rPr>
      <w:b/>
      <w:bCs/>
      <w:sz w:val="24"/>
      <w:szCs w:val="24"/>
      <w:lang w:val="en-IN" w:eastAsia="en-IN"/>
    </w:rPr>
  </w:style>
  <w:style w:type="paragraph" w:customStyle="1" w:styleId="xl154">
    <w:name w:val="xl154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hd w:val="clear" w:color="000000" w:fill="B8CCE4"/>
      <w:spacing w:before="100" w:beforeAutospacing="1" w:after="100" w:afterAutospacing="1"/>
    </w:pPr>
    <w:rPr>
      <w:b/>
      <w:bCs/>
      <w:sz w:val="24"/>
      <w:szCs w:val="24"/>
      <w:lang w:val="en-IN" w:eastAsia="en-IN"/>
    </w:rPr>
  </w:style>
  <w:style w:type="paragraph" w:customStyle="1" w:styleId="xl155">
    <w:name w:val="xl155"/>
    <w:basedOn w:val="Normal"/>
    <w:rsid w:val="00D27D00"/>
    <w:pPr>
      <w:pBdr>
        <w:top w:val="single" w:sz="8" w:space="0" w:color="auto"/>
        <w:left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56">
    <w:name w:val="xl156"/>
    <w:basedOn w:val="Normal"/>
    <w:rsid w:val="00D27D00"/>
    <w:pPr>
      <w:pBdr>
        <w:left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57">
    <w:name w:val="xl157"/>
    <w:basedOn w:val="Normal"/>
    <w:rsid w:val="00D27D00"/>
    <w:pPr>
      <w:pBdr>
        <w:left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58">
    <w:name w:val="xl158"/>
    <w:basedOn w:val="Normal"/>
    <w:rsid w:val="00D27D00"/>
    <w:pPr>
      <w:pBdr>
        <w:top w:val="single" w:sz="8" w:space="0" w:color="auto"/>
        <w:bottom w:val="single" w:sz="8" w:space="0" w:color="auto"/>
      </w:pBdr>
      <w:spacing w:before="100" w:beforeAutospacing="1" w:after="100" w:afterAutospacing="1"/>
      <w:jc w:val="center"/>
    </w:pPr>
    <w:rPr>
      <w:sz w:val="24"/>
      <w:szCs w:val="24"/>
      <w:lang w:val="en-IN" w:eastAsia="en-IN"/>
    </w:rPr>
  </w:style>
  <w:style w:type="paragraph" w:customStyle="1" w:styleId="xl159">
    <w:name w:val="xl159"/>
    <w:basedOn w:val="Normal"/>
    <w:rsid w:val="00D27D00"/>
    <w:pPr>
      <w:pBdr>
        <w:top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  <w:jc w:val="center"/>
    </w:pPr>
    <w:rPr>
      <w:sz w:val="24"/>
      <w:szCs w:val="24"/>
      <w:lang w:val="en-IN" w:eastAsia="en-IN"/>
    </w:rPr>
  </w:style>
  <w:style w:type="paragraph" w:customStyle="1" w:styleId="xl160">
    <w:name w:val="xl160"/>
    <w:basedOn w:val="Normal"/>
    <w:rsid w:val="00D27D00"/>
    <w:pPr>
      <w:pBdr>
        <w:top w:val="single" w:sz="8" w:space="0" w:color="auto"/>
        <w:left w:val="single" w:sz="8" w:space="0" w:color="auto"/>
        <w:bottom w:val="single" w:sz="8" w:space="0" w:color="auto"/>
      </w:pBdr>
      <w:spacing w:before="100" w:beforeAutospacing="1" w:after="100" w:afterAutospacing="1"/>
      <w:jc w:val="center"/>
    </w:pPr>
    <w:rPr>
      <w:b/>
      <w:bCs/>
      <w:sz w:val="24"/>
      <w:szCs w:val="24"/>
      <w:lang w:val="en-IN" w:eastAsia="en-IN"/>
    </w:rPr>
  </w:style>
  <w:style w:type="paragraph" w:customStyle="1" w:styleId="xl161">
    <w:name w:val="xl161"/>
    <w:basedOn w:val="Normal"/>
    <w:rsid w:val="00D27D00"/>
    <w:pPr>
      <w:pBdr>
        <w:top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62">
    <w:name w:val="xl162"/>
    <w:basedOn w:val="Normal"/>
    <w:rsid w:val="00D27D00"/>
    <w:pPr>
      <w:pBdr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63">
    <w:name w:val="xl163"/>
    <w:basedOn w:val="Normal"/>
    <w:rsid w:val="00D27D00"/>
    <w:pPr>
      <w:pBdr>
        <w:bottom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64">
    <w:name w:val="xl164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165">
    <w:name w:val="xl165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166">
    <w:name w:val="xl166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167">
    <w:name w:val="xl167"/>
    <w:basedOn w:val="Normal"/>
    <w:rsid w:val="00D27D00"/>
    <w:pPr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168">
    <w:name w:val="xl168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69">
    <w:name w:val="xl169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70">
    <w:name w:val="xl170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71">
    <w:name w:val="xl171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72">
    <w:name w:val="xl172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73">
    <w:name w:val="xl173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74">
    <w:name w:val="xl174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75">
    <w:name w:val="xl175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76">
    <w:name w:val="xl176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77">
    <w:name w:val="xl177"/>
    <w:basedOn w:val="Normal"/>
    <w:rsid w:val="00D27D00"/>
    <w:pPr>
      <w:pBdr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78">
    <w:name w:val="xl178"/>
    <w:basedOn w:val="Normal"/>
    <w:rsid w:val="00D27D00"/>
    <w:pPr>
      <w:pBdr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79">
    <w:name w:val="xl179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80">
    <w:name w:val="xl180"/>
    <w:basedOn w:val="Normal"/>
    <w:rsid w:val="00D27D00"/>
    <w:pPr>
      <w:pBdr>
        <w:top w:val="single" w:sz="4" w:space="0" w:color="auto"/>
        <w:left w:val="single" w:sz="4" w:space="0" w:color="auto"/>
        <w:right w:val="single" w:sz="4" w:space="0" w:color="auto"/>
      </w:pBdr>
      <w:shd w:val="clear" w:color="000000" w:fill="B8CCE4"/>
      <w:spacing w:before="100" w:beforeAutospacing="1" w:after="100" w:afterAutospacing="1"/>
    </w:pPr>
    <w:rPr>
      <w:b/>
      <w:bCs/>
      <w:sz w:val="24"/>
      <w:szCs w:val="24"/>
      <w:lang w:val="en-IN" w:eastAsia="en-IN"/>
    </w:rPr>
  </w:style>
  <w:style w:type="paragraph" w:customStyle="1" w:styleId="xl181">
    <w:name w:val="xl181"/>
    <w:basedOn w:val="Normal"/>
    <w:rsid w:val="00D27D00"/>
    <w:pPr>
      <w:pBdr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82">
    <w:name w:val="xl182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83">
    <w:name w:val="xl183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8" w:space="0" w:color="auto"/>
      </w:pBdr>
      <w:shd w:val="clear" w:color="000000" w:fill="FFFFFF"/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84">
    <w:name w:val="xl184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8" w:space="0" w:color="auto"/>
      </w:pBdr>
      <w:shd w:val="clear" w:color="000000" w:fill="FFFFFF"/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85">
    <w:name w:val="xl185"/>
    <w:basedOn w:val="Normal"/>
    <w:rsid w:val="00D27D00"/>
    <w:pPr>
      <w:pBdr>
        <w:left w:val="single" w:sz="4" w:space="0" w:color="auto"/>
        <w:right w:val="single" w:sz="4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86">
    <w:name w:val="xl186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</w:pPr>
    <w:rPr>
      <w:b/>
      <w:bCs/>
      <w:sz w:val="24"/>
      <w:szCs w:val="24"/>
      <w:lang w:val="en-IN" w:eastAsia="en-IN"/>
    </w:rPr>
  </w:style>
  <w:style w:type="paragraph" w:customStyle="1" w:styleId="xl187">
    <w:name w:val="xl187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hd w:val="clear" w:color="000000" w:fill="FFFFFF"/>
      <w:spacing w:before="100" w:beforeAutospacing="1" w:after="100" w:afterAutospacing="1"/>
    </w:pPr>
    <w:rPr>
      <w:b/>
      <w:bCs/>
      <w:sz w:val="24"/>
      <w:szCs w:val="24"/>
      <w:lang w:val="en-IN" w:eastAsia="en-IN"/>
    </w:rPr>
  </w:style>
  <w:style w:type="paragraph" w:customStyle="1" w:styleId="xl188">
    <w:name w:val="xl188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</w:pPr>
    <w:rPr>
      <w:b/>
      <w:bCs/>
      <w:sz w:val="24"/>
      <w:szCs w:val="24"/>
      <w:lang w:val="en-IN" w:eastAsia="en-IN"/>
    </w:rPr>
  </w:style>
  <w:style w:type="paragraph" w:customStyle="1" w:styleId="xl189">
    <w:name w:val="xl189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90">
    <w:name w:val="xl190"/>
    <w:basedOn w:val="Normal"/>
    <w:rsid w:val="00D27D00"/>
    <w:pPr>
      <w:pBdr>
        <w:top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91">
    <w:name w:val="xl191"/>
    <w:basedOn w:val="Normal"/>
    <w:rsid w:val="00D27D00"/>
    <w:pPr>
      <w:pBdr>
        <w:top w:val="single" w:sz="8" w:space="0" w:color="auto"/>
        <w:left w:val="single" w:sz="4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92">
    <w:name w:val="xl192"/>
    <w:basedOn w:val="Normal"/>
    <w:rsid w:val="00D27D00"/>
    <w:pPr>
      <w:pBdr>
        <w:top w:val="single" w:sz="8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193">
    <w:name w:val="xl193"/>
    <w:basedOn w:val="Normal"/>
    <w:rsid w:val="00D27D00"/>
    <w:pPr>
      <w:pBdr>
        <w:top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194">
    <w:name w:val="xl194"/>
    <w:basedOn w:val="Normal"/>
    <w:rsid w:val="00D27D00"/>
    <w:pPr>
      <w:pBdr>
        <w:top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b/>
      <w:bCs/>
      <w:sz w:val="24"/>
      <w:szCs w:val="24"/>
      <w:lang w:val="en-IN" w:eastAsia="en-IN"/>
    </w:rPr>
  </w:style>
  <w:style w:type="paragraph" w:customStyle="1" w:styleId="xl195">
    <w:name w:val="xl195"/>
    <w:basedOn w:val="Normal"/>
    <w:rsid w:val="00D27D00"/>
    <w:pPr>
      <w:pBdr>
        <w:top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196">
    <w:name w:val="xl196"/>
    <w:basedOn w:val="Normal"/>
    <w:rsid w:val="00D27D00"/>
    <w:pPr>
      <w:pBdr>
        <w:left w:val="single" w:sz="4" w:space="0" w:color="auto"/>
        <w:bottom w:val="single" w:sz="4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97">
    <w:name w:val="xl197"/>
    <w:basedOn w:val="Normal"/>
    <w:rsid w:val="00D27D00"/>
    <w:pPr>
      <w:pBdr>
        <w:left w:val="single" w:sz="4" w:space="0" w:color="auto"/>
        <w:bottom w:val="single" w:sz="4" w:space="0" w:color="auto"/>
      </w:pBdr>
      <w:shd w:val="clear" w:color="000000" w:fill="FFFFFF"/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198">
    <w:name w:val="xl198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</w:pBdr>
      <w:spacing w:before="100" w:beforeAutospacing="1" w:after="100" w:afterAutospacing="1"/>
    </w:pPr>
    <w:rPr>
      <w:b/>
      <w:bCs/>
      <w:sz w:val="24"/>
      <w:szCs w:val="24"/>
      <w:lang w:val="en-IN" w:eastAsia="en-IN"/>
    </w:rPr>
  </w:style>
  <w:style w:type="paragraph" w:customStyle="1" w:styleId="xl199">
    <w:name w:val="xl199"/>
    <w:basedOn w:val="Normal"/>
    <w:rsid w:val="00D27D00"/>
    <w:pPr>
      <w:pBdr>
        <w:bottom w:val="single" w:sz="8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200">
    <w:name w:val="xl200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rFonts w:ascii="Calibri Light" w:hAnsi="Calibri Light"/>
      <w:sz w:val="24"/>
      <w:szCs w:val="24"/>
      <w:lang w:val="en-IN" w:eastAsia="en-IN"/>
    </w:rPr>
  </w:style>
  <w:style w:type="paragraph" w:customStyle="1" w:styleId="xl201">
    <w:name w:val="xl201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rFonts w:ascii="Calibri Light" w:hAnsi="Calibri Light"/>
      <w:sz w:val="24"/>
      <w:szCs w:val="24"/>
      <w:lang w:val="en-IN" w:eastAsia="en-IN"/>
    </w:rPr>
  </w:style>
  <w:style w:type="paragraph" w:customStyle="1" w:styleId="xl202">
    <w:name w:val="xl202"/>
    <w:basedOn w:val="Normal"/>
    <w:rsid w:val="00D27D00"/>
    <w:pP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203">
    <w:name w:val="xl203"/>
    <w:basedOn w:val="Normal"/>
    <w:rsid w:val="00D27D00"/>
    <w:pPr>
      <w:pBdr>
        <w:bottom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204">
    <w:name w:val="xl204"/>
    <w:basedOn w:val="Normal"/>
    <w:rsid w:val="00D27D00"/>
    <w:pPr>
      <w:pBdr>
        <w:top w:val="single" w:sz="4" w:space="0" w:color="auto"/>
        <w:left w:val="single" w:sz="4" w:space="0" w:color="auto"/>
      </w:pBdr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205">
    <w:name w:val="xl205"/>
    <w:basedOn w:val="Normal"/>
    <w:rsid w:val="00D27D00"/>
    <w:pPr>
      <w:pBdr>
        <w:left w:val="single" w:sz="4" w:space="0" w:color="auto"/>
        <w:bottom w:val="single" w:sz="4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206">
    <w:name w:val="xl206"/>
    <w:basedOn w:val="Normal"/>
    <w:rsid w:val="00D27D00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207">
    <w:name w:val="xl207"/>
    <w:basedOn w:val="Normal"/>
    <w:rsid w:val="00D27D00"/>
    <w:pPr>
      <w:pBdr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208">
    <w:name w:val="xl208"/>
    <w:basedOn w:val="Normal"/>
    <w:rsid w:val="00D27D00"/>
    <w:pPr>
      <w:pBdr>
        <w:top w:val="single" w:sz="8" w:space="0" w:color="auto"/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209">
    <w:name w:val="xl209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210">
    <w:name w:val="xl210"/>
    <w:basedOn w:val="Normal"/>
    <w:rsid w:val="00D27D00"/>
    <w:pPr>
      <w:pBdr>
        <w:top w:val="single" w:sz="8" w:space="0" w:color="auto"/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211">
    <w:name w:val="xl211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hd w:val="clear" w:color="000000" w:fill="FFFFFF"/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212">
    <w:name w:val="xl212"/>
    <w:basedOn w:val="Normal"/>
    <w:rsid w:val="00D27D00"/>
    <w:pPr>
      <w:pBdr>
        <w:top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213">
    <w:name w:val="xl213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color w:val="FF0000"/>
      <w:sz w:val="24"/>
      <w:szCs w:val="24"/>
      <w:lang w:val="en-IN" w:eastAsia="en-IN"/>
    </w:rPr>
  </w:style>
  <w:style w:type="paragraph" w:customStyle="1" w:styleId="xl214">
    <w:name w:val="xl214"/>
    <w:basedOn w:val="Normal"/>
    <w:rsid w:val="00D27D00"/>
    <w:pPr>
      <w:pBdr>
        <w:top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215">
    <w:name w:val="xl215"/>
    <w:basedOn w:val="Normal"/>
    <w:rsid w:val="00D27D00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b/>
      <w:bCs/>
      <w:sz w:val="24"/>
      <w:szCs w:val="24"/>
      <w:lang w:val="en-IN" w:eastAsia="en-IN"/>
    </w:rPr>
  </w:style>
  <w:style w:type="paragraph" w:customStyle="1" w:styleId="xl216">
    <w:name w:val="xl216"/>
    <w:basedOn w:val="Normal"/>
    <w:rsid w:val="00D27D00"/>
    <w:pPr>
      <w:pBdr>
        <w:top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b/>
      <w:bCs/>
      <w:sz w:val="24"/>
      <w:szCs w:val="24"/>
      <w:lang w:val="en-IN" w:eastAsia="en-IN"/>
    </w:rPr>
  </w:style>
  <w:style w:type="character" w:styleId="FollowedHyperlink">
    <w:name w:val="FollowedHyperlink"/>
    <w:basedOn w:val="DefaultParagraphFont"/>
    <w:uiPriority w:val="99"/>
    <w:semiHidden/>
    <w:unhideWhenUsed/>
    <w:rsid w:val="006668B1"/>
    <w:rPr>
      <w:color w:val="800080"/>
      <w:u w:val="single"/>
    </w:rPr>
  </w:style>
  <w:style w:type="paragraph" w:customStyle="1" w:styleId="xl63">
    <w:name w:val="xl63"/>
    <w:basedOn w:val="Normal"/>
    <w:rsid w:val="006668B1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64">
    <w:name w:val="xl64"/>
    <w:basedOn w:val="Normal"/>
    <w:rsid w:val="006668B1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lang w:val="en-IN" w:eastAsia="en-IN"/>
    </w:rPr>
  </w:style>
  <w:style w:type="paragraph" w:customStyle="1" w:styleId="xl65">
    <w:name w:val="xl65"/>
    <w:basedOn w:val="Normal"/>
    <w:rsid w:val="006668B1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color w:val="000000"/>
      <w:sz w:val="24"/>
      <w:szCs w:val="24"/>
      <w:lang w:val="en-IN" w:eastAsia="en-IN"/>
    </w:rPr>
  </w:style>
  <w:style w:type="paragraph" w:customStyle="1" w:styleId="xl66">
    <w:name w:val="xl66"/>
    <w:basedOn w:val="Normal"/>
    <w:rsid w:val="006668B1"/>
    <w:pPr>
      <w:pBdr>
        <w:top w:val="single" w:sz="8" w:space="0" w:color="auto"/>
        <w:left w:val="single" w:sz="8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character" w:styleId="CommentReference">
    <w:name w:val="annotation reference"/>
    <w:basedOn w:val="DefaultParagraphFont"/>
    <w:uiPriority w:val="99"/>
    <w:semiHidden/>
    <w:unhideWhenUsed/>
    <w:rsid w:val="00095259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095259"/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095259"/>
    <w:rPr>
      <w:rFonts w:ascii="Times New Roman" w:eastAsia="Times New Roman" w:hAnsi="Times New Roman" w:cs="Times New Roman"/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095259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095259"/>
    <w:rPr>
      <w:rFonts w:ascii="Times New Roman" w:eastAsia="Times New Roman" w:hAnsi="Times New Roman" w:cs="Times New Roman"/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2078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68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86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77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55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21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194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170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931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309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561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141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442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391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087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877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955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044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505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853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098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968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137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257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903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117" Type="http://schemas.openxmlformats.org/officeDocument/2006/relationships/image" Target="media/image106.png"/><Relationship Id="rId21" Type="http://schemas.openxmlformats.org/officeDocument/2006/relationships/image" Target="media/image10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63" Type="http://schemas.openxmlformats.org/officeDocument/2006/relationships/image" Target="media/image52.png"/><Relationship Id="rId68" Type="http://schemas.openxmlformats.org/officeDocument/2006/relationships/image" Target="media/image57.png"/><Relationship Id="rId84" Type="http://schemas.openxmlformats.org/officeDocument/2006/relationships/image" Target="media/image73.png"/><Relationship Id="rId89" Type="http://schemas.openxmlformats.org/officeDocument/2006/relationships/image" Target="media/image78.png"/><Relationship Id="rId112" Type="http://schemas.openxmlformats.org/officeDocument/2006/relationships/image" Target="media/image101.png"/><Relationship Id="rId16" Type="http://schemas.openxmlformats.org/officeDocument/2006/relationships/image" Target="media/image5.png"/><Relationship Id="rId107" Type="http://schemas.openxmlformats.org/officeDocument/2006/relationships/image" Target="media/image96.png"/><Relationship Id="rId11" Type="http://schemas.openxmlformats.org/officeDocument/2006/relationships/footer" Target="footer1.xml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74" Type="http://schemas.openxmlformats.org/officeDocument/2006/relationships/image" Target="media/image63.png"/><Relationship Id="rId79" Type="http://schemas.openxmlformats.org/officeDocument/2006/relationships/image" Target="media/image68.png"/><Relationship Id="rId102" Type="http://schemas.openxmlformats.org/officeDocument/2006/relationships/image" Target="media/image91.png"/><Relationship Id="rId123" Type="http://schemas.openxmlformats.org/officeDocument/2006/relationships/theme" Target="theme/theme1.xml"/><Relationship Id="rId5" Type="http://schemas.microsoft.com/office/2007/relationships/stylesWithEffects" Target="stylesWithEffects.xml"/><Relationship Id="rId90" Type="http://schemas.openxmlformats.org/officeDocument/2006/relationships/image" Target="media/image79.png"/><Relationship Id="rId95" Type="http://schemas.openxmlformats.org/officeDocument/2006/relationships/image" Target="media/image84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113" Type="http://schemas.openxmlformats.org/officeDocument/2006/relationships/image" Target="media/image102.png"/><Relationship Id="rId118" Type="http://schemas.openxmlformats.org/officeDocument/2006/relationships/image" Target="media/image107.png"/><Relationship Id="rId80" Type="http://schemas.openxmlformats.org/officeDocument/2006/relationships/image" Target="media/image69.png"/><Relationship Id="rId85" Type="http://schemas.openxmlformats.org/officeDocument/2006/relationships/image" Target="media/image74.png"/><Relationship Id="rId12" Type="http://schemas.openxmlformats.org/officeDocument/2006/relationships/image" Target="media/image2.png"/><Relationship Id="rId17" Type="http://schemas.openxmlformats.org/officeDocument/2006/relationships/image" Target="media/image6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59" Type="http://schemas.openxmlformats.org/officeDocument/2006/relationships/image" Target="media/image48.png"/><Relationship Id="rId103" Type="http://schemas.openxmlformats.org/officeDocument/2006/relationships/image" Target="media/image92.png"/><Relationship Id="rId108" Type="http://schemas.openxmlformats.org/officeDocument/2006/relationships/image" Target="media/image97.png"/><Relationship Id="rId54" Type="http://schemas.openxmlformats.org/officeDocument/2006/relationships/image" Target="media/image43.png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91" Type="http://schemas.openxmlformats.org/officeDocument/2006/relationships/image" Target="media/image80.png"/><Relationship Id="rId96" Type="http://schemas.openxmlformats.org/officeDocument/2006/relationships/image" Target="media/image85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49" Type="http://schemas.openxmlformats.org/officeDocument/2006/relationships/image" Target="media/image38.png"/><Relationship Id="rId114" Type="http://schemas.openxmlformats.org/officeDocument/2006/relationships/image" Target="media/image103.png"/><Relationship Id="rId119" Type="http://schemas.openxmlformats.org/officeDocument/2006/relationships/image" Target="media/image108.png"/><Relationship Id="rId44" Type="http://schemas.openxmlformats.org/officeDocument/2006/relationships/image" Target="media/image33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81" Type="http://schemas.openxmlformats.org/officeDocument/2006/relationships/image" Target="media/image70.png"/><Relationship Id="rId86" Type="http://schemas.openxmlformats.org/officeDocument/2006/relationships/image" Target="media/image75.png"/><Relationship Id="rId4" Type="http://schemas.openxmlformats.org/officeDocument/2006/relationships/styles" Target="styles.xml"/><Relationship Id="rId9" Type="http://schemas.openxmlformats.org/officeDocument/2006/relationships/endnotes" Target="endnotes.xml"/><Relationship Id="rId13" Type="http://schemas.openxmlformats.org/officeDocument/2006/relationships/comments" Target="comments.xml"/><Relationship Id="rId18" Type="http://schemas.openxmlformats.org/officeDocument/2006/relationships/image" Target="media/image7.png"/><Relationship Id="rId39" Type="http://schemas.openxmlformats.org/officeDocument/2006/relationships/image" Target="media/image28.png"/><Relationship Id="rId109" Type="http://schemas.openxmlformats.org/officeDocument/2006/relationships/image" Target="media/image98.png"/><Relationship Id="rId34" Type="http://schemas.openxmlformats.org/officeDocument/2006/relationships/image" Target="media/image23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6" Type="http://schemas.openxmlformats.org/officeDocument/2006/relationships/image" Target="media/image65.png"/><Relationship Id="rId97" Type="http://schemas.openxmlformats.org/officeDocument/2006/relationships/image" Target="media/image86.png"/><Relationship Id="rId104" Type="http://schemas.openxmlformats.org/officeDocument/2006/relationships/image" Target="media/image93.png"/><Relationship Id="rId120" Type="http://schemas.openxmlformats.org/officeDocument/2006/relationships/image" Target="media/image109.png"/><Relationship Id="rId7" Type="http://schemas.openxmlformats.org/officeDocument/2006/relationships/webSettings" Target="webSettings.xml"/><Relationship Id="rId71" Type="http://schemas.openxmlformats.org/officeDocument/2006/relationships/image" Target="media/image60.png"/><Relationship Id="rId92" Type="http://schemas.openxmlformats.org/officeDocument/2006/relationships/image" Target="media/image81.png"/><Relationship Id="rId2" Type="http://schemas.openxmlformats.org/officeDocument/2006/relationships/customXml" Target="../customXml/item2.xml"/><Relationship Id="rId29" Type="http://schemas.openxmlformats.org/officeDocument/2006/relationships/image" Target="media/image18.png"/><Relationship Id="rId24" Type="http://schemas.openxmlformats.org/officeDocument/2006/relationships/image" Target="media/image13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66" Type="http://schemas.openxmlformats.org/officeDocument/2006/relationships/image" Target="media/image55.png"/><Relationship Id="rId87" Type="http://schemas.openxmlformats.org/officeDocument/2006/relationships/image" Target="media/image76.png"/><Relationship Id="rId110" Type="http://schemas.openxmlformats.org/officeDocument/2006/relationships/image" Target="media/image99.png"/><Relationship Id="rId115" Type="http://schemas.openxmlformats.org/officeDocument/2006/relationships/image" Target="media/image104.png"/><Relationship Id="rId61" Type="http://schemas.openxmlformats.org/officeDocument/2006/relationships/image" Target="media/image50.png"/><Relationship Id="rId82" Type="http://schemas.openxmlformats.org/officeDocument/2006/relationships/image" Target="media/image71.png"/><Relationship Id="rId19" Type="http://schemas.openxmlformats.org/officeDocument/2006/relationships/image" Target="media/image8.png"/><Relationship Id="rId14" Type="http://schemas.openxmlformats.org/officeDocument/2006/relationships/image" Target="media/image3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56" Type="http://schemas.openxmlformats.org/officeDocument/2006/relationships/image" Target="media/image45.png"/><Relationship Id="rId77" Type="http://schemas.openxmlformats.org/officeDocument/2006/relationships/image" Target="media/image66.png"/><Relationship Id="rId100" Type="http://schemas.openxmlformats.org/officeDocument/2006/relationships/image" Target="media/image89.png"/><Relationship Id="rId105" Type="http://schemas.openxmlformats.org/officeDocument/2006/relationships/image" Target="media/image94.png"/><Relationship Id="rId8" Type="http://schemas.openxmlformats.org/officeDocument/2006/relationships/footnotes" Target="footnotes.xml"/><Relationship Id="rId51" Type="http://schemas.openxmlformats.org/officeDocument/2006/relationships/image" Target="media/image40.png"/><Relationship Id="rId72" Type="http://schemas.openxmlformats.org/officeDocument/2006/relationships/image" Target="media/image61.png"/><Relationship Id="rId93" Type="http://schemas.openxmlformats.org/officeDocument/2006/relationships/image" Target="media/image82.png"/><Relationship Id="rId98" Type="http://schemas.openxmlformats.org/officeDocument/2006/relationships/image" Target="media/image87.png"/><Relationship Id="rId121" Type="http://schemas.openxmlformats.org/officeDocument/2006/relationships/image" Target="media/image110.png"/><Relationship Id="rId3" Type="http://schemas.openxmlformats.org/officeDocument/2006/relationships/numbering" Target="numbering.xml"/><Relationship Id="rId25" Type="http://schemas.openxmlformats.org/officeDocument/2006/relationships/image" Target="media/image14.png"/><Relationship Id="rId46" Type="http://schemas.openxmlformats.org/officeDocument/2006/relationships/image" Target="media/image35.png"/><Relationship Id="rId67" Type="http://schemas.openxmlformats.org/officeDocument/2006/relationships/image" Target="media/image56.png"/><Relationship Id="rId116" Type="http://schemas.openxmlformats.org/officeDocument/2006/relationships/image" Target="media/image105.png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62" Type="http://schemas.openxmlformats.org/officeDocument/2006/relationships/image" Target="media/image51.png"/><Relationship Id="rId83" Type="http://schemas.openxmlformats.org/officeDocument/2006/relationships/image" Target="media/image72.png"/><Relationship Id="rId88" Type="http://schemas.openxmlformats.org/officeDocument/2006/relationships/image" Target="media/image77.png"/><Relationship Id="rId111" Type="http://schemas.openxmlformats.org/officeDocument/2006/relationships/image" Target="media/image100.png"/><Relationship Id="rId15" Type="http://schemas.openxmlformats.org/officeDocument/2006/relationships/image" Target="media/image4.png"/><Relationship Id="rId36" Type="http://schemas.openxmlformats.org/officeDocument/2006/relationships/image" Target="media/image25.png"/><Relationship Id="rId57" Type="http://schemas.openxmlformats.org/officeDocument/2006/relationships/image" Target="media/image46.png"/><Relationship Id="rId106" Type="http://schemas.openxmlformats.org/officeDocument/2006/relationships/image" Target="media/image95.png"/><Relationship Id="rId10" Type="http://schemas.openxmlformats.org/officeDocument/2006/relationships/header" Target="header1.xml"/><Relationship Id="rId31" Type="http://schemas.openxmlformats.org/officeDocument/2006/relationships/image" Target="media/image20.png"/><Relationship Id="rId52" Type="http://schemas.openxmlformats.org/officeDocument/2006/relationships/image" Target="media/image41.png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94" Type="http://schemas.openxmlformats.org/officeDocument/2006/relationships/image" Target="media/image83.png"/><Relationship Id="rId99" Type="http://schemas.openxmlformats.org/officeDocument/2006/relationships/image" Target="media/image88.png"/><Relationship Id="rId101" Type="http://schemas.openxmlformats.org/officeDocument/2006/relationships/image" Target="media/image90.png"/><Relationship Id="rId122" Type="http://schemas.openxmlformats.org/officeDocument/2006/relationships/fontTable" Target="fontTable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2016-10-19T00:00:00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D9931A27-C6D4-4FDC-AFED-BC86872907A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</TotalTime>
  <Pages>38</Pages>
  <Words>3477</Words>
  <Characters>19823</Characters>
  <Application>Microsoft Office Word</Application>
  <DocSecurity>0</DocSecurity>
  <Lines>165</Lines>
  <Paragraphs>46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Screening Review</vt:lpstr>
    </vt:vector>
  </TitlesOfParts>
  <Company>IFMR RURAL FINANCE</Company>
  <LinksUpToDate>false</LinksUpToDate>
  <CharactersWithSpaces>23254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Screening Review</dc:title>
  <dc:creator>IFMR Rural Finance</dc:creator>
  <cp:lastModifiedBy>Namita Sivasankaran</cp:lastModifiedBy>
  <cp:revision>7</cp:revision>
  <dcterms:created xsi:type="dcterms:W3CDTF">2016-11-04T06:33:00Z</dcterms:created>
  <dcterms:modified xsi:type="dcterms:W3CDTF">2016-11-09T14:46:00Z</dcterms:modified>
</cp:coreProperties>
</file>